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3A2340" w:rsidRPr="00A56BD3" w:rsidRDefault="003A2340"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3A2340" w:rsidP="00B35865">
      <w:pPr>
        <w:autoSpaceDE w:val="0"/>
        <w:autoSpaceDN w:val="0"/>
        <w:adjustRightInd w:val="0"/>
        <w:jc w:val="left"/>
        <w:rPr>
          <w:rFonts w:asciiTheme="majorHAnsi" w:eastAsia="ＭＳ Ｐゴシック" w:hAnsiTheme="majorHAnsi" w:cstheme="majorHAnsi"/>
          <w:color w:val="000000"/>
          <w:kern w:val="0"/>
          <w:sz w:val="20"/>
          <w:szCs w:val="20"/>
        </w:rPr>
      </w:pPr>
      <w:r w:rsidRPr="00A56BD3">
        <w:rPr>
          <w:rFonts w:asciiTheme="majorHAnsi" w:eastAsia="ＭＳ Ｐゴシック" w:hAnsiTheme="majorHAnsi" w:cstheme="majorHAnsi"/>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A56BD3" w:rsidRDefault="00B35865" w:rsidP="00B35865">
      <w:pPr>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B35865">
      <w:pPr>
        <w:tabs>
          <w:tab w:val="left" w:pos="3969"/>
        </w:tabs>
        <w:autoSpaceDE w:val="0"/>
        <w:autoSpaceDN w:val="0"/>
        <w:adjustRightInd w:val="0"/>
        <w:jc w:val="left"/>
        <w:rPr>
          <w:rFonts w:asciiTheme="majorHAnsi" w:eastAsia="ＭＳ Ｐゴシック" w:hAnsiTheme="majorHAnsi" w:cstheme="majorHAnsi"/>
          <w:color w:val="000000"/>
          <w:kern w:val="0"/>
          <w:sz w:val="20"/>
          <w:szCs w:val="20"/>
        </w:rPr>
      </w:pPr>
    </w:p>
    <w:p w:rsidR="00B35865" w:rsidRPr="00A56BD3" w:rsidRDefault="00B35865" w:rsidP="003F78E3">
      <w:pPr>
        <w:autoSpaceDE w:val="0"/>
        <w:autoSpaceDN w:val="0"/>
        <w:adjustRightInd w:val="0"/>
        <w:jc w:val="center"/>
        <w:rPr>
          <w:rFonts w:asciiTheme="majorHAnsi" w:eastAsia="ＭＳ Ｐゴシック" w:hAnsiTheme="majorHAnsi" w:cstheme="majorHAnsi"/>
          <w:color w:val="000000"/>
          <w:kern w:val="0"/>
          <w:sz w:val="20"/>
          <w:szCs w:val="20"/>
        </w:rPr>
      </w:pPr>
    </w:p>
    <w:p w:rsidR="00B35865" w:rsidRPr="00A56BD3" w:rsidRDefault="009F7ED3" w:rsidP="00B35865">
      <w:pPr>
        <w:autoSpaceDE w:val="0"/>
        <w:autoSpaceDN w:val="0"/>
        <w:adjustRightInd w:val="0"/>
        <w:jc w:val="center"/>
        <w:rPr>
          <w:rFonts w:asciiTheme="majorHAnsi" w:eastAsia="ＭＳ Ｐゴシック" w:hAnsiTheme="majorHAnsi" w:cstheme="majorHAnsi"/>
          <w:kern w:val="0"/>
          <w:sz w:val="52"/>
          <w:szCs w:val="52"/>
        </w:rPr>
      </w:pPr>
      <w:proofErr w:type="spellStart"/>
      <w:r w:rsidRPr="00A56BD3">
        <w:rPr>
          <w:rFonts w:asciiTheme="majorHAnsi" w:eastAsia="ＭＳ Ｐゴシック" w:hAnsiTheme="majorHAnsi" w:cstheme="majorHAnsi"/>
          <w:kern w:val="0"/>
          <w:sz w:val="52"/>
          <w:szCs w:val="52"/>
        </w:rPr>
        <w:t>ITA_User</w:t>
      </w:r>
      <w:proofErr w:type="spellEnd"/>
      <w:r w:rsidRPr="00A56BD3">
        <w:rPr>
          <w:rFonts w:asciiTheme="majorHAnsi" w:eastAsia="ＭＳ Ｐゴシック" w:hAnsiTheme="majorHAnsi" w:cstheme="majorHAnsi"/>
          <w:kern w:val="0"/>
          <w:sz w:val="52"/>
          <w:szCs w:val="52"/>
        </w:rPr>
        <w:t xml:space="preserve"> instruction Manual</w:t>
      </w:r>
    </w:p>
    <w:p w:rsidR="00B35865" w:rsidRPr="00A56BD3" w:rsidRDefault="00494A84" w:rsidP="00B35865">
      <w:pPr>
        <w:autoSpaceDE w:val="0"/>
        <w:autoSpaceDN w:val="0"/>
        <w:adjustRightInd w:val="0"/>
        <w:jc w:val="center"/>
        <w:rPr>
          <w:rFonts w:asciiTheme="majorHAnsi" w:eastAsia="ＭＳ Ｐゴシック" w:hAnsiTheme="majorHAnsi" w:cstheme="majorHAnsi"/>
          <w:kern w:val="0"/>
          <w:sz w:val="20"/>
          <w:szCs w:val="20"/>
        </w:rPr>
      </w:pPr>
      <w:r w:rsidRPr="00A56BD3">
        <w:rPr>
          <w:rFonts w:asciiTheme="majorHAnsi" w:eastAsia="ＭＳ Ｐゴシック" w:hAnsiTheme="majorHAnsi" w:cstheme="majorHAnsi"/>
          <w:kern w:val="0"/>
          <w:sz w:val="36"/>
          <w:szCs w:val="36"/>
        </w:rPr>
        <w:t>Menu creation function</w:t>
      </w:r>
    </w:p>
    <w:p w:rsidR="00B35865" w:rsidRPr="00A56BD3" w:rsidRDefault="00B35865" w:rsidP="00B35865">
      <w:pPr>
        <w:autoSpaceDE w:val="0"/>
        <w:autoSpaceDN w:val="0"/>
        <w:adjustRightInd w:val="0"/>
        <w:jc w:val="left"/>
        <w:rPr>
          <w:rFonts w:asciiTheme="majorHAnsi" w:eastAsia="ＭＳ Ｐゴシック" w:hAnsiTheme="majorHAnsi" w:cstheme="majorHAnsi"/>
          <w:kern w:val="0"/>
          <w:sz w:val="20"/>
          <w:szCs w:val="20"/>
        </w:rPr>
      </w:pPr>
    </w:p>
    <w:p w:rsidR="00B35865" w:rsidRPr="00A56BD3" w:rsidRDefault="00B35865" w:rsidP="00B35865">
      <w:pPr>
        <w:autoSpaceDE w:val="0"/>
        <w:autoSpaceDN w:val="0"/>
        <w:adjustRightInd w:val="0"/>
        <w:jc w:val="center"/>
        <w:rPr>
          <w:rFonts w:asciiTheme="majorHAnsi" w:eastAsia="ＭＳ Ｐゴシック" w:hAnsiTheme="majorHAnsi" w:cstheme="majorHAnsi"/>
          <w:i/>
          <w:kern w:val="0"/>
          <w:sz w:val="36"/>
          <w:szCs w:val="36"/>
        </w:rPr>
      </w:pPr>
      <w:r w:rsidRPr="00A56BD3">
        <w:rPr>
          <w:rFonts w:asciiTheme="majorHAnsi" w:eastAsia="ＭＳ Ｐゴシック" w:hAnsiTheme="majorHAnsi" w:cstheme="majorHAnsi"/>
          <w:i/>
          <w:kern w:val="0"/>
          <w:sz w:val="36"/>
          <w:szCs w:val="36"/>
        </w:rPr>
        <w:t>－</w:t>
      </w:r>
      <w:r w:rsidR="00F138B3" w:rsidRPr="00A56BD3">
        <w:rPr>
          <w:rFonts w:asciiTheme="majorHAnsi" w:eastAsia="ＭＳ Ｐゴシック" w:hAnsiTheme="majorHAnsi" w:cstheme="majorHAnsi"/>
          <w:kern w:val="0"/>
          <w:sz w:val="36"/>
          <w:szCs w:val="36"/>
        </w:rPr>
        <w:t>Version 1.</w:t>
      </w:r>
      <w:r w:rsidR="00EB57B3">
        <w:rPr>
          <w:rFonts w:asciiTheme="majorHAnsi" w:eastAsia="ＭＳ Ｐゴシック" w:hAnsiTheme="majorHAnsi" w:cstheme="majorHAnsi" w:hint="eastAsia"/>
          <w:kern w:val="0"/>
          <w:sz w:val="36"/>
          <w:szCs w:val="36"/>
        </w:rPr>
        <w:t>1</w:t>
      </w:r>
      <w:r w:rsidR="00EB57B3">
        <w:rPr>
          <w:rFonts w:asciiTheme="majorHAnsi" w:eastAsia="ＭＳ Ｐゴシック" w:hAnsiTheme="majorHAnsi" w:cstheme="majorHAnsi"/>
          <w:kern w:val="0"/>
          <w:sz w:val="36"/>
          <w:szCs w:val="36"/>
        </w:rPr>
        <w:t>0</w:t>
      </w:r>
      <w:r w:rsidRPr="00A56BD3">
        <w:rPr>
          <w:rFonts w:asciiTheme="majorHAnsi" w:eastAsia="ＭＳ Ｐゴシック" w:hAnsiTheme="majorHAnsi" w:cstheme="majorHAnsi"/>
          <w:i/>
          <w:kern w:val="0"/>
          <w:sz w:val="36"/>
          <w:szCs w:val="36"/>
        </w:rPr>
        <w:t>－</w:t>
      </w:r>
    </w:p>
    <w:p w:rsidR="00B35865" w:rsidRPr="00A56BD3" w:rsidRDefault="00B35865" w:rsidP="00B35865">
      <w:pPr>
        <w:autoSpaceDE w:val="0"/>
        <w:autoSpaceDN w:val="0"/>
        <w:adjustRightInd w:val="0"/>
        <w:jc w:val="left"/>
        <w:rPr>
          <w:rFonts w:asciiTheme="majorHAnsi" w:eastAsia="ＭＳ Ｐゴシック" w:hAnsiTheme="majorHAnsi" w:cstheme="majorHAnsi"/>
          <w:kern w:val="0"/>
          <w:sz w:val="20"/>
          <w:szCs w:val="20"/>
        </w:rPr>
      </w:pPr>
    </w:p>
    <w:p w:rsidR="006E7805" w:rsidRPr="00A56BD3" w:rsidRDefault="00B35865" w:rsidP="006E7805">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6E7805" w:rsidRPr="00A56BD3" w:rsidRDefault="006E7805" w:rsidP="006E7805">
      <w:pPr>
        <w:pStyle w:val="Default"/>
        <w:rPr>
          <w:rFonts w:asciiTheme="majorHAnsi" w:eastAsia="Meiryo UI" w:hAnsiTheme="majorHAnsi" w:cstheme="majorHAnsi"/>
          <w:sz w:val="20"/>
          <w:szCs w:val="20"/>
        </w:rPr>
      </w:pPr>
      <w:r w:rsidRPr="00A56BD3">
        <w:rPr>
          <w:rFonts w:asciiTheme="majorHAnsi" w:eastAsia="Meiryo UI" w:hAnsiTheme="majorHAnsi" w:cstheme="majorHAnsi"/>
          <w:sz w:val="20"/>
          <w:szCs w:val="20"/>
        </w:rPr>
        <w:lastRenderedPageBreak/>
        <w:t>Copyright © NEC Corporation 20</w:t>
      </w:r>
      <w:r w:rsidR="00896899" w:rsidRPr="00A56BD3">
        <w:rPr>
          <w:rFonts w:asciiTheme="majorHAnsi" w:eastAsia="Meiryo UI" w:hAnsiTheme="majorHAnsi" w:cstheme="majorHAnsi"/>
          <w:sz w:val="20"/>
          <w:szCs w:val="20"/>
        </w:rPr>
        <w:t>20</w:t>
      </w:r>
      <w:r w:rsidRPr="00A56BD3">
        <w:rPr>
          <w:rFonts w:asciiTheme="majorHAnsi" w:eastAsia="Meiryo UI" w:hAnsiTheme="majorHAnsi" w:cstheme="majorHAnsi"/>
          <w:sz w:val="20"/>
          <w:szCs w:val="20"/>
        </w:rPr>
        <w:t xml:space="preserve">. All rights reserved. </w:t>
      </w:r>
    </w:p>
    <w:p w:rsidR="006E7805" w:rsidRPr="00A56BD3" w:rsidRDefault="006E7805" w:rsidP="006E7805">
      <w:pPr>
        <w:pStyle w:val="Default"/>
        <w:rPr>
          <w:rFonts w:asciiTheme="majorHAnsi" w:eastAsia="Meiryo UI" w:hAnsiTheme="majorHAnsi" w:cstheme="majorHAnsi"/>
          <w:sz w:val="20"/>
          <w:szCs w:val="20"/>
        </w:rPr>
      </w:pPr>
    </w:p>
    <w:p w:rsidR="006E7805" w:rsidRPr="00A56BD3" w:rsidRDefault="00D12CBB" w:rsidP="006E7805">
      <w:pPr>
        <w:pStyle w:val="Default"/>
        <w:rPr>
          <w:rFonts w:asciiTheme="majorHAnsi" w:eastAsia="Meiryo UI" w:hAnsiTheme="majorHAnsi" w:cstheme="majorHAnsi"/>
          <w:sz w:val="28"/>
          <w:szCs w:val="28"/>
        </w:rPr>
      </w:pPr>
      <w:r w:rsidRPr="00A56BD3">
        <w:rPr>
          <w:rFonts w:asciiTheme="majorHAnsi" w:eastAsia="Meiryo UI" w:hAnsiTheme="majorHAnsi" w:cstheme="majorHAnsi"/>
          <w:sz w:val="28"/>
          <w:szCs w:val="28"/>
        </w:rPr>
        <w:t>Disclaimer</w:t>
      </w:r>
    </w:p>
    <w:p w:rsidR="006E7805" w:rsidRPr="00A56BD3" w:rsidRDefault="005A0032"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All the contents of this document are protected by copyright owned by NEC Corporation</w:t>
      </w:r>
      <w:r w:rsidR="002F4ADC" w:rsidRPr="00A56BD3">
        <w:rPr>
          <w:rFonts w:asciiTheme="majorHAnsi" w:eastAsia="Meiryo UI" w:hAnsiTheme="majorHAnsi" w:cstheme="majorHAnsi"/>
          <w:sz w:val="21"/>
          <w:szCs w:val="21"/>
        </w:rPr>
        <w:t>.</w:t>
      </w:r>
      <w:r w:rsidR="006E7805" w:rsidRPr="00A56BD3">
        <w:rPr>
          <w:rFonts w:asciiTheme="majorHAnsi" w:eastAsia="Meiryo UI" w:hAnsiTheme="majorHAnsi" w:cstheme="majorHAnsi"/>
          <w:sz w:val="21"/>
          <w:szCs w:val="21"/>
        </w:rPr>
        <w:t xml:space="preserve"> </w:t>
      </w:r>
    </w:p>
    <w:p w:rsidR="006E7805" w:rsidRPr="00A56BD3" w:rsidRDefault="00660AE5"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Unauthorized</w:t>
      </w:r>
      <w:r w:rsidR="006E7805" w:rsidRPr="00A56BD3">
        <w:rPr>
          <w:rFonts w:asciiTheme="majorHAnsi" w:eastAsia="Meiryo UI" w:hAnsiTheme="majorHAnsi" w:cstheme="majorHAnsi"/>
          <w:sz w:val="21"/>
          <w:szCs w:val="21"/>
        </w:rPr>
        <w:t xml:space="preserve"> </w:t>
      </w:r>
      <w:r w:rsidRPr="00A56BD3">
        <w:rPr>
          <w:rFonts w:asciiTheme="majorHAnsi" w:eastAsia="Meiryo UI" w:hAnsiTheme="majorHAnsi" w:cstheme="majorHAnsi"/>
          <w:sz w:val="21"/>
          <w:szCs w:val="21"/>
        </w:rPr>
        <w:t>reproduction or copying of all or part of the contents of this document is prohibited.</w:t>
      </w:r>
    </w:p>
    <w:p w:rsidR="006E7805" w:rsidRPr="00A56BD3" w:rsidRDefault="00F4492B"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The contents of this document are subject to</w:t>
      </w:r>
      <w:r w:rsidR="00F740E4" w:rsidRPr="00A56BD3">
        <w:rPr>
          <w:rFonts w:asciiTheme="majorHAnsi" w:eastAsia="Meiryo UI" w:hAnsiTheme="majorHAnsi" w:cstheme="majorHAnsi"/>
          <w:sz w:val="21"/>
          <w:szCs w:val="21"/>
        </w:rPr>
        <w:t xml:space="preserve"> change without prior notice in the future.</w:t>
      </w:r>
    </w:p>
    <w:p w:rsidR="006E7805" w:rsidRPr="00A56BD3" w:rsidRDefault="00AE5B52"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NEC Corporation is not responsible for any technical or editorial errors or omissions in this document.</w:t>
      </w:r>
    </w:p>
    <w:p w:rsidR="006E7805" w:rsidRPr="00A56BD3" w:rsidRDefault="009E3D66" w:rsidP="006E7805">
      <w:pPr>
        <w:pStyle w:val="Default"/>
        <w:spacing w:line="320" w:lineRule="exact"/>
        <w:rPr>
          <w:rFonts w:asciiTheme="majorHAnsi" w:eastAsia="Meiryo UI" w:hAnsiTheme="majorHAnsi" w:cstheme="majorHAnsi"/>
          <w:sz w:val="21"/>
          <w:szCs w:val="21"/>
        </w:rPr>
      </w:pPr>
      <w:r w:rsidRPr="00A56BD3">
        <w:rPr>
          <w:rFonts w:asciiTheme="majorHAnsi" w:eastAsia="Meiryo UI" w:hAnsiTheme="majorHAnsi" w:cstheme="majorHAnsi"/>
          <w:sz w:val="21"/>
          <w:szCs w:val="21"/>
        </w:rPr>
        <w:t>NEC Corporation do not guarantee accuracy, usability, certainty of the content in this document.</w:t>
      </w:r>
    </w:p>
    <w:p w:rsidR="006E7805" w:rsidRPr="00A56BD3" w:rsidRDefault="006E7805" w:rsidP="006E7805">
      <w:pPr>
        <w:pStyle w:val="Default"/>
        <w:rPr>
          <w:rFonts w:asciiTheme="majorHAnsi" w:eastAsia="Meiryo UI" w:hAnsiTheme="majorHAnsi" w:cstheme="majorHAnsi"/>
          <w:sz w:val="20"/>
          <w:szCs w:val="20"/>
        </w:rPr>
      </w:pPr>
    </w:p>
    <w:p w:rsidR="006E7805" w:rsidRPr="00A56BD3" w:rsidRDefault="00706320" w:rsidP="006E7805">
      <w:pPr>
        <w:pStyle w:val="Default"/>
        <w:rPr>
          <w:rFonts w:asciiTheme="majorHAnsi" w:eastAsia="Meiryo UI" w:hAnsiTheme="majorHAnsi" w:cstheme="majorHAnsi"/>
          <w:sz w:val="44"/>
          <w:szCs w:val="44"/>
        </w:rPr>
      </w:pPr>
      <w:r w:rsidRPr="00A56BD3">
        <w:rPr>
          <w:rFonts w:asciiTheme="majorHAnsi" w:eastAsia="Meiryo UI" w:hAnsiTheme="majorHAnsi" w:cstheme="majorHAnsi"/>
          <w:sz w:val="28"/>
          <w:szCs w:val="28"/>
        </w:rPr>
        <w:t>Trademark</w:t>
      </w:r>
      <w:r w:rsidR="006E7805" w:rsidRPr="00A56BD3">
        <w:rPr>
          <w:rFonts w:asciiTheme="majorHAnsi" w:eastAsia="Meiryo UI" w:hAnsiTheme="majorHAnsi" w:cstheme="majorHAnsi"/>
          <w:sz w:val="44"/>
          <w:szCs w:val="44"/>
        </w:rPr>
        <w:t xml:space="preserve"> </w:t>
      </w:r>
    </w:p>
    <w:p w:rsidR="006E7805" w:rsidRPr="00A56BD3" w:rsidRDefault="00CA053C" w:rsidP="00CA053C">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Linux is registered trademark or trademark of</w:t>
      </w:r>
      <w:r w:rsidRPr="00A56BD3">
        <w:rPr>
          <w:rFonts w:asciiTheme="majorHAnsi" w:eastAsia="ＭＳ Ｐゴシック" w:hAnsiTheme="majorHAnsi" w:cstheme="majorHAnsi"/>
          <w:sz w:val="21"/>
          <w:szCs w:val="21"/>
        </w:rPr>
        <w:t xml:space="preserve">　</w:t>
      </w:r>
      <w:r w:rsidRPr="00A56BD3">
        <w:rPr>
          <w:rFonts w:asciiTheme="majorHAnsi" w:eastAsia="ＭＳ Ｐゴシック" w:hAnsiTheme="majorHAnsi" w:cstheme="majorHAnsi"/>
          <w:sz w:val="21"/>
          <w:szCs w:val="21"/>
        </w:rPr>
        <w:t>Linus Torvalds, registered in the U.S. and other countries.</w:t>
      </w:r>
      <w:r w:rsidR="006E7805" w:rsidRPr="00A56BD3">
        <w:rPr>
          <w:rFonts w:asciiTheme="majorHAnsi" w:eastAsia="ＭＳ Ｐゴシック" w:hAnsiTheme="majorHAnsi" w:cstheme="majorHAnsi"/>
          <w:sz w:val="21"/>
          <w:szCs w:val="21"/>
        </w:rPr>
        <w:t xml:space="preserve"> </w:t>
      </w:r>
    </w:p>
    <w:p w:rsidR="006E7805" w:rsidRPr="00A56BD3" w:rsidRDefault="008B309E" w:rsidP="005F31EB">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Red Hat</w:t>
      </w:r>
      <w:r w:rsidR="0022431F" w:rsidRPr="00A56BD3">
        <w:rPr>
          <w:rFonts w:asciiTheme="majorHAnsi" w:eastAsia="ＭＳ Ｐゴシック" w:hAnsiTheme="majorHAnsi" w:cstheme="majorHAnsi"/>
          <w:sz w:val="21"/>
          <w:szCs w:val="21"/>
        </w:rPr>
        <w:t xml:space="preserve"> is registered trademark or trademark of</w:t>
      </w:r>
      <w:r w:rsidRPr="00A56BD3">
        <w:rPr>
          <w:rFonts w:asciiTheme="majorHAnsi" w:eastAsia="ＭＳ Ｐゴシック" w:hAnsiTheme="majorHAnsi" w:cstheme="majorHAnsi"/>
          <w:sz w:val="21"/>
          <w:szCs w:val="21"/>
        </w:rPr>
        <w:t xml:space="preserve"> Red Hat, Inc. registered in the U.S.</w:t>
      </w:r>
      <w:r w:rsidR="0022431F" w:rsidRPr="00A56BD3">
        <w:rPr>
          <w:rFonts w:asciiTheme="majorHAnsi" w:eastAsia="ＭＳ Ｐゴシック" w:hAnsiTheme="majorHAnsi" w:cstheme="majorHAnsi"/>
          <w:sz w:val="21"/>
          <w:szCs w:val="21"/>
        </w:rPr>
        <w:t xml:space="preserve"> and other countries.</w:t>
      </w:r>
      <w:r w:rsidR="006E7805" w:rsidRPr="00A56BD3">
        <w:rPr>
          <w:rFonts w:asciiTheme="majorHAnsi" w:eastAsia="ＭＳ Ｐゴシック" w:hAnsiTheme="majorHAnsi" w:cstheme="majorHAnsi"/>
          <w:sz w:val="21"/>
          <w:szCs w:val="21"/>
        </w:rPr>
        <w:t xml:space="preserve"> </w:t>
      </w:r>
    </w:p>
    <w:p w:rsidR="001E644E" w:rsidRPr="00A56BD3" w:rsidRDefault="001E644E" w:rsidP="001E644E">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Apache, Apache Tomcat, and Tomcat are registered trademarks or trademarks of the Apache Software Foundation.</w:t>
      </w:r>
    </w:p>
    <w:p w:rsidR="00E334C6" w:rsidRDefault="00BE0480" w:rsidP="00BE0480">
      <w:pPr>
        <w:pStyle w:val="Default"/>
        <w:numPr>
          <w:ilvl w:val="0"/>
          <w:numId w:val="2"/>
        </w:numPr>
        <w:spacing w:line="320" w:lineRule="exact"/>
        <w:ind w:left="1050"/>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Ansible</w:t>
      </w:r>
      <w:r w:rsidR="00E334C6" w:rsidRPr="00A56BD3">
        <w:rPr>
          <w:rFonts w:asciiTheme="majorHAnsi" w:eastAsia="ＭＳ Ｐゴシック" w:hAnsiTheme="majorHAnsi" w:cstheme="majorHAnsi"/>
          <w:sz w:val="21"/>
          <w:szCs w:val="21"/>
        </w:rPr>
        <w:t xml:space="preserve"> is registered trademark or trademark of </w:t>
      </w:r>
      <w:r w:rsidRPr="00A56BD3">
        <w:rPr>
          <w:rFonts w:asciiTheme="majorHAnsi" w:eastAsia="ＭＳ Ｐゴシック" w:hAnsiTheme="majorHAnsi" w:cstheme="majorHAnsi"/>
          <w:sz w:val="21"/>
          <w:szCs w:val="21"/>
        </w:rPr>
        <w:t>Red Hat, Inc.</w:t>
      </w:r>
    </w:p>
    <w:p w:rsidR="00274CC3" w:rsidRPr="00A56BD3" w:rsidRDefault="00274CC3" w:rsidP="00BE0480">
      <w:pPr>
        <w:pStyle w:val="Default"/>
        <w:numPr>
          <w:ilvl w:val="0"/>
          <w:numId w:val="2"/>
        </w:numPr>
        <w:spacing w:line="320" w:lineRule="exact"/>
        <w:ind w:left="1050"/>
        <w:rPr>
          <w:rFonts w:asciiTheme="majorHAnsi" w:eastAsia="ＭＳ Ｐゴシック" w:hAnsiTheme="majorHAnsi" w:cstheme="majorHAnsi"/>
          <w:sz w:val="21"/>
          <w:szCs w:val="21"/>
        </w:rPr>
      </w:pPr>
      <w:r>
        <w:rPr>
          <w:rFonts w:asciiTheme="majorHAnsi" w:eastAsia="ＭＳ Ｐゴシック" w:hAnsiTheme="majorHAnsi" w:cstheme="majorHAnsi"/>
          <w:sz w:val="21"/>
          <w:szCs w:val="21"/>
        </w:rPr>
        <w:t xml:space="preserve">Terraform is registered trademark or trademark of </w:t>
      </w:r>
      <w:proofErr w:type="spellStart"/>
      <w:r>
        <w:rPr>
          <w:rFonts w:asciiTheme="majorHAnsi" w:eastAsia="ＭＳ Ｐゴシック" w:hAnsiTheme="majorHAnsi" w:cstheme="majorHAnsi"/>
          <w:sz w:val="21"/>
          <w:szCs w:val="21"/>
        </w:rPr>
        <w:t>HashiCorp</w:t>
      </w:r>
      <w:proofErr w:type="spellEnd"/>
      <w:r>
        <w:rPr>
          <w:rFonts w:asciiTheme="majorHAnsi" w:eastAsia="ＭＳ Ｐゴシック" w:hAnsiTheme="majorHAnsi" w:cstheme="majorHAnsi"/>
          <w:sz w:val="21"/>
          <w:szCs w:val="21"/>
        </w:rPr>
        <w:t>.</w:t>
      </w:r>
    </w:p>
    <w:p w:rsidR="006E7805" w:rsidRPr="00A56BD3" w:rsidRDefault="006E7805" w:rsidP="006E7805">
      <w:pPr>
        <w:pStyle w:val="Default"/>
        <w:rPr>
          <w:rFonts w:asciiTheme="majorHAnsi" w:eastAsia="ＭＳ Ｐゴシック" w:hAnsiTheme="majorHAnsi" w:cstheme="majorHAnsi"/>
          <w:sz w:val="20"/>
          <w:szCs w:val="20"/>
        </w:rPr>
      </w:pPr>
    </w:p>
    <w:p w:rsidR="008C7AF4" w:rsidRPr="00A56BD3" w:rsidRDefault="00093423" w:rsidP="0003158A">
      <w:pPr>
        <w:pStyle w:val="Default"/>
        <w:spacing w:line="240" w:lineRule="exact"/>
        <w:rPr>
          <w:rFonts w:asciiTheme="majorHAnsi" w:eastAsia="ＭＳ Ｐゴシック" w:hAnsiTheme="majorHAnsi" w:cstheme="majorHAnsi"/>
          <w:sz w:val="21"/>
          <w:szCs w:val="21"/>
        </w:rPr>
      </w:pPr>
      <w:r w:rsidRPr="00A56BD3">
        <w:rPr>
          <w:rFonts w:asciiTheme="majorHAnsi" w:eastAsia="ＭＳ Ｐゴシック" w:hAnsiTheme="majorHAnsi" w:cstheme="majorHAnsi"/>
          <w:sz w:val="21"/>
          <w:szCs w:val="21"/>
        </w:rPr>
        <w:t>The names of other systems, company name and products</w:t>
      </w:r>
      <w:r w:rsidR="008C7AF4" w:rsidRPr="00A56BD3">
        <w:rPr>
          <w:rFonts w:asciiTheme="majorHAnsi" w:eastAsia="ＭＳ Ｐゴシック" w:hAnsiTheme="majorHAnsi" w:cstheme="majorHAnsi"/>
          <w:sz w:val="21"/>
          <w:szCs w:val="21"/>
        </w:rPr>
        <w:t xml:space="preserve"> </w:t>
      </w:r>
      <w:r w:rsidRPr="00A56BD3">
        <w:rPr>
          <w:rFonts w:asciiTheme="majorHAnsi" w:eastAsia="ＭＳ Ｐゴシック" w:hAnsiTheme="majorHAnsi" w:cstheme="majorHAnsi"/>
          <w:sz w:val="21"/>
          <w:szCs w:val="21"/>
        </w:rPr>
        <w:t>mentioned in this document are registered trademarks or trademarks of their respective companies.</w:t>
      </w:r>
    </w:p>
    <w:p w:rsidR="00435B3A" w:rsidRPr="00A56BD3" w:rsidRDefault="00435B3A" w:rsidP="0003158A">
      <w:pPr>
        <w:pStyle w:val="Default"/>
        <w:spacing w:line="240" w:lineRule="exact"/>
        <w:rPr>
          <w:rFonts w:asciiTheme="majorHAnsi" w:eastAsia="ＭＳ Ｐゴシック" w:hAnsiTheme="majorHAnsi" w:cstheme="majorHAnsi"/>
          <w:sz w:val="21"/>
          <w:szCs w:val="21"/>
        </w:rPr>
      </w:pPr>
    </w:p>
    <w:p w:rsidR="008C7AF4" w:rsidRPr="00A56BD3" w:rsidRDefault="004775D7" w:rsidP="00FF4E48">
      <w:pPr>
        <w:autoSpaceDE w:val="0"/>
        <w:autoSpaceDN w:val="0"/>
        <w:adjustRightInd w:val="0"/>
        <w:spacing w:line="320" w:lineRule="exact"/>
        <w:jc w:val="left"/>
        <w:rPr>
          <w:rFonts w:asciiTheme="majorHAnsi" w:eastAsia="ＭＳ Ｐゴシック" w:hAnsiTheme="majorHAnsi" w:cstheme="majorHAnsi"/>
          <w:color w:val="000000"/>
          <w:kern w:val="0"/>
          <w:szCs w:val="21"/>
        </w:rPr>
      </w:pPr>
      <w:r w:rsidRPr="00A56BD3">
        <w:rPr>
          <w:rFonts w:asciiTheme="majorHAnsi" w:eastAsia="ＭＳ Ｐゴシック" w:hAnsiTheme="majorHAnsi" w:cstheme="majorHAnsi"/>
          <w:color w:val="000000"/>
          <w:kern w:val="0"/>
          <w:szCs w:val="21"/>
        </w:rPr>
        <w:t>The</w:t>
      </w:r>
      <w:r w:rsidR="0096046F" w:rsidRPr="00A56BD3">
        <w:rPr>
          <w:rFonts w:asciiTheme="majorHAnsi" w:eastAsia="ＭＳ Ｐゴシック" w:hAnsiTheme="majorHAnsi" w:cstheme="majorHAnsi"/>
          <w:color w:val="000000"/>
          <w:kern w:val="0"/>
          <w:szCs w:val="21"/>
        </w:rPr>
        <w:t xml:space="preserve"> </w:t>
      </w:r>
      <w:r w:rsidRPr="00A56BD3">
        <w:rPr>
          <w:rFonts w:asciiTheme="majorHAnsi" w:eastAsia="ＭＳ Ｐゴシック" w:hAnsiTheme="majorHAnsi" w:cstheme="majorHAnsi"/>
          <w:color w:val="000000"/>
          <w:kern w:val="0"/>
          <w:szCs w:val="21"/>
        </w:rPr>
        <w:t>® mark and TM mark are</w:t>
      </w:r>
      <w:r w:rsidR="00CC015A" w:rsidRPr="00A56BD3">
        <w:rPr>
          <w:rFonts w:asciiTheme="majorHAnsi" w:eastAsia="ＭＳ Ｐゴシック" w:hAnsiTheme="majorHAnsi" w:cstheme="majorHAnsi"/>
          <w:color w:val="000000"/>
          <w:kern w:val="0"/>
          <w:szCs w:val="21"/>
        </w:rPr>
        <w:t xml:space="preserve"> not specified in this document.</w:t>
      </w:r>
    </w:p>
    <w:p w:rsidR="00435B3A" w:rsidRPr="00A56BD3" w:rsidRDefault="00435B3A" w:rsidP="00FF4E48">
      <w:pPr>
        <w:autoSpaceDE w:val="0"/>
        <w:autoSpaceDN w:val="0"/>
        <w:adjustRightInd w:val="0"/>
        <w:spacing w:line="320" w:lineRule="exact"/>
        <w:jc w:val="left"/>
        <w:rPr>
          <w:rFonts w:asciiTheme="majorHAnsi" w:eastAsia="ＭＳ Ｐゴシック" w:hAnsiTheme="majorHAnsi" w:cstheme="majorHAnsi"/>
          <w:color w:val="000000"/>
          <w:kern w:val="0"/>
          <w:szCs w:val="21"/>
        </w:rPr>
      </w:pPr>
    </w:p>
    <w:p w:rsidR="00155019" w:rsidRPr="00A56BD3" w:rsidRDefault="009E0F27" w:rsidP="00FF4E48">
      <w:pPr>
        <w:autoSpaceDE w:val="0"/>
        <w:autoSpaceDN w:val="0"/>
        <w:adjustRightInd w:val="0"/>
        <w:spacing w:line="320" w:lineRule="exact"/>
        <w:jc w:val="left"/>
        <w:rPr>
          <w:rFonts w:asciiTheme="majorHAnsi" w:eastAsia="ＭＳ Ｐゴシック" w:hAnsiTheme="majorHAnsi" w:cstheme="majorHAnsi"/>
          <w:color w:val="000000"/>
          <w:kern w:val="0"/>
          <w:sz w:val="20"/>
          <w:szCs w:val="20"/>
        </w:rPr>
      </w:pPr>
      <w:r w:rsidRPr="00A56BD3">
        <w:rPr>
          <w:rFonts w:ascii="ＭＳ ゴシック" w:eastAsia="ＭＳ ゴシック" w:hAnsi="ＭＳ ゴシック" w:cs="ＭＳ ゴシック" w:hint="eastAsia"/>
          <w:color w:val="000000"/>
          <w:kern w:val="0"/>
          <w:szCs w:val="21"/>
        </w:rPr>
        <w:t>※</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Exastro IT Automation</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 xml:space="preserve"> is written as </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ITA</w:t>
      </w:r>
      <w:r w:rsidR="00155019" w:rsidRPr="00A56BD3">
        <w:rPr>
          <w:rFonts w:asciiTheme="majorHAnsi" w:eastAsia="ＭＳ Ｐゴシック" w:hAnsiTheme="majorHAnsi" w:cstheme="majorHAnsi"/>
          <w:color w:val="000000"/>
          <w:kern w:val="0"/>
          <w:szCs w:val="21"/>
        </w:rPr>
        <w:t>」</w:t>
      </w:r>
      <w:r w:rsidR="00155019" w:rsidRPr="00A56BD3">
        <w:rPr>
          <w:rFonts w:asciiTheme="majorHAnsi" w:eastAsia="ＭＳ Ｐゴシック" w:hAnsiTheme="majorHAnsi" w:cstheme="majorHAnsi"/>
          <w:color w:val="000000"/>
          <w:kern w:val="0"/>
          <w:szCs w:val="21"/>
        </w:rPr>
        <w:t xml:space="preserve"> in this document</w:t>
      </w:r>
      <w:r w:rsidR="00155019" w:rsidRPr="00A56BD3">
        <w:rPr>
          <w:rFonts w:asciiTheme="majorHAnsi" w:eastAsia="ＭＳ Ｐゴシック" w:hAnsiTheme="majorHAnsi" w:cstheme="majorHAnsi"/>
          <w:color w:val="000000"/>
          <w:kern w:val="0"/>
          <w:sz w:val="20"/>
          <w:szCs w:val="20"/>
        </w:rPr>
        <w:t>.</w:t>
      </w:r>
    </w:p>
    <w:p w:rsidR="008C7AF4" w:rsidRPr="00A56BD3" w:rsidRDefault="008C7AF4" w:rsidP="008C7AF4">
      <w:pPr>
        <w:pStyle w:val="af7"/>
        <w:spacing w:line="276" w:lineRule="auto"/>
        <w:rPr>
          <w:rFonts w:asciiTheme="majorHAnsi" w:eastAsia="Meiryo UI" w:hAnsiTheme="majorHAnsi" w:cstheme="majorHAnsi"/>
          <w:sz w:val="20"/>
          <w:szCs w:val="20"/>
        </w:rPr>
      </w:pPr>
    </w:p>
    <w:p w:rsidR="00A426D4" w:rsidRPr="00A56BD3" w:rsidRDefault="00B35865" w:rsidP="00167749">
      <w:pPr>
        <w:spacing w:line="276" w:lineRule="auto"/>
        <w:rPr>
          <w:rFonts w:asciiTheme="majorHAnsi" w:hAnsiTheme="majorHAnsi" w:cstheme="majorHAnsi"/>
        </w:rPr>
      </w:pPr>
      <w:r w:rsidRPr="00A56BD3">
        <w:rPr>
          <w:rFonts w:asciiTheme="majorHAnsi" w:eastAsia="ＭＳ Ｐゴシック" w:hAnsiTheme="majorHAnsi" w:cstheme="majorHAnsi"/>
          <w:szCs w:val="21"/>
        </w:rPr>
        <w:br w:type="page"/>
      </w:r>
    </w:p>
    <w:p w:rsidR="00B667F5" w:rsidRPr="00B667F5" w:rsidRDefault="00F467C0" w:rsidP="00A426D4">
      <w:pPr>
        <w:widowControl/>
        <w:jc w:val="left"/>
        <w:rPr>
          <w:rFonts w:asciiTheme="majorHAnsi" w:hAnsiTheme="majorHAnsi" w:cstheme="majorHAnsi"/>
          <w:noProof/>
        </w:rPr>
      </w:pPr>
      <w:r w:rsidRPr="00A56BD3">
        <w:rPr>
          <w:rFonts w:asciiTheme="majorHAnsi" w:eastAsia="ＭＳ Ｐゴシック" w:hAnsiTheme="majorHAnsi" w:cstheme="majorHAnsi"/>
          <w:b/>
          <w:color w:val="002B62"/>
          <w:sz w:val="28"/>
          <w:szCs w:val="28"/>
        </w:rPr>
        <w:lastRenderedPageBreak/>
        <w:t>Table of contents</w:t>
      </w:r>
      <w:r w:rsidR="00DD4211" w:rsidRPr="00A56BD3">
        <w:rPr>
          <w:rFonts w:asciiTheme="majorHAnsi" w:eastAsia="ＭＳ Ｐゴシック" w:hAnsiTheme="majorHAnsi" w:cstheme="majorHAnsi"/>
          <w:b/>
          <w:color w:val="002B62"/>
          <w:sz w:val="36"/>
        </w:rPr>
        <w:softHyphen/>
      </w:r>
      <w:r w:rsidR="00DD4211" w:rsidRPr="00A56BD3">
        <w:rPr>
          <w:rFonts w:asciiTheme="majorHAnsi" w:eastAsia="ＭＳ Ｐゴシック" w:hAnsiTheme="majorHAnsi" w:cstheme="majorHAnsi"/>
          <w:b/>
          <w:color w:val="002B62"/>
          <w:sz w:val="36"/>
        </w:rPr>
        <w:softHyphen/>
      </w:r>
      <w:r w:rsidR="00E6690C" w:rsidRPr="00A56BD3">
        <w:rPr>
          <w:rFonts w:asciiTheme="majorHAnsi" w:hAnsiTheme="majorHAnsi" w:cstheme="majorHAnsi"/>
          <w:noProof/>
          <w:color w:val="0000FF"/>
          <w:szCs w:val="21"/>
          <w:u w:val="single"/>
        </w:rPr>
        <w:fldChar w:fldCharType="begin"/>
      </w:r>
      <w:r w:rsidR="00E6690C" w:rsidRPr="00A56BD3">
        <w:rPr>
          <w:rFonts w:asciiTheme="majorHAnsi" w:hAnsiTheme="majorHAnsi" w:cstheme="majorHAnsi"/>
          <w:noProof/>
          <w:color w:val="0000FF"/>
          <w:szCs w:val="21"/>
          <w:u w:val="single"/>
        </w:rPr>
        <w:instrText xml:space="preserve"> TOC \o "1-4" \h \z \u </w:instrText>
      </w:r>
      <w:r w:rsidR="00E6690C" w:rsidRPr="00A56BD3">
        <w:rPr>
          <w:rFonts w:asciiTheme="majorHAnsi" w:hAnsiTheme="majorHAnsi" w:cstheme="majorHAnsi"/>
          <w:noProof/>
          <w:color w:val="0000FF"/>
          <w:szCs w:val="21"/>
          <w:u w:val="single"/>
        </w:rPr>
        <w:fldChar w:fldCharType="separate"/>
      </w:r>
    </w:p>
    <w:p w:rsidR="00B667F5" w:rsidRPr="00B667F5" w:rsidRDefault="00B667F5">
      <w:pPr>
        <w:pStyle w:val="13"/>
        <w:rPr>
          <w:rFonts w:asciiTheme="majorHAnsi" w:eastAsiaTheme="minorEastAsia" w:hAnsiTheme="majorHAnsi" w:cstheme="majorHAnsi"/>
          <w:b w:val="0"/>
          <w:szCs w:val="22"/>
        </w:rPr>
      </w:pPr>
      <w:hyperlink w:anchor="_Toc106636246" w:history="1">
        <w:r w:rsidRPr="00B667F5">
          <w:rPr>
            <w:rStyle w:val="af1"/>
            <w:rFonts w:asciiTheme="majorHAnsi" w:hAnsiTheme="majorHAnsi" w:cstheme="majorHAnsi"/>
          </w:rPr>
          <w:t>Introduction</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_Toc106636246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3</w:t>
        </w:r>
        <w:r w:rsidRPr="00B667F5">
          <w:rPr>
            <w:rFonts w:asciiTheme="majorHAnsi" w:hAnsiTheme="majorHAnsi" w:cstheme="majorHAnsi"/>
            <w:webHidden/>
          </w:rPr>
          <w:fldChar w:fldCharType="end"/>
        </w:r>
      </w:hyperlink>
    </w:p>
    <w:p w:rsidR="00B667F5" w:rsidRPr="00B667F5" w:rsidRDefault="00B667F5">
      <w:pPr>
        <w:pStyle w:val="13"/>
        <w:rPr>
          <w:rFonts w:asciiTheme="majorHAnsi" w:eastAsiaTheme="minorEastAsia" w:hAnsiTheme="majorHAnsi" w:cstheme="majorHAnsi"/>
          <w:b w:val="0"/>
          <w:szCs w:val="22"/>
        </w:rPr>
      </w:pPr>
      <w:hyperlink w:anchor="_Toc106636247" w:history="1">
        <w:r w:rsidRPr="00B667F5">
          <w:rPr>
            <w:rStyle w:val="af1"/>
            <w:rFonts w:asciiTheme="majorHAnsi" w:hAnsiTheme="majorHAnsi" w:cstheme="majorHAnsi"/>
          </w:rPr>
          <w:t>1</w:t>
        </w:r>
        <w:r w:rsidRPr="00B667F5">
          <w:rPr>
            <w:rFonts w:asciiTheme="majorHAnsi" w:eastAsiaTheme="minorEastAsia" w:hAnsiTheme="majorHAnsi" w:cstheme="majorHAnsi"/>
            <w:b w:val="0"/>
            <w:szCs w:val="22"/>
          </w:rPr>
          <w:tab/>
        </w:r>
        <w:r w:rsidRPr="00B667F5">
          <w:rPr>
            <w:rStyle w:val="af1"/>
            <w:rFonts w:asciiTheme="majorHAnsi" w:hAnsiTheme="majorHAnsi" w:cstheme="majorHAnsi"/>
          </w:rPr>
          <w:t>Menu creation function overview.</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_Toc106636247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4</w:t>
        </w:r>
        <w:r w:rsidRPr="00B667F5">
          <w:rPr>
            <w:rFonts w:asciiTheme="majorHAnsi" w:hAnsiTheme="majorHAnsi" w:cstheme="majorHAnsi"/>
            <w:webHidden/>
          </w:rPr>
          <w:fldChar w:fldCharType="end"/>
        </w:r>
      </w:hyperlink>
    </w:p>
    <w:p w:rsidR="00B667F5" w:rsidRPr="00B667F5" w:rsidRDefault="00B667F5">
      <w:pPr>
        <w:pStyle w:val="13"/>
        <w:rPr>
          <w:rFonts w:asciiTheme="majorHAnsi" w:eastAsiaTheme="minorEastAsia" w:hAnsiTheme="majorHAnsi" w:cstheme="majorHAnsi"/>
          <w:b w:val="0"/>
          <w:szCs w:val="22"/>
        </w:rPr>
      </w:pPr>
      <w:hyperlink w:anchor="_Toc106636248" w:history="1">
        <w:r w:rsidRPr="00B667F5">
          <w:rPr>
            <w:rStyle w:val="af1"/>
            <w:rFonts w:asciiTheme="majorHAnsi" w:hAnsiTheme="majorHAnsi" w:cstheme="majorHAnsi"/>
          </w:rPr>
          <w:t>2</w:t>
        </w:r>
        <w:r w:rsidRPr="00B667F5">
          <w:rPr>
            <w:rFonts w:asciiTheme="majorHAnsi" w:eastAsiaTheme="minorEastAsia" w:hAnsiTheme="majorHAnsi" w:cstheme="majorHAnsi"/>
            <w:b w:val="0"/>
            <w:szCs w:val="22"/>
          </w:rPr>
          <w:tab/>
        </w:r>
        <w:r w:rsidRPr="00B667F5">
          <w:rPr>
            <w:rStyle w:val="af1"/>
            <w:rFonts w:asciiTheme="majorHAnsi" w:hAnsiTheme="majorHAnsi" w:cstheme="majorHAnsi"/>
          </w:rPr>
          <w:t>Main functions of menu creation function</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_Toc106636248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7</w:t>
        </w:r>
        <w:r w:rsidRPr="00B667F5">
          <w:rPr>
            <w:rFonts w:asciiTheme="majorHAnsi" w:hAnsiTheme="majorHAnsi" w:cstheme="majorHAnsi"/>
            <w:webHidden/>
          </w:rPr>
          <w:fldChar w:fldCharType="end"/>
        </w:r>
      </w:hyperlink>
    </w:p>
    <w:p w:rsidR="00B667F5" w:rsidRPr="00B667F5" w:rsidRDefault="00B667F5">
      <w:pPr>
        <w:pStyle w:val="13"/>
        <w:rPr>
          <w:rFonts w:asciiTheme="majorHAnsi" w:eastAsiaTheme="minorEastAsia" w:hAnsiTheme="majorHAnsi" w:cstheme="majorHAnsi"/>
          <w:b w:val="0"/>
          <w:szCs w:val="22"/>
        </w:rPr>
      </w:pPr>
      <w:hyperlink w:anchor="_Toc106636249" w:history="1">
        <w:r w:rsidRPr="00B667F5">
          <w:rPr>
            <w:rStyle w:val="af1"/>
            <w:rFonts w:asciiTheme="majorHAnsi" w:hAnsiTheme="majorHAnsi" w:cstheme="majorHAnsi"/>
          </w:rPr>
          <w:t>3</w:t>
        </w:r>
        <w:r w:rsidRPr="00B667F5">
          <w:rPr>
            <w:rFonts w:asciiTheme="majorHAnsi" w:eastAsiaTheme="minorEastAsia" w:hAnsiTheme="majorHAnsi" w:cstheme="majorHAnsi"/>
            <w:b w:val="0"/>
            <w:szCs w:val="22"/>
          </w:rPr>
          <w:tab/>
        </w:r>
        <w:r w:rsidRPr="00B667F5">
          <w:rPr>
            <w:rStyle w:val="af1"/>
            <w:rFonts w:asciiTheme="majorHAnsi" w:hAnsiTheme="majorHAnsi" w:cstheme="majorHAnsi"/>
          </w:rPr>
          <w:t>Menu group of menu creation function</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_Toc106636249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8</w:t>
        </w:r>
        <w:r w:rsidRPr="00B667F5">
          <w:rPr>
            <w:rFonts w:asciiTheme="majorHAnsi" w:hAnsiTheme="majorHAnsi" w:cstheme="majorHAnsi"/>
            <w:webHidden/>
          </w:rPr>
          <w:fldChar w:fldCharType="end"/>
        </w:r>
      </w:hyperlink>
    </w:p>
    <w:p w:rsidR="00B667F5" w:rsidRPr="00B667F5" w:rsidRDefault="00B667F5">
      <w:pPr>
        <w:pStyle w:val="13"/>
        <w:rPr>
          <w:rFonts w:asciiTheme="majorHAnsi" w:eastAsiaTheme="minorEastAsia" w:hAnsiTheme="majorHAnsi" w:cstheme="majorHAnsi"/>
          <w:b w:val="0"/>
          <w:szCs w:val="22"/>
        </w:rPr>
      </w:pPr>
      <w:hyperlink w:anchor="_Toc106636250" w:history="1">
        <w:r w:rsidRPr="00B667F5">
          <w:rPr>
            <w:rStyle w:val="af1"/>
            <w:rFonts w:asciiTheme="majorHAnsi" w:hAnsiTheme="majorHAnsi" w:cstheme="majorHAnsi"/>
          </w:rPr>
          <w:t>4</w:t>
        </w:r>
        <w:r w:rsidRPr="00B667F5">
          <w:rPr>
            <w:rFonts w:asciiTheme="majorHAnsi" w:eastAsiaTheme="minorEastAsia" w:hAnsiTheme="majorHAnsi" w:cstheme="majorHAnsi"/>
            <w:b w:val="0"/>
            <w:szCs w:val="22"/>
          </w:rPr>
          <w:tab/>
        </w:r>
        <w:r w:rsidRPr="00B667F5">
          <w:rPr>
            <w:rStyle w:val="af1"/>
            <w:rFonts w:asciiTheme="majorHAnsi" w:hAnsiTheme="majorHAnsi" w:cstheme="majorHAnsi"/>
          </w:rPr>
          <w:t>Menu (Parameter sheet/Data sheet) Description</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_Toc106636250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10</w:t>
        </w:r>
        <w:r w:rsidRPr="00B667F5">
          <w:rPr>
            <w:rFonts w:asciiTheme="majorHAnsi" w:hAnsiTheme="majorHAnsi" w:cstheme="majorHAnsi"/>
            <w:webHidden/>
          </w:rPr>
          <w:fldChar w:fldCharType="end"/>
        </w:r>
      </w:hyperlink>
    </w:p>
    <w:p w:rsidR="00B667F5" w:rsidRPr="00B667F5" w:rsidRDefault="00B667F5">
      <w:pPr>
        <w:pStyle w:val="13"/>
        <w:rPr>
          <w:rFonts w:asciiTheme="majorHAnsi" w:eastAsiaTheme="minorEastAsia" w:hAnsiTheme="majorHAnsi" w:cstheme="majorHAnsi"/>
          <w:b w:val="0"/>
          <w:szCs w:val="22"/>
        </w:rPr>
      </w:pPr>
      <w:hyperlink w:anchor="_Toc106636251" w:history="1">
        <w:r w:rsidRPr="00B667F5">
          <w:rPr>
            <w:rStyle w:val="af1"/>
            <w:rFonts w:asciiTheme="majorHAnsi" w:hAnsiTheme="majorHAnsi" w:cstheme="majorHAnsi"/>
          </w:rPr>
          <w:t>5</w:t>
        </w:r>
        <w:r w:rsidRPr="00B667F5">
          <w:rPr>
            <w:rFonts w:asciiTheme="majorHAnsi" w:eastAsiaTheme="minorEastAsia" w:hAnsiTheme="majorHAnsi" w:cstheme="majorHAnsi"/>
            <w:b w:val="0"/>
            <w:szCs w:val="22"/>
          </w:rPr>
          <w:tab/>
        </w:r>
        <w:r w:rsidRPr="00B667F5">
          <w:rPr>
            <w:rStyle w:val="af1"/>
            <w:rFonts w:asciiTheme="majorHAnsi" w:hAnsiTheme="majorHAnsi" w:cstheme="majorHAnsi"/>
          </w:rPr>
          <w:t>Operation description of (Define/Create Menu) menu</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_Toc106636251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13</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52" w:history="1">
        <w:r w:rsidRPr="00B667F5">
          <w:rPr>
            <w:rStyle w:val="af1"/>
            <w:rFonts w:asciiTheme="majorHAnsi" w:hAnsiTheme="majorHAnsi" w:cstheme="majorHAnsi"/>
          </w:rPr>
          <w:t>5.1</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(A) Setting of Item/Group/Repeat</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_Toc106636252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13</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53" w:history="1">
        <w:r w:rsidRPr="00B667F5">
          <w:rPr>
            <w:rStyle w:val="af1"/>
            <w:rFonts w:asciiTheme="majorHAnsi" w:hAnsiTheme="majorHAnsi" w:cstheme="majorHAnsi"/>
          </w:rPr>
          <w:t>5.2</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(B) Menu creation information tab</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_Toc106636253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19</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54" w:history="1">
        <w:r w:rsidRPr="00B667F5">
          <w:rPr>
            <w:rStyle w:val="af1"/>
            <w:rFonts w:asciiTheme="majorHAnsi" w:hAnsiTheme="majorHAnsi" w:cstheme="majorHAnsi"/>
          </w:rPr>
          <w:t>5.3</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(C) Menu creation</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_Toc106636254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25</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55" w:history="1">
        <w:r w:rsidRPr="00B667F5">
          <w:rPr>
            <w:rStyle w:val="af1"/>
            <w:rFonts w:asciiTheme="majorHAnsi" w:hAnsiTheme="majorHAnsi" w:cstheme="majorHAnsi"/>
          </w:rPr>
          <w:t>5.4</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Using</w:t>
        </w:r>
        <w:r w:rsidRPr="00B667F5">
          <w:rPr>
            <w:rStyle w:val="af1"/>
            <w:rFonts w:asciiTheme="majorHAnsi" w:hAnsiTheme="majorHAnsi" w:cstheme="majorHAnsi"/>
          </w:rPr>
          <w:t>「</w:t>
        </w:r>
        <w:r w:rsidRPr="00B667F5">
          <w:rPr>
            <w:rStyle w:val="af1"/>
            <w:rFonts w:asciiTheme="majorHAnsi" w:hAnsiTheme="majorHAnsi" w:cstheme="majorHAnsi"/>
          </w:rPr>
          <w:t>Define/Create Menu</w:t>
        </w:r>
        <w:r w:rsidRPr="00B667F5">
          <w:rPr>
            <w:rStyle w:val="af1"/>
            <w:rFonts w:asciiTheme="majorHAnsi" w:hAnsiTheme="majorHAnsi" w:cstheme="majorHAnsi"/>
          </w:rPr>
          <w:t>」</w:t>
        </w:r>
        <w:r w:rsidRPr="00B667F5">
          <w:rPr>
            <w:rStyle w:val="af1"/>
            <w:rFonts w:asciiTheme="majorHAnsi" w:hAnsiTheme="majorHAnsi" w:cstheme="majorHAnsi"/>
          </w:rPr>
          <w:t>after menu has been created</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_Toc106636255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26</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56" w:history="1">
        <w:r w:rsidRPr="00B667F5">
          <w:rPr>
            <w:rStyle w:val="af1"/>
            <w:rFonts w:asciiTheme="majorHAnsi" w:hAnsiTheme="majorHAnsi" w:cstheme="majorHAnsi"/>
          </w:rPr>
          <w:t>5.5</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Check created menu in</w:t>
        </w:r>
        <w:r w:rsidRPr="00B667F5">
          <w:rPr>
            <w:rStyle w:val="af1"/>
            <w:rFonts w:asciiTheme="majorHAnsi" w:hAnsiTheme="majorHAnsi" w:cstheme="majorHAnsi"/>
          </w:rPr>
          <w:t>「</w:t>
        </w:r>
        <w:r w:rsidRPr="00B667F5">
          <w:rPr>
            <w:rStyle w:val="af1"/>
            <w:rFonts w:asciiTheme="majorHAnsi" w:hAnsiTheme="majorHAnsi" w:cstheme="majorHAnsi"/>
          </w:rPr>
          <w:t>Menu definition information</w:t>
        </w:r>
        <w:r w:rsidRPr="00B667F5">
          <w:rPr>
            <w:rStyle w:val="af1"/>
            <w:rFonts w:asciiTheme="majorHAnsi" w:hAnsiTheme="majorHAnsi" w:cstheme="majorHAnsi"/>
          </w:rPr>
          <w:t>」</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_Toc106636256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30</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57" w:history="1">
        <w:r w:rsidRPr="00B667F5">
          <w:rPr>
            <w:rStyle w:val="af1"/>
            <w:rFonts w:asciiTheme="majorHAnsi" w:hAnsiTheme="majorHAnsi" w:cstheme="majorHAnsi"/>
          </w:rPr>
          <w:t>5.6</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Check the status of creation using</w:t>
        </w:r>
        <w:r w:rsidRPr="00B667F5">
          <w:rPr>
            <w:rStyle w:val="af1"/>
            <w:rFonts w:asciiTheme="majorHAnsi" w:hAnsiTheme="majorHAnsi" w:cstheme="majorHAnsi"/>
          </w:rPr>
          <w:t>「</w:t>
        </w:r>
        <w:r w:rsidRPr="00B667F5">
          <w:rPr>
            <w:rStyle w:val="af1"/>
            <w:rFonts w:asciiTheme="majorHAnsi" w:hAnsiTheme="majorHAnsi" w:cstheme="majorHAnsi"/>
          </w:rPr>
          <w:t>Menu creation history</w:t>
        </w:r>
        <w:r w:rsidRPr="00B667F5">
          <w:rPr>
            <w:rStyle w:val="af1"/>
            <w:rFonts w:asciiTheme="majorHAnsi" w:hAnsiTheme="majorHAnsi" w:cstheme="majorHAnsi"/>
          </w:rPr>
          <w:t>」</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_Toc106636257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33</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58" w:history="1">
        <w:r w:rsidRPr="00B667F5">
          <w:rPr>
            <w:rStyle w:val="af1"/>
            <w:rFonts w:asciiTheme="majorHAnsi" w:hAnsiTheme="majorHAnsi" w:cstheme="majorHAnsi"/>
          </w:rPr>
          <w:t>5.7</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Check the created menu</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_Toc106636258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35</w:t>
        </w:r>
        <w:r w:rsidRPr="00B667F5">
          <w:rPr>
            <w:rFonts w:asciiTheme="majorHAnsi" w:hAnsiTheme="majorHAnsi" w:cstheme="majorHAnsi"/>
            <w:webHidden/>
          </w:rPr>
          <w:fldChar w:fldCharType="end"/>
        </w:r>
      </w:hyperlink>
    </w:p>
    <w:p w:rsidR="00B667F5" w:rsidRPr="00B667F5" w:rsidRDefault="00B667F5">
      <w:pPr>
        <w:pStyle w:val="13"/>
        <w:rPr>
          <w:rFonts w:asciiTheme="majorHAnsi" w:eastAsiaTheme="minorEastAsia" w:hAnsiTheme="majorHAnsi" w:cstheme="majorHAnsi"/>
          <w:b w:val="0"/>
          <w:szCs w:val="22"/>
        </w:rPr>
      </w:pPr>
      <w:hyperlink w:anchor="_Toc106636259" w:history="1">
        <w:r w:rsidRPr="00B667F5">
          <w:rPr>
            <w:rStyle w:val="af1"/>
            <w:rFonts w:asciiTheme="majorHAnsi" w:hAnsiTheme="majorHAnsi" w:cstheme="majorHAnsi"/>
          </w:rPr>
          <w:t>6</w:t>
        </w:r>
        <w:r w:rsidRPr="00B667F5">
          <w:rPr>
            <w:rFonts w:asciiTheme="majorHAnsi" w:eastAsiaTheme="minorEastAsia" w:hAnsiTheme="majorHAnsi" w:cstheme="majorHAnsi"/>
            <w:b w:val="0"/>
            <w:szCs w:val="22"/>
          </w:rPr>
          <w:tab/>
        </w:r>
        <w:r w:rsidRPr="00B667F5">
          <w:rPr>
            <w:rStyle w:val="af1"/>
            <w:rFonts w:asciiTheme="majorHAnsi" w:hAnsiTheme="majorHAnsi" w:cstheme="majorHAnsi"/>
          </w:rPr>
          <w:t>”Create Menu” menu group hidden menus</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_Toc106636259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51</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60" w:history="1">
        <w:r w:rsidRPr="00B667F5">
          <w:rPr>
            <w:rStyle w:val="af1"/>
            <w:rFonts w:asciiTheme="majorHAnsi" w:hAnsiTheme="majorHAnsi" w:cstheme="majorHAnsi"/>
          </w:rPr>
          <w:t>6.1</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 xml:space="preserve">Register a column group using </w:t>
        </w:r>
        <w:r w:rsidRPr="00B667F5">
          <w:rPr>
            <w:rStyle w:val="af1"/>
            <w:rFonts w:asciiTheme="majorHAnsi" w:hAnsiTheme="majorHAnsi" w:cstheme="majorHAnsi"/>
          </w:rPr>
          <w:t>「</w:t>
        </w:r>
        <w:r w:rsidRPr="00B667F5">
          <w:rPr>
            <w:rStyle w:val="af1"/>
            <w:rFonts w:asciiTheme="majorHAnsi" w:hAnsiTheme="majorHAnsi" w:cstheme="majorHAnsi"/>
          </w:rPr>
          <w:t>Column group list</w:t>
        </w:r>
        <w:r w:rsidRPr="00B667F5">
          <w:rPr>
            <w:rStyle w:val="af1"/>
            <w:rFonts w:asciiTheme="majorHAnsi" w:hAnsiTheme="majorHAnsi" w:cstheme="majorHAnsi"/>
          </w:rPr>
          <w:t>」</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_Toc106636260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51</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61" w:history="1">
        <w:r w:rsidRPr="00B667F5">
          <w:rPr>
            <w:rStyle w:val="af1"/>
            <w:rFonts w:asciiTheme="majorHAnsi" w:hAnsiTheme="majorHAnsi" w:cstheme="majorHAnsi"/>
          </w:rPr>
          <w:t>6.2</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Register items to be set using</w:t>
        </w:r>
        <w:r w:rsidRPr="00B667F5">
          <w:rPr>
            <w:rStyle w:val="af1"/>
            <w:rFonts w:asciiTheme="majorHAnsi" w:hAnsiTheme="majorHAnsi" w:cstheme="majorHAnsi"/>
          </w:rPr>
          <w:t>「</w:t>
        </w:r>
        <w:r w:rsidRPr="00B667F5">
          <w:rPr>
            <w:rStyle w:val="af1"/>
            <w:rFonts w:asciiTheme="majorHAnsi" w:hAnsiTheme="majorHAnsi" w:cstheme="majorHAnsi"/>
          </w:rPr>
          <w:t>Menu item creation information</w:t>
        </w:r>
        <w:r w:rsidRPr="00B667F5">
          <w:rPr>
            <w:rStyle w:val="af1"/>
            <w:rFonts w:asciiTheme="majorHAnsi" w:hAnsiTheme="majorHAnsi" w:cstheme="majorHAnsi"/>
          </w:rPr>
          <w:t>」</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_Toc106636261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53</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62" w:history="1">
        <w:r w:rsidRPr="00B667F5">
          <w:rPr>
            <w:rStyle w:val="af1"/>
            <w:rFonts w:asciiTheme="majorHAnsi" w:hAnsiTheme="majorHAnsi" w:cstheme="majorHAnsi"/>
          </w:rPr>
          <w:t>6.3</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Vertical registration using</w:t>
        </w:r>
        <w:r w:rsidRPr="00B667F5">
          <w:rPr>
            <w:rStyle w:val="af1"/>
            <w:rFonts w:asciiTheme="majorHAnsi" w:hAnsiTheme="majorHAnsi" w:cstheme="majorHAnsi"/>
          </w:rPr>
          <w:t>「</w:t>
        </w:r>
        <w:r w:rsidRPr="00B667F5">
          <w:rPr>
            <w:rStyle w:val="af1"/>
            <w:rFonts w:asciiTheme="majorHAnsi" w:hAnsiTheme="majorHAnsi" w:cstheme="majorHAnsi"/>
          </w:rPr>
          <w:t>Vertical menu creation information</w:t>
        </w:r>
        <w:r w:rsidRPr="00B667F5">
          <w:rPr>
            <w:rStyle w:val="af1"/>
            <w:rFonts w:asciiTheme="majorHAnsi" w:hAnsiTheme="majorHAnsi" w:cstheme="majorHAnsi"/>
          </w:rPr>
          <w:t>」</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_Toc106636262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57</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63" w:history="1">
        <w:r w:rsidRPr="00B667F5">
          <w:rPr>
            <w:rStyle w:val="af1"/>
            <w:rFonts w:asciiTheme="majorHAnsi" w:hAnsiTheme="majorHAnsi" w:cstheme="majorHAnsi"/>
          </w:rPr>
          <w:t>6.4</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Registering unique constraints in the “Unique constraint(multiple items)”Menu</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_Toc106636263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59</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64" w:history="1">
        <w:r w:rsidRPr="00B667F5">
          <w:rPr>
            <w:rStyle w:val="af1"/>
            <w:rFonts w:asciiTheme="majorHAnsi" w:hAnsiTheme="majorHAnsi" w:cstheme="majorHAnsi"/>
          </w:rPr>
          <w:t>6.5</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Create parameter sheet/data sheet using “Create menu”</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_Toc106636264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61</w:t>
        </w:r>
        <w:r w:rsidRPr="00B667F5">
          <w:rPr>
            <w:rFonts w:asciiTheme="majorHAnsi" w:hAnsiTheme="majorHAnsi" w:cstheme="majorHAnsi"/>
            <w:webHidden/>
          </w:rPr>
          <w:fldChar w:fldCharType="end"/>
        </w:r>
      </w:hyperlink>
    </w:p>
    <w:p w:rsidR="00B667F5" w:rsidRPr="00B667F5" w:rsidRDefault="00B667F5">
      <w:pPr>
        <w:pStyle w:val="13"/>
        <w:rPr>
          <w:rFonts w:asciiTheme="majorHAnsi" w:eastAsiaTheme="minorEastAsia" w:hAnsiTheme="majorHAnsi" w:cstheme="majorHAnsi"/>
          <w:b w:val="0"/>
          <w:szCs w:val="22"/>
        </w:rPr>
      </w:pPr>
      <w:hyperlink w:anchor="_Toc106636265" w:history="1">
        <w:r w:rsidRPr="00B667F5">
          <w:rPr>
            <w:rStyle w:val="af1"/>
            <w:rFonts w:asciiTheme="majorHAnsi" w:hAnsiTheme="majorHAnsi" w:cstheme="majorHAnsi"/>
          </w:rPr>
          <w:t>7</w:t>
        </w:r>
        <w:r w:rsidRPr="00B667F5">
          <w:rPr>
            <w:rFonts w:asciiTheme="majorHAnsi" w:eastAsiaTheme="minorEastAsia" w:hAnsiTheme="majorHAnsi" w:cstheme="majorHAnsi"/>
            <w:b w:val="0"/>
            <w:szCs w:val="22"/>
          </w:rPr>
          <w:tab/>
        </w:r>
        <w:r w:rsidRPr="00B667F5">
          <w:rPr>
            <w:rStyle w:val="af1"/>
            <w:rFonts w:asciiTheme="majorHAnsi" w:hAnsiTheme="majorHAnsi" w:cstheme="majorHAnsi"/>
          </w:rPr>
          <w:t>Application operation</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_Toc106636265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63</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66" w:history="1">
        <w:r w:rsidRPr="00B667F5">
          <w:rPr>
            <w:rStyle w:val="af1"/>
            <w:rFonts w:asciiTheme="majorHAnsi" w:hAnsiTheme="majorHAnsi" w:cstheme="majorHAnsi"/>
          </w:rPr>
          <w:t>7.1</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Maintenance</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_Toc106636266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63</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67" w:history="1">
        <w:r w:rsidRPr="00B667F5">
          <w:rPr>
            <w:rStyle w:val="af1"/>
            <w:rFonts w:asciiTheme="majorHAnsi" w:hAnsiTheme="majorHAnsi" w:cstheme="majorHAnsi"/>
          </w:rPr>
          <w:t>7.2</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Change log level</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_Toc106636267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64</w:t>
        </w:r>
        <w:r w:rsidRPr="00B667F5">
          <w:rPr>
            <w:rFonts w:asciiTheme="majorHAnsi" w:hAnsiTheme="majorHAnsi" w:cstheme="majorHAnsi"/>
            <w:webHidden/>
          </w:rPr>
          <w:fldChar w:fldCharType="end"/>
        </w:r>
      </w:hyperlink>
    </w:p>
    <w:p w:rsidR="00B667F5" w:rsidRPr="00B667F5" w:rsidRDefault="00B667F5">
      <w:pPr>
        <w:pStyle w:val="13"/>
        <w:rPr>
          <w:rFonts w:asciiTheme="majorHAnsi" w:eastAsiaTheme="minorEastAsia" w:hAnsiTheme="majorHAnsi" w:cstheme="majorHAnsi"/>
          <w:b w:val="0"/>
          <w:szCs w:val="22"/>
        </w:rPr>
      </w:pPr>
      <w:hyperlink w:anchor="_Toc106636268" w:history="1">
        <w:r w:rsidRPr="00B667F5">
          <w:rPr>
            <w:rStyle w:val="af1"/>
            <w:rFonts w:asciiTheme="majorHAnsi" w:hAnsiTheme="majorHAnsi" w:cstheme="majorHAnsi"/>
          </w:rPr>
          <w:t>8</w:t>
        </w:r>
        <w:r w:rsidRPr="00B667F5">
          <w:rPr>
            <w:rFonts w:asciiTheme="majorHAnsi" w:eastAsiaTheme="minorEastAsia" w:hAnsiTheme="majorHAnsi" w:cstheme="majorHAnsi"/>
            <w:b w:val="0"/>
            <w:szCs w:val="22"/>
          </w:rPr>
          <w:tab/>
        </w:r>
        <w:r w:rsidRPr="00B667F5">
          <w:rPr>
            <w:rStyle w:val="af1"/>
            <w:rFonts w:asciiTheme="majorHAnsi" w:hAnsiTheme="majorHAnsi" w:cstheme="majorHAnsi"/>
          </w:rPr>
          <w:t>Appendix</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_Toc106636268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65</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69" w:history="1">
        <w:r w:rsidRPr="00B667F5">
          <w:rPr>
            <w:rStyle w:val="af1"/>
            <w:rFonts w:asciiTheme="majorHAnsi" w:hAnsiTheme="majorHAnsi" w:cstheme="majorHAnsi"/>
          </w:rPr>
          <w:t>8.1</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Placing PHP files</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_Toc106636269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65</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70" w:history="1">
        <w:r w:rsidRPr="00B667F5">
          <w:rPr>
            <w:rStyle w:val="af1"/>
            <w:rFonts w:asciiTheme="majorHAnsi" w:hAnsiTheme="majorHAnsi" w:cstheme="majorHAnsi"/>
          </w:rPr>
          <w:t>8.2</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Menu / Table link list</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_Toc106636270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66</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71" w:history="1">
        <w:r w:rsidRPr="00B667F5">
          <w:rPr>
            <w:rStyle w:val="af1"/>
            <w:rFonts w:asciiTheme="majorHAnsi" w:hAnsiTheme="majorHAnsi" w:cstheme="majorHAnsi"/>
          </w:rPr>
          <w:t>8.3</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Link with other menus</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_Toc106636271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67</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72" w:history="1">
        <w:r w:rsidRPr="00B667F5">
          <w:rPr>
            <w:rStyle w:val="af1"/>
            <w:rFonts w:asciiTheme="majorHAnsi" w:hAnsiTheme="majorHAnsi" w:cstheme="majorHAnsi"/>
          </w:rPr>
          <w:t>8.4</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Menu conversion information</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_Toc106636272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68</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73" w:history="1">
        <w:r w:rsidRPr="00B667F5">
          <w:rPr>
            <w:rStyle w:val="af1"/>
            <w:rFonts w:asciiTheme="majorHAnsi" w:hAnsiTheme="majorHAnsi" w:cstheme="majorHAnsi"/>
          </w:rPr>
          <w:t>8.5</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Selection 1</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_Toc106636273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69</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74" w:history="1">
        <w:r w:rsidRPr="00B667F5">
          <w:rPr>
            <w:rStyle w:val="af1"/>
            <w:rFonts w:asciiTheme="majorHAnsi" w:hAnsiTheme="majorHAnsi" w:cstheme="majorHAnsi"/>
          </w:rPr>
          <w:t>8.6</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Selection 2</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_Toc106636274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70</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75" w:history="1">
        <w:r w:rsidRPr="00B667F5">
          <w:rPr>
            <w:rStyle w:val="af1"/>
            <w:rFonts w:asciiTheme="majorHAnsi" w:hAnsiTheme="majorHAnsi" w:cstheme="majorHAnsi"/>
          </w:rPr>
          <w:t>8.7 "Select item" from "Pulldown selection"</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_Toc106636275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71</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76" w:history="1">
        <w:r w:rsidRPr="00B667F5">
          <w:rPr>
            <w:rStyle w:val="af1"/>
            <w:rFonts w:asciiTheme="majorHAnsi" w:hAnsiTheme="majorHAnsi" w:cstheme="majorHAnsi"/>
          </w:rPr>
          <w:t>8.8</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“Reference items” when using “Pulldown selection”</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_Toc106636276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72</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77" w:history="1">
        <w:r w:rsidRPr="00B667F5">
          <w:rPr>
            <w:rStyle w:val="af1"/>
            <w:rFonts w:asciiTheme="majorHAnsi" w:hAnsiTheme="majorHAnsi" w:cstheme="majorHAnsi"/>
          </w:rPr>
          <w:t>8.9</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Reference Item Info</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_Toc106636277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74</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78" w:history="1">
        <w:r w:rsidRPr="00B667F5">
          <w:rPr>
            <w:rStyle w:val="af1"/>
            <w:rFonts w:asciiTheme="majorHAnsi" w:hAnsiTheme="majorHAnsi" w:cstheme="majorHAnsi"/>
          </w:rPr>
          <w:t>8.10</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Non-repeating items when using vertical menus.</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_Toc106636278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75</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79" w:history="1">
        <w:r w:rsidRPr="00B667F5">
          <w:rPr>
            <w:rStyle w:val="af1"/>
            <w:rFonts w:asciiTheme="majorHAnsi" w:hAnsiTheme="majorHAnsi" w:cstheme="majorHAnsi"/>
          </w:rPr>
          <w:t>8.11</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Input method (Parameter sheet reference)</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_Toc106636279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76</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80" w:history="1">
        <w:r w:rsidRPr="00B667F5">
          <w:rPr>
            <w:rStyle w:val="af1"/>
            <w:rFonts w:asciiTheme="majorHAnsi" w:hAnsiTheme="majorHAnsi" w:cstheme="majorHAnsi"/>
          </w:rPr>
          <w:t>8.12</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Searching for "Reference items" and "Parameter sheet reference" menus through pulldown selections.</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_Toc106636280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78</w:t>
        </w:r>
        <w:r w:rsidRPr="00B667F5">
          <w:rPr>
            <w:rFonts w:asciiTheme="majorHAnsi" w:hAnsiTheme="majorHAnsi" w:cstheme="majorHAnsi"/>
            <w:webHidden/>
          </w:rPr>
          <w:fldChar w:fldCharType="end"/>
        </w:r>
      </w:hyperlink>
    </w:p>
    <w:p w:rsidR="00B667F5" w:rsidRPr="00B667F5" w:rsidRDefault="00B667F5">
      <w:pPr>
        <w:pStyle w:val="22"/>
        <w:rPr>
          <w:rFonts w:asciiTheme="majorHAnsi" w:eastAsiaTheme="minorEastAsia" w:hAnsiTheme="majorHAnsi" w:cstheme="majorHAnsi"/>
          <w:szCs w:val="22"/>
          <w14:scene3d>
            <w14:camera w14:prst="orthographicFront"/>
            <w14:lightRig w14:rig="threePt" w14:dir="t">
              <w14:rot w14:lat="0" w14:lon="0" w14:rev="0"/>
            </w14:lightRig>
          </w14:scene3d>
        </w:rPr>
      </w:pPr>
      <w:hyperlink w:anchor="_Toc106636281" w:history="1">
        <w:r w:rsidRPr="00B667F5">
          <w:rPr>
            <w:rStyle w:val="af1"/>
            <w:rFonts w:asciiTheme="majorHAnsi" w:hAnsiTheme="majorHAnsi" w:cstheme="majorHAnsi"/>
          </w:rPr>
          <w:t>8.13</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Pulldown selection links for "Multistring" items.</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_Toc106636281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80</w:t>
        </w:r>
        <w:r w:rsidRPr="00B667F5">
          <w:rPr>
            <w:rFonts w:asciiTheme="majorHAnsi" w:hAnsiTheme="majorHAnsi" w:cstheme="majorHAnsi"/>
            <w:webHidden/>
          </w:rPr>
          <w:fldChar w:fldCharType="end"/>
        </w:r>
      </w:hyperlink>
    </w:p>
    <w:p w:rsidR="00B667F5" w:rsidRDefault="00B667F5">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106636282" w:history="1">
        <w:r w:rsidRPr="00B667F5">
          <w:rPr>
            <w:rStyle w:val="af1"/>
            <w:rFonts w:asciiTheme="majorHAnsi" w:hAnsiTheme="majorHAnsi" w:cstheme="majorHAnsi"/>
          </w:rPr>
          <w:t>8.14</w:t>
        </w:r>
        <w:r w:rsidRPr="00B667F5">
          <w:rPr>
            <w:rFonts w:asciiTheme="majorHAnsi" w:eastAsiaTheme="minorEastAsia" w:hAnsiTheme="majorHAnsi" w:cstheme="majorHAnsi"/>
            <w:szCs w:val="22"/>
            <w14:scene3d>
              <w14:camera w14:prst="orthographicFront"/>
              <w14:lightRig w14:rig="threePt" w14:dir="t">
                <w14:rot w14:lat="0" w14:lon="0" w14:rev="0"/>
              </w14:lightRig>
            </w14:scene3d>
          </w:rPr>
          <w:tab/>
        </w:r>
        <w:r w:rsidRPr="00B667F5">
          <w:rPr>
            <w:rStyle w:val="af1"/>
            <w:rFonts w:asciiTheme="majorHAnsi" w:hAnsiTheme="majorHAnsi" w:cstheme="majorHAnsi"/>
          </w:rPr>
          <w:t>Creating menus using the Excel File upload function</w:t>
        </w:r>
        <w:r w:rsidRPr="00B667F5">
          <w:rPr>
            <w:rFonts w:asciiTheme="majorHAnsi" w:hAnsiTheme="majorHAnsi" w:cstheme="majorHAnsi"/>
            <w:webHidden/>
          </w:rPr>
          <w:tab/>
        </w:r>
        <w:r w:rsidRPr="00B667F5">
          <w:rPr>
            <w:rFonts w:asciiTheme="majorHAnsi" w:hAnsiTheme="majorHAnsi" w:cstheme="majorHAnsi"/>
            <w:webHidden/>
          </w:rPr>
          <w:fldChar w:fldCharType="begin"/>
        </w:r>
        <w:r w:rsidRPr="00B667F5">
          <w:rPr>
            <w:rFonts w:asciiTheme="majorHAnsi" w:hAnsiTheme="majorHAnsi" w:cstheme="majorHAnsi"/>
            <w:webHidden/>
          </w:rPr>
          <w:instrText xml:space="preserve"> PAGEREF _Toc106636282 \h </w:instrText>
        </w:r>
        <w:r w:rsidRPr="00B667F5">
          <w:rPr>
            <w:rFonts w:asciiTheme="majorHAnsi" w:hAnsiTheme="majorHAnsi" w:cstheme="majorHAnsi"/>
            <w:webHidden/>
          </w:rPr>
        </w:r>
        <w:r w:rsidRPr="00B667F5">
          <w:rPr>
            <w:rFonts w:asciiTheme="majorHAnsi" w:hAnsiTheme="majorHAnsi" w:cstheme="majorHAnsi"/>
            <w:webHidden/>
          </w:rPr>
          <w:fldChar w:fldCharType="separate"/>
        </w:r>
        <w:r w:rsidR="00C93C43">
          <w:rPr>
            <w:rFonts w:asciiTheme="majorHAnsi" w:hAnsiTheme="majorHAnsi" w:cstheme="majorHAnsi"/>
            <w:webHidden/>
          </w:rPr>
          <w:t>81</w:t>
        </w:r>
        <w:r w:rsidRPr="00B667F5">
          <w:rPr>
            <w:rFonts w:asciiTheme="majorHAnsi" w:hAnsiTheme="majorHAnsi" w:cstheme="majorHAnsi"/>
            <w:webHidden/>
          </w:rPr>
          <w:fldChar w:fldCharType="end"/>
        </w:r>
      </w:hyperlink>
    </w:p>
    <w:p w:rsidR="00B35865" w:rsidRPr="00A56BD3" w:rsidRDefault="00E6690C" w:rsidP="00B35865">
      <w:pPr>
        <w:tabs>
          <w:tab w:val="left" w:pos="420"/>
          <w:tab w:val="right" w:leader="dot" w:pos="9627"/>
        </w:tabs>
        <w:rPr>
          <w:rFonts w:asciiTheme="majorHAnsi" w:eastAsia="ＭＳ Ｐゴシック" w:hAnsiTheme="majorHAnsi" w:cstheme="majorHAnsi"/>
          <w:szCs w:val="21"/>
        </w:rPr>
      </w:pPr>
      <w:r w:rsidRPr="00A56BD3">
        <w:rPr>
          <w:rFonts w:asciiTheme="majorHAnsi" w:eastAsia="ＭＳ Ｐゴシック" w:hAnsiTheme="majorHAnsi" w:cstheme="majorHAnsi"/>
          <w:noProof/>
          <w:color w:val="0000FF"/>
          <w:szCs w:val="21"/>
          <w:u w:val="single"/>
        </w:rPr>
        <w:fldChar w:fldCharType="end"/>
      </w:r>
      <w:r w:rsidR="00B35865" w:rsidRPr="00A56BD3">
        <w:rPr>
          <w:rFonts w:asciiTheme="majorHAnsi" w:eastAsia="ＭＳ Ｐゴシック" w:hAnsiTheme="majorHAnsi" w:cstheme="majorHAnsi"/>
          <w:szCs w:val="21"/>
        </w:rPr>
        <w:br w:type="page"/>
      </w:r>
      <w:bookmarkStart w:id="0" w:name="_GoBack"/>
      <w:bookmarkEnd w:id="0"/>
    </w:p>
    <w:p w:rsidR="006E7805" w:rsidRPr="00A56BD3" w:rsidRDefault="00D30C71" w:rsidP="00A909AF">
      <w:pPr>
        <w:pStyle w:val="1"/>
        <w:numPr>
          <w:ilvl w:val="0"/>
          <w:numId w:val="0"/>
        </w:numPr>
      </w:pPr>
      <w:bookmarkStart w:id="1" w:name="_Toc106636246"/>
      <w:r w:rsidRPr="00A56BD3">
        <w:lastRenderedPageBreak/>
        <w:t>Introduction</w:t>
      </w:r>
      <w:bookmarkEnd w:id="1"/>
    </w:p>
    <w:p w:rsidR="006E7805" w:rsidRPr="00A56BD3" w:rsidRDefault="006E7805" w:rsidP="006E7805">
      <w:pPr>
        <w:rPr>
          <w:rFonts w:asciiTheme="majorHAnsi" w:eastAsia="ＭＳ Ｐゴシック" w:hAnsiTheme="majorHAnsi" w:cstheme="majorHAnsi"/>
        </w:rPr>
      </w:pPr>
    </w:p>
    <w:p w:rsidR="0047497F" w:rsidRPr="00A56BD3" w:rsidRDefault="0047497F" w:rsidP="006E7805">
      <w:pPr>
        <w:rPr>
          <w:rFonts w:asciiTheme="majorHAnsi" w:eastAsia="ＭＳ Ｐゴシック" w:hAnsiTheme="majorHAnsi" w:cstheme="majorHAnsi"/>
        </w:rPr>
      </w:pPr>
      <w:r w:rsidRPr="00A56BD3">
        <w:rPr>
          <w:rFonts w:asciiTheme="majorHAnsi" w:eastAsia="ＭＳ Ｐゴシック" w:hAnsiTheme="majorHAnsi" w:cstheme="majorHAnsi"/>
        </w:rPr>
        <w:t>This document describes the functions and operation methods of the ITA</w:t>
      </w:r>
      <w:r w:rsidR="0010644C" w:rsidRPr="00A56BD3">
        <w:rPr>
          <w:rFonts w:asciiTheme="majorHAnsi" w:eastAsia="ＭＳ Ｐゴシック" w:hAnsiTheme="majorHAnsi" w:cstheme="majorHAnsi"/>
        </w:rPr>
        <w:t xml:space="preserve"> menu</w:t>
      </w:r>
      <w:r w:rsidRPr="00A56BD3">
        <w:rPr>
          <w:rFonts w:asciiTheme="majorHAnsi" w:eastAsia="ＭＳ Ｐゴシック" w:hAnsiTheme="majorHAnsi" w:cstheme="majorHAnsi"/>
        </w:rPr>
        <w:t xml:space="preserve"> creation function (here afte</w:t>
      </w:r>
      <w:r w:rsidR="0010644C" w:rsidRPr="00A56BD3">
        <w:rPr>
          <w:rFonts w:asciiTheme="majorHAnsi" w:eastAsia="ＭＳ Ｐゴシック" w:hAnsiTheme="majorHAnsi" w:cstheme="majorHAnsi"/>
        </w:rPr>
        <w:t>r referred to as menu</w:t>
      </w:r>
      <w:r w:rsidRPr="00A56BD3">
        <w:rPr>
          <w:rFonts w:asciiTheme="majorHAnsi" w:eastAsia="ＭＳ Ｐゴシック" w:hAnsiTheme="majorHAnsi" w:cstheme="majorHAnsi"/>
        </w:rPr>
        <w:t xml:space="preserve"> creation) system.</w:t>
      </w:r>
    </w:p>
    <w:p w:rsidR="006E7805" w:rsidRPr="00A56BD3" w:rsidRDefault="006E7805" w:rsidP="0054477A">
      <w:pPr>
        <w:rPr>
          <w:rFonts w:asciiTheme="majorHAnsi" w:eastAsia="ＭＳ Ｐゴシック" w:hAnsiTheme="majorHAnsi" w:cstheme="majorHAnsi"/>
        </w:rPr>
      </w:pPr>
    </w:p>
    <w:p w:rsidR="00B35865" w:rsidRPr="00A56BD3" w:rsidRDefault="00B35865" w:rsidP="00B35865">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E61289" w:rsidRPr="00A56BD3" w:rsidRDefault="00853732" w:rsidP="00BE09A1">
      <w:pPr>
        <w:pStyle w:val="1"/>
        <w:numPr>
          <w:ilvl w:val="0"/>
          <w:numId w:val="17"/>
        </w:numPr>
      </w:pPr>
      <w:bookmarkStart w:id="2" w:name="_Ref32847279"/>
      <w:bookmarkStart w:id="3" w:name="_Ref32847309"/>
      <w:bookmarkStart w:id="4" w:name="_Toc493671056"/>
      <w:bookmarkStart w:id="5" w:name="_Toc435436109"/>
      <w:bookmarkStart w:id="6" w:name="_Toc106636247"/>
      <w:r w:rsidRPr="00A56BD3">
        <w:lastRenderedPageBreak/>
        <w:t xml:space="preserve">Menu creation function </w:t>
      </w:r>
      <w:r w:rsidR="001F33B6" w:rsidRPr="00A56BD3">
        <w:t>overview</w:t>
      </w:r>
      <w:r w:rsidR="00005822" w:rsidRPr="00A56BD3">
        <w:t>.</w:t>
      </w:r>
      <w:bookmarkEnd w:id="2"/>
      <w:bookmarkEnd w:id="3"/>
      <w:bookmarkEnd w:id="6"/>
    </w:p>
    <w:p w:rsidR="006D179D" w:rsidRPr="00A56BD3" w:rsidRDefault="005B16FD" w:rsidP="00E61289">
      <w:pPr>
        <w:rPr>
          <w:rFonts w:asciiTheme="majorHAnsi" w:eastAsia="ＭＳ Ｐゴシック" w:hAnsiTheme="majorHAnsi" w:cstheme="majorHAnsi"/>
          <w:szCs w:val="21"/>
        </w:rPr>
      </w:pPr>
      <w:bookmarkStart w:id="7" w:name="_Toc433830315"/>
      <w:bookmarkStart w:id="8" w:name="_Toc433911046"/>
      <w:bookmarkStart w:id="9" w:name="_Toc433914410"/>
      <w:bookmarkStart w:id="10" w:name="_Toc434005140"/>
      <w:bookmarkStart w:id="11" w:name="_Toc434262657"/>
      <w:bookmarkStart w:id="12" w:name="_Toc434329700"/>
      <w:bookmarkStart w:id="13" w:name="_Toc435436007"/>
      <w:bookmarkStart w:id="14" w:name="_Toc435436110"/>
      <w:bookmarkStart w:id="15" w:name="_Toc435436219"/>
      <w:bookmarkStart w:id="16" w:name="_Toc435436337"/>
      <w:bookmarkStart w:id="17" w:name="_Toc435436648"/>
      <w:bookmarkStart w:id="18" w:name="_Toc435804756"/>
      <w:bookmarkStart w:id="19" w:name="_Toc435804858"/>
      <w:bookmarkStart w:id="20" w:name="_Toc436063432"/>
      <w:bookmarkStart w:id="21" w:name="_Toc436063523"/>
      <w:bookmarkStart w:id="22" w:name="_Toc436064559"/>
      <w:bookmarkStart w:id="23" w:name="_Toc436065332"/>
      <w:bookmarkStart w:id="24" w:name="_Toc436161783"/>
      <w:bookmarkStart w:id="25" w:name="_Toc436318108"/>
      <w:bookmarkStart w:id="26" w:name="_Toc436322691"/>
      <w:bookmarkStart w:id="27" w:name="_Toc436931080"/>
      <w:bookmarkStart w:id="28" w:name="_Toc436931171"/>
      <w:bookmarkStart w:id="29" w:name="_Toc437014644"/>
      <w:bookmarkStart w:id="30" w:name="_Toc437109002"/>
      <w:bookmarkStart w:id="31" w:name="_Toc437109091"/>
      <w:bookmarkStart w:id="32" w:name="_Toc437259342"/>
      <w:bookmarkStart w:id="33" w:name="_Toc437259644"/>
      <w:bookmarkStart w:id="34" w:name="_Toc437354549"/>
      <w:bookmarkStart w:id="35" w:name="_Toc437354640"/>
      <w:bookmarkStart w:id="36" w:name="_Toc437421587"/>
      <w:bookmarkStart w:id="37" w:name="_Toc437864246"/>
      <w:bookmarkStart w:id="38" w:name="_Toc437868506"/>
      <w:bookmarkStart w:id="39" w:name="_Toc435436112"/>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A56BD3">
        <w:rPr>
          <w:rFonts w:asciiTheme="majorHAnsi" w:eastAsia="ＭＳ Ｐゴシック" w:hAnsiTheme="majorHAnsi" w:cstheme="majorHAnsi"/>
          <w:szCs w:val="21"/>
        </w:rPr>
        <w:t>The menu creation functions is for creating menus that can be operated on ITA.</w:t>
      </w:r>
    </w:p>
    <w:p w:rsidR="006D179D" w:rsidRPr="00A56BD3" w:rsidRDefault="00A4377E" w:rsidP="00E61289">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number of items, format, size and input restrictions of menus (parameter sheets/data sheets) can be freely designed with the menu creation function</w:t>
      </w:r>
      <w:r w:rsidR="00604A9E" w:rsidRPr="00A56BD3">
        <w:rPr>
          <w:rFonts w:asciiTheme="majorHAnsi" w:eastAsia="ＭＳ Ｐゴシック" w:hAnsiTheme="majorHAnsi" w:cstheme="majorHAnsi"/>
          <w:szCs w:val="21"/>
        </w:rPr>
        <w:t>.</w:t>
      </w:r>
    </w:p>
    <w:p w:rsidR="006D179D" w:rsidRPr="00A56BD3" w:rsidRDefault="001543FC" w:rsidP="00E61289">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You can freely design the number, format, size, and input limit of menu</w:t>
      </w:r>
      <w:r w:rsidR="003E4F9D" w:rsidRPr="00A56BD3">
        <w:rPr>
          <w:rFonts w:asciiTheme="majorHAnsi" w:eastAsia="ＭＳ Ｐゴシック" w:hAnsiTheme="majorHAnsi" w:cstheme="majorHAnsi"/>
          <w:szCs w:val="21"/>
        </w:rPr>
        <w:t xml:space="preserve"> </w:t>
      </w:r>
      <w:r w:rsidR="00A4377E" w:rsidRPr="00A56BD3">
        <w:rPr>
          <w:rFonts w:asciiTheme="majorHAnsi" w:eastAsia="ＭＳ Ｐゴシック" w:hAnsiTheme="majorHAnsi" w:cstheme="majorHAnsi"/>
          <w:szCs w:val="21"/>
        </w:rPr>
        <w:t>(parameter sheet/data sheet)</w:t>
      </w:r>
      <w:r w:rsidRPr="00A56BD3">
        <w:rPr>
          <w:rFonts w:asciiTheme="majorHAnsi" w:eastAsia="ＭＳ Ｐゴシック" w:hAnsiTheme="majorHAnsi" w:cstheme="majorHAnsi"/>
          <w:szCs w:val="21"/>
        </w:rPr>
        <w:t xml:space="preserve"> items.</w:t>
      </w:r>
    </w:p>
    <w:p w:rsidR="006D179D" w:rsidRPr="00A56BD3" w:rsidRDefault="008D3C0C" w:rsidP="00E61289">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menu types users can create include parameter sheets and data sheets.</w:t>
      </w:r>
    </w:p>
    <w:p w:rsidR="00EF0465" w:rsidRPr="00A56BD3" w:rsidRDefault="00EF0465" w:rsidP="00E61289">
      <w:pPr>
        <w:rPr>
          <w:rFonts w:asciiTheme="majorHAnsi" w:eastAsia="ＭＳ Ｐゴシック" w:hAnsiTheme="majorHAnsi" w:cstheme="majorHAnsi"/>
          <w:szCs w:val="21"/>
        </w:rPr>
      </w:pPr>
    </w:p>
    <w:p w:rsidR="00DA3F7A" w:rsidRPr="00A56BD3" w:rsidRDefault="00DF60E2" w:rsidP="00BE09A1">
      <w:pPr>
        <w:pStyle w:val="a8"/>
        <w:numPr>
          <w:ilvl w:val="0"/>
          <w:numId w:val="16"/>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t>Parameter Sheet</w:t>
      </w:r>
    </w:p>
    <w:p w:rsidR="005A376C" w:rsidRPr="00A56BD3" w:rsidRDefault="005A376C" w:rsidP="005A376C">
      <w:pPr>
        <w:pStyle w:val="a8"/>
        <w:ind w:leftChars="0" w:left="420"/>
        <w:rPr>
          <w:rFonts w:asciiTheme="majorHAnsi" w:eastAsia="ＭＳ Ｐゴシック" w:hAnsiTheme="majorHAnsi" w:cstheme="majorHAnsi"/>
          <w:sz w:val="24"/>
        </w:rPr>
      </w:pPr>
    </w:p>
    <w:p w:rsidR="00B5031E" w:rsidRPr="00A56BD3" w:rsidRDefault="006D2607" w:rsidP="00BE09A1">
      <w:pPr>
        <w:pStyle w:val="a8"/>
        <w:numPr>
          <w:ilvl w:val="0"/>
          <w:numId w:val="19"/>
        </w:numPr>
        <w:ind w:leftChars="0"/>
        <w:rPr>
          <w:rFonts w:asciiTheme="majorHAnsi" w:eastAsia="ＭＳ Ｐゴシック" w:hAnsiTheme="majorHAnsi" w:cstheme="majorHAnsi"/>
        </w:rPr>
      </w:pPr>
      <w:r w:rsidRPr="00A56BD3">
        <w:rPr>
          <w:rFonts w:asciiTheme="majorHAnsi" w:eastAsia="ＭＳ Ｐゴシック" w:hAnsiTheme="majorHAnsi" w:cstheme="majorHAnsi"/>
          <w:u w:val="single"/>
        </w:rPr>
        <w:t>Manage IaC variable values</w:t>
      </w:r>
    </w:p>
    <w:p w:rsidR="00B5031E" w:rsidRPr="00A56BD3" w:rsidRDefault="00B5031E" w:rsidP="00BE09A1">
      <w:pPr>
        <w:pStyle w:val="a8"/>
        <w:numPr>
          <w:ilvl w:val="0"/>
          <w:numId w:val="20"/>
        </w:numPr>
        <w:ind w:leftChars="0"/>
        <w:rPr>
          <w:rFonts w:asciiTheme="majorHAnsi" w:eastAsia="ＭＳ Ｐゴシック" w:hAnsiTheme="majorHAnsi" w:cstheme="majorHAnsi"/>
        </w:rPr>
      </w:pPr>
      <w:r w:rsidRPr="00A56BD3">
        <w:rPr>
          <w:rFonts w:asciiTheme="majorHAnsi" w:eastAsia="ＭＳ Ｐゴシック" w:hAnsiTheme="majorHAnsi" w:cstheme="majorHAnsi"/>
        </w:rPr>
        <w:t xml:space="preserve">This menu can be set with the function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Substitution value auto registration setting</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of each driver.</w:t>
      </w:r>
    </w:p>
    <w:p w:rsidR="00B5031E" w:rsidRPr="00A56BD3" w:rsidRDefault="00B5031E" w:rsidP="00BE09A1">
      <w:pPr>
        <w:pStyle w:val="a8"/>
        <w:numPr>
          <w:ilvl w:val="0"/>
          <w:numId w:val="20"/>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creation" menu group &gt; "Create/define menu" menu&gt; "Menu creation information" tab&gt; "Basic information" frame&gt; In the "Creation target" item, the menu created by selecting "Parameter sheet (with operation)" and "Parameter sheet (with host/operation)" is called a parameter sheet.</w:t>
      </w:r>
    </w:p>
    <w:p w:rsidR="00B5031E" w:rsidRPr="00A56BD3" w:rsidRDefault="00B5031E" w:rsidP="00BE09A1">
      <w:pPr>
        <w:pStyle w:val="a8"/>
        <w:numPr>
          <w:ilvl w:val="0"/>
          <w:numId w:val="20"/>
        </w:numPr>
        <w:ind w:leftChars="0"/>
        <w:rPr>
          <w:rFonts w:asciiTheme="majorHAnsi" w:eastAsia="ＭＳ Ｐゴシック" w:hAnsiTheme="majorHAnsi" w:cstheme="majorHAnsi"/>
        </w:rPr>
      </w:pPr>
      <w:r w:rsidRPr="00A56BD3">
        <w:rPr>
          <w:rFonts w:asciiTheme="majorHAnsi" w:eastAsia="ＭＳ Ｐゴシック" w:hAnsiTheme="majorHAnsi" w:cstheme="majorHAnsi"/>
        </w:rPr>
        <w:t>By setting the target parameter sheet and IaC variable in the "Substitution value automatic registration setting" menu of each driver, it is possible to automatically substitute the value entered in the "Parameter" field of the parameter sheet to the IaC variable.</w:t>
      </w:r>
    </w:p>
    <w:p w:rsidR="00FF192B" w:rsidRPr="00A56BD3" w:rsidRDefault="00FF192B" w:rsidP="00FF192B">
      <w:pPr>
        <w:pStyle w:val="a8"/>
        <w:ind w:leftChars="0" w:left="1260"/>
        <w:rPr>
          <w:rFonts w:asciiTheme="majorHAnsi" w:eastAsia="ＭＳ Ｐゴシック" w:hAnsiTheme="majorHAnsi" w:cstheme="majorHAnsi"/>
        </w:rPr>
      </w:pPr>
    </w:p>
    <w:p w:rsidR="00D02943" w:rsidRPr="00A56BD3" w:rsidRDefault="00B5031E" w:rsidP="00BE09A1">
      <w:pPr>
        <w:pStyle w:val="a8"/>
        <w:numPr>
          <w:ilvl w:val="0"/>
          <w:numId w:val="19"/>
        </w:numPr>
        <w:ind w:leftChars="0"/>
        <w:rPr>
          <w:rFonts w:asciiTheme="majorHAnsi" w:eastAsia="ＭＳ Ｐゴシック" w:hAnsiTheme="majorHAnsi" w:cstheme="majorHAnsi"/>
        </w:rPr>
      </w:pPr>
      <w:r w:rsidRPr="00A56BD3">
        <w:rPr>
          <w:rFonts w:asciiTheme="majorHAnsi" w:eastAsia="ＭＳ Ｐゴシック" w:hAnsiTheme="majorHAnsi" w:cstheme="majorHAnsi"/>
        </w:rPr>
        <w:t>With operation</w:t>
      </w:r>
    </w:p>
    <w:p w:rsidR="00D02943" w:rsidRPr="00A56BD3" w:rsidRDefault="00D02943" w:rsidP="00D02943">
      <w:pPr>
        <w:ind w:firstLineChars="400" w:firstLine="840"/>
        <w:rPr>
          <w:rFonts w:asciiTheme="majorHAnsi" w:eastAsia="ＭＳ Ｐゴシック" w:hAnsiTheme="majorHAnsi" w:cstheme="majorHAnsi"/>
        </w:rPr>
      </w:pPr>
      <w:r w:rsidRPr="00A56BD3">
        <w:rPr>
          <w:rFonts w:asciiTheme="majorHAnsi" w:eastAsia="ＭＳ Ｐゴシック" w:hAnsiTheme="majorHAnsi" w:cstheme="majorHAnsi"/>
        </w:rPr>
        <w:t>Parameter sheets are created in "Operation" units.</w:t>
      </w:r>
    </w:p>
    <w:p w:rsidR="00FF192B" w:rsidRPr="00A56BD3" w:rsidRDefault="00FF192B" w:rsidP="00D02943">
      <w:pPr>
        <w:ind w:firstLineChars="400" w:firstLine="840"/>
        <w:rPr>
          <w:rFonts w:asciiTheme="majorHAnsi" w:eastAsia="ＭＳ Ｐゴシック" w:hAnsiTheme="majorHAnsi" w:cstheme="majorHAnsi"/>
        </w:rPr>
      </w:pPr>
    </w:p>
    <w:p w:rsidR="00D02943" w:rsidRPr="00A56BD3" w:rsidRDefault="00D02943" w:rsidP="00BE09A1">
      <w:pPr>
        <w:pStyle w:val="a8"/>
        <w:numPr>
          <w:ilvl w:val="0"/>
          <w:numId w:val="19"/>
        </w:numPr>
        <w:ind w:leftChars="0"/>
        <w:rPr>
          <w:rFonts w:asciiTheme="majorHAnsi" w:eastAsia="ＭＳ Ｐゴシック" w:hAnsiTheme="majorHAnsi" w:cstheme="majorHAnsi"/>
        </w:rPr>
      </w:pPr>
      <w:r w:rsidRPr="00A56BD3">
        <w:rPr>
          <w:rFonts w:asciiTheme="majorHAnsi" w:eastAsia="ＭＳ Ｐゴシック" w:hAnsiTheme="majorHAnsi" w:cstheme="majorHAnsi"/>
        </w:rPr>
        <w:t>With host/operation</w:t>
      </w:r>
    </w:p>
    <w:p w:rsidR="00D02943" w:rsidRPr="00A56BD3" w:rsidRDefault="00D02943" w:rsidP="00D02943">
      <w:pPr>
        <w:ind w:firstLineChars="400" w:firstLine="840"/>
        <w:rPr>
          <w:rFonts w:asciiTheme="majorHAnsi" w:eastAsia="ＭＳ Ｐゴシック" w:hAnsiTheme="majorHAnsi" w:cstheme="majorHAnsi"/>
        </w:rPr>
      </w:pPr>
      <w:r w:rsidRPr="00A56BD3">
        <w:rPr>
          <w:rFonts w:asciiTheme="majorHAnsi" w:eastAsia="ＭＳ Ｐゴシック" w:hAnsiTheme="majorHAnsi" w:cstheme="majorHAnsi"/>
        </w:rPr>
        <w:t>Parameter sheets are created in "host/Operation" units.</w:t>
      </w:r>
    </w:p>
    <w:p w:rsidR="00FF192B" w:rsidRPr="00A56BD3" w:rsidRDefault="00FF192B" w:rsidP="00D02943">
      <w:pPr>
        <w:ind w:firstLineChars="400" w:firstLine="840"/>
        <w:rPr>
          <w:rFonts w:asciiTheme="majorHAnsi" w:eastAsia="ＭＳ Ｐゴシック" w:hAnsiTheme="majorHAnsi" w:cstheme="majorHAnsi"/>
        </w:rPr>
      </w:pPr>
    </w:p>
    <w:p w:rsidR="00D02943" w:rsidRPr="00A56BD3" w:rsidRDefault="00D02943" w:rsidP="00BE09A1">
      <w:pPr>
        <w:pStyle w:val="a8"/>
        <w:numPr>
          <w:ilvl w:val="0"/>
          <w:numId w:val="19"/>
        </w:numPr>
        <w:ind w:leftChars="0"/>
        <w:rPr>
          <w:rFonts w:asciiTheme="majorHAnsi" w:eastAsia="ＭＳ Ｐゴシック" w:hAnsiTheme="majorHAnsi" w:cstheme="majorHAnsi"/>
        </w:rPr>
      </w:pPr>
      <w:r w:rsidRPr="00A56BD3">
        <w:rPr>
          <w:rFonts w:asciiTheme="majorHAnsi" w:eastAsia="ＭＳ Ｐゴシック" w:hAnsiTheme="majorHAnsi" w:cstheme="majorHAnsi"/>
        </w:rPr>
        <w:t>Create as host group menu</w:t>
      </w:r>
    </w:p>
    <w:p w:rsidR="00FF192B" w:rsidRPr="00A56BD3" w:rsidRDefault="00FF192B" w:rsidP="00FF192B">
      <w:pPr>
        <w:pStyle w:val="a8"/>
        <w:ind w:leftChars="0"/>
        <w:rPr>
          <w:rFonts w:asciiTheme="majorHAnsi" w:eastAsia="ＭＳ Ｐゴシック" w:hAnsiTheme="majorHAnsi" w:cstheme="majorHAnsi"/>
        </w:rPr>
      </w:pPr>
      <w:r w:rsidRPr="00A56BD3">
        <w:rPr>
          <w:rFonts w:asciiTheme="majorHAnsi" w:eastAsia="ＭＳ Ｐゴシック" w:hAnsiTheme="majorHAnsi" w:cstheme="majorHAnsi"/>
        </w:rPr>
        <w:t>It is possible to manage IaC values for host groups by linking with "Host Group Function".</w:t>
      </w:r>
    </w:p>
    <w:p w:rsidR="00FF192B" w:rsidRPr="00A56BD3" w:rsidRDefault="00FF192B" w:rsidP="00FF192B">
      <w:pPr>
        <w:pStyle w:val="a8"/>
        <w:ind w:leftChars="0"/>
        <w:rPr>
          <w:rFonts w:asciiTheme="majorHAnsi" w:eastAsia="ＭＳ Ｐゴシック" w:hAnsiTheme="majorHAnsi" w:cstheme="majorHAnsi"/>
        </w:rPr>
      </w:pPr>
    </w:p>
    <w:p w:rsidR="00FF192B" w:rsidRPr="00A56BD3" w:rsidRDefault="00FF192B" w:rsidP="00BE09A1">
      <w:pPr>
        <w:pStyle w:val="a8"/>
        <w:numPr>
          <w:ilvl w:val="0"/>
          <w:numId w:val="19"/>
        </w:numPr>
        <w:ind w:leftChars="0"/>
        <w:rPr>
          <w:rFonts w:asciiTheme="majorHAnsi" w:eastAsia="ＭＳ Ｐゴシック" w:hAnsiTheme="majorHAnsi" w:cstheme="majorHAnsi"/>
        </w:rPr>
      </w:pPr>
      <w:r w:rsidRPr="00A56BD3">
        <w:rPr>
          <w:rFonts w:asciiTheme="majorHAnsi" w:eastAsia="ＭＳ Ｐゴシック" w:hAnsiTheme="majorHAnsi" w:cstheme="majorHAnsi"/>
        </w:rPr>
        <w:t>Using vertical menus</w:t>
      </w:r>
    </w:p>
    <w:p w:rsidR="00D65D5A" w:rsidRPr="00A56BD3" w:rsidRDefault="00FF192B" w:rsidP="0050367C">
      <w:pPr>
        <w:ind w:leftChars="400" w:left="840"/>
        <w:rPr>
          <w:rFonts w:asciiTheme="majorHAnsi" w:eastAsia="ＭＳ Ｐゴシック" w:hAnsiTheme="majorHAnsi" w:cstheme="majorHAnsi"/>
        </w:rPr>
      </w:pPr>
      <w:r w:rsidRPr="00A56BD3">
        <w:rPr>
          <w:rFonts w:asciiTheme="majorHAnsi" w:eastAsia="ＭＳ Ｐゴシック" w:hAnsiTheme="majorHAnsi" w:cstheme="majorHAnsi"/>
        </w:rPr>
        <w:t>When configuring parameters that repeats the same item, users can use a vert</w:t>
      </w:r>
      <w:r w:rsidR="0050367C" w:rsidRPr="00A56BD3">
        <w:rPr>
          <w:rFonts w:asciiTheme="majorHAnsi" w:eastAsia="ＭＳ Ｐゴシック" w:hAnsiTheme="majorHAnsi" w:cstheme="majorHAnsi"/>
        </w:rPr>
        <w:t>ical menu for better visibility</w:t>
      </w:r>
      <w:r w:rsidR="00D02943" w:rsidRPr="00A56BD3">
        <w:rPr>
          <w:rFonts w:asciiTheme="majorHAnsi" w:eastAsia="ＭＳ Ｐゴシック" w:hAnsiTheme="majorHAnsi" w:cstheme="majorHAnsi"/>
        </w:rPr>
        <w:t>.</w:t>
      </w:r>
    </w:p>
    <w:p w:rsidR="00FF192B" w:rsidRPr="00A56BD3" w:rsidRDefault="00FF192B" w:rsidP="00FF192B">
      <w:pPr>
        <w:ind w:firstLineChars="400" w:firstLine="840"/>
        <w:rPr>
          <w:rFonts w:asciiTheme="majorHAnsi" w:eastAsia="ＭＳ Ｐゴシック" w:hAnsiTheme="majorHAnsi" w:cstheme="majorHAnsi"/>
        </w:rPr>
      </w:pPr>
    </w:p>
    <w:p w:rsidR="00D65D5A" w:rsidRPr="00A56BD3" w:rsidRDefault="00B22439" w:rsidP="00BE09A1">
      <w:pPr>
        <w:pStyle w:val="a8"/>
        <w:numPr>
          <w:ilvl w:val="0"/>
          <w:numId w:val="16"/>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t>Data Sheet</w:t>
      </w:r>
    </w:p>
    <w:p w:rsidR="005A376C" w:rsidRPr="00A56BD3" w:rsidRDefault="005A376C" w:rsidP="005A376C">
      <w:pPr>
        <w:pStyle w:val="a8"/>
        <w:ind w:leftChars="0" w:left="420"/>
        <w:rPr>
          <w:rFonts w:asciiTheme="majorHAnsi" w:eastAsia="ＭＳ Ｐゴシック" w:hAnsiTheme="majorHAnsi" w:cstheme="majorHAnsi"/>
          <w:sz w:val="24"/>
        </w:rPr>
      </w:pPr>
    </w:p>
    <w:p w:rsidR="00B0715A" w:rsidRPr="00A56BD3" w:rsidRDefault="007D242C" w:rsidP="00BE09A1">
      <w:pPr>
        <w:pStyle w:val="a8"/>
        <w:numPr>
          <w:ilvl w:val="0"/>
          <w:numId w:val="21"/>
        </w:numPr>
        <w:ind w:leftChars="0"/>
        <w:rPr>
          <w:rFonts w:asciiTheme="majorHAnsi" w:eastAsia="ＭＳ Ｐゴシック" w:hAnsiTheme="majorHAnsi" w:cstheme="majorHAnsi"/>
        </w:rPr>
      </w:pPr>
      <w:r w:rsidRPr="00A56BD3">
        <w:rPr>
          <w:rFonts w:asciiTheme="majorHAnsi" w:eastAsia="ＭＳ Ｐゴシック" w:hAnsiTheme="majorHAnsi" w:cstheme="majorHAnsi"/>
          <w:u w:val="single"/>
        </w:rPr>
        <w:t>Data management within ITA</w:t>
      </w:r>
    </w:p>
    <w:p w:rsidR="00CB0A81" w:rsidRPr="00A56BD3" w:rsidRDefault="00B0715A" w:rsidP="00BE09A1">
      <w:pPr>
        <w:pStyle w:val="a8"/>
        <w:numPr>
          <w:ilvl w:val="0"/>
          <w:numId w:val="22"/>
        </w:numPr>
        <w:ind w:leftChars="0"/>
        <w:rPr>
          <w:rFonts w:asciiTheme="majorHAnsi" w:eastAsia="ＭＳ Ｐゴシック" w:hAnsiTheme="majorHAnsi" w:cstheme="majorHAnsi"/>
        </w:rPr>
      </w:pPr>
      <w:r w:rsidRPr="00A56BD3">
        <w:rPr>
          <w:rFonts w:asciiTheme="majorHAnsi" w:eastAsia="ＭＳ Ｐゴシック" w:hAnsiTheme="majorHAnsi" w:cstheme="majorHAnsi"/>
        </w:rPr>
        <w:t>It is possible to create a data sheet where users can freely create items.</w:t>
      </w:r>
      <w:r w:rsidRPr="00A56BD3">
        <w:rPr>
          <w:rFonts w:asciiTheme="majorHAnsi" w:hAnsiTheme="majorHAnsi" w:cstheme="majorHAnsi"/>
        </w:rPr>
        <w:t xml:space="preserve"> </w:t>
      </w:r>
      <w:r w:rsidRPr="00A56BD3">
        <w:rPr>
          <w:rFonts w:asciiTheme="majorHAnsi" w:eastAsia="ＭＳ Ｐゴシック" w:hAnsiTheme="majorHAnsi" w:cstheme="majorHAnsi"/>
        </w:rPr>
        <w:t>Data sheets cannot be used in the "Substitution value automatic registration setting" menus.</w:t>
      </w:r>
      <w:r w:rsidR="00D65D5A" w:rsidRPr="00A56BD3">
        <w:rPr>
          <w:rFonts w:asciiTheme="majorHAnsi" w:eastAsia="ＭＳ Ｐゴシック" w:hAnsiTheme="majorHAnsi" w:cstheme="majorHAnsi"/>
        </w:rPr>
        <w:br/>
      </w:r>
    </w:p>
    <w:p w:rsidR="00B0715A" w:rsidRPr="00A56BD3" w:rsidRDefault="0038095C" w:rsidP="00BE09A1">
      <w:pPr>
        <w:pStyle w:val="a8"/>
        <w:numPr>
          <w:ilvl w:val="0"/>
          <w:numId w:val="22"/>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It c</w:t>
      </w:r>
      <w:r w:rsidR="00B0715A" w:rsidRPr="00A56BD3">
        <w:rPr>
          <w:rFonts w:asciiTheme="majorHAnsi" w:eastAsia="ＭＳ Ｐゴシック" w:hAnsiTheme="majorHAnsi" w:cstheme="majorHAnsi"/>
        </w:rPr>
        <w:t xml:space="preserve">an be used as a CMDB (Configuration Management Database) to manage the information on </w:t>
      </w:r>
      <w:r w:rsidRPr="00A56BD3">
        <w:rPr>
          <w:rFonts w:asciiTheme="majorHAnsi" w:eastAsia="ＭＳ Ｐゴシック" w:hAnsiTheme="majorHAnsi" w:cstheme="majorHAnsi"/>
        </w:rPr>
        <w:t xml:space="preserve">the </w:t>
      </w:r>
      <w:r w:rsidR="00B0715A" w:rsidRPr="00A56BD3">
        <w:rPr>
          <w:rFonts w:asciiTheme="majorHAnsi" w:eastAsia="ＭＳ Ｐゴシック" w:hAnsiTheme="majorHAnsi" w:cstheme="majorHAnsi"/>
        </w:rPr>
        <w:t>ITA.</w:t>
      </w:r>
    </w:p>
    <w:p w:rsidR="00B0715A" w:rsidRPr="00A56BD3" w:rsidRDefault="00B0715A" w:rsidP="00B0715A">
      <w:pPr>
        <w:pStyle w:val="a8"/>
        <w:ind w:leftChars="0" w:left="1260"/>
        <w:rPr>
          <w:rFonts w:asciiTheme="majorHAnsi" w:eastAsia="ＭＳ Ｐゴシック" w:hAnsiTheme="majorHAnsi" w:cstheme="majorHAnsi"/>
        </w:rPr>
      </w:pPr>
    </w:p>
    <w:p w:rsidR="00EF0465" w:rsidRPr="00A56BD3" w:rsidRDefault="00B0715A" w:rsidP="00BE09A1">
      <w:pPr>
        <w:pStyle w:val="a8"/>
        <w:numPr>
          <w:ilvl w:val="0"/>
          <w:numId w:val="22"/>
        </w:numPr>
        <w:ind w:leftChars="0"/>
        <w:rPr>
          <w:rFonts w:asciiTheme="majorHAnsi" w:eastAsia="ＭＳ Ｐゴシック" w:hAnsiTheme="majorHAnsi" w:cstheme="majorHAnsi"/>
        </w:rPr>
      </w:pPr>
      <w:r w:rsidRPr="00A56BD3">
        <w:rPr>
          <w:rFonts w:asciiTheme="majorHAnsi" w:eastAsia="ＭＳ Ｐゴシック" w:hAnsiTheme="majorHAnsi" w:cstheme="majorHAnsi"/>
        </w:rPr>
        <w:t>By using it as a reference for items that can be selected in pull-down from other menus, it is possible to avoid wording inconsistencies.</w:t>
      </w:r>
    </w:p>
    <w:p w:rsidR="00EF326A" w:rsidRPr="00A56BD3" w:rsidRDefault="00EF326A"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D84B31" w:rsidRPr="00A56BD3" w:rsidRDefault="00D84B31"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lastRenderedPageBreak/>
        <w:t>Example) Parameter sheet (with host/operation)</w:t>
      </w:r>
    </w:p>
    <w:p w:rsidR="00D84B31" w:rsidRPr="00A56BD3" w:rsidRDefault="00C659AC"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35776" behindDoc="0" locked="0" layoutInCell="1" allowOverlap="1">
                <wp:simplePos x="0" y="0"/>
                <wp:positionH relativeFrom="column">
                  <wp:posOffset>3015078</wp:posOffset>
                </wp:positionH>
                <wp:positionV relativeFrom="paragraph">
                  <wp:posOffset>1421862</wp:posOffset>
                </wp:positionV>
                <wp:extent cx="1377461" cy="491685"/>
                <wp:effectExtent l="0" t="0" r="13335" b="99060"/>
                <wp:wrapNone/>
                <wp:docPr id="453" name="四角形吹き出し 453"/>
                <wp:cNvGraphicFramePr/>
                <a:graphic xmlns:a="http://schemas.openxmlformats.org/drawingml/2006/main">
                  <a:graphicData uri="http://schemas.microsoft.com/office/word/2010/wordprocessingShape">
                    <wps:wsp>
                      <wps:cNvSpPr/>
                      <wps:spPr>
                        <a:xfrm>
                          <a:off x="0" y="0"/>
                          <a:ext cx="1377461" cy="491685"/>
                        </a:xfrm>
                        <a:prstGeom prst="wedgeRectCallout">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C659AC" w:rsidRDefault="00FD2293" w:rsidP="00C659AC">
                            <w:pPr>
                              <w:jc w:val="center"/>
                              <w:rPr>
                                <w:rFonts w:asciiTheme="majorHAnsi" w:hAnsiTheme="majorHAnsi" w:cstheme="majorHAnsi"/>
                                <w:color w:val="000000" w:themeColor="text1"/>
                                <w:sz w:val="16"/>
                                <w:szCs w:val="16"/>
                              </w:rPr>
                            </w:pPr>
                            <w:r>
                              <w:rPr>
                                <w:rFonts w:asciiTheme="majorHAnsi" w:hAnsiTheme="majorHAnsi" w:cstheme="majorHAnsi"/>
                                <w:color w:val="000000" w:themeColor="text1"/>
                                <w:sz w:val="16"/>
                                <w:szCs w:val="16"/>
                              </w:rPr>
                              <w:t>Items created with the Menu creation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53" o:spid="_x0000_s1026" type="#_x0000_t61" style="position:absolute;margin-left:237.4pt;margin-top:111.95pt;width:108.45pt;height:38.7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" adj="6300,24300" fillcolor="white [3212]" strokecolor="red" strokeweight="1.25pt">
                <v:textbox>
                  <w:txbxContent>
                    <w:p w:rsidR="00FD2293" w:rsidRPr="00C659AC" w:rsidRDefault="00FD2293" w:rsidP="00C659AC">
                      <w:pPr>
                        <w:jc w:val="center"/>
                        <w:rPr>
                          <w:rFonts w:asciiTheme="majorHAnsi" w:hAnsiTheme="majorHAnsi" w:cstheme="majorHAnsi"/>
                          <w:color w:val="000000" w:themeColor="text1"/>
                          <w:sz w:val="16"/>
                          <w:szCs w:val="16"/>
                        </w:rPr>
                      </w:pPr>
                      <w:r>
                        <w:rPr>
                          <w:rFonts w:asciiTheme="majorHAnsi" w:hAnsiTheme="majorHAnsi" w:cstheme="majorHAnsi"/>
                          <w:color w:val="000000" w:themeColor="text1"/>
                          <w:sz w:val="16"/>
                          <w:szCs w:val="16"/>
                        </w:rPr>
                        <w:t>Items created with the Menu creation function</w:t>
                      </w:r>
                    </w:p>
                  </w:txbxContent>
                </v:textbox>
              </v:shape>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234752" behindDoc="0" locked="0" layoutInCell="1" allowOverlap="1">
                <wp:simplePos x="0" y="0"/>
                <wp:positionH relativeFrom="column">
                  <wp:posOffset>3114724</wp:posOffset>
                </wp:positionH>
                <wp:positionV relativeFrom="paragraph">
                  <wp:posOffset>2125247</wp:posOffset>
                </wp:positionV>
                <wp:extent cx="767861" cy="427893"/>
                <wp:effectExtent l="0" t="0" r="13335" b="10795"/>
                <wp:wrapNone/>
                <wp:docPr id="452" name="正方形/長方形 452"/>
                <wp:cNvGraphicFramePr/>
                <a:graphic xmlns:a="http://schemas.openxmlformats.org/drawingml/2006/main">
                  <a:graphicData uri="http://schemas.microsoft.com/office/word/2010/wordprocessingShape">
                    <wps:wsp>
                      <wps:cNvSpPr/>
                      <wps:spPr>
                        <a:xfrm>
                          <a:off x="0" y="0"/>
                          <a:ext cx="767861" cy="42789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BB08A" id="正方形/長方形 452" o:spid="_x0000_s1026" style="position:absolute;left:0;text-align:left;margin-left:245.25pt;margin-top:167.35pt;width:60.45pt;height:33.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" filled="f" strokecolor="red" strokeweight="1.25p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233728" behindDoc="0" locked="0" layoutInCell="1" allowOverlap="1">
                <wp:simplePos x="0" y="0"/>
                <wp:positionH relativeFrom="column">
                  <wp:posOffset>183955</wp:posOffset>
                </wp:positionH>
                <wp:positionV relativeFrom="paragraph">
                  <wp:posOffset>1486340</wp:posOffset>
                </wp:positionV>
                <wp:extent cx="1353820" cy="685800"/>
                <wp:effectExtent l="19050" t="266700" r="17780" b="19050"/>
                <wp:wrapNone/>
                <wp:docPr id="451" name="四角形吹き出し 451"/>
                <wp:cNvGraphicFramePr/>
                <a:graphic xmlns:a="http://schemas.openxmlformats.org/drawingml/2006/main">
                  <a:graphicData uri="http://schemas.microsoft.com/office/word/2010/wordprocessingShape">
                    <wps:wsp>
                      <wps:cNvSpPr/>
                      <wps:spPr>
                        <a:xfrm>
                          <a:off x="0" y="0"/>
                          <a:ext cx="1353820" cy="685800"/>
                        </a:xfrm>
                        <a:prstGeom prst="wedgeRectCallout">
                          <a:avLst>
                            <a:gd name="adj1" fmla="val -8277"/>
                            <a:gd name="adj2" fmla="val -81306"/>
                          </a:avLst>
                        </a:prstGeom>
                        <a:ln w="28575">
                          <a:solidFill>
                            <a:srgbClr val="FF0000"/>
                          </a:solidFill>
                        </a:ln>
                      </wps:spPr>
                      <wps:style>
                        <a:lnRef idx="2">
                          <a:schemeClr val="accent1"/>
                        </a:lnRef>
                        <a:fillRef idx="1">
                          <a:schemeClr val="lt1"/>
                        </a:fillRef>
                        <a:effectRef idx="0">
                          <a:schemeClr val="accent1"/>
                        </a:effectRef>
                        <a:fontRef idx="minor">
                          <a:schemeClr val="dk1"/>
                        </a:fontRef>
                      </wps:style>
                      <wps:txbx>
                        <w:txbxContent>
                          <w:p w:rsidR="00FD2293" w:rsidRPr="00C659AC" w:rsidRDefault="00FD2293" w:rsidP="00C659AC">
                            <w:pPr>
                              <w:jc w:val="center"/>
                              <w:rPr>
                                <w:rFonts w:asciiTheme="majorHAnsi" w:hAnsiTheme="majorHAnsi" w:cstheme="majorHAnsi"/>
                                <w:sz w:val="14"/>
                              </w:rPr>
                            </w:pPr>
                            <w:r w:rsidRPr="00C659AC">
                              <w:rPr>
                                <w:rFonts w:asciiTheme="majorHAnsi" w:hAnsiTheme="majorHAnsi" w:cstheme="majorHAnsi"/>
                                <w:sz w:val="14"/>
                              </w:rPr>
                              <w:t>Menus(Parameter sheets/ Data sheets) created with the “Menu creation”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451" o:spid="_x0000_s1027" type="#_x0000_t61" style="position:absolute;margin-left:14.5pt;margin-top:117.05pt;width:106.6pt;height:54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" adj="9012,-6762" fillcolor="white [3201]" strokecolor="red" strokeweight="2.25pt">
                <v:textbox>
                  <w:txbxContent>
                    <w:p w:rsidR="00FD2293" w:rsidRPr="00C659AC" w:rsidRDefault="00FD2293" w:rsidP="00C659AC">
                      <w:pPr>
                        <w:jc w:val="center"/>
                        <w:rPr>
                          <w:rFonts w:asciiTheme="majorHAnsi" w:hAnsiTheme="majorHAnsi" w:cstheme="majorHAnsi"/>
                          <w:sz w:val="14"/>
                        </w:rPr>
                      </w:pPr>
                      <w:r w:rsidRPr="00C659AC">
                        <w:rPr>
                          <w:rFonts w:asciiTheme="majorHAnsi" w:hAnsiTheme="majorHAnsi" w:cstheme="majorHAnsi"/>
                          <w:sz w:val="14"/>
                        </w:rPr>
                        <w:t>Menus(Parameter sheets/ Data sheets) created with the “Menu creation” function.</w:t>
                      </w:r>
                    </w:p>
                  </w:txbxContent>
                </v:textbox>
              </v:shape>
            </w:pict>
          </mc:Fallback>
        </mc:AlternateContent>
      </w:r>
      <w:r w:rsidR="00853732" w:rsidRPr="00A56BD3">
        <w:rPr>
          <w:rFonts w:asciiTheme="majorHAnsi" w:eastAsia="ＭＳ Ｐゴシック" w:hAnsiTheme="majorHAnsi" w:cstheme="majorHAnsi"/>
          <w:noProof/>
        </w:rPr>
        <mc:AlternateContent>
          <mc:Choice Requires="wps">
            <w:drawing>
              <wp:anchor distT="0" distB="0" distL="114300" distR="114300" simplePos="0" relativeHeight="252232704" behindDoc="0" locked="0" layoutInCell="1" allowOverlap="1">
                <wp:simplePos x="0" y="0"/>
                <wp:positionH relativeFrom="column">
                  <wp:posOffset>664600</wp:posOffset>
                </wp:positionH>
                <wp:positionV relativeFrom="paragraph">
                  <wp:posOffset>847432</wp:posOffset>
                </wp:positionV>
                <wp:extent cx="523435" cy="365760"/>
                <wp:effectExtent l="19050" t="19050" r="10160" b="15240"/>
                <wp:wrapNone/>
                <wp:docPr id="450" name="正方形/長方形 450"/>
                <wp:cNvGraphicFramePr/>
                <a:graphic xmlns:a="http://schemas.openxmlformats.org/drawingml/2006/main">
                  <a:graphicData uri="http://schemas.microsoft.com/office/word/2010/wordprocessingShape">
                    <wps:wsp>
                      <wps:cNvSpPr/>
                      <wps:spPr>
                        <a:xfrm>
                          <a:off x="0" y="0"/>
                          <a:ext cx="523435" cy="365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7251D2" id="正方形/長方形 450" o:spid="_x0000_s1026" style="position:absolute;left:0;text-align:left;margin-left:52.35pt;margin-top:66.75pt;width:41.2pt;height:28.8pt;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" filled="f" strokecolor="red" strokeweight="2.25pt"/>
            </w:pict>
          </mc:Fallback>
        </mc:AlternateContent>
      </w:r>
      <w:r w:rsidR="00853732" w:rsidRPr="00A56BD3">
        <w:rPr>
          <w:rFonts w:asciiTheme="majorHAnsi" w:eastAsia="ＭＳ Ｐゴシック" w:hAnsiTheme="majorHAnsi" w:cstheme="majorHAnsi"/>
          <w:noProof/>
        </w:rPr>
        <w:drawing>
          <wp:inline distT="0" distB="0" distL="0" distR="0">
            <wp:extent cx="6111240" cy="3131820"/>
            <wp:effectExtent l="0" t="0" r="381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1240" cy="3131820"/>
                    </a:xfrm>
                    <a:prstGeom prst="rect">
                      <a:avLst/>
                    </a:prstGeom>
                    <a:noFill/>
                    <a:ln>
                      <a:noFill/>
                    </a:ln>
                  </pic:spPr>
                </pic:pic>
              </a:graphicData>
            </a:graphic>
          </wp:inline>
        </w:drawing>
      </w:r>
    </w:p>
    <w:p w:rsidR="00D84B31" w:rsidRPr="00A56BD3" w:rsidRDefault="00D84B31" w:rsidP="00C659AC">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1-1 parameter sheet</w:t>
      </w:r>
    </w:p>
    <w:p w:rsidR="00276AC8" w:rsidRPr="00A56BD3" w:rsidRDefault="00276AC8" w:rsidP="00EF0465">
      <w:pPr>
        <w:widowControl/>
        <w:jc w:val="left"/>
        <w:rPr>
          <w:rFonts w:asciiTheme="majorHAnsi" w:eastAsia="ＭＳ Ｐゴシック" w:hAnsiTheme="majorHAnsi" w:cstheme="majorHAnsi"/>
          <w:b/>
        </w:rPr>
      </w:pPr>
    </w:p>
    <w:p w:rsidR="00D84B31" w:rsidRPr="00A56BD3" w:rsidRDefault="00D84B31"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Example) Data sheet</w:t>
      </w:r>
    </w:p>
    <w:p w:rsidR="008D0220" w:rsidRPr="00A56BD3" w:rsidRDefault="00B745E4"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34F1F348" wp14:editId="4E21BE15">
            <wp:extent cx="6119495" cy="3554095"/>
            <wp:effectExtent l="0" t="0" r="0" b="8255"/>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3554095"/>
                    </a:xfrm>
                    <a:prstGeom prst="rect">
                      <a:avLst/>
                    </a:prstGeom>
                  </pic:spPr>
                </pic:pic>
              </a:graphicData>
            </a:graphic>
          </wp:inline>
        </w:drawing>
      </w:r>
    </w:p>
    <w:p w:rsidR="00D9370E" w:rsidRPr="00A56BD3" w:rsidRDefault="00D84B31" w:rsidP="00C659AC">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1-2 data sheet</w:t>
      </w:r>
    </w:p>
    <w:p w:rsidR="00D84B31" w:rsidRPr="00A56BD3" w:rsidRDefault="00D9370E"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Example) How to use a datasheet as a "Reference pulldown"</w:t>
      </w:r>
    </w:p>
    <w:p w:rsidR="00D9370E" w:rsidRPr="00A56BD3" w:rsidRDefault="00D9370E" w:rsidP="00EF0465">
      <w:pPr>
        <w:widowControl/>
        <w:jc w:val="left"/>
        <w:rPr>
          <w:rFonts w:asciiTheme="majorHAnsi" w:eastAsia="ＭＳ Ｐゴシック" w:hAnsiTheme="majorHAnsi" w:cstheme="majorHAnsi"/>
        </w:rPr>
      </w:pPr>
    </w:p>
    <w:p w:rsidR="00D9370E" w:rsidRPr="00A56BD3" w:rsidRDefault="00D9370E" w:rsidP="00D9370E">
      <w:pPr>
        <w:widowControl/>
        <w:ind w:left="105" w:hangingChars="50" w:hanging="105"/>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 By selecting the input value in pull-down format, it is possible to prevent wording inconsistencies from manual input.</w:t>
      </w:r>
    </w:p>
    <w:p w:rsidR="004A51F8" w:rsidRPr="00A56BD3" w:rsidRDefault="00C659AC" w:rsidP="004A51F8">
      <w:pPr>
        <w:widowControl/>
        <w:ind w:left="105" w:hangingChars="50" w:hanging="105"/>
        <w:jc w:val="left"/>
        <w:rPr>
          <w:rFonts w:asciiTheme="majorHAnsi" w:eastAsia="ＭＳ Ｐゴシック" w:hAnsiTheme="majorHAnsi" w:cstheme="majorHAnsi"/>
          <w:b/>
        </w:rPr>
      </w:pPr>
      <w:r w:rsidRPr="00A56BD3">
        <w:rPr>
          <w:rFonts w:asciiTheme="majorHAnsi" w:hAnsiTheme="majorHAnsi" w:cstheme="majorHAnsi"/>
          <w:noProof/>
        </w:rPr>
        <w:lastRenderedPageBreak/>
        <mc:AlternateContent>
          <mc:Choice Requires="wps">
            <w:drawing>
              <wp:anchor distT="0" distB="0" distL="114300" distR="114300" simplePos="0" relativeHeight="252238848" behindDoc="0" locked="0" layoutInCell="1" allowOverlap="1">
                <wp:simplePos x="0" y="0"/>
                <wp:positionH relativeFrom="column">
                  <wp:posOffset>3770630</wp:posOffset>
                </wp:positionH>
                <wp:positionV relativeFrom="paragraph">
                  <wp:posOffset>560705</wp:posOffset>
                </wp:positionV>
                <wp:extent cx="1242060" cy="655320"/>
                <wp:effectExtent l="0" t="0" r="15240" b="182880"/>
                <wp:wrapNone/>
                <wp:docPr id="459" name="四角形吹き出し 459"/>
                <wp:cNvGraphicFramePr/>
                <a:graphic xmlns:a="http://schemas.openxmlformats.org/drawingml/2006/main">
                  <a:graphicData uri="http://schemas.microsoft.com/office/word/2010/wordprocessingShape">
                    <wps:wsp>
                      <wps:cNvSpPr/>
                      <wps:spPr>
                        <a:xfrm>
                          <a:off x="0" y="0"/>
                          <a:ext cx="1242060" cy="655320"/>
                        </a:xfrm>
                        <a:prstGeom prst="wedgeRectCallout">
                          <a:avLst>
                            <a:gd name="adj1" fmla="val -8333"/>
                            <a:gd name="adj2" fmla="val 7388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C659AC" w:rsidRDefault="00FD2293" w:rsidP="00C659AC">
                            <w:pPr>
                              <w:jc w:val="center"/>
                              <w:rPr>
                                <w:rFonts w:asciiTheme="majorHAnsi" w:hAnsiTheme="majorHAnsi" w:cstheme="majorHAnsi"/>
                                <w:color w:val="000000" w:themeColor="text1"/>
                                <w:sz w:val="16"/>
                              </w:rPr>
                            </w:pPr>
                            <w:r w:rsidRPr="00C659AC">
                              <w:rPr>
                                <w:rFonts w:asciiTheme="majorHAnsi" w:hAnsiTheme="majorHAnsi" w:cstheme="majorHAnsi"/>
                                <w:color w:val="000000" w:themeColor="text1"/>
                                <w:sz w:val="16"/>
                              </w:rPr>
                              <w:t>Register a value to the item in the created data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459" o:spid="_x0000_s1028" type="#_x0000_t61" style="position:absolute;left:0;text-align:left;margin-left:296.9pt;margin-top:44.15pt;width:97.8pt;height:51.6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" adj="9000,26759" fillcolor="white [3212]" strokecolor="red" strokeweight="1.25pt">
                <v:textbox>
                  <w:txbxContent>
                    <w:p w:rsidR="00FD2293" w:rsidRPr="00C659AC" w:rsidRDefault="00FD2293" w:rsidP="00C659AC">
                      <w:pPr>
                        <w:jc w:val="center"/>
                        <w:rPr>
                          <w:rFonts w:asciiTheme="majorHAnsi" w:hAnsiTheme="majorHAnsi" w:cstheme="majorHAnsi"/>
                          <w:color w:val="000000" w:themeColor="text1"/>
                          <w:sz w:val="16"/>
                        </w:rPr>
                      </w:pPr>
                      <w:r w:rsidRPr="00C659AC">
                        <w:rPr>
                          <w:rFonts w:asciiTheme="majorHAnsi" w:hAnsiTheme="majorHAnsi" w:cstheme="majorHAnsi"/>
                          <w:color w:val="000000" w:themeColor="text1"/>
                          <w:sz w:val="16"/>
                        </w:rPr>
                        <w:t>Register a value to the item in the created data sheet.</w:t>
                      </w:r>
                    </w:p>
                  </w:txbxContent>
                </v:textbox>
              </v:shape>
            </w:pict>
          </mc:Fallback>
        </mc:AlternateContent>
      </w:r>
      <w:r w:rsidRPr="00A56BD3">
        <w:rPr>
          <w:rFonts w:asciiTheme="majorHAnsi" w:hAnsiTheme="majorHAnsi" w:cstheme="majorHAnsi"/>
          <w:noProof/>
        </w:rPr>
        <mc:AlternateContent>
          <mc:Choice Requires="wps">
            <w:drawing>
              <wp:anchor distT="0" distB="0" distL="114300" distR="114300" simplePos="0" relativeHeight="252237824" behindDoc="0" locked="0" layoutInCell="1" allowOverlap="1">
                <wp:simplePos x="0" y="0"/>
                <wp:positionH relativeFrom="column">
                  <wp:posOffset>4174490</wp:posOffset>
                </wp:positionH>
                <wp:positionV relativeFrom="paragraph">
                  <wp:posOffset>1680845</wp:posOffset>
                </wp:positionV>
                <wp:extent cx="533400" cy="289560"/>
                <wp:effectExtent l="0" t="0" r="19050" b="15240"/>
                <wp:wrapNone/>
                <wp:docPr id="456" name="正方形/長方形 456"/>
                <wp:cNvGraphicFramePr/>
                <a:graphic xmlns:a="http://schemas.openxmlformats.org/drawingml/2006/main">
                  <a:graphicData uri="http://schemas.microsoft.com/office/word/2010/wordprocessingShape">
                    <wps:wsp>
                      <wps:cNvSpPr/>
                      <wps:spPr>
                        <a:xfrm>
                          <a:off x="0" y="0"/>
                          <a:ext cx="533400" cy="28956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C7F795" id="正方形/長方形 456" o:spid="_x0000_s1026" style="position:absolute;left:0;text-align:left;margin-left:328.7pt;margin-top:132.35pt;width:42pt;height:22.8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" filled="f" strokecolor="red" strokeweight="1.25pt"/>
            </w:pict>
          </mc:Fallback>
        </mc:AlternateContent>
      </w:r>
      <w:r w:rsidRPr="00A56BD3">
        <w:rPr>
          <w:rFonts w:asciiTheme="majorHAnsi" w:hAnsiTheme="majorHAnsi" w:cstheme="majorHAnsi"/>
          <w:noProof/>
        </w:rPr>
        <w:drawing>
          <wp:anchor distT="0" distB="0" distL="114300" distR="114300" simplePos="0" relativeHeight="252236800" behindDoc="0" locked="0" layoutInCell="1" allowOverlap="1">
            <wp:simplePos x="0" y="0"/>
            <wp:positionH relativeFrom="column">
              <wp:posOffset>3031490</wp:posOffset>
            </wp:positionH>
            <wp:positionV relativeFrom="paragraph">
              <wp:posOffset>225425</wp:posOffset>
            </wp:positionV>
            <wp:extent cx="3220085" cy="2438400"/>
            <wp:effectExtent l="0" t="0" r="0" b="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0398" cy="2438637"/>
                    </a:xfrm>
                    <a:prstGeom prst="rect">
                      <a:avLst/>
                    </a:prstGeom>
                  </pic:spPr>
                </pic:pic>
              </a:graphicData>
            </a:graphic>
            <wp14:sizeRelH relativeFrom="page">
              <wp14:pctWidth>0</wp14:pctWidth>
            </wp14:sizeRelH>
            <wp14:sizeRelV relativeFrom="page">
              <wp14:pctHeight>0</wp14:pctHeight>
            </wp14:sizeRelV>
          </wp:anchor>
        </w:drawing>
      </w:r>
      <w:r w:rsidR="00D9370E" w:rsidRPr="00A56BD3">
        <w:rPr>
          <w:rFonts w:asciiTheme="majorHAnsi" w:eastAsia="ＭＳ Ｐゴシック" w:hAnsiTheme="majorHAnsi" w:cstheme="majorHAnsi"/>
        </w:rPr>
        <w:t xml:space="preserve"> </w:t>
      </w:r>
      <w:r w:rsidR="00D9370E" w:rsidRPr="00A56BD3">
        <w:rPr>
          <w:rFonts w:asciiTheme="majorHAnsi" w:eastAsia="ＭＳ Ｐゴシック" w:hAnsiTheme="majorHAnsi" w:cstheme="majorHAnsi"/>
        </w:rPr>
        <w:t>・</w:t>
      </w:r>
      <w:r w:rsidR="00D9370E" w:rsidRPr="00A56BD3">
        <w:rPr>
          <w:rFonts w:asciiTheme="majorHAnsi" w:eastAsia="ＭＳ Ｐゴシック" w:hAnsiTheme="majorHAnsi" w:cstheme="majorHAnsi"/>
        </w:rPr>
        <w:t>Create a datasheet as a "Reference pulldown".</w:t>
      </w:r>
      <w:r w:rsidR="00261039" w:rsidRPr="00A56BD3">
        <w:rPr>
          <w:rFonts w:asciiTheme="majorHAnsi" w:eastAsia="ＭＳ Ｐゴシック" w:hAnsiTheme="majorHAnsi" w:cstheme="majorHAnsi"/>
          <w:b/>
        </w:rPr>
        <w:t xml:space="preserve"> </w:t>
      </w:r>
      <w:r w:rsidR="004A51F8" w:rsidRPr="00A56BD3">
        <w:rPr>
          <w:rFonts w:asciiTheme="majorHAnsi" w:eastAsia="ＭＳ Ｐゴシック" w:hAnsiTheme="majorHAnsi" w:cstheme="majorHAnsi"/>
          <w:b/>
        </w:rPr>
        <w:t xml:space="preserve">  </w:t>
      </w:r>
      <w:r w:rsidR="004A51F8" w:rsidRPr="00A56BD3">
        <w:rPr>
          <w:rFonts w:asciiTheme="majorHAnsi" w:eastAsia="ＭＳ Ｐゴシック" w:hAnsiTheme="majorHAnsi" w:cstheme="majorHAnsi"/>
          <w:b/>
          <w:noProof/>
        </w:rPr>
        <w:drawing>
          <wp:inline distT="0" distB="0" distL="0" distR="0" wp14:anchorId="021CE392" wp14:editId="19300311">
            <wp:extent cx="6119495" cy="2447925"/>
            <wp:effectExtent l="0" t="0" r="0" b="952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2447925"/>
                    </a:xfrm>
                    <a:prstGeom prst="rect">
                      <a:avLst/>
                    </a:prstGeom>
                  </pic:spPr>
                </pic:pic>
              </a:graphicData>
            </a:graphic>
          </wp:inline>
        </w:drawing>
      </w:r>
    </w:p>
    <w:p w:rsidR="00D9370E" w:rsidRPr="00A56BD3" w:rsidRDefault="00D9370E" w:rsidP="00261039">
      <w:pPr>
        <w:widowControl/>
        <w:ind w:left="105" w:hangingChars="50" w:hanging="105"/>
        <w:jc w:val="left"/>
        <w:rPr>
          <w:rFonts w:asciiTheme="majorHAnsi" w:eastAsia="ＭＳ Ｐゴシック" w:hAnsiTheme="majorHAnsi" w:cstheme="majorHAnsi"/>
        </w:rPr>
      </w:pPr>
    </w:p>
    <w:p w:rsidR="00D9370E" w:rsidRPr="00A56BD3" w:rsidRDefault="00D9370E" w:rsidP="00C659AC">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1-3 Data sheet as reference</w:t>
      </w:r>
    </w:p>
    <w:p w:rsidR="00377FEF" w:rsidRPr="00A56BD3" w:rsidRDefault="00377FEF" w:rsidP="00EF0465">
      <w:pPr>
        <w:widowControl/>
        <w:jc w:val="left"/>
        <w:rPr>
          <w:rFonts w:asciiTheme="majorHAnsi" w:eastAsia="ＭＳ Ｐゴシック" w:hAnsiTheme="majorHAnsi" w:cstheme="majorHAnsi"/>
          <w:b/>
        </w:rPr>
      </w:pPr>
    </w:p>
    <w:p w:rsidR="00D9370E" w:rsidRPr="00A56BD3" w:rsidRDefault="00D9370E"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w:t>
      </w:r>
      <w:r w:rsidRPr="00A56BD3">
        <w:rPr>
          <w:rFonts w:asciiTheme="majorHAnsi" w:eastAsia="ＭＳ Ｐゴシック" w:hAnsiTheme="majorHAnsi" w:cstheme="majorHAnsi"/>
        </w:rPr>
        <w:t>Specify "Pull-down selection" as the input method and create a menu (parameter sheet/data sheet).</w:t>
      </w:r>
    </w:p>
    <w:p w:rsidR="00D9370E" w:rsidRPr="00A56BD3" w:rsidRDefault="00CE6EA3" w:rsidP="00EF0465">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noProof/>
        </w:rPr>
        <w:drawing>
          <wp:inline distT="0" distB="0" distL="0" distR="0" wp14:anchorId="4700C575" wp14:editId="40F84C94">
            <wp:extent cx="6162675" cy="3095625"/>
            <wp:effectExtent l="0" t="0" r="9525" b="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2675" cy="3095625"/>
                    </a:xfrm>
                    <a:prstGeom prst="rect">
                      <a:avLst/>
                    </a:prstGeom>
                  </pic:spPr>
                </pic:pic>
              </a:graphicData>
            </a:graphic>
          </wp:inline>
        </w:drawing>
      </w:r>
    </w:p>
    <w:p w:rsidR="00D9370E" w:rsidRPr="00A56BD3" w:rsidRDefault="00D9370E" w:rsidP="00C659A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Figure 1-4 Parameter sheet referring to the registration value of the data sheet in the pull-down menu</w:t>
      </w:r>
    </w:p>
    <w:p w:rsidR="00B35865" w:rsidRPr="00A56BD3" w:rsidRDefault="003D60F5" w:rsidP="00A909AF">
      <w:pPr>
        <w:pStyle w:val="1"/>
      </w:pPr>
      <w:bookmarkStart w:id="40" w:name="_Toc106636248"/>
      <w:bookmarkEnd w:id="4"/>
      <w:bookmarkEnd w:id="5"/>
      <w:bookmarkEnd w:id="39"/>
      <w:r w:rsidRPr="00A56BD3">
        <w:lastRenderedPageBreak/>
        <w:t>Main functions of menu creation function</w:t>
      </w:r>
      <w:bookmarkEnd w:id="40"/>
    </w:p>
    <w:p w:rsidR="00B35865" w:rsidRPr="00A56BD3" w:rsidRDefault="001930B6" w:rsidP="00DB4CF6">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main functions of the parameter sheet creation function are classified into the following categories.</w:t>
      </w:r>
    </w:p>
    <w:p w:rsidR="00B35865" w:rsidRPr="00A56BD3" w:rsidRDefault="00B35865" w:rsidP="00DB4CF6">
      <w:pPr>
        <w:rPr>
          <w:rFonts w:asciiTheme="majorHAnsi" w:eastAsia="ＭＳ Ｐゴシック" w:hAnsiTheme="majorHAnsi" w:cstheme="majorHAnsi"/>
          <w:szCs w:val="21"/>
        </w:rPr>
      </w:pPr>
    </w:p>
    <w:p w:rsidR="00B35865" w:rsidRPr="00A56BD3" w:rsidRDefault="00B35865" w:rsidP="00BE09A1">
      <w:pPr>
        <w:pStyle w:val="a8"/>
        <w:numPr>
          <w:ilvl w:val="0"/>
          <w:numId w:val="23"/>
        </w:numPr>
        <w:ind w:leftChars="0"/>
        <w:rPr>
          <w:rFonts w:asciiTheme="majorHAnsi" w:eastAsia="ＭＳ Ｐゴシック" w:hAnsiTheme="majorHAnsi" w:cstheme="majorHAnsi"/>
        </w:rPr>
      </w:pPr>
      <w:r w:rsidRPr="00A56BD3">
        <w:rPr>
          <w:rFonts w:asciiTheme="majorHAnsi" w:eastAsia="ＭＳ Ｐゴシック" w:hAnsiTheme="majorHAnsi" w:cstheme="majorHAnsi"/>
          <w:sz w:val="24"/>
          <w:szCs w:val="24"/>
        </w:rPr>
        <w:t>Web</w:t>
      </w:r>
      <w:r w:rsidR="00B72A7C" w:rsidRPr="00A56BD3">
        <w:rPr>
          <w:rFonts w:asciiTheme="majorHAnsi" w:eastAsia="ＭＳ Ｐゴシック" w:hAnsiTheme="majorHAnsi" w:cstheme="majorHAnsi"/>
        </w:rPr>
        <w:br/>
      </w:r>
      <w:proofErr w:type="spellStart"/>
      <w:r w:rsidR="00B72A7C" w:rsidRPr="00A56BD3">
        <w:rPr>
          <w:rFonts w:asciiTheme="majorHAnsi" w:eastAsia="ＭＳ Ｐゴシック" w:hAnsiTheme="majorHAnsi" w:cstheme="majorHAnsi"/>
        </w:rPr>
        <w:t>Web</w:t>
      </w:r>
      <w:proofErr w:type="spellEnd"/>
      <w:r w:rsidR="00BE218F" w:rsidRPr="00A56BD3">
        <w:rPr>
          <w:rFonts w:asciiTheme="majorHAnsi" w:eastAsia="ＭＳ Ｐゴシック" w:hAnsiTheme="majorHAnsi" w:cstheme="majorHAnsi"/>
        </w:rPr>
        <w:t xml:space="preserve"> contents.</w:t>
      </w:r>
      <w:r w:rsidR="00253029" w:rsidRPr="00A56BD3">
        <w:rPr>
          <w:rFonts w:asciiTheme="majorHAnsi" w:eastAsia="ＭＳ Ｐゴシック" w:hAnsiTheme="majorHAnsi" w:cstheme="majorHAnsi"/>
        </w:rPr>
        <w:t xml:space="preserve"> </w:t>
      </w:r>
      <w:r w:rsidR="00BE218F" w:rsidRPr="00A56BD3">
        <w:rPr>
          <w:rFonts w:asciiTheme="majorHAnsi" w:eastAsia="ＭＳ Ｐゴシック" w:hAnsiTheme="majorHAnsi" w:cstheme="majorHAnsi"/>
        </w:rPr>
        <w:t>A screen that allows users to use the function of creating a parameter sheet provided in the browser.</w:t>
      </w:r>
    </w:p>
    <w:p w:rsidR="00B72A7C" w:rsidRPr="00A56BD3" w:rsidRDefault="00B72A7C" w:rsidP="00B72A7C">
      <w:pPr>
        <w:rPr>
          <w:rFonts w:asciiTheme="majorHAnsi" w:eastAsia="ＭＳ Ｐゴシック" w:hAnsiTheme="majorHAnsi" w:cstheme="majorHAnsi"/>
        </w:rPr>
      </w:pPr>
    </w:p>
    <w:p w:rsidR="0081639B" w:rsidRPr="00A56BD3" w:rsidRDefault="00B72A7C" w:rsidP="00BE09A1">
      <w:pPr>
        <w:pStyle w:val="a8"/>
        <w:numPr>
          <w:ilvl w:val="0"/>
          <w:numId w:val="24"/>
        </w:numPr>
        <w:ind w:leftChars="0"/>
        <w:rPr>
          <w:rFonts w:asciiTheme="majorHAnsi" w:eastAsia="ＭＳ Ｐゴシック" w:hAnsiTheme="majorHAnsi" w:cstheme="majorHAnsi"/>
        </w:rPr>
      </w:pPr>
      <w:proofErr w:type="spellStart"/>
      <w:r w:rsidRPr="00A56BD3">
        <w:rPr>
          <w:rFonts w:asciiTheme="majorHAnsi" w:eastAsia="ＭＳ Ｐゴシック" w:hAnsiTheme="majorHAnsi" w:cstheme="majorHAnsi"/>
          <w:sz w:val="24"/>
          <w:szCs w:val="24"/>
        </w:rPr>
        <w:t>BackYard</w:t>
      </w:r>
      <w:proofErr w:type="spellEnd"/>
      <w:r w:rsidRPr="00A56BD3">
        <w:rPr>
          <w:rFonts w:asciiTheme="majorHAnsi" w:eastAsia="ＭＳ Ｐゴシック" w:hAnsiTheme="majorHAnsi" w:cstheme="majorHAnsi"/>
        </w:rPr>
        <w:br/>
      </w:r>
      <w:r w:rsidR="0081639B" w:rsidRPr="00A56BD3">
        <w:rPr>
          <w:rFonts w:asciiTheme="majorHAnsi" w:eastAsia="ＭＳ Ｐゴシック" w:hAnsiTheme="majorHAnsi" w:cstheme="majorHAnsi"/>
        </w:rPr>
        <w:t>A resident process that r</w:t>
      </w:r>
      <w:r w:rsidR="00C31B26" w:rsidRPr="00A56BD3">
        <w:rPr>
          <w:rFonts w:asciiTheme="majorHAnsi" w:eastAsia="ＭＳ Ｐゴシック" w:hAnsiTheme="majorHAnsi" w:cstheme="majorHAnsi"/>
        </w:rPr>
        <w:t>uns on a server independently from</w:t>
      </w:r>
      <w:r w:rsidR="0081639B" w:rsidRPr="00A56BD3">
        <w:rPr>
          <w:rFonts w:asciiTheme="majorHAnsi" w:eastAsia="ＭＳ Ｐゴシック" w:hAnsiTheme="majorHAnsi" w:cstheme="majorHAnsi"/>
        </w:rPr>
        <w:t xml:space="preserve"> Web</w:t>
      </w:r>
      <w:r w:rsidR="00237C72" w:rsidRPr="00A56BD3">
        <w:rPr>
          <w:rFonts w:asciiTheme="majorHAnsi" w:eastAsia="ＭＳ Ｐゴシック" w:hAnsiTheme="majorHAnsi" w:cstheme="majorHAnsi"/>
        </w:rPr>
        <w:t xml:space="preserve"> </w:t>
      </w:r>
      <w:r w:rsidR="0081639B" w:rsidRPr="00A56BD3">
        <w:rPr>
          <w:rFonts w:asciiTheme="majorHAnsi" w:eastAsia="ＭＳ Ｐゴシック" w:hAnsiTheme="majorHAnsi" w:cstheme="majorHAnsi"/>
        </w:rPr>
        <w:t>content.</w:t>
      </w:r>
    </w:p>
    <w:p w:rsidR="00B72A7C" w:rsidRPr="00A56BD3" w:rsidRDefault="00B72A7C">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B35865" w:rsidRPr="00A56BD3" w:rsidRDefault="00275F57" w:rsidP="00A909AF">
      <w:pPr>
        <w:pStyle w:val="1"/>
      </w:pPr>
      <w:bookmarkStart w:id="41" w:name="_Toc106636249"/>
      <w:r w:rsidRPr="00A56BD3">
        <w:lastRenderedPageBreak/>
        <w:t>Menu group of menu creation function</w:t>
      </w:r>
      <w:bookmarkEnd w:id="41"/>
    </w:p>
    <w:p w:rsidR="00B35865" w:rsidRPr="00A56BD3" w:rsidRDefault="004D708B"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w:t>
      </w:r>
      <w:r w:rsidR="00E7686F" w:rsidRPr="00A56BD3">
        <w:rPr>
          <w:rFonts w:asciiTheme="majorHAnsi" w:eastAsia="ＭＳ Ｐゴシック" w:hAnsiTheme="majorHAnsi" w:cstheme="majorHAnsi"/>
          <w:szCs w:val="21"/>
        </w:rPr>
        <w:t>enu group of the menu</w:t>
      </w:r>
      <w:r w:rsidRPr="00A56BD3">
        <w:rPr>
          <w:rFonts w:asciiTheme="majorHAnsi" w:eastAsia="ＭＳ Ｐゴシック" w:hAnsiTheme="majorHAnsi" w:cstheme="majorHAnsi"/>
          <w:szCs w:val="21"/>
        </w:rPr>
        <w:t xml:space="preserve"> creation function and the menu that belongs to it are as follows.</w:t>
      </w:r>
    </w:p>
    <w:p w:rsidR="00756867" w:rsidRPr="00A56BD3" w:rsidRDefault="00756867" w:rsidP="003C547C">
      <w:pPr>
        <w:rPr>
          <w:rFonts w:asciiTheme="majorHAnsi" w:eastAsia="ＭＳ Ｐゴシック" w:hAnsiTheme="majorHAnsi" w:cstheme="majorHAnsi"/>
          <w:szCs w:val="21"/>
        </w:rPr>
      </w:pPr>
    </w:p>
    <w:p w:rsidR="00756867" w:rsidRPr="00A56BD3" w:rsidRDefault="00756867" w:rsidP="00BE09A1">
      <w:pPr>
        <w:pStyle w:val="a8"/>
        <w:numPr>
          <w:ilvl w:val="0"/>
          <w:numId w:val="24"/>
        </w:numPr>
        <w:ind w:leftChars="0"/>
        <w:rPr>
          <w:rFonts w:asciiTheme="majorHAnsi" w:eastAsia="ＭＳ Ｐゴシック" w:hAnsiTheme="majorHAnsi" w:cstheme="majorHAnsi"/>
        </w:rPr>
      </w:pPr>
      <w:r w:rsidRPr="00A56BD3">
        <w:rPr>
          <w:rFonts w:asciiTheme="majorHAnsi" w:eastAsia="ＭＳ Ｐゴシック" w:hAnsiTheme="majorHAnsi" w:cstheme="majorHAnsi"/>
        </w:rPr>
        <w:t>When menu (parameter sheet / data sheet) is created in the "Menu Definition/Create" menu, data is automatically registered in each menu of "Menu definition list", "Column group management", "Menu item creation information" and "Menu (vertical) creation information", so there is no need to create data within each menu.</w:t>
      </w:r>
    </w:p>
    <w:p w:rsidR="00756867" w:rsidRPr="00A56BD3" w:rsidRDefault="00756867" w:rsidP="00756867">
      <w:pPr>
        <w:pStyle w:val="a8"/>
        <w:ind w:leftChars="0" w:left="630"/>
        <w:rPr>
          <w:rFonts w:asciiTheme="majorHAnsi" w:eastAsia="ＭＳ Ｐゴシック" w:hAnsiTheme="majorHAnsi" w:cstheme="majorHAnsi"/>
        </w:rPr>
      </w:pPr>
      <w:r w:rsidRPr="00A56BD3">
        <w:rPr>
          <w:rFonts w:asciiTheme="majorHAnsi" w:eastAsia="ＭＳ Ｐゴシック" w:hAnsiTheme="majorHAnsi" w:cstheme="majorHAnsi"/>
        </w:rPr>
        <w:t>In addition, since the menu (parameter sheet/data sheet) is created automatically, so there is no need to create and execute it in the "Menu creation execution" menu.</w:t>
      </w:r>
    </w:p>
    <w:p w:rsidR="00756867" w:rsidRPr="00A56BD3" w:rsidRDefault="00D84366" w:rsidP="00BE09A1">
      <w:pPr>
        <w:pStyle w:val="a8"/>
        <w:numPr>
          <w:ilvl w:val="0"/>
          <w:numId w:val="24"/>
        </w:numPr>
        <w:ind w:leftChars="0"/>
        <w:rPr>
          <w:rFonts w:asciiTheme="majorHAnsi" w:eastAsia="ＭＳ Ｐゴシック" w:hAnsiTheme="majorHAnsi" w:cstheme="majorHAnsi"/>
        </w:rPr>
      </w:pPr>
      <w:r w:rsidRPr="00A56BD3">
        <w:rPr>
          <w:rFonts w:asciiTheme="majorHAnsi" w:eastAsia="ＭＳ Ｐゴシック" w:hAnsiTheme="majorHAnsi" w:cstheme="majorHAnsi"/>
        </w:rPr>
        <w:t>If you want to use a hidden menu, please revive the target menu in "Role/menu link list".</w:t>
      </w:r>
    </w:p>
    <w:p w:rsidR="00D84366" w:rsidRPr="00A56BD3" w:rsidRDefault="00D84366" w:rsidP="00D84366">
      <w:pPr>
        <w:pStyle w:val="a8"/>
        <w:ind w:leftChars="0" w:left="630"/>
        <w:jc w:val="left"/>
        <w:rPr>
          <w:rFonts w:asciiTheme="majorHAnsi" w:eastAsia="ＭＳ Ｐゴシック" w:hAnsiTheme="majorHAnsi" w:cstheme="majorHAnsi"/>
        </w:rPr>
      </w:pPr>
      <w:r w:rsidRPr="00A56BD3">
        <w:rPr>
          <w:rFonts w:asciiTheme="majorHAnsi" w:eastAsia="ＭＳ Ｐゴシック" w:hAnsiTheme="majorHAnsi" w:cstheme="majorHAnsi"/>
        </w:rPr>
        <w:t>(Please, refer to the “Exastro-</w:t>
      </w:r>
      <w:proofErr w:type="spellStart"/>
      <w:r w:rsidRPr="00A56BD3">
        <w:rPr>
          <w:rFonts w:asciiTheme="majorHAnsi" w:eastAsia="ＭＳ Ｐゴシック" w:hAnsiTheme="majorHAnsi" w:cstheme="majorHAnsi"/>
        </w:rPr>
        <w:t>ITA_User_Manual_Management</w:t>
      </w:r>
      <w:proofErr w:type="spellEnd"/>
      <w:r w:rsidRPr="00A56BD3">
        <w:rPr>
          <w:rFonts w:asciiTheme="majorHAnsi" w:eastAsia="ＭＳ Ｐゴシック" w:hAnsiTheme="majorHAnsi" w:cstheme="majorHAnsi"/>
        </w:rPr>
        <w:t xml:space="preserve"> Console” for revival/abolition instructions.)</w:t>
      </w:r>
    </w:p>
    <w:p w:rsidR="00466665" w:rsidRPr="00A56BD3" w:rsidRDefault="00466665" w:rsidP="00D84366">
      <w:pPr>
        <w:pStyle w:val="a8"/>
        <w:ind w:leftChars="0" w:left="630"/>
        <w:jc w:val="left"/>
        <w:rPr>
          <w:rFonts w:asciiTheme="majorHAnsi" w:eastAsia="ＭＳ Ｐゴシック" w:hAnsiTheme="majorHAnsi" w:cstheme="majorHAnsi"/>
        </w:rPr>
      </w:pPr>
    </w:p>
    <w:p w:rsidR="00B35865" w:rsidRPr="00A56BD3" w:rsidRDefault="00466665" w:rsidP="003C547C">
      <w:pPr>
        <w:rPr>
          <w:rFonts w:asciiTheme="majorHAnsi" w:hAnsiTheme="majorHAnsi" w:cstheme="majorHAnsi"/>
          <w:b/>
        </w:rPr>
      </w:pPr>
      <w:r w:rsidRPr="00A56BD3">
        <w:rPr>
          <w:rFonts w:asciiTheme="majorHAnsi" w:hAnsiTheme="majorHAnsi" w:cstheme="majorHAnsi"/>
          <w:b/>
        </w:rPr>
        <w:t xml:space="preserve">                   Table 3-1 Menus that belongs </w:t>
      </w:r>
      <w:r w:rsidR="002B4640" w:rsidRPr="00A56BD3">
        <w:rPr>
          <w:rFonts w:asciiTheme="majorHAnsi" w:hAnsiTheme="majorHAnsi" w:cstheme="majorHAnsi"/>
          <w:b/>
        </w:rPr>
        <w:t>to the "Create menu" menu group</w:t>
      </w:r>
    </w:p>
    <w:tbl>
      <w:tblPr>
        <w:tblStyle w:val="16"/>
        <w:tblW w:w="8521" w:type="dxa"/>
        <w:tblInd w:w="222" w:type="dxa"/>
        <w:tblLook w:val="04A0" w:firstRow="1" w:lastRow="0" w:firstColumn="1" w:lastColumn="0" w:noHBand="0" w:noVBand="1"/>
      </w:tblPr>
      <w:tblGrid>
        <w:gridCol w:w="1144"/>
        <w:gridCol w:w="2028"/>
        <w:gridCol w:w="1003"/>
        <w:gridCol w:w="4346"/>
      </w:tblGrid>
      <w:tr w:rsidR="00940771" w:rsidRPr="00A56BD3" w:rsidTr="00D41CB9">
        <w:tc>
          <w:tcPr>
            <w:tcW w:w="1144" w:type="dxa"/>
            <w:tcBorders>
              <w:bottom w:val="single" w:sz="4" w:space="0" w:color="auto"/>
            </w:tcBorders>
            <w:shd w:val="clear" w:color="auto" w:fill="002B62"/>
          </w:tcPr>
          <w:p w:rsidR="00940771" w:rsidRPr="00A56BD3" w:rsidRDefault="00F877CE"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Menu</w:t>
            </w:r>
          </w:p>
          <w:p w:rsidR="00940771" w:rsidRPr="00A56BD3" w:rsidRDefault="00F877CE" w:rsidP="003C547C">
            <w:pPr>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20"/>
                <w:szCs w:val="20"/>
              </w:rPr>
              <w:t>group</w:t>
            </w:r>
          </w:p>
        </w:tc>
        <w:tc>
          <w:tcPr>
            <w:tcW w:w="2028" w:type="dxa"/>
            <w:tcBorders>
              <w:bottom w:val="single" w:sz="4" w:space="0" w:color="auto"/>
            </w:tcBorders>
            <w:shd w:val="clear" w:color="auto" w:fill="002B62"/>
          </w:tcPr>
          <w:p w:rsidR="00940771" w:rsidRPr="00A56BD3" w:rsidRDefault="00AC18BA"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Menu</w:t>
            </w:r>
          </w:p>
        </w:tc>
        <w:tc>
          <w:tcPr>
            <w:tcW w:w="1003" w:type="dxa"/>
            <w:tcBorders>
              <w:bottom w:val="single" w:sz="4" w:space="0" w:color="auto"/>
            </w:tcBorders>
            <w:shd w:val="clear" w:color="auto" w:fill="002B62"/>
          </w:tcPr>
          <w:p w:rsidR="00940771" w:rsidRPr="00A56BD3" w:rsidRDefault="00984C9B"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Section</w:t>
            </w:r>
          </w:p>
        </w:tc>
        <w:tc>
          <w:tcPr>
            <w:tcW w:w="4346" w:type="dxa"/>
            <w:tcBorders>
              <w:bottom w:val="single" w:sz="4" w:space="0" w:color="auto"/>
            </w:tcBorders>
            <w:shd w:val="clear" w:color="auto" w:fill="002B62"/>
          </w:tcPr>
          <w:p w:rsidR="00940771" w:rsidRPr="00A56BD3" w:rsidRDefault="00D72DED"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D41CB9" w:rsidRPr="00A56BD3" w:rsidTr="00D41CB9">
        <w:tc>
          <w:tcPr>
            <w:tcW w:w="1144" w:type="dxa"/>
            <w:vMerge w:val="restart"/>
            <w:shd w:val="clear" w:color="auto" w:fill="E5EAEF"/>
          </w:tcPr>
          <w:p w:rsidR="00D41CB9" w:rsidRPr="00A56BD3" w:rsidRDefault="00D41CB9" w:rsidP="003C547C">
            <w:pPr>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sz w:val="18"/>
                <w:szCs w:val="18"/>
              </w:rPr>
              <w:t xml:space="preserve">Create menu </w:t>
            </w:r>
          </w:p>
          <w:p w:rsidR="00D41CB9" w:rsidRPr="00A56BD3" w:rsidRDefault="00D41CB9" w:rsidP="003C547C">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717CE1" w:rsidP="0003671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Create/Define menu</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5.1~5.4</w:t>
            </w:r>
          </w:p>
        </w:tc>
        <w:tc>
          <w:tcPr>
            <w:tcW w:w="4346" w:type="dxa"/>
            <w:tcBorders>
              <w:bottom w:val="single" w:sz="4" w:space="0" w:color="auto"/>
            </w:tcBorders>
            <w:shd w:val="clear" w:color="auto" w:fill="auto"/>
          </w:tcPr>
          <w:p w:rsidR="00D41CB9" w:rsidRPr="00A56BD3" w:rsidRDefault="00D41CB9" w:rsidP="0003671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Create/update parameter sheet or datasheet</w:t>
            </w:r>
          </w:p>
        </w:tc>
      </w:tr>
      <w:tr w:rsidR="00D41CB9" w:rsidRPr="00A56BD3" w:rsidTr="00D41CB9">
        <w:tc>
          <w:tcPr>
            <w:tcW w:w="1144" w:type="dxa"/>
            <w:vMerge/>
            <w:shd w:val="clear" w:color="auto" w:fill="E5EAEF"/>
          </w:tcPr>
          <w:p w:rsidR="00D41CB9" w:rsidRPr="00A56BD3" w:rsidRDefault="00D41CB9" w:rsidP="003C547C">
            <w:pPr>
              <w:rPr>
                <w:rFonts w:asciiTheme="majorHAnsi" w:eastAsia="ＭＳ Ｐゴシック" w:hAnsiTheme="majorHAnsi" w:cstheme="majorHAnsi"/>
                <w:b/>
                <w:sz w:val="18"/>
                <w:szCs w:val="18"/>
              </w:rPr>
            </w:pPr>
          </w:p>
        </w:tc>
        <w:tc>
          <w:tcPr>
            <w:tcW w:w="2028" w:type="dxa"/>
            <w:tcBorders>
              <w:bottom w:val="single" w:sz="4" w:space="0" w:color="auto"/>
            </w:tcBorders>
            <w:shd w:val="clear" w:color="auto" w:fill="auto"/>
          </w:tcPr>
          <w:p w:rsidR="00D41CB9" w:rsidRPr="00A56BD3" w:rsidRDefault="00D41CB9" w:rsidP="003C547C">
            <w:pPr>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sz w:val="18"/>
                <w:szCs w:val="18"/>
              </w:rPr>
              <w:t xml:space="preserve">Menu </w:t>
            </w:r>
            <w:r w:rsidR="00717CE1" w:rsidRPr="00A56BD3">
              <w:rPr>
                <w:rFonts w:asciiTheme="majorHAnsi" w:eastAsia="ＭＳ Ｐゴシック" w:hAnsiTheme="majorHAnsi" w:cstheme="majorHAnsi"/>
                <w:sz w:val="18"/>
                <w:szCs w:val="18"/>
              </w:rPr>
              <w:t xml:space="preserve">definition </w:t>
            </w:r>
            <w:r w:rsidRPr="00A56BD3">
              <w:rPr>
                <w:rFonts w:asciiTheme="majorHAnsi" w:eastAsia="ＭＳ Ｐゴシック" w:hAnsiTheme="majorHAnsi" w:cstheme="majorHAnsi"/>
                <w:sz w:val="18"/>
                <w:szCs w:val="18"/>
              </w:rPr>
              <w:t>information</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5.5</w:t>
            </w:r>
          </w:p>
        </w:tc>
        <w:tc>
          <w:tcPr>
            <w:tcW w:w="4346" w:type="dxa"/>
            <w:tcBorders>
              <w:bottom w:val="single" w:sz="4" w:space="0" w:color="auto"/>
            </w:tcBorders>
            <w:shd w:val="clear" w:color="auto" w:fill="auto"/>
          </w:tcPr>
          <w:p w:rsidR="00D41CB9" w:rsidRPr="00A56BD3" w:rsidRDefault="00D41CB9" w:rsidP="003C547C">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menu names of the parameter sheet or datasheet to be created can be maintained (View/Update/Discard/Restore).</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717CE1"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creation history</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fldChar w:fldCharType="begin"/>
            </w:r>
            <w:r w:rsidRPr="00A56BD3">
              <w:rPr>
                <w:rFonts w:asciiTheme="majorHAnsi" w:eastAsia="ＭＳ Ｐゴシック" w:hAnsiTheme="majorHAnsi" w:cstheme="majorHAnsi"/>
                <w:b/>
                <w:sz w:val="18"/>
                <w:szCs w:val="18"/>
              </w:rPr>
              <w:instrText xml:space="preserve"> REF _Ref33193396 \r \h  \* MERGEFORMAT </w:instrText>
            </w:r>
            <w:r w:rsidRPr="00A56BD3">
              <w:rPr>
                <w:rFonts w:asciiTheme="majorHAnsi" w:eastAsia="ＭＳ Ｐゴシック" w:hAnsiTheme="majorHAnsi" w:cstheme="majorHAnsi"/>
                <w:b/>
                <w:sz w:val="18"/>
                <w:szCs w:val="18"/>
              </w:rPr>
            </w:r>
            <w:r w:rsidRPr="00A56BD3">
              <w:rPr>
                <w:rFonts w:asciiTheme="majorHAnsi" w:eastAsia="ＭＳ Ｐゴシック" w:hAnsiTheme="majorHAnsi" w:cstheme="majorHAnsi"/>
                <w:b/>
                <w:sz w:val="18"/>
                <w:szCs w:val="18"/>
              </w:rPr>
              <w:fldChar w:fldCharType="separate"/>
            </w:r>
            <w:r w:rsidR="00C93C43">
              <w:rPr>
                <w:rFonts w:asciiTheme="majorHAnsi" w:eastAsia="ＭＳ Ｐゴシック" w:hAnsiTheme="majorHAnsi" w:cstheme="majorHAnsi"/>
                <w:b/>
                <w:sz w:val="18"/>
                <w:szCs w:val="18"/>
              </w:rPr>
              <w:t>5.6</w:t>
            </w:r>
            <w:r w:rsidRPr="00A56BD3">
              <w:rPr>
                <w:rFonts w:asciiTheme="majorHAnsi" w:eastAsia="ＭＳ Ｐゴシック" w:hAnsiTheme="majorHAnsi" w:cstheme="majorHAnsi"/>
                <w:b/>
                <w:sz w:val="18"/>
                <w:szCs w:val="18"/>
              </w:rPr>
              <w:fldChar w:fldCharType="end"/>
            </w:r>
          </w:p>
        </w:tc>
        <w:tc>
          <w:tcPr>
            <w:tcW w:w="4346"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Users can check the status of menu creation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 list</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6.1</w:t>
            </w:r>
          </w:p>
        </w:tc>
        <w:tc>
          <w:tcPr>
            <w:tcW w:w="4346" w:type="dxa"/>
            <w:tcBorders>
              <w:bottom w:val="single" w:sz="4" w:space="0" w:color="auto"/>
            </w:tcBorders>
            <w:shd w:val="clear" w:color="auto" w:fill="auto"/>
          </w:tcPr>
          <w:p w:rsidR="00963060" w:rsidRPr="00A56BD3" w:rsidRDefault="00D41CB9" w:rsidP="0003671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groups of the parameter sheet or datasheet to be created can be maintained (View/Update/Discard/Restore).</w:t>
            </w:r>
            <w:r w:rsidR="00036711" w:rsidRPr="00A56BD3">
              <w:rPr>
                <w:rFonts w:asciiTheme="majorHAnsi" w:eastAsia="ＭＳ Ｐゴシック" w:hAnsiTheme="majorHAnsi" w:cstheme="majorHAnsi"/>
                <w:sz w:val="18"/>
                <w:szCs w:val="18"/>
              </w:rPr>
              <w:t xml:space="preserve"> </w:t>
            </w:r>
          </w:p>
          <w:p w:rsidR="00D41CB9" w:rsidRPr="00A56BD3" w:rsidRDefault="00036711" w:rsidP="00036711">
            <w:pPr>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item creation information</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6.2</w:t>
            </w:r>
          </w:p>
        </w:tc>
        <w:tc>
          <w:tcPr>
            <w:tcW w:w="4346"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items of the parameter sheet or datasheet to be created can be maintained (View/Update/Discard/Restore)</w:t>
            </w:r>
          </w:p>
          <w:p w:rsidR="00036711" w:rsidRPr="00A56BD3" w:rsidRDefault="00036711" w:rsidP="00D41CB9">
            <w:pPr>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Vertical Menu creation information</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6.3</w:t>
            </w:r>
          </w:p>
        </w:tc>
        <w:tc>
          <w:tcPr>
            <w:tcW w:w="4346"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name and start item name of the parameter sheet or data sheet to be created, and specify the number of items in vertical management display and number of repetitions.</w:t>
            </w:r>
          </w:p>
          <w:p w:rsidR="00036711" w:rsidRPr="00A56BD3" w:rsidRDefault="00036711" w:rsidP="00D41CB9">
            <w:pPr>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menu</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6.4</w:t>
            </w:r>
          </w:p>
        </w:tc>
        <w:tc>
          <w:tcPr>
            <w:tcW w:w="4346" w:type="dxa"/>
            <w:tcBorders>
              <w:bottom w:val="single" w:sz="4" w:space="0" w:color="auto"/>
            </w:tcBorders>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Create the menu of the parameter sheet or data sheet in the </w:t>
            </w:r>
            <w:proofErr w:type="spellStart"/>
            <w:r w:rsidRPr="00A56BD3">
              <w:rPr>
                <w:rFonts w:asciiTheme="majorHAnsi" w:eastAsia="ＭＳ Ｐゴシック" w:hAnsiTheme="majorHAnsi" w:cstheme="majorHAnsi"/>
                <w:sz w:val="18"/>
                <w:szCs w:val="18"/>
              </w:rPr>
              <w:t>menugroup</w:t>
            </w:r>
            <w:proofErr w:type="spellEnd"/>
            <w:r w:rsidRPr="00A56BD3">
              <w:rPr>
                <w:rFonts w:asciiTheme="majorHAnsi" w:eastAsia="ＭＳ Ｐゴシック" w:hAnsiTheme="majorHAnsi" w:cstheme="majorHAnsi"/>
                <w:sz w:val="18"/>
                <w:szCs w:val="18"/>
              </w:rPr>
              <w:t xml:space="preserve"> that is specified in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Menu creation information</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menu.</w:t>
            </w:r>
          </w:p>
          <w:p w:rsidR="00036711" w:rsidRPr="00A56BD3" w:rsidRDefault="00036711" w:rsidP="00D41CB9">
            <w:pPr>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 table link list</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8.2</w:t>
            </w:r>
          </w:p>
        </w:tc>
        <w:tc>
          <w:tcPr>
            <w:tcW w:w="4346"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link between the created menu and the DB table</w:t>
            </w:r>
          </w:p>
          <w:p w:rsidR="00036711" w:rsidRPr="00A56BD3" w:rsidRDefault="00036711" w:rsidP="00D41CB9">
            <w:pPr>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tcBorders>
              <w:bottom w:val="single" w:sz="4" w:space="0" w:color="auto"/>
            </w:tcBorders>
            <w:shd w:val="clear" w:color="auto" w:fill="auto"/>
          </w:tcPr>
          <w:p w:rsidR="00D41CB9" w:rsidRPr="00A56BD3" w:rsidRDefault="00D41CB9" w:rsidP="00D41CB9">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Other menu link</w:t>
            </w:r>
          </w:p>
        </w:tc>
        <w:tc>
          <w:tcPr>
            <w:tcW w:w="1003" w:type="dxa"/>
            <w:tcBorders>
              <w:bottom w:val="single" w:sz="4" w:space="0" w:color="auto"/>
            </w:tcBorders>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8.3</w:t>
            </w:r>
          </w:p>
        </w:tc>
        <w:tc>
          <w:tcPr>
            <w:tcW w:w="4346" w:type="dxa"/>
            <w:tcBorders>
              <w:bottom w:val="single" w:sz="4" w:space="0" w:color="auto"/>
            </w:tcBorders>
            <w:shd w:val="clear" w:color="auto" w:fill="auto"/>
          </w:tcPr>
          <w:p w:rsidR="00D41CB9" w:rsidRPr="00A56BD3" w:rsidRDefault="00D41CB9" w:rsidP="00D41CB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link / association between menu group, menu, item, and DB table of created menu</w:t>
            </w:r>
          </w:p>
          <w:p w:rsidR="00036711" w:rsidRPr="00A56BD3" w:rsidRDefault="00036711" w:rsidP="00D41CB9">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D41CB9" w:rsidRPr="00A56BD3" w:rsidTr="00D41CB9">
        <w:tc>
          <w:tcPr>
            <w:tcW w:w="1144" w:type="dxa"/>
            <w:vMerge/>
            <w:shd w:val="clear" w:color="auto" w:fill="E5EAEF"/>
          </w:tcPr>
          <w:p w:rsidR="00D41CB9" w:rsidRPr="00A56BD3" w:rsidRDefault="00D41CB9" w:rsidP="00D41CB9">
            <w:pPr>
              <w:rPr>
                <w:rFonts w:asciiTheme="majorHAnsi" w:eastAsia="ＭＳ Ｐゴシック" w:hAnsiTheme="majorHAnsi" w:cstheme="majorHAnsi"/>
                <w:sz w:val="18"/>
                <w:szCs w:val="18"/>
              </w:rPr>
            </w:pPr>
          </w:p>
        </w:tc>
        <w:tc>
          <w:tcPr>
            <w:tcW w:w="2028" w:type="dxa"/>
            <w:shd w:val="clear" w:color="auto" w:fill="auto"/>
          </w:tcPr>
          <w:p w:rsidR="00D41CB9" w:rsidRPr="00A56BD3" w:rsidRDefault="00D41CB9" w:rsidP="00D41CB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conversion information</w:t>
            </w:r>
          </w:p>
        </w:tc>
        <w:tc>
          <w:tcPr>
            <w:tcW w:w="1003" w:type="dxa"/>
            <w:shd w:val="clear" w:color="auto" w:fill="auto"/>
          </w:tcPr>
          <w:p w:rsidR="00D41CB9" w:rsidRPr="00A56BD3" w:rsidRDefault="00D41CB9" w:rsidP="00D41CB9">
            <w:pPr>
              <w:ind w:firstLineChars="100" w:firstLine="181"/>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8.4</w:t>
            </w:r>
          </w:p>
        </w:tc>
        <w:tc>
          <w:tcPr>
            <w:tcW w:w="4346" w:type="dxa"/>
            <w:shd w:val="clear" w:color="auto" w:fill="auto"/>
          </w:tcPr>
          <w:p w:rsidR="00D41CB9" w:rsidRPr="00A56BD3" w:rsidRDefault="00D41CB9" w:rsidP="00D41CB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link of the menu that is horizontal from vertical menu.</w:t>
            </w:r>
          </w:p>
          <w:p w:rsidR="00036711" w:rsidRPr="00A56BD3" w:rsidRDefault="00036711" w:rsidP="00D41CB9">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1F33B6" w:rsidRPr="00A56BD3" w:rsidTr="00D41CB9">
        <w:tc>
          <w:tcPr>
            <w:tcW w:w="1144" w:type="dxa"/>
            <w:shd w:val="clear" w:color="auto" w:fill="E5EAEF"/>
          </w:tcPr>
          <w:p w:rsidR="001F33B6" w:rsidRPr="00A56BD3" w:rsidRDefault="001F33B6" w:rsidP="001F33B6">
            <w:pPr>
              <w:rPr>
                <w:rFonts w:asciiTheme="majorHAnsi" w:eastAsia="ＭＳ Ｐゴシック" w:hAnsiTheme="majorHAnsi" w:cstheme="majorHAnsi"/>
                <w:sz w:val="18"/>
                <w:szCs w:val="18"/>
              </w:rPr>
            </w:pPr>
          </w:p>
        </w:tc>
        <w:tc>
          <w:tcPr>
            <w:tcW w:w="2028" w:type="dxa"/>
            <w:shd w:val="clear" w:color="auto" w:fill="auto"/>
          </w:tcPr>
          <w:p w:rsidR="001F33B6" w:rsidRPr="00A56BD3" w:rsidRDefault="001F33B6" w:rsidP="001F33B6">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Selection 1</w:t>
            </w:r>
          </w:p>
        </w:tc>
        <w:tc>
          <w:tcPr>
            <w:tcW w:w="1003" w:type="dxa"/>
            <w:shd w:val="clear" w:color="auto" w:fill="auto"/>
          </w:tcPr>
          <w:p w:rsidR="001F33B6" w:rsidRPr="00A56BD3" w:rsidRDefault="001F33B6" w:rsidP="001F33B6">
            <w:pPr>
              <w:ind w:firstLineChars="50" w:firstLine="90"/>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8.5</w:t>
            </w:r>
          </w:p>
        </w:tc>
        <w:tc>
          <w:tcPr>
            <w:tcW w:w="4346" w:type="dxa"/>
            <w:shd w:val="clear" w:color="auto" w:fill="auto"/>
          </w:tcPr>
          <w:p w:rsidR="001F33B6" w:rsidRPr="00A56BD3" w:rsidRDefault="00E8428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Manages items that are selectable from pulldown selections.(For item 1</w:t>
            </w:r>
            <w:r w:rsidR="001F33B6" w:rsidRPr="00A56BD3">
              <w:rPr>
                <w:rFonts w:asciiTheme="majorHAnsi" w:eastAsia="ＭＳ Ｐゴシック" w:hAnsiTheme="majorHAnsi" w:cstheme="majorHAnsi"/>
                <w:sz w:val="18"/>
                <w:szCs w:val="18"/>
              </w:rPr>
              <w:t>)</w:t>
            </w:r>
          </w:p>
          <w:p w:rsidR="001F33B6" w:rsidRPr="00A56BD3" w:rsidRDefault="00E8428D" w:rsidP="001F33B6">
            <w:pPr>
              <w:widowControl/>
              <w:jc w:val="left"/>
              <w:rPr>
                <w:rFonts w:asciiTheme="majorHAnsi" w:eastAsia="ＭＳ Ｐゴシック" w:hAnsiTheme="majorHAnsi" w:cstheme="majorHAnsi"/>
                <w:color w:val="FF0000"/>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E8428D" w:rsidRPr="00A56BD3" w:rsidTr="00D41CB9">
        <w:tc>
          <w:tcPr>
            <w:tcW w:w="1144" w:type="dxa"/>
            <w:shd w:val="clear" w:color="auto" w:fill="E5EAEF"/>
          </w:tcPr>
          <w:p w:rsidR="00E8428D" w:rsidRPr="00A56BD3" w:rsidRDefault="00E8428D" w:rsidP="00E8428D">
            <w:pPr>
              <w:rPr>
                <w:rFonts w:asciiTheme="majorHAnsi" w:eastAsia="ＭＳ Ｐゴシック" w:hAnsiTheme="majorHAnsi" w:cstheme="majorHAnsi"/>
                <w:sz w:val="18"/>
                <w:szCs w:val="18"/>
              </w:rPr>
            </w:pPr>
          </w:p>
        </w:tc>
        <w:tc>
          <w:tcPr>
            <w:tcW w:w="2028" w:type="dxa"/>
            <w:shd w:val="clear" w:color="auto" w:fill="auto"/>
          </w:tcPr>
          <w:p w:rsidR="00E8428D" w:rsidRPr="00A56BD3" w:rsidRDefault="00E8428D" w:rsidP="00E8428D">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Selection 2</w:t>
            </w:r>
          </w:p>
        </w:tc>
        <w:tc>
          <w:tcPr>
            <w:tcW w:w="1003" w:type="dxa"/>
            <w:shd w:val="clear" w:color="auto" w:fill="auto"/>
          </w:tcPr>
          <w:p w:rsidR="00E8428D" w:rsidRPr="00A56BD3" w:rsidRDefault="00E8428D" w:rsidP="00E8428D">
            <w:pPr>
              <w:ind w:firstLineChars="50" w:firstLine="90"/>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8.6</w:t>
            </w:r>
          </w:p>
        </w:tc>
        <w:tc>
          <w:tcPr>
            <w:tcW w:w="4346" w:type="dxa"/>
            <w:shd w:val="clear" w:color="auto" w:fill="auto"/>
          </w:tcPr>
          <w:p w:rsidR="00E8428D" w:rsidRPr="00A56BD3" w:rsidRDefault="00E8428D" w:rsidP="00E8428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Manages items that are selectable from pulldown selections.(For item 2)</w:t>
            </w:r>
          </w:p>
          <w:p w:rsidR="00E8428D" w:rsidRPr="00A56BD3" w:rsidRDefault="00E8428D" w:rsidP="00E8428D">
            <w:pPr>
              <w:widowControl/>
              <w:jc w:val="left"/>
              <w:rPr>
                <w:rFonts w:asciiTheme="majorHAnsi" w:eastAsia="ＭＳ Ｐゴシック" w:hAnsiTheme="majorHAnsi" w:cstheme="majorHAnsi"/>
                <w:color w:val="FF0000"/>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r w:rsidR="00E8428D" w:rsidRPr="00A56BD3" w:rsidTr="00D41CB9">
        <w:tc>
          <w:tcPr>
            <w:tcW w:w="1144" w:type="dxa"/>
            <w:shd w:val="clear" w:color="auto" w:fill="E5EAEF"/>
          </w:tcPr>
          <w:p w:rsidR="00E8428D" w:rsidRPr="00A56BD3" w:rsidRDefault="00E8428D" w:rsidP="00E8428D">
            <w:pPr>
              <w:rPr>
                <w:rFonts w:asciiTheme="majorHAnsi" w:eastAsia="ＭＳ Ｐゴシック" w:hAnsiTheme="majorHAnsi" w:cstheme="majorHAnsi"/>
                <w:sz w:val="18"/>
                <w:szCs w:val="18"/>
              </w:rPr>
            </w:pPr>
          </w:p>
        </w:tc>
        <w:tc>
          <w:tcPr>
            <w:tcW w:w="2028" w:type="dxa"/>
            <w:shd w:val="clear" w:color="auto" w:fill="auto"/>
          </w:tcPr>
          <w:p w:rsidR="00E8428D" w:rsidRPr="00A56BD3" w:rsidRDefault="00E8428D" w:rsidP="00E8428D">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Reference item info</w:t>
            </w:r>
          </w:p>
        </w:tc>
        <w:tc>
          <w:tcPr>
            <w:tcW w:w="1003" w:type="dxa"/>
            <w:shd w:val="clear" w:color="auto" w:fill="auto"/>
          </w:tcPr>
          <w:p w:rsidR="00E8428D" w:rsidRPr="00A56BD3" w:rsidRDefault="00E8428D" w:rsidP="00E8428D">
            <w:pPr>
              <w:ind w:firstLineChars="50" w:firstLine="90"/>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8.9</w:t>
            </w:r>
          </w:p>
        </w:tc>
        <w:tc>
          <w:tcPr>
            <w:tcW w:w="4346" w:type="dxa"/>
            <w:shd w:val="clear" w:color="auto" w:fill="auto"/>
          </w:tcPr>
          <w:p w:rsidR="00E8428D" w:rsidRPr="00A56BD3" w:rsidRDefault="005C2A26" w:rsidP="00E8428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Displays the items that can be used as </w:t>
            </w:r>
          </w:p>
          <w:p w:rsidR="00E8428D" w:rsidRPr="00A56BD3" w:rsidRDefault="00E8428D" w:rsidP="00E8428D">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This menu is hidden after installation.</w:t>
            </w:r>
          </w:p>
        </w:tc>
      </w:tr>
    </w:tbl>
    <w:p w:rsidR="00811881" w:rsidRPr="00A56BD3" w:rsidRDefault="00811881" w:rsidP="003C547C">
      <w:pPr>
        <w:widowControl/>
        <w:jc w:val="left"/>
        <w:rPr>
          <w:rFonts w:asciiTheme="majorHAnsi" w:eastAsia="ＭＳ Ｐゴシック" w:hAnsiTheme="majorHAnsi" w:cstheme="majorHAnsi"/>
          <w:szCs w:val="21"/>
        </w:rPr>
      </w:pP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In the "Create/Definition menu" menu, it is possible to maintain menus (parameter sheets/data sheets) one at a time. However, if you want to maintain multiple menus (Parameter sheets/Data sheets) at the same time, you have to do so from Excel.</w:t>
      </w:r>
    </w:p>
    <w:p w:rsidR="00673678" w:rsidRPr="00A56BD3" w:rsidRDefault="005F3A25" w:rsidP="00A909AF">
      <w:pPr>
        <w:pStyle w:val="1"/>
      </w:pPr>
      <w:bookmarkStart w:id="42" w:name="_Toc106636250"/>
      <w:r w:rsidRPr="00A56BD3">
        <w:lastRenderedPageBreak/>
        <w:t>Menu</w:t>
      </w:r>
      <w:r w:rsidR="009D62BB" w:rsidRPr="00A56BD3">
        <w:t xml:space="preserve"> </w:t>
      </w:r>
      <w:r w:rsidR="00874D6B" w:rsidRPr="00A56BD3">
        <w:t>(Parameter sheet/Data sheet)</w:t>
      </w:r>
      <w:r w:rsidRPr="00A56BD3">
        <w:t xml:space="preserve"> Description</w:t>
      </w:r>
      <w:bookmarkEnd w:id="42"/>
    </w:p>
    <w:p w:rsidR="00160ACA" w:rsidRPr="00A56BD3" w:rsidRDefault="00BD63A9" w:rsidP="00BE09A1">
      <w:pPr>
        <w:pStyle w:val="a8"/>
        <w:numPr>
          <w:ilvl w:val="0"/>
          <w:numId w:val="13"/>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t>Types</w:t>
      </w:r>
      <w:r w:rsidR="005C180C" w:rsidRPr="00A56BD3">
        <w:rPr>
          <w:rFonts w:asciiTheme="majorHAnsi" w:eastAsia="ＭＳ Ｐゴシック" w:hAnsiTheme="majorHAnsi" w:cstheme="majorHAnsi"/>
          <w:sz w:val="24"/>
        </w:rPr>
        <w:t xml:space="preserve"> of sheets </w:t>
      </w:r>
      <w:r w:rsidRPr="00A56BD3">
        <w:rPr>
          <w:rFonts w:asciiTheme="majorHAnsi" w:eastAsia="ＭＳ Ｐゴシック" w:hAnsiTheme="majorHAnsi" w:cstheme="majorHAnsi"/>
          <w:sz w:val="24"/>
        </w:rPr>
        <w:t>can</w:t>
      </w:r>
      <w:r w:rsidR="005C180C" w:rsidRPr="00A56BD3">
        <w:rPr>
          <w:rFonts w:asciiTheme="majorHAnsi" w:eastAsia="ＭＳ Ｐゴシック" w:hAnsiTheme="majorHAnsi" w:cstheme="majorHAnsi"/>
          <w:sz w:val="24"/>
        </w:rPr>
        <w:t xml:space="preserve"> be created.</w:t>
      </w:r>
    </w:p>
    <w:p w:rsidR="000E2E12" w:rsidRPr="00A56BD3" w:rsidRDefault="00D801B0" w:rsidP="00D801B0">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When initiation a creation of a menu where "Parameter sheet" ("Menu creation" menu group-&gt; "Menu definition/creation" Menu-&gt; "Menu creation information" tab-&gt;"Creation Target" field") is selected,</w:t>
      </w:r>
      <w:r w:rsidR="00444652" w:rsidRPr="00A56BD3">
        <w:rPr>
          <w:rFonts w:asciiTheme="majorHAnsi" w:eastAsia="ＭＳ Ｐゴシック" w:hAnsiTheme="majorHAnsi" w:cstheme="majorHAnsi"/>
          <w:szCs w:val="21"/>
        </w:rPr>
        <w:t xml:space="preserve"> a menu (Parameter sheet) that allows users to set items in the " Substitution value automatic registration setting" menu of each driver will be created.</w:t>
      </w:r>
      <w:r w:rsidR="00794E43" w:rsidRPr="00A56BD3">
        <w:rPr>
          <w:rFonts w:asciiTheme="majorHAnsi" w:eastAsia="ＭＳ Ｐゴシック" w:hAnsiTheme="majorHAnsi" w:cstheme="majorHAnsi"/>
          <w:szCs w:val="21"/>
        </w:rPr>
        <w:br/>
      </w:r>
      <w:r w:rsidR="00A828D2" w:rsidRPr="00A56BD3">
        <w:rPr>
          <w:rFonts w:asciiTheme="majorHAnsi" w:eastAsia="ＭＳ Ｐゴシック" w:hAnsiTheme="majorHAnsi" w:cstheme="majorHAnsi"/>
          <w:szCs w:val="21"/>
        </w:rPr>
        <w:t xml:space="preserve">If </w:t>
      </w:r>
      <w:r w:rsidR="00A828D2"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Data Sheet</w:t>
      </w:r>
      <w:r w:rsidR="00A828D2"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 xml:space="preserve"> is selected as the creation target an</w:t>
      </w:r>
      <w:r w:rsidR="00B23F40" w:rsidRPr="00A56BD3">
        <w:rPr>
          <w:rFonts w:asciiTheme="majorHAnsi" w:eastAsia="ＭＳ Ｐゴシック" w:hAnsiTheme="majorHAnsi" w:cstheme="majorHAnsi"/>
          <w:szCs w:val="21"/>
        </w:rPr>
        <w:t xml:space="preserve">d menu creation is executed, a </w:t>
      </w:r>
      <w:r w:rsidR="00B23F40" w:rsidRPr="00A56BD3">
        <w:rPr>
          <w:rFonts w:asciiTheme="majorHAnsi" w:eastAsia="ＭＳ Ｐゴシック" w:hAnsiTheme="majorHAnsi" w:cstheme="majorHAnsi"/>
          <w:color w:val="FF0000"/>
          <w:szCs w:val="21"/>
        </w:rPr>
        <w:t>Data S</w:t>
      </w:r>
      <w:r w:rsidR="00A828D2" w:rsidRPr="00A56BD3">
        <w:rPr>
          <w:rFonts w:asciiTheme="majorHAnsi" w:eastAsia="ＭＳ Ｐゴシック" w:hAnsiTheme="majorHAnsi" w:cstheme="majorHAnsi"/>
          <w:color w:val="FF0000"/>
          <w:szCs w:val="21"/>
        </w:rPr>
        <w:t>heet</w:t>
      </w:r>
      <w:r w:rsidR="00A828D2" w:rsidRPr="00A56BD3">
        <w:rPr>
          <w:rFonts w:asciiTheme="majorHAnsi" w:eastAsia="ＭＳ Ｐゴシック" w:hAnsiTheme="majorHAnsi" w:cstheme="majorHAnsi"/>
          <w:szCs w:val="21"/>
        </w:rPr>
        <w:t xml:space="preserve"> that is not available in </w:t>
      </w:r>
      <w:r w:rsidR="00EC045A"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Substitute value auto registration setting</w:t>
      </w:r>
      <w:r w:rsidR="00EC045A" w:rsidRPr="00A56BD3">
        <w:rPr>
          <w:rFonts w:asciiTheme="majorHAnsi" w:eastAsia="ＭＳ Ｐゴシック" w:hAnsiTheme="majorHAnsi" w:cstheme="majorHAnsi"/>
          <w:szCs w:val="21"/>
        </w:rPr>
        <w:t>」</w:t>
      </w:r>
      <w:r w:rsidR="00A828D2" w:rsidRPr="00A56BD3">
        <w:rPr>
          <w:rFonts w:asciiTheme="majorHAnsi" w:eastAsia="ＭＳ Ｐゴシック" w:hAnsiTheme="majorHAnsi" w:cstheme="majorHAnsi"/>
          <w:szCs w:val="21"/>
        </w:rPr>
        <w:t>will be created.</w:t>
      </w:r>
    </w:p>
    <w:p w:rsidR="00426721" w:rsidRPr="00A56BD3" w:rsidRDefault="00426721" w:rsidP="00673678">
      <w:pPr>
        <w:rPr>
          <w:rFonts w:asciiTheme="majorHAnsi" w:eastAsia="ＭＳ Ｐゴシック" w:hAnsiTheme="majorHAnsi" w:cstheme="majorHAnsi"/>
          <w:szCs w:val="21"/>
        </w:rPr>
      </w:pPr>
      <w:r w:rsidRPr="00A56BD3">
        <w:rPr>
          <w:rFonts w:asciiTheme="majorHAnsi" w:eastAsia="ＭＳ Ｐゴシック" w:hAnsiTheme="majorHAnsi" w:cstheme="majorHAnsi"/>
          <w:noProof/>
        </w:rPr>
        <mc:AlternateContent>
          <mc:Choice Requires="wps">
            <w:drawing>
              <wp:anchor distT="0" distB="0" distL="114300" distR="114300" simplePos="0" relativeHeight="252187648" behindDoc="0" locked="0" layoutInCell="1" allowOverlap="1">
                <wp:simplePos x="0" y="0"/>
                <wp:positionH relativeFrom="column">
                  <wp:posOffset>4814570</wp:posOffset>
                </wp:positionH>
                <wp:positionV relativeFrom="paragraph">
                  <wp:posOffset>1043940</wp:posOffset>
                </wp:positionV>
                <wp:extent cx="638175" cy="238125"/>
                <wp:effectExtent l="0" t="0" r="28575" b="28575"/>
                <wp:wrapNone/>
                <wp:docPr id="9" name="正方形/長方形 9"/>
                <wp:cNvGraphicFramePr/>
                <a:graphic xmlns:a="http://schemas.openxmlformats.org/drawingml/2006/main">
                  <a:graphicData uri="http://schemas.microsoft.com/office/word/2010/wordprocessingShape">
                    <wps:wsp>
                      <wps:cNvSpPr/>
                      <wps:spPr>
                        <a:xfrm>
                          <a:off x="0" y="0"/>
                          <a:ext cx="638175" cy="2381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2E470A" id="正方形/長方形 9" o:spid="_x0000_s1026" style="position:absolute;left:0;text-align:left;margin-left:379.1pt;margin-top:82.2pt;width:50.25pt;height:18.75pt;z-index:25218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" filled="f" strokecolor="red" strokeweight="1.25pt"/>
            </w:pict>
          </mc:Fallback>
        </mc:AlternateContent>
      </w:r>
      <w:r w:rsidRPr="00A56BD3">
        <w:rPr>
          <w:rFonts w:asciiTheme="majorHAnsi" w:eastAsia="ＭＳ Ｐゴシック" w:hAnsiTheme="majorHAnsi" w:cstheme="majorHAnsi"/>
          <w:noProof/>
        </w:rPr>
        <w:t xml:space="preserve"> </w:t>
      </w:r>
      <w:r w:rsidRPr="00A56BD3">
        <w:rPr>
          <w:rFonts w:asciiTheme="majorHAnsi" w:hAnsiTheme="majorHAnsi" w:cstheme="majorHAnsi"/>
          <w:noProof/>
        </w:rPr>
        <w:drawing>
          <wp:inline distT="0" distB="0" distL="0" distR="0" wp14:anchorId="56B0BD64" wp14:editId="279D0B23">
            <wp:extent cx="5438775" cy="1761441"/>
            <wp:effectExtent l="0" t="0" r="0" b="0"/>
            <wp:docPr id="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14"/>
                    <a:stretch>
                      <a:fillRect/>
                    </a:stretch>
                  </pic:blipFill>
                  <pic:spPr>
                    <a:xfrm>
                      <a:off x="0" y="0"/>
                      <a:ext cx="5458169" cy="1767722"/>
                    </a:xfrm>
                    <a:prstGeom prst="rect">
                      <a:avLst/>
                    </a:prstGeom>
                  </pic:spPr>
                </pic:pic>
              </a:graphicData>
            </a:graphic>
          </wp:inline>
        </w:drawing>
      </w:r>
    </w:p>
    <w:p w:rsidR="00444652" w:rsidRPr="00A56BD3" w:rsidRDefault="00444652" w:rsidP="00C659AC">
      <w:pPr>
        <w:jc w:val="center"/>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4-1 "Target create" column</w:t>
      </w:r>
    </w:p>
    <w:p w:rsidR="00D16C3F" w:rsidRPr="00A56BD3" w:rsidRDefault="00A56656" w:rsidP="00673678">
      <w:pPr>
        <w:rPr>
          <w:rFonts w:asciiTheme="majorHAnsi" w:eastAsia="ＭＳ Ｐゴシック" w:hAnsiTheme="majorHAnsi" w:cstheme="majorHAnsi"/>
          <w:b/>
          <w:szCs w:val="21"/>
        </w:rPr>
      </w:pPr>
      <w:r w:rsidRPr="00A56BD3">
        <w:rPr>
          <w:rFonts w:asciiTheme="majorHAnsi" w:hAnsiTheme="majorHAnsi" w:cstheme="majorHAnsi"/>
          <w:noProof/>
        </w:rPr>
        <w:drawing>
          <wp:anchor distT="0" distB="0" distL="114300" distR="114300" simplePos="0" relativeHeight="252239872" behindDoc="1" locked="0" layoutInCell="1" allowOverlap="1">
            <wp:simplePos x="0" y="0"/>
            <wp:positionH relativeFrom="page">
              <wp:align>center</wp:align>
            </wp:positionH>
            <wp:positionV relativeFrom="paragraph">
              <wp:posOffset>181512</wp:posOffset>
            </wp:positionV>
            <wp:extent cx="4953049" cy="2399687"/>
            <wp:effectExtent l="0" t="0" r="0" b="635"/>
            <wp:wrapNone/>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3049" cy="2399687"/>
                    </a:xfrm>
                    <a:prstGeom prst="rect">
                      <a:avLst/>
                    </a:prstGeom>
                  </pic:spPr>
                </pic:pic>
              </a:graphicData>
            </a:graphic>
            <wp14:sizeRelH relativeFrom="page">
              <wp14:pctWidth>0</wp14:pctWidth>
            </wp14:sizeRelH>
            <wp14:sizeRelV relativeFrom="page">
              <wp14:pctHeight>0</wp14:pctHeight>
            </wp14:sizeRelV>
          </wp:anchor>
        </w:drawing>
      </w:r>
    </w:p>
    <w:p w:rsidR="009551DE" w:rsidRPr="00A56BD3" w:rsidRDefault="009551DE" w:rsidP="00673678">
      <w:pPr>
        <w:rPr>
          <w:rFonts w:asciiTheme="majorHAnsi" w:eastAsia="ＭＳ Ｐゴシック" w:hAnsiTheme="majorHAnsi" w:cstheme="majorHAnsi"/>
          <w:b/>
          <w:szCs w:val="21"/>
        </w:rPr>
      </w:pPr>
    </w:p>
    <w:p w:rsidR="00444652" w:rsidRPr="00A56BD3" w:rsidRDefault="00A56656" w:rsidP="00673678">
      <w:pPr>
        <w:rPr>
          <w:rFonts w:asciiTheme="majorHAnsi" w:eastAsia="ＭＳ Ｐゴシック" w:hAnsiTheme="majorHAnsi" w:cstheme="majorHAnsi"/>
          <w:szCs w:val="21"/>
        </w:rPr>
      </w:pPr>
      <w:r w:rsidRPr="00A56BD3">
        <w:rPr>
          <w:rFonts w:asciiTheme="majorHAnsi" w:hAnsiTheme="majorHAnsi" w:cstheme="majorHAnsi"/>
          <w:noProof/>
        </w:rPr>
        <mc:AlternateContent>
          <mc:Choice Requires="wps">
            <w:drawing>
              <wp:anchor distT="0" distB="0" distL="114300" distR="114300" simplePos="0" relativeHeight="252223488" behindDoc="0" locked="0" layoutInCell="1" allowOverlap="1" wp14:anchorId="1453108F" wp14:editId="7EC2CF13">
                <wp:simplePos x="0" y="0"/>
                <wp:positionH relativeFrom="column">
                  <wp:posOffset>1115695</wp:posOffset>
                </wp:positionH>
                <wp:positionV relativeFrom="paragraph">
                  <wp:posOffset>33020</wp:posOffset>
                </wp:positionV>
                <wp:extent cx="2247900" cy="813435"/>
                <wp:effectExtent l="19050" t="19050" r="19050" b="596265"/>
                <wp:wrapNone/>
                <wp:docPr id="484" name="四角形吹き出し 11"/>
                <wp:cNvGraphicFramePr/>
                <a:graphic xmlns:a="http://schemas.openxmlformats.org/drawingml/2006/main">
                  <a:graphicData uri="http://schemas.microsoft.com/office/word/2010/wordprocessingShape">
                    <wps:wsp>
                      <wps:cNvSpPr/>
                      <wps:spPr>
                        <a:xfrm>
                          <a:off x="0" y="0"/>
                          <a:ext cx="2247900" cy="813435"/>
                        </a:xfrm>
                        <a:prstGeom prst="wedgeRectCallout">
                          <a:avLst>
                            <a:gd name="adj1" fmla="val 17684"/>
                            <a:gd name="adj2" fmla="val 116101"/>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FD2293" w:rsidRPr="009551DE" w:rsidRDefault="00FD2293"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If "Creation target" is used as a parameter sheet, "Host operation" or "Operation item" will be automatically granted.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3108F" id="四角形吹き出し 11" o:spid="_x0000_s1029" type="#_x0000_t61" style="position:absolute;left:0;text-align:left;margin-left:87.85pt;margin-top:2.6pt;width:177pt;height:64.0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" adj="14620,35878" fillcolor="white [3201]" strokecolor="red" strokeweight="2.25pt">
                <v:textbox>
                  <w:txbxContent>
                    <w:p w:rsidR="00FD2293" w:rsidRPr="009551DE" w:rsidRDefault="00FD2293"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If "Creation target" is used as a parameter sheet, "Host operation" or "Operation item" will be automatically granted.</w:t>
                      </w:r>
                    </w:p>
                  </w:txbxContent>
                </v:textbox>
              </v:shape>
            </w:pict>
          </mc:Fallback>
        </mc:AlternateContent>
      </w:r>
      <w:r w:rsidR="00107DE4" w:rsidRPr="00A56BD3">
        <w:rPr>
          <w:rFonts w:asciiTheme="majorHAnsi" w:hAnsiTheme="majorHAnsi" w:cstheme="majorHAnsi"/>
          <w:noProof/>
        </w:rPr>
        <mc:AlternateContent>
          <mc:Choice Requires="wps">
            <w:drawing>
              <wp:anchor distT="0" distB="0" distL="114300" distR="114300" simplePos="0" relativeHeight="252224512" behindDoc="0" locked="0" layoutInCell="1" allowOverlap="1" wp14:anchorId="0CEE6E0A" wp14:editId="128F0DE8">
                <wp:simplePos x="0" y="0"/>
                <wp:positionH relativeFrom="margin">
                  <wp:posOffset>3460555</wp:posOffset>
                </wp:positionH>
                <wp:positionV relativeFrom="paragraph">
                  <wp:posOffset>21639</wp:posOffset>
                </wp:positionV>
                <wp:extent cx="2247900" cy="866775"/>
                <wp:effectExtent l="19050" t="19050" r="19050" b="561975"/>
                <wp:wrapNone/>
                <wp:docPr id="485" name="四角形吹き出し 12"/>
                <wp:cNvGraphicFramePr/>
                <a:graphic xmlns:a="http://schemas.openxmlformats.org/drawingml/2006/main">
                  <a:graphicData uri="http://schemas.microsoft.com/office/word/2010/wordprocessingShape">
                    <wps:wsp>
                      <wps:cNvSpPr/>
                      <wps:spPr>
                        <a:xfrm>
                          <a:off x="0" y="0"/>
                          <a:ext cx="2247900" cy="866775"/>
                        </a:xfrm>
                        <a:prstGeom prst="wedgeRectCallout">
                          <a:avLst>
                            <a:gd name="adj1" fmla="val -4187"/>
                            <a:gd name="adj2" fmla="val 107336"/>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FD2293" w:rsidRPr="009551DE" w:rsidRDefault="00FD2293"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A "Parameter" item that can be set in the "Substitution value automatic registration setting" menu will be created.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EE6E0A" id="四角形吹き出し 12" o:spid="_x0000_s1030" type="#_x0000_t61" style="position:absolute;left:0;text-align:left;margin-left:272.5pt;margin-top:1.7pt;width:177pt;height:68.25pt;z-index:252224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" adj="9896,33985" fillcolor="white [3201]" strokecolor="red" strokeweight="2.25pt">
                <v:textbox>
                  <w:txbxContent>
                    <w:p w:rsidR="00FD2293" w:rsidRPr="009551DE" w:rsidRDefault="00FD2293" w:rsidP="009551DE">
                      <w:pPr>
                        <w:pStyle w:val="Web"/>
                        <w:spacing w:before="0" w:beforeAutospacing="0" w:after="0" w:afterAutospacing="0"/>
                        <w:rPr>
                          <w:rFonts w:asciiTheme="majorHAnsi" w:hAnsiTheme="majorHAnsi" w:cstheme="majorHAnsi"/>
                          <w:sz w:val="18"/>
                          <w:szCs w:val="18"/>
                        </w:rPr>
                      </w:pPr>
                      <w:r w:rsidRPr="009551DE">
                        <w:rPr>
                          <w:rFonts w:asciiTheme="majorHAnsi" w:eastAsiaTheme="minorEastAsia" w:hAnsiTheme="majorHAnsi" w:cstheme="majorHAnsi"/>
                          <w:color w:val="000000" w:themeColor="dark1"/>
                          <w:sz w:val="18"/>
                          <w:szCs w:val="18"/>
                        </w:rPr>
                        <w:t>A "Parameter" item that can be set in the "Substitution value automatic registration setting" menu will be created.</w:t>
                      </w:r>
                    </w:p>
                  </w:txbxContent>
                </v:textbox>
                <w10:wrap anchorx="margin"/>
              </v:shape>
            </w:pict>
          </mc:Fallback>
        </mc:AlternateContent>
      </w: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szCs w:val="21"/>
        </w:rPr>
      </w:pPr>
    </w:p>
    <w:p w:rsidR="00444652" w:rsidRPr="00A56BD3" w:rsidRDefault="00A56656" w:rsidP="00673678">
      <w:pPr>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241920" behindDoc="0" locked="0" layoutInCell="1" allowOverlap="1">
                <wp:simplePos x="0" y="0"/>
                <wp:positionH relativeFrom="column">
                  <wp:posOffset>4169801</wp:posOffset>
                </wp:positionH>
                <wp:positionV relativeFrom="paragraph">
                  <wp:posOffset>145415</wp:posOffset>
                </wp:positionV>
                <wp:extent cx="644769" cy="251265"/>
                <wp:effectExtent l="0" t="0" r="22225" b="15875"/>
                <wp:wrapNone/>
                <wp:docPr id="462" name="正方形/長方形 462"/>
                <wp:cNvGraphicFramePr/>
                <a:graphic xmlns:a="http://schemas.openxmlformats.org/drawingml/2006/main">
                  <a:graphicData uri="http://schemas.microsoft.com/office/word/2010/wordprocessingShape">
                    <wps:wsp>
                      <wps:cNvSpPr/>
                      <wps:spPr>
                        <a:xfrm>
                          <a:off x="0" y="0"/>
                          <a:ext cx="644769" cy="25126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777947" id="正方形/長方形 462" o:spid="_x0000_s1026" style="position:absolute;left:0;text-align:left;margin-left:328.35pt;margin-top:11.45pt;width:50.75pt;height:19.8pt;z-index:25224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" filled="f" strokecolor="red" strokeweight="1.25pt"/>
            </w:pict>
          </mc:Fallback>
        </mc:AlternateContent>
      </w: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240896" behindDoc="0" locked="0" layoutInCell="1" allowOverlap="1">
                <wp:simplePos x="0" y="0"/>
                <wp:positionH relativeFrom="column">
                  <wp:posOffset>1778293</wp:posOffset>
                </wp:positionH>
                <wp:positionV relativeFrom="paragraph">
                  <wp:posOffset>157138</wp:posOffset>
                </wp:positionV>
                <wp:extent cx="2385646" cy="240323"/>
                <wp:effectExtent l="0" t="0" r="15240" b="26670"/>
                <wp:wrapNone/>
                <wp:docPr id="461" name="正方形/長方形 461"/>
                <wp:cNvGraphicFramePr/>
                <a:graphic xmlns:a="http://schemas.openxmlformats.org/drawingml/2006/main">
                  <a:graphicData uri="http://schemas.microsoft.com/office/word/2010/wordprocessingShape">
                    <wps:wsp>
                      <wps:cNvSpPr/>
                      <wps:spPr>
                        <a:xfrm>
                          <a:off x="0" y="0"/>
                          <a:ext cx="2385646" cy="2403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44904" id="正方形/長方形 461" o:spid="_x0000_s1026" style="position:absolute;left:0;text-align:left;margin-left:140pt;margin-top:12.35pt;width:187.85pt;height:18.9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" filled="f" strokecolor="red" strokeweight="1.25pt"/>
            </w:pict>
          </mc:Fallback>
        </mc:AlternateContent>
      </w:r>
    </w:p>
    <w:p w:rsidR="00444652" w:rsidRPr="00A56BD3" w:rsidRDefault="00444652"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9551DE" w:rsidRPr="00A56BD3" w:rsidRDefault="009551DE" w:rsidP="00673678">
      <w:pPr>
        <w:rPr>
          <w:rFonts w:asciiTheme="majorHAnsi" w:eastAsia="ＭＳ Ｐゴシック" w:hAnsiTheme="majorHAnsi" w:cstheme="majorHAnsi"/>
          <w:szCs w:val="21"/>
        </w:rPr>
      </w:pPr>
    </w:p>
    <w:p w:rsidR="00444652" w:rsidRPr="00A56BD3" w:rsidRDefault="00444652" w:rsidP="00673678">
      <w:pPr>
        <w:rPr>
          <w:rFonts w:asciiTheme="majorHAnsi" w:eastAsia="ＭＳ Ｐゴシック" w:hAnsiTheme="majorHAnsi" w:cstheme="majorHAnsi"/>
          <w:b/>
          <w:sz w:val="20"/>
          <w:szCs w:val="20"/>
        </w:rPr>
      </w:pPr>
      <w:r w:rsidRPr="00A56BD3">
        <w:rPr>
          <w:rFonts w:asciiTheme="majorHAnsi" w:eastAsia="ＭＳ Ｐゴシック" w:hAnsiTheme="majorHAnsi" w:cstheme="majorHAnsi"/>
          <w:szCs w:val="21"/>
        </w:rPr>
        <w:t xml:space="preserve"> </w:t>
      </w:r>
      <w:r w:rsidR="00C96F30"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 w:val="20"/>
          <w:szCs w:val="20"/>
        </w:rPr>
        <w:t>Figure 4-2 Menu created with "Parameter sheet" (In the target column (Parameter sheet)) selected.</w:t>
      </w:r>
    </w:p>
    <w:p w:rsidR="00F12A09" w:rsidRPr="00A56BD3" w:rsidRDefault="00A56656" w:rsidP="00673678">
      <w:pPr>
        <w:rPr>
          <w:rFonts w:asciiTheme="majorHAnsi" w:eastAsia="ＭＳ Ｐゴシック" w:hAnsiTheme="majorHAnsi" w:cstheme="majorHAnsi"/>
          <w:b/>
          <w:sz w:val="20"/>
          <w:szCs w:val="20"/>
        </w:rPr>
      </w:pPr>
      <w:r w:rsidRPr="00A56BD3">
        <w:rPr>
          <w:rFonts w:asciiTheme="majorHAnsi" w:hAnsiTheme="majorHAnsi" w:cstheme="majorHAnsi"/>
          <w:noProof/>
        </w:rPr>
        <w:drawing>
          <wp:anchor distT="0" distB="0" distL="114300" distR="114300" simplePos="0" relativeHeight="252242944" behindDoc="1" locked="0" layoutInCell="1" allowOverlap="1">
            <wp:simplePos x="0" y="0"/>
            <wp:positionH relativeFrom="page">
              <wp:align>center</wp:align>
            </wp:positionH>
            <wp:positionV relativeFrom="paragraph">
              <wp:posOffset>58708</wp:posOffset>
            </wp:positionV>
            <wp:extent cx="4911436" cy="1720047"/>
            <wp:effectExtent l="0" t="0" r="3810" b="0"/>
            <wp:wrapNone/>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1436" cy="1720047"/>
                    </a:xfrm>
                    <a:prstGeom prst="rect">
                      <a:avLst/>
                    </a:prstGeom>
                  </pic:spPr>
                </pic:pic>
              </a:graphicData>
            </a:graphic>
            <wp14:sizeRelH relativeFrom="page">
              <wp14:pctWidth>0</wp14:pctWidth>
            </wp14:sizeRelH>
            <wp14:sizeRelV relativeFrom="page">
              <wp14:pctHeight>0</wp14:pctHeight>
            </wp14:sizeRelV>
          </wp:anchor>
        </w:drawing>
      </w:r>
    </w:p>
    <w:p w:rsidR="00D16C3F" w:rsidRPr="00A56BD3" w:rsidRDefault="00F12A09" w:rsidP="00673678">
      <w:pPr>
        <w:rPr>
          <w:rFonts w:asciiTheme="majorHAnsi" w:eastAsia="ＭＳ Ｐゴシック" w:hAnsiTheme="majorHAnsi" w:cstheme="majorHAnsi"/>
          <w:b/>
          <w:sz w:val="20"/>
          <w:szCs w:val="20"/>
        </w:rPr>
      </w:pPr>
      <w:r w:rsidRPr="00A56BD3">
        <w:rPr>
          <w:rFonts w:asciiTheme="majorHAnsi" w:hAnsiTheme="majorHAnsi" w:cstheme="majorHAnsi"/>
          <w:noProof/>
        </w:rPr>
        <mc:AlternateContent>
          <mc:Choice Requires="wps">
            <w:drawing>
              <wp:anchor distT="0" distB="0" distL="114300" distR="114300" simplePos="0" relativeHeight="252227584" behindDoc="0" locked="0" layoutInCell="1" allowOverlap="1" wp14:anchorId="1938DFBD" wp14:editId="35EC15BA">
                <wp:simplePos x="0" y="0"/>
                <wp:positionH relativeFrom="margin">
                  <wp:posOffset>1214120</wp:posOffset>
                </wp:positionH>
                <wp:positionV relativeFrom="paragraph">
                  <wp:posOffset>102235</wp:posOffset>
                </wp:positionV>
                <wp:extent cx="2247900" cy="448310"/>
                <wp:effectExtent l="19050" t="19050" r="19050" b="294640"/>
                <wp:wrapNone/>
                <wp:docPr id="495" name="四角形吹き出し 5"/>
                <wp:cNvGraphicFramePr/>
                <a:graphic xmlns:a="http://schemas.openxmlformats.org/drawingml/2006/main">
                  <a:graphicData uri="http://schemas.microsoft.com/office/word/2010/wordprocessingShape">
                    <wps:wsp>
                      <wps:cNvSpPr/>
                      <wps:spPr>
                        <a:xfrm>
                          <a:off x="0" y="0"/>
                          <a:ext cx="2247900" cy="448310"/>
                        </a:xfrm>
                        <a:prstGeom prst="wedgeRectCallout">
                          <a:avLst>
                            <a:gd name="adj1" fmla="val 15468"/>
                            <a:gd name="adj2" fmla="val 103763"/>
                          </a:avLst>
                        </a:prstGeom>
                        <a:ln w="28575">
                          <a:solidFill>
                            <a:srgbClr val="FF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rsidR="00FD2293" w:rsidRPr="00F12A09" w:rsidRDefault="00FD2293" w:rsidP="00F12A09">
                            <w:pPr>
                              <w:pStyle w:val="Web"/>
                              <w:spacing w:before="0" w:beforeAutospacing="0" w:after="0" w:afterAutospacing="0"/>
                              <w:rPr>
                                <w:rFonts w:asciiTheme="majorHAnsi" w:hAnsiTheme="majorHAnsi" w:cstheme="majorHAnsi"/>
                                <w:sz w:val="18"/>
                                <w:szCs w:val="18"/>
                              </w:rPr>
                            </w:pPr>
                            <w:r w:rsidRPr="00F12A09">
                              <w:rPr>
                                <w:rFonts w:asciiTheme="majorHAnsi" w:eastAsiaTheme="minorEastAsia" w:hAnsiTheme="majorHAnsi" w:cstheme="majorHAnsi"/>
                                <w:color w:val="000000" w:themeColor="dark1"/>
                                <w:sz w:val="18"/>
                                <w:szCs w:val="18"/>
                              </w:rPr>
                              <w:t>If "Creation target" is used as a "Data sheet", users can create items freely.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8DFBD" id="四角形吹き出し 5" o:spid="_x0000_s1031" type="#_x0000_t61" style="position:absolute;left:0;text-align:left;margin-left:95.6pt;margin-top:8.05pt;width:177pt;height:35.3pt;z-index:252227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" adj="14141,33213" fillcolor="white [3201]" strokecolor="red" strokeweight="2.25pt">
                <v:textbox>
                  <w:txbxContent>
                    <w:p w:rsidR="00FD2293" w:rsidRPr="00F12A09" w:rsidRDefault="00FD2293" w:rsidP="00F12A09">
                      <w:pPr>
                        <w:pStyle w:val="Web"/>
                        <w:spacing w:before="0" w:beforeAutospacing="0" w:after="0" w:afterAutospacing="0"/>
                        <w:rPr>
                          <w:rFonts w:asciiTheme="majorHAnsi" w:hAnsiTheme="majorHAnsi" w:cstheme="majorHAnsi"/>
                          <w:sz w:val="18"/>
                          <w:szCs w:val="18"/>
                        </w:rPr>
                      </w:pPr>
                      <w:r w:rsidRPr="00F12A09">
                        <w:rPr>
                          <w:rFonts w:asciiTheme="majorHAnsi" w:eastAsiaTheme="minorEastAsia" w:hAnsiTheme="majorHAnsi" w:cstheme="majorHAnsi"/>
                          <w:color w:val="000000" w:themeColor="dark1"/>
                          <w:sz w:val="18"/>
                          <w:szCs w:val="18"/>
                        </w:rPr>
                        <w:t>If "Creation target" is used as a "Data sheet", users can create items freely.</w:t>
                      </w:r>
                    </w:p>
                  </w:txbxContent>
                </v:textbox>
                <w10:wrap anchorx="margin"/>
              </v:shape>
            </w:pict>
          </mc:Fallback>
        </mc:AlternateContent>
      </w:r>
    </w:p>
    <w:p w:rsidR="00F12A09" w:rsidRPr="00A56BD3" w:rsidRDefault="00F12A09" w:rsidP="00F12A09">
      <w:pP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 xml:space="preserve">  </w:t>
      </w: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A56656" w:rsidP="00F12A09">
      <w:pPr>
        <w:rPr>
          <w:rFonts w:asciiTheme="majorHAnsi" w:eastAsia="ＭＳ Ｐゴシック" w:hAnsiTheme="majorHAnsi" w:cstheme="majorHAnsi"/>
          <w:b/>
          <w:sz w:val="20"/>
          <w:szCs w:val="20"/>
        </w:rPr>
      </w:pPr>
      <w:r w:rsidRPr="00A56BD3">
        <w:rPr>
          <w:rFonts w:asciiTheme="majorHAnsi" w:eastAsia="ＭＳ Ｐゴシック" w:hAnsiTheme="majorHAnsi" w:cstheme="majorHAnsi"/>
          <w:b/>
          <w:noProof/>
          <w:sz w:val="20"/>
          <w:szCs w:val="20"/>
        </w:rPr>
        <mc:AlternateContent>
          <mc:Choice Requires="wps">
            <w:drawing>
              <wp:anchor distT="0" distB="0" distL="114300" distR="114300" simplePos="0" relativeHeight="252243968" behindDoc="0" locked="0" layoutInCell="1" allowOverlap="1">
                <wp:simplePos x="0" y="0"/>
                <wp:positionH relativeFrom="column">
                  <wp:posOffset>2022879</wp:posOffset>
                </wp:positionH>
                <wp:positionV relativeFrom="paragraph">
                  <wp:posOffset>78913</wp:posOffset>
                </wp:positionV>
                <wp:extent cx="990600" cy="173182"/>
                <wp:effectExtent l="0" t="0" r="19050" b="17780"/>
                <wp:wrapNone/>
                <wp:docPr id="469" name="正方形/長方形 469"/>
                <wp:cNvGraphicFramePr/>
                <a:graphic xmlns:a="http://schemas.openxmlformats.org/drawingml/2006/main">
                  <a:graphicData uri="http://schemas.microsoft.com/office/word/2010/wordprocessingShape">
                    <wps:wsp>
                      <wps:cNvSpPr/>
                      <wps:spPr>
                        <a:xfrm>
                          <a:off x="0" y="0"/>
                          <a:ext cx="990600" cy="17318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9AD71" id="正方形/長方形 469" o:spid="_x0000_s1026" style="position:absolute;left:0;text-align:left;margin-left:159.3pt;margin-top:6.2pt;width:78pt;height:13.65pt;z-index:25224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" filled="f" strokecolor="red" strokeweight="1.25pt"/>
            </w:pict>
          </mc:Fallback>
        </mc:AlternateContent>
      </w: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F12A09" w:rsidRPr="00A56BD3" w:rsidRDefault="00F12A09" w:rsidP="00F12A09">
      <w:pPr>
        <w:rPr>
          <w:rFonts w:asciiTheme="majorHAnsi" w:eastAsia="ＭＳ Ｐゴシック" w:hAnsiTheme="majorHAnsi" w:cstheme="majorHAnsi"/>
          <w:b/>
          <w:sz w:val="20"/>
          <w:szCs w:val="20"/>
        </w:rPr>
      </w:pPr>
    </w:p>
    <w:p w:rsidR="00CF74F2" w:rsidRPr="00A56BD3" w:rsidRDefault="00CF74F2" w:rsidP="007F152F">
      <w:pPr>
        <w:ind w:firstLineChars="200" w:firstLine="402"/>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Figure 4-3 Menu cr</w:t>
      </w:r>
      <w:r w:rsidR="00D16C3F" w:rsidRPr="00A56BD3">
        <w:rPr>
          <w:rFonts w:asciiTheme="majorHAnsi" w:eastAsia="ＭＳ Ｐゴシック" w:hAnsiTheme="majorHAnsi" w:cstheme="majorHAnsi"/>
          <w:b/>
          <w:sz w:val="20"/>
          <w:szCs w:val="20"/>
        </w:rPr>
        <w:t>eated with "Data</w:t>
      </w:r>
      <w:r w:rsidRPr="00A56BD3">
        <w:rPr>
          <w:rFonts w:asciiTheme="majorHAnsi" w:eastAsia="ＭＳ Ｐゴシック" w:hAnsiTheme="majorHAnsi" w:cstheme="majorHAnsi"/>
          <w:b/>
          <w:sz w:val="20"/>
          <w:szCs w:val="20"/>
        </w:rPr>
        <w:t xml:space="preserve"> sheet" (In the target column (Data sheet)) selected.</w:t>
      </w:r>
    </w:p>
    <w:p w:rsidR="00160ACA" w:rsidRPr="00A56BD3" w:rsidRDefault="00EA06ED" w:rsidP="00160ACA">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Comparison between parameter sheets and data sheets.</w:t>
      </w:r>
    </w:p>
    <w:p w:rsidR="0099326B" w:rsidRPr="00A56BD3" w:rsidRDefault="0099326B" w:rsidP="00160ACA">
      <w:pPr>
        <w:widowControl/>
        <w:jc w:val="left"/>
        <w:rPr>
          <w:rFonts w:asciiTheme="majorHAnsi" w:eastAsia="ＭＳ Ｐゴシック" w:hAnsiTheme="majorHAnsi" w:cstheme="majorHAnsi"/>
          <w:szCs w:val="21"/>
        </w:rPr>
      </w:pPr>
    </w:p>
    <w:tbl>
      <w:tblPr>
        <w:tblStyle w:val="a3"/>
        <w:tblW w:w="0" w:type="auto"/>
        <w:tblInd w:w="279" w:type="dxa"/>
        <w:tblLook w:val="04A0" w:firstRow="1" w:lastRow="0" w:firstColumn="1" w:lastColumn="0" w:noHBand="0" w:noVBand="1"/>
      </w:tblPr>
      <w:tblGrid>
        <w:gridCol w:w="1701"/>
        <w:gridCol w:w="1984"/>
        <w:gridCol w:w="2552"/>
        <w:gridCol w:w="2693"/>
      </w:tblGrid>
      <w:tr w:rsidR="00160ACA" w:rsidRPr="00A56BD3" w:rsidTr="006D179D">
        <w:tc>
          <w:tcPr>
            <w:tcW w:w="1701" w:type="dxa"/>
            <w:shd w:val="clear" w:color="auto" w:fill="002060"/>
          </w:tcPr>
          <w:p w:rsidR="00160ACA" w:rsidRPr="00A56BD3" w:rsidRDefault="00D5301F"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Selected value of Creation target</w:t>
            </w:r>
          </w:p>
        </w:tc>
        <w:tc>
          <w:tcPr>
            <w:tcW w:w="1984" w:type="dxa"/>
            <w:shd w:val="clear" w:color="auto" w:fill="002060"/>
          </w:tcPr>
          <w:p w:rsidR="00160ACA" w:rsidRPr="00A56BD3" w:rsidRDefault="001A0F99"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Substitute value auto registration setting</w:t>
            </w:r>
          </w:p>
        </w:tc>
        <w:tc>
          <w:tcPr>
            <w:tcW w:w="2552" w:type="dxa"/>
            <w:shd w:val="clear" w:color="auto" w:fill="002060"/>
          </w:tcPr>
          <w:p w:rsidR="00160ACA" w:rsidRPr="00A56BD3" w:rsidRDefault="003C3705"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Menu items</w:t>
            </w:r>
          </w:p>
        </w:tc>
        <w:tc>
          <w:tcPr>
            <w:tcW w:w="2693" w:type="dxa"/>
            <w:shd w:val="clear" w:color="auto" w:fill="002060"/>
          </w:tcPr>
          <w:p w:rsidR="00160ACA" w:rsidRPr="00A56BD3" w:rsidRDefault="009B5DC3" w:rsidP="00160ACA">
            <w:pPr>
              <w:jc w:val="center"/>
              <w:rPr>
                <w:rFonts w:asciiTheme="majorHAnsi" w:eastAsia="ＭＳ Ｐゴシック" w:hAnsiTheme="majorHAnsi" w:cstheme="majorHAnsi"/>
                <w:color w:val="FFFFFF" w:themeColor="background1"/>
                <w:sz w:val="20"/>
                <w:szCs w:val="20"/>
              </w:rPr>
            </w:pPr>
            <w:r w:rsidRPr="00A56BD3">
              <w:rPr>
                <w:rFonts w:asciiTheme="majorHAnsi" w:eastAsia="ＭＳ Ｐゴシック" w:hAnsiTheme="majorHAnsi" w:cstheme="majorHAnsi"/>
                <w:color w:val="FFFFFF" w:themeColor="background1"/>
                <w:sz w:val="20"/>
                <w:szCs w:val="20"/>
              </w:rPr>
              <w:t>Relationship with host/operation</w:t>
            </w:r>
          </w:p>
        </w:tc>
      </w:tr>
      <w:tr w:rsidR="00160ACA" w:rsidRPr="00A56BD3" w:rsidTr="006D179D">
        <w:tc>
          <w:tcPr>
            <w:tcW w:w="1701" w:type="dxa"/>
          </w:tcPr>
          <w:p w:rsidR="00160ACA" w:rsidRPr="00A56BD3" w:rsidRDefault="005F72D0"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Parameter S</w:t>
            </w:r>
            <w:r w:rsidR="00D5301F" w:rsidRPr="00A56BD3">
              <w:rPr>
                <w:rFonts w:asciiTheme="majorHAnsi" w:eastAsia="ＭＳ Ｐゴシック" w:hAnsiTheme="majorHAnsi" w:cstheme="majorHAnsi"/>
                <w:sz w:val="18"/>
                <w:szCs w:val="18"/>
              </w:rPr>
              <w:t>heet</w:t>
            </w:r>
            <w:r w:rsidR="00E00989" w:rsidRPr="00A56BD3">
              <w:rPr>
                <w:rFonts w:asciiTheme="majorHAnsi" w:eastAsia="ＭＳ Ｐゴシック" w:hAnsiTheme="majorHAnsi" w:cstheme="majorHAnsi"/>
                <w:sz w:val="18"/>
                <w:szCs w:val="18"/>
              </w:rPr>
              <w:t xml:space="preserve"> (With Host/Operation)</w:t>
            </w:r>
          </w:p>
        </w:tc>
        <w:tc>
          <w:tcPr>
            <w:tcW w:w="1984" w:type="dxa"/>
          </w:tcPr>
          <w:p w:rsidR="00160ACA" w:rsidRPr="00A56BD3" w:rsidRDefault="00241967" w:rsidP="00160ACA">
            <w:pPr>
              <w:rPr>
                <w:rFonts w:asciiTheme="majorHAnsi" w:eastAsia="ＭＳ Ｐゴシック" w:hAnsiTheme="majorHAnsi" w:cstheme="majorHAnsi"/>
                <w:color w:val="FF0000"/>
                <w:sz w:val="18"/>
                <w:szCs w:val="18"/>
              </w:rPr>
            </w:pPr>
            <w:r w:rsidRPr="00A56BD3">
              <w:rPr>
                <w:rFonts w:asciiTheme="majorHAnsi" w:eastAsia="ＭＳ Ｐゴシック" w:hAnsiTheme="majorHAnsi" w:cstheme="majorHAnsi"/>
                <w:color w:val="FF0000"/>
                <w:sz w:val="18"/>
                <w:szCs w:val="18"/>
              </w:rPr>
              <w:t>Configurable</w:t>
            </w:r>
          </w:p>
        </w:tc>
        <w:tc>
          <w:tcPr>
            <w:tcW w:w="2552" w:type="dxa"/>
          </w:tcPr>
          <w:p w:rsidR="00EF4B1D" w:rsidRPr="00A56BD3" w:rsidRDefault="00E00989" w:rsidP="00E00989">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00084B7C" w:rsidRPr="00A56BD3">
              <w:rPr>
                <w:rFonts w:asciiTheme="majorHAnsi" w:eastAsia="ＭＳ Ｐゴシック" w:hAnsiTheme="majorHAnsi" w:cstheme="majorHAnsi"/>
                <w:sz w:val="18"/>
                <w:szCs w:val="18"/>
              </w:rPr>
              <w:t>Host</w:t>
            </w:r>
            <w:r w:rsidRPr="00A56BD3">
              <w:rPr>
                <w:rFonts w:asciiTheme="majorHAnsi" w:eastAsia="ＭＳ Ｐゴシック" w:hAnsiTheme="majorHAnsi" w:cstheme="majorHAnsi"/>
                <w:sz w:val="18"/>
                <w:szCs w:val="18"/>
              </w:rPr>
              <w:t>”</w:t>
            </w:r>
            <w:r w:rsidR="00CA0165" w:rsidRPr="00A56BD3">
              <w:rPr>
                <w:rFonts w:asciiTheme="majorHAnsi" w:eastAsia="ＭＳ Ｐゴシック" w:hAnsiTheme="majorHAnsi" w:cstheme="majorHAnsi"/>
                <w:sz w:val="18"/>
                <w:szCs w:val="18"/>
              </w:rPr>
              <w:t xml:space="preserve"> and </w:t>
            </w:r>
            <w:r w:rsidRPr="00A56BD3">
              <w:rPr>
                <w:rFonts w:asciiTheme="majorHAnsi" w:eastAsia="ＭＳ Ｐゴシック" w:hAnsiTheme="majorHAnsi" w:cstheme="majorHAnsi"/>
                <w:sz w:val="18"/>
                <w:szCs w:val="18"/>
              </w:rPr>
              <w:t>“</w:t>
            </w:r>
            <w:r w:rsidR="00CA0165" w:rsidRPr="00A56BD3">
              <w:rPr>
                <w:rFonts w:asciiTheme="majorHAnsi" w:eastAsia="ＭＳ Ｐゴシック" w:hAnsiTheme="majorHAnsi" w:cstheme="majorHAnsi"/>
                <w:sz w:val="18"/>
                <w:szCs w:val="18"/>
              </w:rPr>
              <w:t>Operation</w:t>
            </w:r>
            <w:r w:rsidRPr="00A56BD3">
              <w:rPr>
                <w:rFonts w:asciiTheme="majorHAnsi" w:eastAsia="ＭＳ Ｐゴシック" w:hAnsiTheme="majorHAnsi" w:cstheme="majorHAnsi"/>
                <w:sz w:val="18"/>
                <w:szCs w:val="18"/>
              </w:rPr>
              <w:t>”</w:t>
            </w:r>
            <w:r w:rsidR="001D491B" w:rsidRPr="00A56BD3">
              <w:rPr>
                <w:rFonts w:asciiTheme="majorHAnsi" w:eastAsia="ＭＳ Ｐゴシック" w:hAnsiTheme="majorHAnsi" w:cstheme="majorHAnsi"/>
                <w:sz w:val="18"/>
                <w:szCs w:val="18"/>
              </w:rPr>
              <w:t xml:space="preserve"> items are automatically added. Other items can be created freely.</w:t>
            </w:r>
          </w:p>
        </w:tc>
        <w:tc>
          <w:tcPr>
            <w:tcW w:w="2693" w:type="dxa"/>
          </w:tcPr>
          <w:p w:rsidR="00160ACA" w:rsidRPr="00A56BD3" w:rsidRDefault="00F81BB8" w:rsidP="002F6BAA">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Associated with specific host/operation</w:t>
            </w:r>
            <w:r w:rsidR="002E5A5C" w:rsidRPr="00A56BD3">
              <w:rPr>
                <w:rFonts w:asciiTheme="majorHAnsi" w:eastAsia="ＭＳ Ｐゴシック" w:hAnsiTheme="majorHAnsi" w:cstheme="majorHAnsi"/>
                <w:sz w:val="18"/>
                <w:szCs w:val="18"/>
              </w:rPr>
              <w:t>.</w:t>
            </w:r>
          </w:p>
        </w:tc>
      </w:tr>
      <w:tr w:rsidR="00E00989" w:rsidRPr="00A56BD3" w:rsidTr="006D179D">
        <w:tc>
          <w:tcPr>
            <w:tcW w:w="1701" w:type="dxa"/>
          </w:tcPr>
          <w:p w:rsidR="00E00989" w:rsidRPr="00A56BD3" w:rsidRDefault="00E00989"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Parameter sheet (With Operation)</w:t>
            </w:r>
          </w:p>
        </w:tc>
        <w:tc>
          <w:tcPr>
            <w:tcW w:w="1984" w:type="dxa"/>
          </w:tcPr>
          <w:p w:rsidR="00E00989" w:rsidRPr="00A56BD3" w:rsidRDefault="00E00989" w:rsidP="00160ACA">
            <w:pPr>
              <w:rPr>
                <w:rFonts w:asciiTheme="majorHAnsi" w:eastAsia="ＭＳ Ｐゴシック" w:hAnsiTheme="majorHAnsi" w:cstheme="majorHAnsi"/>
                <w:color w:val="FF0000"/>
                <w:sz w:val="18"/>
                <w:szCs w:val="18"/>
              </w:rPr>
            </w:pPr>
            <w:r w:rsidRPr="00A56BD3">
              <w:rPr>
                <w:rFonts w:asciiTheme="majorHAnsi" w:eastAsia="ＭＳ Ｐゴシック" w:hAnsiTheme="majorHAnsi" w:cstheme="majorHAnsi"/>
                <w:color w:val="FF0000"/>
                <w:sz w:val="18"/>
                <w:szCs w:val="18"/>
              </w:rPr>
              <w:t>Configurable</w:t>
            </w:r>
          </w:p>
        </w:tc>
        <w:tc>
          <w:tcPr>
            <w:tcW w:w="2552" w:type="dxa"/>
          </w:tcPr>
          <w:p w:rsidR="00E00989" w:rsidRPr="00A56BD3" w:rsidRDefault="00E00989"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“Operation” is automatically added. Other items can be created freely.</w:t>
            </w:r>
          </w:p>
        </w:tc>
        <w:tc>
          <w:tcPr>
            <w:tcW w:w="2693" w:type="dxa"/>
          </w:tcPr>
          <w:p w:rsidR="00E00989" w:rsidRPr="00A56BD3" w:rsidRDefault="00E00989" w:rsidP="002F6BAA">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Associated with specific host/operation.</w:t>
            </w:r>
          </w:p>
        </w:tc>
      </w:tr>
      <w:tr w:rsidR="00160ACA" w:rsidRPr="00A56BD3" w:rsidTr="006D179D">
        <w:tc>
          <w:tcPr>
            <w:tcW w:w="1701" w:type="dxa"/>
          </w:tcPr>
          <w:p w:rsidR="00160ACA" w:rsidRPr="00A56BD3" w:rsidRDefault="004D3698"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Data Sheet</w:t>
            </w:r>
          </w:p>
        </w:tc>
        <w:tc>
          <w:tcPr>
            <w:tcW w:w="1984" w:type="dxa"/>
          </w:tcPr>
          <w:p w:rsidR="00160ACA" w:rsidRPr="00A56BD3" w:rsidRDefault="003263E0" w:rsidP="00160ACA">
            <w:pPr>
              <w:rPr>
                <w:rFonts w:asciiTheme="majorHAnsi" w:eastAsia="ＭＳ Ｐゴシック" w:hAnsiTheme="majorHAnsi" w:cstheme="majorHAnsi"/>
                <w:color w:val="FF0000"/>
                <w:sz w:val="18"/>
                <w:szCs w:val="18"/>
              </w:rPr>
            </w:pPr>
            <w:r w:rsidRPr="00A56BD3">
              <w:rPr>
                <w:rFonts w:asciiTheme="majorHAnsi" w:eastAsia="ＭＳ Ｐゴシック" w:hAnsiTheme="majorHAnsi" w:cstheme="majorHAnsi"/>
                <w:color w:val="FF0000"/>
                <w:sz w:val="18"/>
                <w:szCs w:val="18"/>
              </w:rPr>
              <w:t>Not configurable</w:t>
            </w:r>
          </w:p>
        </w:tc>
        <w:tc>
          <w:tcPr>
            <w:tcW w:w="2552" w:type="dxa"/>
          </w:tcPr>
          <w:p w:rsidR="00160ACA" w:rsidRPr="00A56BD3" w:rsidRDefault="00E47035"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All items can be created freely</w:t>
            </w:r>
            <w:r w:rsidR="00164B75" w:rsidRPr="00A56BD3">
              <w:rPr>
                <w:rFonts w:asciiTheme="majorHAnsi" w:eastAsia="ＭＳ Ｐゴシック" w:hAnsiTheme="majorHAnsi" w:cstheme="majorHAnsi"/>
                <w:sz w:val="18"/>
                <w:szCs w:val="18"/>
              </w:rPr>
              <w:t>.</w:t>
            </w:r>
          </w:p>
        </w:tc>
        <w:tc>
          <w:tcPr>
            <w:tcW w:w="2693" w:type="dxa"/>
          </w:tcPr>
          <w:p w:rsidR="00160ACA" w:rsidRPr="00A56BD3" w:rsidRDefault="00E22BD6" w:rsidP="00160ACA">
            <w:pPr>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Not associated with specific host/operation</w:t>
            </w:r>
          </w:p>
        </w:tc>
      </w:tr>
    </w:tbl>
    <w:p w:rsidR="00160ACA" w:rsidRPr="00A56BD3" w:rsidRDefault="00996378" w:rsidP="00160ACA">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T</w:t>
      </w:r>
      <w:r w:rsidR="00936E62" w:rsidRPr="00A56BD3">
        <w:rPr>
          <w:rFonts w:asciiTheme="majorHAnsi" w:eastAsia="ＭＳ Ｐゴシック" w:hAnsiTheme="majorHAnsi" w:cstheme="majorHAnsi"/>
          <w:b/>
        </w:rPr>
        <w:t xml:space="preserve">able 4-1 </w:t>
      </w:r>
      <w:r w:rsidRPr="00A56BD3">
        <w:rPr>
          <w:rFonts w:asciiTheme="majorHAnsi" w:eastAsia="ＭＳ Ｐゴシック" w:hAnsiTheme="majorHAnsi" w:cstheme="majorHAnsi"/>
          <w:b/>
        </w:rPr>
        <w:t>Comparison of menus (parameter sheet/data sheet)</w:t>
      </w:r>
    </w:p>
    <w:p w:rsidR="00996378" w:rsidRPr="00A56BD3" w:rsidRDefault="00996378" w:rsidP="00160ACA">
      <w:pPr>
        <w:widowControl/>
        <w:jc w:val="left"/>
        <w:rPr>
          <w:rFonts w:asciiTheme="majorHAnsi" w:eastAsia="ＭＳ Ｐゴシック" w:hAnsiTheme="majorHAnsi" w:cstheme="majorHAnsi"/>
        </w:rPr>
      </w:pPr>
    </w:p>
    <w:p w:rsidR="00160ACA" w:rsidRPr="00A56BD3" w:rsidRDefault="00F75E0E" w:rsidP="00FA3A04">
      <w:pPr>
        <w:widowControl/>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00EA52D5" w:rsidRPr="00A56BD3">
        <w:rPr>
          <w:rFonts w:asciiTheme="majorHAnsi" w:eastAsia="ＭＳ Ｐゴシック" w:hAnsiTheme="majorHAnsi" w:cstheme="majorHAnsi"/>
        </w:rPr>
        <w:t xml:space="preserve">The Data Sheet is intended to be used as a source of reference for items selected by pulldown from other menus, and to be used as a </w:t>
      </w:r>
      <w:r w:rsidRPr="00A56BD3">
        <w:rPr>
          <w:rFonts w:asciiTheme="majorHAnsi" w:eastAsia="ＭＳ Ｐゴシック" w:hAnsiTheme="majorHAnsi" w:cstheme="majorHAnsi"/>
        </w:rPr>
        <w:t>CMDB</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Configuration Management Database</w:t>
      </w:r>
      <w:r w:rsidRPr="00A56BD3">
        <w:rPr>
          <w:rFonts w:asciiTheme="majorHAnsi" w:eastAsia="ＭＳ Ｐゴシック" w:hAnsiTheme="majorHAnsi" w:cstheme="majorHAnsi"/>
        </w:rPr>
        <w:t>）</w:t>
      </w:r>
      <w:r w:rsidR="00EA52D5" w:rsidRPr="00A56BD3">
        <w:rPr>
          <w:rFonts w:asciiTheme="majorHAnsi" w:eastAsia="ＭＳ Ｐゴシック" w:hAnsiTheme="majorHAnsi" w:cstheme="majorHAnsi"/>
        </w:rPr>
        <w:t xml:space="preserve"> for centralized</w:t>
      </w:r>
      <w:r w:rsidRPr="00A56BD3">
        <w:rPr>
          <w:rFonts w:asciiTheme="majorHAnsi" w:eastAsia="ＭＳ Ｐゴシック" w:hAnsiTheme="majorHAnsi" w:cstheme="majorHAnsi"/>
        </w:rPr>
        <w:t xml:space="preserve"> management of data on ITA</w:t>
      </w:r>
      <w:r w:rsidR="003E4A05" w:rsidRPr="00A56BD3">
        <w:rPr>
          <w:rFonts w:asciiTheme="majorHAnsi" w:eastAsia="ＭＳ Ｐゴシック" w:hAnsiTheme="majorHAnsi" w:cstheme="majorHAnsi"/>
        </w:rPr>
        <w:t>.</w:t>
      </w:r>
    </w:p>
    <w:p w:rsidR="00160ACA" w:rsidRPr="00A56BD3" w:rsidRDefault="00160ACA" w:rsidP="00160ACA">
      <w:pPr>
        <w:rPr>
          <w:rFonts w:asciiTheme="majorHAnsi" w:eastAsia="ＭＳ Ｐゴシック" w:hAnsiTheme="majorHAnsi" w:cstheme="majorHAnsi"/>
          <w:szCs w:val="21"/>
        </w:rPr>
      </w:pPr>
    </w:p>
    <w:p w:rsidR="00300F4D" w:rsidRPr="00A56BD3" w:rsidRDefault="00300F4D">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160ACA" w:rsidRPr="00A56BD3" w:rsidRDefault="00A117E8" w:rsidP="00BE09A1">
      <w:pPr>
        <w:pStyle w:val="a8"/>
        <w:numPr>
          <w:ilvl w:val="0"/>
          <w:numId w:val="14"/>
        </w:numPr>
        <w:ind w:leftChars="0"/>
        <w:rPr>
          <w:rFonts w:asciiTheme="majorHAnsi" w:eastAsia="ＭＳ Ｐゴシック" w:hAnsiTheme="majorHAnsi" w:cstheme="majorHAnsi"/>
          <w:sz w:val="24"/>
        </w:rPr>
      </w:pPr>
      <w:r w:rsidRPr="00A56BD3">
        <w:rPr>
          <w:rFonts w:asciiTheme="majorHAnsi" w:eastAsia="ＭＳ Ｐゴシック" w:hAnsiTheme="majorHAnsi" w:cstheme="majorHAnsi"/>
          <w:sz w:val="24"/>
        </w:rPr>
        <w:lastRenderedPageBreak/>
        <w:t>Menu creation pattern</w:t>
      </w:r>
    </w:p>
    <w:p w:rsidR="00DF0309" w:rsidRPr="00A56BD3" w:rsidRDefault="004007B0" w:rsidP="00160ACA">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five menu</w:t>
      </w:r>
      <w:r w:rsidR="00B72E01" w:rsidRPr="00A56BD3">
        <w:rPr>
          <w:rFonts w:asciiTheme="majorHAnsi" w:eastAsia="ＭＳ Ｐゴシック" w:hAnsiTheme="majorHAnsi" w:cstheme="majorHAnsi"/>
          <w:szCs w:val="21"/>
        </w:rPr>
        <w:t xml:space="preserve"> creation patterns that can be created with the menu creation function are shown below.</w:t>
      </w:r>
    </w:p>
    <w:p w:rsidR="004B3776" w:rsidRPr="00A56BD3" w:rsidRDefault="003C2064" w:rsidP="00BE09A1">
      <w:pPr>
        <w:pStyle w:val="a8"/>
        <w:numPr>
          <w:ilvl w:val="0"/>
          <w:numId w:val="25"/>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 &amp; with "host group" &amp; With "vertical menu"</w:t>
      </w:r>
    </w:p>
    <w:p w:rsidR="003C2064" w:rsidRPr="00A56BD3" w:rsidRDefault="003C2064" w:rsidP="00BE09A1">
      <w:pPr>
        <w:pStyle w:val="a8"/>
        <w:numPr>
          <w:ilvl w:val="0"/>
          <w:numId w:val="25"/>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 &amp; with “host group”</w:t>
      </w:r>
    </w:p>
    <w:p w:rsidR="003C2064" w:rsidRPr="00A56BD3" w:rsidRDefault="003C2064" w:rsidP="00BE09A1">
      <w:pPr>
        <w:pStyle w:val="a8"/>
        <w:numPr>
          <w:ilvl w:val="0"/>
          <w:numId w:val="25"/>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 &amp; with “vertical menu”</w:t>
      </w:r>
    </w:p>
    <w:p w:rsidR="003C2064" w:rsidRPr="00A56BD3" w:rsidRDefault="003C2064" w:rsidP="00BE09A1">
      <w:pPr>
        <w:pStyle w:val="a8"/>
        <w:numPr>
          <w:ilvl w:val="0"/>
          <w:numId w:val="25"/>
        </w:numPr>
        <w:ind w:leftChars="0"/>
        <w:rPr>
          <w:rFonts w:asciiTheme="majorHAnsi" w:eastAsia="ＭＳ Ｐゴシック" w:hAnsiTheme="majorHAnsi" w:cstheme="majorHAnsi"/>
        </w:rPr>
      </w:pPr>
      <w:r w:rsidRPr="00A56BD3">
        <w:rPr>
          <w:rFonts w:asciiTheme="majorHAnsi" w:eastAsia="ＭＳ Ｐゴシック" w:hAnsiTheme="majorHAnsi" w:cstheme="majorHAnsi"/>
        </w:rPr>
        <w:t>Parameter sheet selection</w:t>
      </w:r>
    </w:p>
    <w:p w:rsidR="003C2064" w:rsidRPr="00A56BD3" w:rsidRDefault="003C2064" w:rsidP="00BE09A1">
      <w:pPr>
        <w:pStyle w:val="a8"/>
        <w:numPr>
          <w:ilvl w:val="0"/>
          <w:numId w:val="25"/>
        </w:numPr>
        <w:ind w:leftChars="0"/>
        <w:rPr>
          <w:rFonts w:asciiTheme="majorHAnsi" w:eastAsia="ＭＳ Ｐゴシック" w:hAnsiTheme="majorHAnsi" w:cstheme="majorHAnsi"/>
        </w:rPr>
      </w:pPr>
      <w:r w:rsidRPr="00A56BD3">
        <w:rPr>
          <w:rFonts w:asciiTheme="majorHAnsi" w:eastAsia="ＭＳ Ｐゴシック" w:hAnsiTheme="majorHAnsi" w:cstheme="majorHAnsi"/>
        </w:rPr>
        <w:t>Data sheet selection</w:t>
      </w:r>
    </w:p>
    <w:p w:rsidR="00E23C42" w:rsidRPr="00A56BD3" w:rsidRDefault="00E23C42" w:rsidP="00E23C42">
      <w:pPr>
        <w:rPr>
          <w:rFonts w:asciiTheme="majorHAnsi" w:eastAsia="ＭＳ Ｐゴシック" w:hAnsiTheme="majorHAnsi" w:cstheme="majorHAnsi"/>
        </w:rPr>
      </w:pPr>
    </w:p>
    <w:p w:rsidR="00E23C42" w:rsidRPr="00A56BD3" w:rsidRDefault="00E23C42" w:rsidP="00E23C42">
      <w:pPr>
        <w:rPr>
          <w:rFonts w:asciiTheme="majorHAnsi" w:eastAsia="ＭＳ Ｐゴシック" w:hAnsiTheme="majorHAnsi" w:cstheme="majorHAnsi"/>
        </w:rPr>
      </w:pPr>
      <w:r w:rsidRPr="00A56BD3">
        <w:rPr>
          <w:rFonts w:asciiTheme="majorHAnsi" w:eastAsia="ＭＳ Ｐゴシック" w:hAnsiTheme="majorHAnsi" w:cstheme="majorHAnsi"/>
        </w:rPr>
        <w:t>If Parameter sheet is selected, a menu (Parameter sheet) will be created for the 3 menu groups.</w:t>
      </w:r>
    </w:p>
    <w:p w:rsidR="00E23C42" w:rsidRPr="00A56BD3" w:rsidRDefault="00E23C42" w:rsidP="00BE09A1">
      <w:pPr>
        <w:pStyle w:val="a8"/>
        <w:numPr>
          <w:ilvl w:val="0"/>
          <w:numId w:val="26"/>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input</w:t>
      </w:r>
    </w:p>
    <w:p w:rsidR="00E23C42" w:rsidRPr="00A56BD3" w:rsidRDefault="00E23C42" w:rsidP="00BE09A1">
      <w:pPr>
        <w:pStyle w:val="a8"/>
        <w:numPr>
          <w:ilvl w:val="0"/>
          <w:numId w:val="26"/>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substitution value automatic registration</w:t>
      </w:r>
    </w:p>
    <w:p w:rsidR="00E23C42" w:rsidRPr="00A56BD3" w:rsidRDefault="00E23C42" w:rsidP="00BE09A1">
      <w:pPr>
        <w:pStyle w:val="a8"/>
        <w:numPr>
          <w:ilvl w:val="0"/>
          <w:numId w:val="26"/>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reference</w:t>
      </w:r>
    </w:p>
    <w:p w:rsidR="00E23C42" w:rsidRPr="00A56BD3" w:rsidRDefault="00E23C42" w:rsidP="00E23C42">
      <w:pPr>
        <w:rPr>
          <w:rFonts w:asciiTheme="majorHAnsi" w:eastAsia="ＭＳ Ｐゴシック" w:hAnsiTheme="majorHAnsi" w:cstheme="majorHAnsi"/>
        </w:rPr>
      </w:pPr>
      <w:r w:rsidRPr="00A56BD3">
        <w:rPr>
          <w:rFonts w:asciiTheme="majorHAnsi" w:eastAsia="ＭＳ Ｐゴシック" w:hAnsiTheme="majorHAnsi" w:cstheme="majorHAnsi"/>
        </w:rPr>
        <w:t xml:space="preserve">If Data sheet is selected, a menu </w:t>
      </w:r>
      <w:r w:rsidR="002F38CC" w:rsidRPr="00A56BD3">
        <w:rPr>
          <w:rFonts w:asciiTheme="majorHAnsi" w:eastAsia="ＭＳ Ｐゴシック" w:hAnsiTheme="majorHAnsi" w:cstheme="majorHAnsi"/>
        </w:rPr>
        <w:t>(Data</w:t>
      </w:r>
      <w:r w:rsidRPr="00A56BD3">
        <w:rPr>
          <w:rFonts w:asciiTheme="majorHAnsi" w:eastAsia="ＭＳ Ｐゴシック" w:hAnsiTheme="majorHAnsi" w:cstheme="majorHAnsi"/>
        </w:rPr>
        <w:t xml:space="preserve"> sheet) will be created for the 1 menu groups.</w:t>
      </w:r>
    </w:p>
    <w:p w:rsidR="006416D8" w:rsidRPr="00A56BD3" w:rsidRDefault="00E23C42" w:rsidP="00BE09A1">
      <w:pPr>
        <w:pStyle w:val="a8"/>
        <w:numPr>
          <w:ilvl w:val="0"/>
          <w:numId w:val="27"/>
        </w:numPr>
        <w:ind w:leftChars="0"/>
        <w:rPr>
          <w:rFonts w:asciiTheme="majorHAnsi" w:eastAsia="ＭＳ Ｐゴシック" w:hAnsiTheme="majorHAnsi" w:cstheme="majorHAnsi"/>
        </w:rPr>
      </w:pPr>
      <w:r w:rsidRPr="00A56BD3">
        <w:rPr>
          <w:rFonts w:asciiTheme="majorHAnsi" w:eastAsia="ＭＳ Ｐゴシック" w:hAnsiTheme="majorHAnsi" w:cstheme="majorHAnsi"/>
        </w:rPr>
        <w:t>For input</w:t>
      </w:r>
    </w:p>
    <w:p w:rsidR="002F38CC" w:rsidRPr="00A56BD3" w:rsidRDefault="002F38CC" w:rsidP="002F38CC">
      <w:pPr>
        <w:rPr>
          <w:rFonts w:asciiTheme="majorHAnsi" w:eastAsia="ＭＳ Ｐゴシック" w:hAnsiTheme="majorHAnsi" w:cstheme="majorHAnsi"/>
        </w:rPr>
      </w:pPr>
      <w:r w:rsidRPr="00A56BD3">
        <w:rPr>
          <w:rFonts w:asciiTheme="majorHAnsi" w:eastAsia="ＭＳ Ｐゴシック" w:hAnsiTheme="majorHAnsi" w:cstheme="majorHAnsi"/>
        </w:rPr>
        <w:t>Menu (Parameter sheet/Data sheet) maintenance (register/update/abolition/revival) operations can only be performed on the "A) For input</w:t>
      </w:r>
      <w:r w:rsidR="007A2A6E"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menu group.</w:t>
      </w:r>
    </w:p>
    <w:p w:rsidR="006416D8" w:rsidRPr="00A56BD3" w:rsidRDefault="002F38CC" w:rsidP="002F38CC">
      <w:pPr>
        <w:rPr>
          <w:rFonts w:asciiTheme="majorHAnsi" w:eastAsia="ＭＳ Ｐゴシック" w:hAnsiTheme="majorHAnsi" w:cstheme="majorHAnsi"/>
        </w:rPr>
      </w:pPr>
      <w:r w:rsidRPr="00A56BD3">
        <w:rPr>
          <w:rFonts w:asciiTheme="majorHAnsi" w:eastAsia="ＭＳ Ｐゴシック" w:hAnsiTheme="majorHAnsi" w:cstheme="majorHAnsi"/>
        </w:rPr>
        <w:t>Register/update/abolition/revival cannot be performed in other menu groups.</w:t>
      </w:r>
    </w:p>
    <w:p w:rsidR="00E23C42" w:rsidRPr="00A56BD3" w:rsidRDefault="00FA7CA2" w:rsidP="00E23C42">
      <w:pPr>
        <w:rPr>
          <w:rFonts w:asciiTheme="majorHAnsi" w:eastAsia="ＭＳ Ｐゴシック" w:hAnsiTheme="majorHAnsi" w:cstheme="majorHAnsi"/>
          <w:noProof/>
          <w:szCs w:val="21"/>
        </w:rPr>
      </w:pPr>
      <w:r w:rsidRPr="00A56BD3">
        <w:rPr>
          <w:rFonts w:asciiTheme="majorHAnsi" w:hAnsiTheme="majorHAnsi" w:cstheme="majorHAnsi"/>
          <w:noProof/>
        </w:rPr>
        <w:drawing>
          <wp:inline distT="0" distB="0" distL="0" distR="0" wp14:anchorId="4D267062" wp14:editId="0FB405D2">
            <wp:extent cx="5047547" cy="2495550"/>
            <wp:effectExtent l="0" t="0" r="1270" b="0"/>
            <wp:docPr id="49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7"/>
                    <a:stretch>
                      <a:fillRect/>
                    </a:stretch>
                  </pic:blipFill>
                  <pic:spPr>
                    <a:xfrm>
                      <a:off x="0" y="0"/>
                      <a:ext cx="5075664" cy="2509451"/>
                    </a:xfrm>
                    <a:prstGeom prst="rect">
                      <a:avLst/>
                    </a:prstGeom>
                  </pic:spPr>
                </pic:pic>
              </a:graphicData>
            </a:graphic>
          </wp:inline>
        </w:drawing>
      </w:r>
    </w:p>
    <w:p w:rsidR="007A2A6E" w:rsidRPr="00A56BD3" w:rsidRDefault="007A2A6E" w:rsidP="00E23C42">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4-4 menu creation pattern</w:t>
      </w:r>
    </w:p>
    <w:p w:rsidR="007A2A6E" w:rsidRPr="00A56BD3" w:rsidRDefault="007A2A6E" w:rsidP="00E23C42">
      <w:pPr>
        <w:rPr>
          <w:rFonts w:asciiTheme="majorHAnsi" w:eastAsia="ＭＳ Ｐゴシック" w:hAnsiTheme="majorHAnsi" w:cstheme="majorHAnsi"/>
        </w:rPr>
      </w:pPr>
      <w:r w:rsidRPr="00A56BD3">
        <w:rPr>
          <w:rFonts w:asciiTheme="majorHAnsi" w:eastAsia="ＭＳ Ｐゴシック" w:hAnsiTheme="majorHAnsi" w:cstheme="majorHAnsi"/>
        </w:rPr>
        <w:t>・</w:t>
      </w:r>
      <w:r w:rsidRPr="00A56BD3">
        <w:rPr>
          <w:rFonts w:asciiTheme="majorHAnsi" w:eastAsia="ＭＳ Ｐゴシック" w:hAnsiTheme="majorHAnsi" w:cstheme="majorHAnsi"/>
        </w:rPr>
        <w:t>Create as host group menu</w:t>
      </w:r>
    </w:p>
    <w:p w:rsidR="007A2A6E" w:rsidRPr="00A56BD3" w:rsidRDefault="007A2A6E" w:rsidP="007A2A6E">
      <w:pPr>
        <w:ind w:left="105" w:hangingChars="50" w:hanging="105"/>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1E1D3F" w:rsidRPr="00A56BD3">
        <w:rPr>
          <w:rFonts w:asciiTheme="majorHAnsi" w:eastAsia="ＭＳ Ｐゴシック" w:hAnsiTheme="majorHAnsi" w:cstheme="majorHAnsi"/>
        </w:rPr>
        <w:t>When grouping the target hosts by using the host group function, it is recommended to use the host group.</w:t>
      </w:r>
    </w:p>
    <w:p w:rsidR="001E1D3F" w:rsidRPr="00A56BD3" w:rsidRDefault="00822D6C" w:rsidP="00481FA2">
      <w:pPr>
        <w:ind w:firstLineChars="50" w:firstLine="105"/>
        <w:rPr>
          <w:rFonts w:asciiTheme="majorHAnsi" w:eastAsia="ＭＳ Ｐゴシック" w:hAnsiTheme="majorHAnsi" w:cstheme="majorHAnsi"/>
        </w:rPr>
      </w:pPr>
      <w:r w:rsidRPr="00A56BD3">
        <w:rPr>
          <w:rFonts w:asciiTheme="majorHAnsi" w:eastAsia="ＭＳ Ｐゴシック" w:hAnsiTheme="majorHAnsi" w:cstheme="majorHAnsi"/>
        </w:rPr>
        <w:t xml:space="preserve">Please refer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User instruction </w:t>
      </w:r>
      <w:proofErr w:type="spellStart"/>
      <w:r w:rsidRPr="00A56BD3">
        <w:rPr>
          <w:rFonts w:asciiTheme="majorHAnsi" w:eastAsia="ＭＳ Ｐゴシック" w:hAnsiTheme="majorHAnsi" w:cstheme="majorHAnsi"/>
        </w:rPr>
        <w:t>Manual_Host</w:t>
      </w:r>
      <w:proofErr w:type="spellEnd"/>
      <w:r w:rsidRPr="00A56BD3">
        <w:rPr>
          <w:rFonts w:asciiTheme="majorHAnsi" w:eastAsia="ＭＳ Ｐゴシック" w:hAnsiTheme="majorHAnsi" w:cstheme="majorHAnsi"/>
        </w:rPr>
        <w:t xml:space="preserve"> Group Function</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for the Host group function.</w:t>
      </w:r>
    </w:p>
    <w:p w:rsidR="00822D6C" w:rsidRPr="00A56BD3" w:rsidRDefault="00822D6C" w:rsidP="00822D6C">
      <w:pPr>
        <w:ind w:firstLineChars="50" w:firstLine="105"/>
        <w:rPr>
          <w:rFonts w:asciiTheme="majorHAnsi" w:eastAsia="ＭＳ Ｐゴシック" w:hAnsiTheme="majorHAnsi" w:cstheme="majorHAnsi"/>
        </w:rPr>
      </w:pPr>
      <w:r w:rsidRPr="00A56BD3">
        <w:rPr>
          <w:rFonts w:asciiTheme="majorHAnsi" w:eastAsia="ＭＳ Ｐゴシック" w:hAnsiTheme="majorHAnsi" w:cstheme="majorHAnsi"/>
        </w:rPr>
        <w:t>・</w:t>
      </w:r>
      <w:r w:rsidRPr="00A56BD3">
        <w:rPr>
          <w:rFonts w:asciiTheme="majorHAnsi" w:eastAsia="ＭＳ Ｐゴシック" w:hAnsiTheme="majorHAnsi" w:cstheme="majorHAnsi"/>
        </w:rPr>
        <w:t>Create as host group menu</w:t>
      </w:r>
    </w:p>
    <w:p w:rsidR="00822D6C" w:rsidRPr="00A56BD3" w:rsidRDefault="00822D6C" w:rsidP="00822D6C">
      <w:pPr>
        <w:ind w:leftChars="50" w:left="105"/>
        <w:rPr>
          <w:rFonts w:asciiTheme="majorHAnsi" w:eastAsia="ＭＳ Ｐゴシック" w:hAnsiTheme="majorHAnsi" w:cstheme="majorHAnsi"/>
        </w:rPr>
      </w:pPr>
      <w:r w:rsidRPr="00A56BD3">
        <w:rPr>
          <w:rFonts w:asciiTheme="majorHAnsi" w:eastAsia="ＭＳ Ｐゴシック" w:hAnsiTheme="majorHAnsi" w:cstheme="majorHAnsi"/>
        </w:rPr>
        <w:t>For example, when define the same item repeatedly, such as "IP address" + "domain" in the hosts file, we recommend using the vertical menu for better visibility.</w:t>
      </w:r>
      <w:r w:rsidR="00481FA2" w:rsidRPr="00A56BD3">
        <w:rPr>
          <w:rFonts w:asciiTheme="majorHAnsi" w:eastAsia="ＭＳ Ｐゴシック" w:hAnsiTheme="majorHAnsi" w:cstheme="majorHAnsi"/>
        </w:rPr>
        <w:t xml:space="preserve"> If you do not need to enumerate a fixed number of items repeatedly like the kernel parameters, we recommend that you do not use the </w:t>
      </w:r>
      <w:r w:rsidR="00481FA2" w:rsidRPr="00A56BD3">
        <w:rPr>
          <w:rFonts w:asciiTheme="majorHAnsi" w:eastAsia="ＭＳ Ｐゴシック" w:hAnsiTheme="majorHAnsi" w:cstheme="majorHAnsi"/>
        </w:rPr>
        <w:t>「</w:t>
      </w:r>
      <w:r w:rsidR="00481FA2" w:rsidRPr="00A56BD3">
        <w:rPr>
          <w:rFonts w:asciiTheme="majorHAnsi" w:eastAsia="ＭＳ Ｐゴシック" w:hAnsiTheme="majorHAnsi" w:cstheme="majorHAnsi"/>
        </w:rPr>
        <w:t>Vertical menu</w:t>
      </w:r>
      <w:r w:rsidR="00481FA2" w:rsidRPr="00A56BD3">
        <w:rPr>
          <w:rFonts w:asciiTheme="majorHAnsi" w:eastAsia="ＭＳ Ｐゴシック" w:hAnsiTheme="majorHAnsi" w:cstheme="majorHAnsi"/>
        </w:rPr>
        <w:t>」</w:t>
      </w:r>
      <w:r w:rsidR="00481FA2" w:rsidRPr="00A56BD3">
        <w:rPr>
          <w:rFonts w:asciiTheme="majorHAnsi" w:eastAsia="ＭＳ Ｐゴシック" w:hAnsiTheme="majorHAnsi" w:cstheme="majorHAnsi"/>
        </w:rPr>
        <w:t xml:space="preserve"> and use the normal menu.</w:t>
      </w:r>
    </w:p>
    <w:p w:rsidR="00543A3F" w:rsidRPr="00A56BD3" w:rsidRDefault="00D8077A" w:rsidP="00543A3F">
      <w:pPr>
        <w:ind w:leftChars="50" w:left="105"/>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31680" behindDoc="0" locked="0" layoutInCell="1" allowOverlap="1" wp14:anchorId="10733D91" wp14:editId="300DA58A">
                <wp:simplePos x="0" y="0"/>
                <wp:positionH relativeFrom="column">
                  <wp:posOffset>7505700</wp:posOffset>
                </wp:positionH>
                <wp:positionV relativeFrom="paragraph">
                  <wp:posOffset>2123440</wp:posOffset>
                </wp:positionV>
                <wp:extent cx="986296" cy="264560"/>
                <wp:effectExtent l="0" t="0" r="0" b="0"/>
                <wp:wrapNone/>
                <wp:docPr id="36" name="テキスト ボックス 4"/>
                <wp:cNvGraphicFramePr/>
                <a:graphic xmlns:a="http://schemas.openxmlformats.org/drawingml/2006/main">
                  <a:graphicData uri="http://schemas.microsoft.com/office/word/2010/wordprocessingShape">
                    <wps:wsp>
                      <wps:cNvSpPr txBox="1"/>
                      <wps:spPr>
                        <a:xfrm>
                          <a:off x="0" y="0"/>
                          <a:ext cx="986296" cy="26456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D2293" w:rsidRDefault="00FD2293" w:rsidP="00D8077A">
                            <w:pPr>
                              <w:pStyle w:val="Web"/>
                              <w:spacing w:before="0" w:beforeAutospacing="0" w:after="0" w:afterAutospacing="0"/>
                            </w:pPr>
                            <w:r>
                              <w:rPr>
                                <w:rFonts w:asciiTheme="minorHAnsi" w:eastAsiaTheme="minorEastAsia" w:hAnsi="Century" w:cstheme="minorBidi"/>
                                <w:color w:val="000000" w:themeColor="text1"/>
                                <w:sz w:val="22"/>
                                <w:szCs w:val="22"/>
                              </w:rPr>
                              <w:t>Vertical menu</w:t>
                            </w:r>
                          </w:p>
                        </w:txbxContent>
                      </wps:txbx>
                      <wps:bodyPr vertOverflow="clip" horzOverflow="clip" wrap="none" rtlCol="0" anchor="t">
                        <a:spAutoFit/>
                      </wps:bodyPr>
                    </wps:wsp>
                  </a:graphicData>
                </a:graphic>
              </wp:anchor>
            </w:drawing>
          </mc:Choice>
          <mc:Fallback>
            <w:pict>
              <v:shapetype w14:anchorId="10733D91" id="_x0000_t202" coordsize="21600,21600" o:spt="202" path="m,l,21600r21600,l21600,xe">
                <v:stroke joinstyle="miter"/>
                <v:path gradientshapeok="t" o:connecttype="rect"/>
              </v:shapetype>
              <v:shape id="テキスト ボックス 4" o:spid="_x0000_s1032" type="#_x0000_t202" style="position:absolute;left:0;text-align:left;margin-left:591pt;margin-top:167.2pt;width:77.65pt;height:20.85pt;z-index:252231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" filled="f" stroked="f">
                <v:textbox style="mso-fit-shape-to-text:t">
                  <w:txbxContent>
                    <w:p w:rsidR="00FD2293" w:rsidRDefault="00FD2293" w:rsidP="00D8077A">
                      <w:pPr>
                        <w:pStyle w:val="Web"/>
                        <w:spacing w:before="0" w:beforeAutospacing="0" w:after="0" w:afterAutospacing="0"/>
                      </w:pPr>
                      <w:r>
                        <w:rPr>
                          <w:rFonts w:asciiTheme="minorHAnsi" w:eastAsiaTheme="minorEastAsia" w:hAnsi="Century" w:cstheme="minorBidi"/>
                          <w:color w:val="000000" w:themeColor="text1"/>
                          <w:sz w:val="22"/>
                          <w:szCs w:val="22"/>
                        </w:rPr>
                        <w:t>Vertical menu</w:t>
                      </w:r>
                    </w:p>
                  </w:txbxContent>
                </v:textbox>
              </v:shape>
            </w:pict>
          </mc:Fallback>
        </mc:AlternateConten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noProof/>
        </w:rPr>
        <w:drawing>
          <wp:inline distT="0" distB="0" distL="0" distR="0" wp14:anchorId="6A419EFE" wp14:editId="727D670A">
            <wp:extent cx="4248150" cy="95250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952500"/>
                    </a:xfrm>
                    <a:prstGeom prst="rect">
                      <a:avLst/>
                    </a:prstGeom>
                  </pic:spPr>
                </pic:pic>
              </a:graphicData>
            </a:graphic>
          </wp:inline>
        </w:drawing>
      </w:r>
    </w:p>
    <w:p w:rsidR="00160ACA" w:rsidRPr="00A56BD3" w:rsidRDefault="008363A9" w:rsidP="00D8077A">
      <w:pPr>
        <w:ind w:firstLineChars="600" w:firstLine="1265"/>
        <w:rPr>
          <w:rFonts w:asciiTheme="majorHAnsi" w:eastAsia="ＭＳ Ｐゴシック" w:hAnsiTheme="majorHAnsi" w:cstheme="majorHAnsi"/>
          <w:b/>
        </w:rPr>
      </w:pPr>
      <w:r w:rsidRPr="00A56BD3">
        <w:rPr>
          <w:rFonts w:asciiTheme="majorHAnsi" w:eastAsia="ＭＳ Ｐゴシック" w:hAnsiTheme="majorHAnsi" w:cstheme="majorHAnsi"/>
          <w:b/>
        </w:rPr>
        <w:t>Figure 4-5 C</w:t>
      </w:r>
      <w:r w:rsidR="00465A96" w:rsidRPr="00A56BD3">
        <w:rPr>
          <w:rFonts w:asciiTheme="majorHAnsi" w:eastAsia="ＭＳ Ｐゴシック" w:hAnsiTheme="majorHAnsi" w:cstheme="majorHAnsi"/>
          <w:b/>
        </w:rPr>
        <w:t>omparison of “Normal menu” and “V</w:t>
      </w:r>
      <w:r w:rsidR="00481FA2" w:rsidRPr="00A56BD3">
        <w:rPr>
          <w:rFonts w:asciiTheme="majorHAnsi" w:eastAsia="ＭＳ Ｐゴシック" w:hAnsiTheme="majorHAnsi" w:cstheme="majorHAnsi"/>
          <w:b/>
        </w:rPr>
        <w:t>ertical menu”</w:t>
      </w:r>
    </w:p>
    <w:p w:rsidR="00E9381E" w:rsidRPr="00A56BD3" w:rsidRDefault="009C150A" w:rsidP="00A909AF">
      <w:pPr>
        <w:pStyle w:val="1"/>
      </w:pPr>
      <w:bookmarkStart w:id="43" w:name="_Ref497926944"/>
      <w:bookmarkStart w:id="44" w:name="_Ref498093768"/>
      <w:bookmarkStart w:id="45" w:name="_Toc106636251"/>
      <w:r w:rsidRPr="00A56BD3">
        <w:lastRenderedPageBreak/>
        <w:t>Operation descr</w:t>
      </w:r>
      <w:r w:rsidR="006D5F86" w:rsidRPr="00A56BD3">
        <w:t xml:space="preserve">iption of </w:t>
      </w:r>
      <w:r w:rsidR="00036711" w:rsidRPr="00A56BD3">
        <w:t>(De</w:t>
      </w:r>
      <w:r w:rsidR="00E9381E" w:rsidRPr="00A56BD3">
        <w:t>fine/Create Menu</w:t>
      </w:r>
      <w:r w:rsidR="00036711" w:rsidRPr="00A56BD3">
        <w:t>)</w:t>
      </w:r>
      <w:r w:rsidR="006D5F86" w:rsidRPr="00A56BD3">
        <w:t xml:space="preserve"> menu</w:t>
      </w:r>
      <w:bookmarkEnd w:id="45"/>
    </w:p>
    <w:p w:rsidR="00BD63A9" w:rsidRPr="00A56BD3" w:rsidRDefault="00BD63A9" w:rsidP="00BD63A9">
      <w:pPr>
        <w:rPr>
          <w:rFonts w:asciiTheme="majorHAnsi" w:hAnsiTheme="majorHAnsi" w:cstheme="majorHAnsi"/>
        </w:rPr>
      </w:pPr>
      <w:r w:rsidRPr="00A56BD3">
        <w:rPr>
          <w:rFonts w:asciiTheme="majorHAnsi" w:hAnsiTheme="majorHAnsi" w:cstheme="majorHAnsi"/>
        </w:rPr>
        <w:t>Menu creation and parameter sheet/data sheet definition are performed in “Define/Create Menu” screen.</w:t>
      </w:r>
    </w:p>
    <w:p w:rsidR="001D6A11" w:rsidRPr="00A56BD3" w:rsidRDefault="001D6A11" w:rsidP="00BD63A9">
      <w:pPr>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065792" behindDoc="0" locked="0" layoutInCell="1" allowOverlap="1" wp14:anchorId="14514EB8" wp14:editId="0E45967A">
                <wp:simplePos x="0" y="0"/>
                <wp:positionH relativeFrom="column">
                  <wp:posOffset>5396230</wp:posOffset>
                </wp:positionH>
                <wp:positionV relativeFrom="page">
                  <wp:posOffset>1756410</wp:posOffset>
                </wp:positionV>
                <wp:extent cx="397510" cy="271780"/>
                <wp:effectExtent l="19050" t="0" r="21590" b="166370"/>
                <wp:wrapNone/>
                <wp:docPr id="352" name="四角形吹き出し 352"/>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49480"/>
                            <a:gd name="adj2" fmla="val 97540"/>
                          </a:avLst>
                        </a:prstGeom>
                        <a:ln/>
                      </wps:spPr>
                      <wps:style>
                        <a:lnRef idx="2">
                          <a:schemeClr val="accent2"/>
                        </a:lnRef>
                        <a:fillRef idx="1">
                          <a:schemeClr val="lt1"/>
                        </a:fillRef>
                        <a:effectRef idx="0">
                          <a:schemeClr val="accent2"/>
                        </a:effectRef>
                        <a:fontRef idx="minor">
                          <a:schemeClr val="dk1"/>
                        </a:fontRef>
                      </wps:style>
                      <wps:txbx>
                        <w:txbxContent>
                          <w:p w:rsidR="00FD2293" w:rsidRPr="00543B32" w:rsidRDefault="00FD2293" w:rsidP="001D6A11">
                            <w:pPr>
                              <w:jc w:val="center"/>
                              <w:rPr>
                                <w:sz w:val="16"/>
                                <w:szCs w:val="16"/>
                              </w:rPr>
                            </w:pPr>
                            <w:r>
                              <w:rPr>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14EB8" id="四角形吹き出し 352" o:spid="_x0000_s1033" type="#_x0000_t61" style="position:absolute;left:0;text-align:left;margin-left:424.9pt;margin-top:138.3pt;width:31.3pt;height:21.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" adj="112,31869" fillcolor="white [3201]" strokecolor="#ed7d31 [3205]" strokeweight="1pt">
                <v:textbox>
                  <w:txbxContent>
                    <w:p w:rsidR="00FD2293" w:rsidRPr="00543B32" w:rsidRDefault="00FD2293" w:rsidP="001D6A11">
                      <w:pPr>
                        <w:jc w:val="center"/>
                        <w:rPr>
                          <w:sz w:val="16"/>
                          <w:szCs w:val="16"/>
                        </w:rPr>
                      </w:pPr>
                      <w:r>
                        <w:rPr>
                          <w:sz w:val="16"/>
                          <w:szCs w:val="16"/>
                        </w:rPr>
                        <w:t>B</w:t>
                      </w:r>
                    </w:p>
                  </w:txbxContent>
                </v:textbox>
                <w10:wrap anchory="page"/>
              </v:shape>
            </w:pict>
          </mc:Fallback>
        </mc:AlternateContent>
      </w:r>
      <w:r w:rsidRPr="00A56BD3">
        <w:rPr>
          <w:rFonts w:asciiTheme="majorHAnsi" w:hAnsiTheme="majorHAnsi" w:cstheme="majorHAnsi"/>
          <w:noProof/>
        </w:rPr>
        <mc:AlternateContent>
          <mc:Choice Requires="wps">
            <w:drawing>
              <wp:anchor distT="0" distB="0" distL="114300" distR="114300" simplePos="0" relativeHeight="252064768" behindDoc="0" locked="0" layoutInCell="1" allowOverlap="1" wp14:anchorId="4434A381" wp14:editId="32715F2F">
                <wp:simplePos x="0" y="0"/>
                <wp:positionH relativeFrom="column">
                  <wp:posOffset>3580765</wp:posOffset>
                </wp:positionH>
                <wp:positionV relativeFrom="page">
                  <wp:posOffset>1736725</wp:posOffset>
                </wp:positionV>
                <wp:extent cx="397510" cy="271780"/>
                <wp:effectExtent l="0" t="0" r="21590" b="185420"/>
                <wp:wrapNone/>
                <wp:docPr id="91" name="四角形吹き出し 91"/>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37530"/>
                            <a:gd name="adj2" fmla="val 101909"/>
                          </a:avLst>
                        </a:prstGeom>
                        <a:ln/>
                      </wps:spPr>
                      <wps:style>
                        <a:lnRef idx="2">
                          <a:schemeClr val="accent2"/>
                        </a:lnRef>
                        <a:fillRef idx="1">
                          <a:schemeClr val="lt1"/>
                        </a:fillRef>
                        <a:effectRef idx="0">
                          <a:schemeClr val="accent2"/>
                        </a:effectRef>
                        <a:fontRef idx="minor">
                          <a:schemeClr val="dk1"/>
                        </a:fontRef>
                      </wps:style>
                      <wps:txbx>
                        <w:txbxContent>
                          <w:p w:rsidR="00FD2293" w:rsidRPr="00543B32" w:rsidRDefault="00FD2293" w:rsidP="001D6A11">
                            <w:pPr>
                              <w:jc w:val="center"/>
                              <w:rPr>
                                <w:sz w:val="16"/>
                                <w:szCs w:val="16"/>
                              </w:rPr>
                            </w:pPr>
                            <w:r>
                              <w:rPr>
                                <w:rFonts w:hint="eastAsia"/>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A381" id="四角形吹き出し 91" o:spid="_x0000_s1034" type="#_x0000_t61" style="position:absolute;left:0;text-align:left;margin-left:281.95pt;margin-top:136.75pt;width:31.3pt;height:21.4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" adj="2694,32812" fillcolor="white [3201]" strokecolor="#ed7d31 [3205]" strokeweight="1pt">
                <v:textbox>
                  <w:txbxContent>
                    <w:p w:rsidR="00FD2293" w:rsidRPr="00543B32" w:rsidRDefault="00FD2293" w:rsidP="001D6A11">
                      <w:pPr>
                        <w:jc w:val="center"/>
                        <w:rPr>
                          <w:sz w:val="16"/>
                          <w:szCs w:val="16"/>
                        </w:rPr>
                      </w:pPr>
                      <w:r>
                        <w:rPr>
                          <w:rFonts w:hint="eastAsia"/>
                          <w:sz w:val="16"/>
                          <w:szCs w:val="16"/>
                        </w:rPr>
                        <w:t>A</w:t>
                      </w:r>
                    </w:p>
                  </w:txbxContent>
                </v:textbox>
                <w10:wrap anchory="page"/>
              </v:shape>
            </w:pict>
          </mc:Fallback>
        </mc:AlternateContent>
      </w:r>
      <w:r w:rsidRPr="00A56BD3">
        <w:rPr>
          <w:rFonts w:asciiTheme="majorHAnsi" w:hAnsiTheme="majorHAnsi" w:cstheme="majorHAnsi"/>
          <w:noProof/>
        </w:rPr>
        <mc:AlternateContent>
          <mc:Choice Requires="wps">
            <w:drawing>
              <wp:anchor distT="0" distB="0" distL="114300" distR="114300" simplePos="0" relativeHeight="252063744" behindDoc="0" locked="0" layoutInCell="1" allowOverlap="1" wp14:anchorId="5C15094D" wp14:editId="2E12B181">
                <wp:simplePos x="0" y="0"/>
                <wp:positionH relativeFrom="margin">
                  <wp:align>right</wp:align>
                </wp:positionH>
                <wp:positionV relativeFrom="paragraph">
                  <wp:posOffset>574675</wp:posOffset>
                </wp:positionV>
                <wp:extent cx="1371600" cy="2832100"/>
                <wp:effectExtent l="0" t="0" r="19050" b="25400"/>
                <wp:wrapNone/>
                <wp:docPr id="89" name="正方形/長方形 89"/>
                <wp:cNvGraphicFramePr/>
                <a:graphic xmlns:a="http://schemas.openxmlformats.org/drawingml/2006/main">
                  <a:graphicData uri="http://schemas.microsoft.com/office/word/2010/wordprocessingShape">
                    <wps:wsp>
                      <wps:cNvSpPr/>
                      <wps:spPr>
                        <a:xfrm>
                          <a:off x="0" y="0"/>
                          <a:ext cx="1371600" cy="2832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F99E3" id="正方形/長方形 89" o:spid="_x0000_s1026" style="position:absolute;left:0;text-align:left;margin-left:56.8pt;margin-top:45.25pt;width:108pt;height:223pt;z-index:252063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" filled="f" strokecolor="red" strokeweight="1.25pt">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062720" behindDoc="0" locked="0" layoutInCell="1" allowOverlap="1" wp14:anchorId="4D56D130" wp14:editId="16A40BB0">
                <wp:simplePos x="0" y="0"/>
                <wp:positionH relativeFrom="margin">
                  <wp:posOffset>795020</wp:posOffset>
                </wp:positionH>
                <wp:positionV relativeFrom="paragraph">
                  <wp:posOffset>581025</wp:posOffset>
                </wp:positionV>
                <wp:extent cx="3933825" cy="1866900"/>
                <wp:effectExtent l="0" t="0" r="28575" b="19050"/>
                <wp:wrapNone/>
                <wp:docPr id="87" name="正方形/長方形 87"/>
                <wp:cNvGraphicFramePr/>
                <a:graphic xmlns:a="http://schemas.openxmlformats.org/drawingml/2006/main">
                  <a:graphicData uri="http://schemas.microsoft.com/office/word/2010/wordprocessingShape">
                    <wps:wsp>
                      <wps:cNvSpPr/>
                      <wps:spPr>
                        <a:xfrm>
                          <a:off x="0" y="0"/>
                          <a:ext cx="3933825" cy="18669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90010" id="正方形/長方形 87" o:spid="_x0000_s1026" style="position:absolute;left:0;text-align:left;margin-left:62.6pt;margin-top:45.75pt;width:309.75pt;height:147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" filled="f" strokecolor="red" strokeweight="1.25pt">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066816" behindDoc="0" locked="0" layoutInCell="1" allowOverlap="1" wp14:anchorId="109E8FCA" wp14:editId="2DFEE963">
                <wp:simplePos x="0" y="0"/>
                <wp:positionH relativeFrom="margin">
                  <wp:posOffset>791845</wp:posOffset>
                </wp:positionH>
                <wp:positionV relativeFrom="paragraph">
                  <wp:posOffset>2438400</wp:posOffset>
                </wp:positionV>
                <wp:extent cx="3933825" cy="1038225"/>
                <wp:effectExtent l="0" t="0" r="28575" b="28575"/>
                <wp:wrapNone/>
                <wp:docPr id="355" name="正方形/長方形 355"/>
                <wp:cNvGraphicFramePr/>
                <a:graphic xmlns:a="http://schemas.openxmlformats.org/drawingml/2006/main">
                  <a:graphicData uri="http://schemas.microsoft.com/office/word/2010/wordprocessingShape">
                    <wps:wsp>
                      <wps:cNvSpPr/>
                      <wps:spPr>
                        <a:xfrm>
                          <a:off x="0" y="0"/>
                          <a:ext cx="3933825" cy="10382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F54D6" id="正方形/長方形 355" o:spid="_x0000_s1026" style="position:absolute;left:0;text-align:left;margin-left:62.35pt;margin-top:192pt;width:309.75pt;height:8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" filled="f" strokecolor="red" strokeweight="1.25pt">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067840" behindDoc="0" locked="0" layoutInCell="1" allowOverlap="1" wp14:anchorId="352D8238" wp14:editId="2DE96035">
                <wp:simplePos x="0" y="0"/>
                <wp:positionH relativeFrom="column">
                  <wp:posOffset>299720</wp:posOffset>
                </wp:positionH>
                <wp:positionV relativeFrom="page">
                  <wp:posOffset>4100830</wp:posOffset>
                </wp:positionV>
                <wp:extent cx="397510" cy="271780"/>
                <wp:effectExtent l="0" t="0" r="154940" b="280670"/>
                <wp:wrapNone/>
                <wp:docPr id="356" name="四角形吹き出し 356"/>
                <wp:cNvGraphicFramePr/>
                <a:graphic xmlns:a="http://schemas.openxmlformats.org/drawingml/2006/main">
                  <a:graphicData uri="http://schemas.microsoft.com/office/word/2010/wordprocessingShape">
                    <wps:wsp>
                      <wps:cNvSpPr/>
                      <wps:spPr>
                        <a:xfrm>
                          <a:off x="0" y="0"/>
                          <a:ext cx="397510" cy="271780"/>
                        </a:xfrm>
                        <a:prstGeom prst="wedgeRectCallout">
                          <a:avLst>
                            <a:gd name="adj1" fmla="val 71511"/>
                            <a:gd name="adj2" fmla="val 130311"/>
                          </a:avLst>
                        </a:prstGeom>
                        <a:ln/>
                      </wps:spPr>
                      <wps:style>
                        <a:lnRef idx="2">
                          <a:schemeClr val="accent2"/>
                        </a:lnRef>
                        <a:fillRef idx="1">
                          <a:schemeClr val="lt1"/>
                        </a:fillRef>
                        <a:effectRef idx="0">
                          <a:schemeClr val="accent2"/>
                        </a:effectRef>
                        <a:fontRef idx="minor">
                          <a:schemeClr val="dk1"/>
                        </a:fontRef>
                      </wps:style>
                      <wps:txbx>
                        <w:txbxContent>
                          <w:p w:rsidR="00FD2293" w:rsidRPr="00543B32" w:rsidRDefault="00FD2293" w:rsidP="001D6A11">
                            <w:pPr>
                              <w:jc w:val="center"/>
                              <w:rPr>
                                <w:sz w:val="16"/>
                                <w:szCs w:val="16"/>
                              </w:rPr>
                            </w:pP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D8238" id="四角形吹き出し 356" o:spid="_x0000_s1035" type="#_x0000_t61" style="position:absolute;left:0;text-align:left;margin-left:23.6pt;margin-top:322.9pt;width:31.3pt;height:21.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" adj="26246,38947" fillcolor="white [3201]" strokecolor="#ed7d31 [3205]" strokeweight="1pt">
                <v:textbox>
                  <w:txbxContent>
                    <w:p w:rsidR="00FD2293" w:rsidRPr="00543B32" w:rsidRDefault="00FD2293" w:rsidP="001D6A11">
                      <w:pPr>
                        <w:jc w:val="center"/>
                        <w:rPr>
                          <w:sz w:val="16"/>
                          <w:szCs w:val="16"/>
                        </w:rPr>
                      </w:pPr>
                      <w:r>
                        <w:rPr>
                          <w:sz w:val="16"/>
                          <w:szCs w:val="16"/>
                        </w:rPr>
                        <w:t>C</w:t>
                      </w:r>
                    </w:p>
                  </w:txbxContent>
                </v:textbox>
                <w10:wrap anchory="page"/>
              </v:shape>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060672" behindDoc="0" locked="0" layoutInCell="1" allowOverlap="1" wp14:anchorId="09B8D62D" wp14:editId="12FD2B1B">
                <wp:simplePos x="0" y="0"/>
                <wp:positionH relativeFrom="margin">
                  <wp:align>left</wp:align>
                </wp:positionH>
                <wp:positionV relativeFrom="paragraph">
                  <wp:posOffset>771525</wp:posOffset>
                </wp:positionV>
                <wp:extent cx="790575" cy="190500"/>
                <wp:effectExtent l="0" t="0" r="28575" b="19050"/>
                <wp:wrapNone/>
                <wp:docPr id="53" name="正方形/長方形 53"/>
                <wp:cNvGraphicFramePr/>
                <a:graphic xmlns:a="http://schemas.openxmlformats.org/drawingml/2006/main">
                  <a:graphicData uri="http://schemas.microsoft.com/office/word/2010/wordprocessingShape">
                    <wps:wsp>
                      <wps:cNvSpPr/>
                      <wps:spPr>
                        <a:xfrm>
                          <a:off x="0" y="0"/>
                          <a:ext cx="790575" cy="190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66CE1" id="正方形/長方形 53" o:spid="_x0000_s1026" style="position:absolute;left:0;text-align:left;margin-left:0;margin-top:60.75pt;width:62.25pt;height:15pt;z-index:252060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" filled="f" strokecolor="red" strokeweight="1.25pt">
                <w10:wrap anchorx="margin"/>
              </v:rect>
            </w:pict>
          </mc:Fallback>
        </mc:AlternateContent>
      </w:r>
      <w:r w:rsidRPr="00A56BD3">
        <w:rPr>
          <w:rFonts w:asciiTheme="majorHAnsi" w:hAnsiTheme="majorHAnsi" w:cstheme="majorHAnsi"/>
          <w:noProof/>
        </w:rPr>
        <w:drawing>
          <wp:inline distT="0" distB="0" distL="0" distR="0" wp14:anchorId="297D2926" wp14:editId="5D7A9D75">
            <wp:extent cx="6119495" cy="372173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21735"/>
                    </a:xfrm>
                    <a:prstGeom prst="rect">
                      <a:avLst/>
                    </a:prstGeom>
                  </pic:spPr>
                </pic:pic>
              </a:graphicData>
            </a:graphic>
          </wp:inline>
        </w:drawing>
      </w:r>
    </w:p>
    <w:p w:rsidR="00AE042D" w:rsidRPr="00A56BD3" w:rsidRDefault="00AE042D" w:rsidP="00BD63A9">
      <w:pPr>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5.1 “Create/define menu” menu</w:t>
      </w:r>
    </w:p>
    <w:p w:rsidR="00581365" w:rsidRPr="00A56BD3" w:rsidRDefault="001764E3" w:rsidP="005934B1">
      <w:pPr>
        <w:pStyle w:val="20"/>
      </w:pPr>
      <w:bookmarkStart w:id="46" w:name="_Toc48657961"/>
      <w:bookmarkStart w:id="47" w:name="_Toc106636252"/>
      <w:r w:rsidRPr="00A56BD3">
        <w:t>(A) Setting</w:t>
      </w:r>
      <w:r w:rsidR="00210C48" w:rsidRPr="00A56BD3">
        <w:t xml:space="preserve"> of</w:t>
      </w:r>
      <w:r w:rsidRPr="00A56BD3">
        <w:t xml:space="preserve"> </w:t>
      </w:r>
      <w:r w:rsidR="00E2219F" w:rsidRPr="00A56BD3">
        <w:t>I</w:t>
      </w:r>
      <w:r w:rsidRPr="00A56BD3">
        <w:t>tem/</w:t>
      </w:r>
      <w:r w:rsidR="00E2219F" w:rsidRPr="00A56BD3">
        <w:t>G</w:t>
      </w:r>
      <w:r w:rsidRPr="00A56BD3">
        <w:t>roup</w:t>
      </w:r>
      <w:bookmarkEnd w:id="46"/>
      <w:r w:rsidR="00E2219F" w:rsidRPr="00A56BD3">
        <w:t>/R</w:t>
      </w:r>
      <w:r w:rsidRPr="00A56BD3">
        <w:t>epeat</w:t>
      </w:r>
      <w:bookmarkEnd w:id="47"/>
    </w:p>
    <w:p w:rsidR="00A909AF" w:rsidRPr="00A56BD3" w:rsidRDefault="00FB6213" w:rsidP="004F7FE5">
      <w:pPr>
        <w:ind w:firstLineChars="300" w:firstLine="630"/>
        <w:rPr>
          <w:rFonts w:asciiTheme="majorHAnsi" w:hAnsiTheme="majorHAnsi" w:cstheme="majorHAnsi"/>
        </w:rPr>
      </w:pPr>
      <w:r w:rsidRPr="00A56BD3">
        <w:rPr>
          <w:rFonts w:asciiTheme="majorHAnsi" w:hAnsiTheme="majorHAnsi" w:cstheme="majorHAnsi"/>
        </w:rPr>
        <w:t xml:space="preserve">Set the items for </w:t>
      </w:r>
      <w:r w:rsidR="001A3894" w:rsidRPr="00A56BD3">
        <w:rPr>
          <w:rFonts w:asciiTheme="majorHAnsi" w:hAnsiTheme="majorHAnsi" w:cstheme="majorHAnsi"/>
        </w:rPr>
        <w:t>menu</w:t>
      </w:r>
      <w:r w:rsidR="00C00BEB" w:rsidRPr="00A56BD3">
        <w:rPr>
          <w:rFonts w:asciiTheme="majorHAnsi" w:hAnsiTheme="majorHAnsi" w:cstheme="majorHAnsi"/>
        </w:rPr>
        <w:t xml:space="preserve"> </w:t>
      </w:r>
      <w:r w:rsidR="001A3894" w:rsidRPr="00A56BD3">
        <w:rPr>
          <w:rFonts w:asciiTheme="majorHAnsi" w:hAnsiTheme="majorHAnsi" w:cstheme="majorHAnsi"/>
        </w:rPr>
        <w:t>(</w:t>
      </w:r>
      <w:r w:rsidRPr="00A56BD3">
        <w:rPr>
          <w:rFonts w:asciiTheme="majorHAnsi" w:hAnsiTheme="majorHAnsi" w:cstheme="majorHAnsi"/>
        </w:rPr>
        <w:t>parameter sheet</w:t>
      </w:r>
      <w:r w:rsidR="001A3894" w:rsidRPr="00A56BD3">
        <w:rPr>
          <w:rFonts w:asciiTheme="majorHAnsi" w:hAnsiTheme="majorHAnsi" w:cstheme="majorHAnsi"/>
        </w:rPr>
        <w:t>/data sheet)</w:t>
      </w:r>
    </w:p>
    <w:p w:rsidR="00FB6213" w:rsidRPr="00A56BD3" w:rsidRDefault="00FB6213"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Item button</w:t>
      </w:r>
    </w:p>
    <w:p w:rsidR="00FB6213" w:rsidRPr="00A56BD3" w:rsidRDefault="00FB6213" w:rsidP="00FB6213">
      <w:pPr>
        <w:pStyle w:val="a8"/>
        <w:ind w:leftChars="0" w:left="1259"/>
        <w:rPr>
          <w:rFonts w:asciiTheme="majorHAnsi" w:hAnsiTheme="majorHAnsi" w:cstheme="majorHAnsi"/>
        </w:rPr>
      </w:pPr>
      <w:r w:rsidRPr="00A56BD3">
        <w:rPr>
          <w:rFonts w:asciiTheme="majorHAnsi" w:hAnsiTheme="majorHAnsi" w:cstheme="majorHAnsi"/>
        </w:rPr>
        <w:t>Click “Item” button to add new item and set it.</w:t>
      </w:r>
    </w:p>
    <w:p w:rsidR="00DA0B65" w:rsidRPr="00A56BD3" w:rsidRDefault="003B3E63" w:rsidP="00FB6213">
      <w:pPr>
        <w:pStyle w:val="a8"/>
        <w:ind w:leftChars="0" w:left="1259"/>
        <w:rPr>
          <w:rFonts w:asciiTheme="majorHAnsi" w:hAnsiTheme="majorHAnsi" w:cstheme="majorHAnsi"/>
        </w:rPr>
      </w:pPr>
      <w:r w:rsidRPr="00A56BD3">
        <w:rPr>
          <w:rFonts w:asciiTheme="majorHAnsi" w:hAnsiTheme="majorHAnsi" w:cstheme="majorHAnsi"/>
        </w:rPr>
        <w:t>It is possible to add it as an item to the menu (parameter sheet/data sheet) by selecting the input method from the pull-down menu and entering the required items.</w:t>
      </w:r>
    </w:p>
    <w:p w:rsidR="003B3E63" w:rsidRPr="00A56BD3" w:rsidRDefault="00694547" w:rsidP="00694547">
      <w:pPr>
        <w:rPr>
          <w:rFonts w:asciiTheme="majorHAnsi" w:hAnsiTheme="majorHAnsi" w:cstheme="majorHAnsi"/>
        </w:rPr>
      </w:pPr>
      <w:r w:rsidRPr="00A56BD3">
        <w:rPr>
          <w:rFonts w:asciiTheme="majorHAnsi" w:hAnsiTheme="majorHAnsi" w:cstheme="majorHAnsi"/>
        </w:rPr>
        <w:t xml:space="preserve">      </w:t>
      </w:r>
      <w:r w:rsidRPr="00A56BD3">
        <w:rPr>
          <w:rFonts w:asciiTheme="majorHAnsi" w:hAnsiTheme="majorHAnsi" w:cstheme="majorHAnsi"/>
          <w:noProof/>
        </w:rPr>
        <w:drawing>
          <wp:inline distT="0" distB="0" distL="0" distR="0" wp14:anchorId="3FA42E8A" wp14:editId="189A2AB8">
            <wp:extent cx="5657816" cy="2515424"/>
            <wp:effectExtent l="0" t="0" r="635" b="0"/>
            <wp:docPr id="45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1218" cy="2516937"/>
                    </a:xfrm>
                    <a:prstGeom prst="rect">
                      <a:avLst/>
                    </a:prstGeom>
                    <a:noFill/>
                    <a:extLst/>
                  </pic:spPr>
                </pic:pic>
              </a:graphicData>
            </a:graphic>
          </wp:inline>
        </w:drawing>
      </w:r>
    </w:p>
    <w:p w:rsidR="00D542F5" w:rsidRPr="00A56BD3" w:rsidRDefault="003B3E63" w:rsidP="00A0297E">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5.1-1 Item creation</w:t>
      </w:r>
    </w:p>
    <w:p w:rsidR="004E343A" w:rsidRPr="00A56BD3" w:rsidRDefault="00D542F5" w:rsidP="00DA0B65">
      <w:pPr>
        <w:pStyle w:val="a8"/>
        <w:ind w:leftChars="0" w:left="420"/>
        <w:jc w:val="center"/>
        <w:rPr>
          <w:rFonts w:asciiTheme="majorHAnsi" w:hAnsiTheme="majorHAnsi" w:cstheme="majorHAnsi"/>
          <w:b/>
        </w:rPr>
      </w:pPr>
      <w:r w:rsidRPr="00A56BD3">
        <w:rPr>
          <w:rFonts w:asciiTheme="majorHAnsi" w:hAnsiTheme="majorHAnsi" w:cstheme="majorHAnsi"/>
          <w:b/>
        </w:rPr>
        <w:lastRenderedPageBreak/>
        <w:t>Table 5</w:t>
      </w:r>
      <w:r w:rsidR="00AD6343" w:rsidRPr="00A56BD3">
        <w:rPr>
          <w:rFonts w:asciiTheme="majorHAnsi" w:hAnsiTheme="majorHAnsi" w:cstheme="majorHAnsi"/>
          <w:b/>
        </w:rPr>
        <w:t>.1-1 s</w:t>
      </w:r>
      <w:r w:rsidRPr="00A56BD3">
        <w:rPr>
          <w:rFonts w:asciiTheme="majorHAnsi" w:hAnsiTheme="majorHAnsi" w:cstheme="majorHAnsi"/>
          <w:b/>
        </w:rPr>
        <w:t>etting item value</w:t>
      </w:r>
    </w:p>
    <w:tbl>
      <w:tblPr>
        <w:tblStyle w:val="16"/>
        <w:tblW w:w="0" w:type="auto"/>
        <w:tblLook w:val="04A0" w:firstRow="1" w:lastRow="0" w:firstColumn="1" w:lastColumn="0" w:noHBand="0" w:noVBand="1"/>
      </w:tblPr>
      <w:tblGrid>
        <w:gridCol w:w="1057"/>
        <w:gridCol w:w="1348"/>
        <w:gridCol w:w="7222"/>
      </w:tblGrid>
      <w:tr w:rsidR="004E343A" w:rsidRPr="00A56BD3" w:rsidTr="0076481E">
        <w:trPr>
          <w:tblHeader/>
        </w:trPr>
        <w:tc>
          <w:tcPr>
            <w:tcW w:w="2357" w:type="dxa"/>
            <w:gridSpan w:val="2"/>
            <w:shd w:val="clear" w:color="auto" w:fill="002B62"/>
          </w:tcPr>
          <w:p w:rsidR="004E343A" w:rsidRPr="00A56BD3" w:rsidRDefault="004E343A"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7270" w:type="dxa"/>
            <w:shd w:val="clear" w:color="auto" w:fill="002B62"/>
          </w:tcPr>
          <w:p w:rsidR="004E343A" w:rsidRPr="00A56BD3" w:rsidRDefault="004E343A"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4E343A" w:rsidRPr="00A56BD3" w:rsidTr="00F55817">
        <w:tc>
          <w:tcPr>
            <w:tcW w:w="2357" w:type="dxa"/>
            <w:gridSpan w:val="2"/>
            <w:shd w:val="clear" w:color="auto" w:fill="E5EAEF"/>
          </w:tcPr>
          <w:p w:rsidR="004E343A" w:rsidRPr="00A56BD3" w:rsidRDefault="004E343A"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 name</w:t>
            </w:r>
          </w:p>
          <w:p w:rsidR="004E343A" w:rsidRPr="00A56BD3" w:rsidRDefault="004E343A"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00DA0B65" w:rsidRPr="00A56BD3">
              <w:rPr>
                <w:rFonts w:asciiTheme="majorHAnsi" w:eastAsia="ＭＳ Ｐゴシック" w:hAnsiTheme="majorHAnsi" w:cstheme="majorHAnsi"/>
                <w:sz w:val="18"/>
                <w:szCs w:val="18"/>
              </w:rPr>
              <w:t>Item 1 is set on default</w:t>
            </w:r>
            <w:r w:rsidRPr="00A56BD3">
              <w:rPr>
                <w:rFonts w:asciiTheme="majorHAnsi" w:eastAsia="ＭＳ Ｐゴシック" w:hAnsiTheme="majorHAnsi" w:cstheme="majorHAnsi"/>
                <w:sz w:val="18"/>
                <w:szCs w:val="18"/>
              </w:rPr>
              <w:t>)</w:t>
            </w:r>
          </w:p>
        </w:tc>
        <w:tc>
          <w:tcPr>
            <w:tcW w:w="7270" w:type="dxa"/>
          </w:tcPr>
          <w:p w:rsidR="004E343A" w:rsidRPr="00A56BD3" w:rsidRDefault="007268A5"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Enter the name of the item.</w:t>
            </w:r>
          </w:p>
          <w:p w:rsidR="004E343A" w:rsidRPr="00A56BD3" w:rsidRDefault="004E343A"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 xml:space="preserve"> Do not use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in the item names. When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is used, the</w:t>
            </w:r>
          </w:p>
          <w:p w:rsidR="004E343A" w:rsidRPr="00A56BD3" w:rsidRDefault="004E343A" w:rsidP="007268A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Substitute value auto registration setting</w:t>
            </w:r>
            <w:r w:rsidRPr="00A56BD3">
              <w:rPr>
                <w:rFonts w:asciiTheme="majorHAnsi" w:eastAsia="ＭＳ Ｐゴシック" w:hAnsiTheme="majorHAnsi" w:cstheme="majorHAnsi"/>
                <w:sz w:val="18"/>
                <w:szCs w:val="18"/>
              </w:rPr>
              <w:t>」</w:t>
            </w:r>
            <w:r w:rsidR="007268A5">
              <w:rPr>
                <w:rFonts w:asciiTheme="majorHAnsi" w:eastAsia="ＭＳ Ｐゴシック" w:hAnsiTheme="majorHAnsi" w:cstheme="majorHAnsi"/>
                <w:sz w:val="18"/>
                <w:szCs w:val="18"/>
              </w:rPr>
              <w:t xml:space="preserve"> for the different drivers</w:t>
            </w:r>
            <w:r w:rsidRPr="00A56BD3">
              <w:rPr>
                <w:rFonts w:asciiTheme="majorHAnsi" w:eastAsia="ＭＳ Ｐゴシック" w:hAnsiTheme="majorHAnsi" w:cstheme="majorHAnsi"/>
                <w:sz w:val="18"/>
                <w:szCs w:val="18"/>
              </w:rPr>
              <w:t xml:space="preserve"> may not work properly.</w:t>
            </w:r>
          </w:p>
        </w:tc>
      </w:tr>
      <w:tr w:rsidR="007268A5" w:rsidRPr="00A56BD3" w:rsidTr="00F55817">
        <w:tc>
          <w:tcPr>
            <w:tcW w:w="2357" w:type="dxa"/>
            <w:gridSpan w:val="2"/>
            <w:shd w:val="clear" w:color="auto" w:fill="E5EAEF"/>
          </w:tcPr>
          <w:p w:rsidR="007268A5" w:rsidRPr="00A56BD3" w:rsidRDefault="007268A5"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Required</w:t>
            </w:r>
          </w:p>
        </w:tc>
        <w:tc>
          <w:tcPr>
            <w:tcW w:w="7270" w:type="dxa"/>
          </w:tcPr>
          <w:p w:rsidR="007268A5" w:rsidRDefault="007268A5"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Select if you want the item to be a required item.</w:t>
            </w:r>
          </w:p>
        </w:tc>
      </w:tr>
      <w:tr w:rsidR="007268A5" w:rsidRPr="00A56BD3" w:rsidTr="00F55817">
        <w:tc>
          <w:tcPr>
            <w:tcW w:w="2357" w:type="dxa"/>
            <w:gridSpan w:val="2"/>
            <w:shd w:val="clear" w:color="auto" w:fill="E5EAEF"/>
          </w:tcPr>
          <w:p w:rsidR="007268A5" w:rsidRPr="00A56BD3" w:rsidRDefault="007268A5"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Unique restraint</w:t>
            </w:r>
          </w:p>
        </w:tc>
        <w:tc>
          <w:tcPr>
            <w:tcW w:w="7270" w:type="dxa"/>
          </w:tcPr>
          <w:p w:rsidR="007268A5" w:rsidRDefault="007268A5" w:rsidP="004E343A">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Select if you want the item to be a unique restrained item.</w:t>
            </w:r>
          </w:p>
        </w:tc>
      </w:tr>
      <w:tr w:rsidR="00DF5AA1" w:rsidRPr="00A56BD3" w:rsidTr="00F55817">
        <w:tc>
          <w:tcPr>
            <w:tcW w:w="2357" w:type="dxa"/>
            <w:gridSpan w:val="2"/>
            <w:shd w:val="clear" w:color="auto" w:fill="E5EAEF"/>
          </w:tcPr>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Pulldown menu</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w:t>
            </w:r>
          </w:p>
        </w:tc>
        <w:tc>
          <w:tcPr>
            <w:tcW w:w="7270" w:type="dxa"/>
            <w:shd w:val="clear" w:color="auto" w:fill="auto"/>
          </w:tcPr>
          <w:p w:rsidR="00DF5AA1" w:rsidRPr="00A56BD3" w:rsidRDefault="0076481E"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 xml:space="preserve">Users can choose the type of input method they want to have in their item from the pulldown menu. </w:t>
            </w:r>
            <w:r w:rsidR="007268A5">
              <w:rPr>
                <w:rFonts w:asciiTheme="majorHAnsi" w:eastAsia="ＭＳ Ｐゴシック" w:hAnsiTheme="majorHAnsi" w:cstheme="majorHAnsi"/>
                <w:sz w:val="18"/>
                <w:szCs w:val="18"/>
              </w:rPr>
              <w:t>Select</w:t>
            </w:r>
            <w:r>
              <w:rPr>
                <w:rFonts w:asciiTheme="majorHAnsi" w:eastAsia="ＭＳ Ｐゴシック" w:hAnsiTheme="majorHAnsi" w:cstheme="majorHAnsi"/>
                <w:sz w:val="18"/>
                <w:szCs w:val="18"/>
              </w:rPr>
              <w:t xml:space="preserve"> from</w:t>
            </w:r>
            <w:r w:rsidR="00DF5AA1" w:rsidRPr="00A56BD3">
              <w:rPr>
                <w:rFonts w:asciiTheme="majorHAnsi" w:eastAsia="ＭＳ Ｐゴシック" w:hAnsiTheme="majorHAnsi" w:cstheme="majorHAnsi"/>
                <w:sz w:val="18"/>
                <w:szCs w:val="18"/>
              </w:rPr>
              <w:t xml:space="preserve"> “String”, “Multi string”, “Integer”, “Decimal number”, “Date”, “Date/time”, </w:t>
            </w:r>
            <w:r>
              <w:rPr>
                <w:rFonts w:asciiTheme="majorHAnsi" w:eastAsia="ＭＳ Ｐゴシック" w:hAnsiTheme="majorHAnsi" w:cstheme="majorHAnsi"/>
                <w:sz w:val="18"/>
                <w:szCs w:val="18"/>
              </w:rPr>
              <w:t xml:space="preserve">or </w:t>
            </w:r>
            <w:r w:rsidR="00DF5AA1" w:rsidRPr="00A56BD3">
              <w:rPr>
                <w:rFonts w:asciiTheme="majorHAnsi" w:eastAsia="ＭＳ Ｐゴシック" w:hAnsiTheme="majorHAnsi" w:cstheme="majorHAnsi"/>
                <w:sz w:val="18"/>
                <w:szCs w:val="18"/>
              </w:rPr>
              <w:t>“</w:t>
            </w:r>
            <w:r>
              <w:rPr>
                <w:rFonts w:asciiTheme="majorHAnsi" w:eastAsia="ＭＳ Ｐゴシック" w:hAnsiTheme="majorHAnsi" w:cstheme="majorHAnsi"/>
                <w:sz w:val="18"/>
                <w:szCs w:val="18"/>
              </w:rPr>
              <w:t xml:space="preserve"> </w:t>
            </w:r>
            <w:r w:rsidR="00DF5AA1" w:rsidRPr="00A56BD3">
              <w:rPr>
                <w:rFonts w:asciiTheme="majorHAnsi" w:eastAsia="ＭＳ Ｐゴシック" w:hAnsiTheme="majorHAnsi" w:cstheme="majorHAnsi"/>
                <w:sz w:val="18"/>
                <w:szCs w:val="18"/>
              </w:rPr>
              <w:t xml:space="preserve">Pull down selection” </w:t>
            </w:r>
          </w:p>
          <w:p w:rsidR="0076481E" w:rsidRDefault="0076481E" w:rsidP="00DF5AA1">
            <w:pPr>
              <w:widowControl/>
              <w:jc w:val="left"/>
              <w:rPr>
                <w:rFonts w:asciiTheme="majorHAnsi" w:eastAsia="ＭＳ Ｐゴシック" w:hAnsiTheme="majorHAnsi" w:cstheme="majorHAnsi"/>
                <w:sz w:val="18"/>
                <w:szCs w:val="18"/>
              </w:rPr>
            </w:pP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“String” is selected, the item is a text box with single line input.</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“Multi string” is selected, the item is a text box with multiple line input.</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“Integer” is selected, the item is a text box that only integer can be entered.</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“Decimal number” is selected, the item is a text box that integer/decimal number can be entered.</w:t>
            </w:r>
          </w:p>
          <w:p w:rsidR="00DF5AA1" w:rsidRPr="007268A5" w:rsidRDefault="00DF5AA1" w:rsidP="00DF5AA1">
            <w:pPr>
              <w:widowControl/>
              <w:jc w:val="left"/>
              <w:rPr>
                <w:rFonts w:asciiTheme="majorHAnsi" w:eastAsia="ＭＳ Ｐゴシック" w:hAnsiTheme="majorHAnsi" w:cstheme="majorHAnsi"/>
                <w:sz w:val="18"/>
                <w:szCs w:val="18"/>
              </w:rPr>
            </w:pPr>
            <w:r w:rsidRPr="007268A5">
              <w:rPr>
                <w:rFonts w:asciiTheme="majorHAnsi" w:eastAsia="ＭＳ Ｐゴシック" w:hAnsiTheme="majorHAnsi" w:cstheme="majorHAnsi"/>
                <w:sz w:val="18"/>
                <w:szCs w:val="18"/>
              </w:rPr>
              <w:t xml:space="preserve">When “Date” and “Date/time” is selected, the item is entered by calendar selection. </w:t>
            </w:r>
          </w:p>
          <w:p w:rsidR="007268A5" w:rsidRPr="007268A5" w:rsidRDefault="00DF5AA1" w:rsidP="007268A5">
            <w:pPr>
              <w:widowControl/>
              <w:jc w:val="left"/>
              <w:rPr>
                <w:rFonts w:asciiTheme="majorHAnsi" w:eastAsia="ＭＳ Ｐゴシック" w:hAnsiTheme="majorHAnsi" w:cstheme="majorHAnsi"/>
                <w:sz w:val="18"/>
                <w:szCs w:val="18"/>
              </w:rPr>
            </w:pPr>
            <w:r w:rsidRPr="007268A5">
              <w:rPr>
                <w:rFonts w:asciiTheme="majorHAnsi" w:eastAsia="ＭＳ Ｐゴシック" w:hAnsiTheme="majorHAnsi" w:cstheme="majorHAnsi"/>
                <w:sz w:val="18"/>
                <w:szCs w:val="18"/>
              </w:rPr>
              <w:t>When “Pulldown selection” is selected, the item is a pulldown menu item.</w:t>
            </w:r>
            <w:r w:rsidR="007268A5" w:rsidRPr="007268A5">
              <w:rPr>
                <w:rFonts w:asciiTheme="majorHAnsi" w:eastAsia="ＭＳ Ｐゴシック" w:hAnsiTheme="majorHAnsi" w:cstheme="majorHAnsi"/>
                <w:sz w:val="18"/>
                <w:szCs w:val="18"/>
              </w:rPr>
              <w:t xml:space="preserve"> Registered data will have its value turned into a link that users can use to access menus where the source data was registered.</w:t>
            </w:r>
          </w:p>
          <w:p w:rsidR="007268A5" w:rsidRPr="007268A5" w:rsidRDefault="007268A5" w:rsidP="007268A5">
            <w:pPr>
              <w:widowControl/>
              <w:jc w:val="left"/>
              <w:rPr>
                <w:rFonts w:asciiTheme="majorHAnsi" w:eastAsia="ＭＳ Ｐゴシック" w:hAnsiTheme="majorHAnsi" w:cstheme="majorHAnsi"/>
                <w:sz w:val="18"/>
                <w:szCs w:val="18"/>
              </w:rPr>
            </w:pPr>
            <w:r w:rsidRPr="007268A5">
              <w:rPr>
                <w:rFonts w:asciiTheme="majorHAnsi" w:eastAsia="ＭＳ Ｐゴシック" w:hAnsiTheme="majorHAnsi" w:cstheme="majorHAnsi"/>
                <w:sz w:val="18"/>
                <w:szCs w:val="18"/>
              </w:rPr>
              <w:t>Users are able to use the search function in the display filter menu to search. Note that the search filter can only handle characters within 1024 bytes.</w:t>
            </w:r>
          </w:p>
          <w:p w:rsidR="007268A5" w:rsidRPr="007268A5" w:rsidRDefault="007268A5" w:rsidP="007268A5">
            <w:pPr>
              <w:widowControl/>
              <w:jc w:val="left"/>
              <w:rPr>
                <w:rFonts w:asciiTheme="majorHAnsi" w:eastAsia="ＭＳ Ｐゴシック" w:hAnsiTheme="majorHAnsi" w:cstheme="majorHAnsi"/>
                <w:sz w:val="18"/>
                <w:szCs w:val="18"/>
              </w:rPr>
            </w:pPr>
            <w:r w:rsidRPr="007268A5">
              <w:rPr>
                <w:rFonts w:asciiTheme="majorHAnsi" w:eastAsia="ＭＳ Ｐゴシック" w:hAnsiTheme="majorHAnsi" w:cstheme="majorHAnsi"/>
                <w:sz w:val="18"/>
                <w:szCs w:val="18"/>
              </w:rPr>
              <w:t>The behavior of links in pulldown selection changes if the source item is a "Multi string" item.</w:t>
            </w:r>
          </w:p>
          <w:p w:rsidR="007268A5" w:rsidRPr="007268A5" w:rsidRDefault="007268A5" w:rsidP="007268A5">
            <w:pPr>
              <w:widowControl/>
              <w:jc w:val="left"/>
              <w:rPr>
                <w:rFonts w:asciiTheme="majorHAnsi" w:eastAsia="ＭＳ Ｐゴシック" w:hAnsiTheme="majorHAnsi" w:cstheme="majorHAnsi"/>
                <w:sz w:val="18"/>
                <w:szCs w:val="18"/>
              </w:rPr>
            </w:pPr>
            <w:r w:rsidRPr="007268A5">
              <w:rPr>
                <w:rFonts w:asciiTheme="majorHAnsi" w:eastAsia="ＭＳ Ｐゴシック" w:hAnsiTheme="majorHAnsi" w:cstheme="majorHAnsi"/>
                <w:sz w:val="18"/>
                <w:szCs w:val="18"/>
              </w:rPr>
              <w:t>For more information, please see Chapter 8.13.</w:t>
            </w:r>
          </w:p>
          <w:p w:rsidR="00DF5AA1" w:rsidRPr="00A56BD3" w:rsidRDefault="00DF5AA1" w:rsidP="00DF5AA1">
            <w:pPr>
              <w:widowControl/>
              <w:jc w:val="left"/>
              <w:rPr>
                <w:rFonts w:asciiTheme="majorHAnsi" w:eastAsia="ＭＳ Ｐゴシック" w:hAnsiTheme="majorHAnsi" w:cstheme="majorHAnsi"/>
                <w:sz w:val="18"/>
                <w:szCs w:val="18"/>
              </w:rPr>
            </w:pPr>
          </w:p>
          <w:p w:rsidR="00D40EB4" w:rsidRPr="00A56BD3" w:rsidRDefault="00D40EB4"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"Password" is selected, the item will be a text box where any text typed in the box will be hidden with "●”( The text will only be displayed if the eye icon inside the frame is pressed)</w:t>
            </w:r>
          </w:p>
          <w:p w:rsidR="00D40EB4" w:rsidRPr="00A56BD3" w:rsidRDefault="00D40EB4"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"File upload" is selected, the item will contain 2 buttons. One where users can browse and select files, and one called "Pre-upload".</w:t>
            </w:r>
          </w:p>
          <w:p w:rsidR="007A0B1D" w:rsidRPr="0076481E" w:rsidRDefault="007A0B1D"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"Link" is selected, the entered URL will be a text box item that will be displayed as a link.</w:t>
            </w:r>
          </w:p>
          <w:p w:rsidR="0076481E" w:rsidRPr="0076481E" w:rsidRDefault="0076481E" w:rsidP="0076481E">
            <w:pPr>
              <w:widowControl/>
              <w:jc w:val="left"/>
              <w:rPr>
                <w:rFonts w:asciiTheme="majorHAnsi" w:eastAsia="ＭＳ Ｐゴシック" w:hAnsiTheme="majorHAnsi" w:cstheme="majorHAnsi"/>
                <w:sz w:val="18"/>
                <w:szCs w:val="18"/>
              </w:rPr>
            </w:pPr>
            <w:r w:rsidRPr="0076481E">
              <w:rPr>
                <w:rFonts w:asciiTheme="majorHAnsi" w:eastAsia="ＭＳ Ｐゴシック" w:hAnsiTheme="majorHAnsi" w:cstheme="majorHAnsi"/>
                <w:sz w:val="18"/>
                <w:szCs w:val="18"/>
              </w:rPr>
              <w:t>If "Parameter sheet reference" is selected, the item will reference records that corresponds to their operations.</w:t>
            </w:r>
          </w:p>
          <w:p w:rsidR="0076481E" w:rsidRPr="0076481E" w:rsidRDefault="0076481E" w:rsidP="0076481E">
            <w:pPr>
              <w:widowControl/>
              <w:jc w:val="left"/>
              <w:rPr>
                <w:rFonts w:asciiTheme="majorHAnsi" w:eastAsia="ＭＳ Ｐゴシック" w:hAnsiTheme="majorHAnsi" w:cstheme="majorHAnsi"/>
                <w:sz w:val="18"/>
                <w:szCs w:val="18"/>
              </w:rPr>
            </w:pPr>
            <w:r w:rsidRPr="0076481E">
              <w:rPr>
                <w:rFonts w:asciiTheme="majorHAnsi" w:eastAsia="ＭＳ Ｐゴシック" w:hAnsiTheme="majorHAnsi" w:cstheme="majorHAnsi"/>
                <w:sz w:val="18"/>
                <w:szCs w:val="18"/>
              </w:rPr>
              <w:t>Parameter sheet reference cannot be used in Data sheets.</w:t>
            </w:r>
          </w:p>
          <w:p w:rsidR="00D40EB4" w:rsidRPr="0076481E" w:rsidRDefault="0076481E" w:rsidP="0076481E">
            <w:pPr>
              <w:widowControl/>
              <w:jc w:val="left"/>
              <w:rPr>
                <w:rFonts w:asciiTheme="majorHAnsi" w:eastAsia="ＭＳ Ｐゴシック" w:hAnsiTheme="majorHAnsi" w:cstheme="majorHAnsi"/>
                <w:sz w:val="18"/>
                <w:szCs w:val="18"/>
              </w:rPr>
            </w:pPr>
            <w:r w:rsidRPr="0076481E">
              <w:rPr>
                <w:rFonts w:asciiTheme="majorHAnsi" w:eastAsia="ＭＳ Ｐゴシック" w:hAnsiTheme="majorHAnsi" w:cstheme="majorHAnsi"/>
                <w:sz w:val="18"/>
                <w:szCs w:val="18"/>
              </w:rPr>
              <w:t>For more information, please see chapter 8.11</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7268A5">
              <w:rPr>
                <w:rFonts w:asciiTheme="majorHAnsi" w:eastAsia="ＭＳ Ｐゴシック" w:hAnsiTheme="majorHAnsi" w:cstheme="majorHAnsi"/>
                <w:sz w:val="18"/>
                <w:szCs w:val="18"/>
              </w:rPr>
              <w:t xml:space="preserve">For more information regarding </w:t>
            </w:r>
            <w:r w:rsidRPr="00A56BD3">
              <w:rPr>
                <w:rFonts w:asciiTheme="majorHAnsi" w:eastAsia="ＭＳ Ｐゴシック" w:hAnsiTheme="majorHAnsi" w:cstheme="majorHAnsi"/>
                <w:sz w:val="18"/>
                <w:szCs w:val="18"/>
              </w:rPr>
              <w:t xml:space="preserve">the trace history of the menu created with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Pulldown selection</w:t>
            </w:r>
            <w:r w:rsidRPr="00A56BD3">
              <w:rPr>
                <w:rFonts w:asciiTheme="majorHAnsi" w:eastAsia="ＭＳ Ｐゴシック" w:hAnsiTheme="majorHAnsi" w:cstheme="majorHAnsi"/>
                <w:sz w:val="18"/>
                <w:szCs w:val="18"/>
              </w:rPr>
              <w:t>」</w:t>
            </w:r>
            <w:r w:rsidR="007268A5">
              <w:rPr>
                <w:rFonts w:asciiTheme="majorHAnsi" w:eastAsia="ＭＳ Ｐゴシック" w:hAnsiTheme="majorHAnsi" w:cstheme="majorHAnsi"/>
                <w:sz w:val="18"/>
                <w:szCs w:val="18"/>
              </w:rPr>
              <w:t>,please see</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8.5 </w:t>
            </w:r>
            <w:r w:rsidRPr="00A56BD3">
              <w:rPr>
                <w:rFonts w:asciiTheme="majorHAnsi" w:eastAsia="ＭＳ Ｐゴシック" w:hAnsiTheme="majorHAnsi" w:cstheme="majorHAnsi"/>
                <w:sz w:val="18"/>
                <w:szCs w:val="18"/>
              </w:rPr>
              <w:fldChar w:fldCharType="begin"/>
            </w:r>
            <w:r w:rsidRPr="00A56BD3">
              <w:rPr>
                <w:rFonts w:asciiTheme="majorHAnsi" w:eastAsia="ＭＳ Ｐゴシック" w:hAnsiTheme="majorHAnsi" w:cstheme="majorHAnsi"/>
                <w:sz w:val="18"/>
                <w:szCs w:val="18"/>
              </w:rPr>
              <w:instrText xml:space="preserve"> REF _Ref33193577 \h  \* MERGEFORMAT </w:instrText>
            </w:r>
            <w:r w:rsidRPr="00A56BD3">
              <w:rPr>
                <w:rFonts w:asciiTheme="majorHAnsi" w:eastAsia="ＭＳ Ｐゴシック" w:hAnsiTheme="majorHAnsi" w:cstheme="majorHAnsi"/>
                <w:sz w:val="18"/>
                <w:szCs w:val="18"/>
              </w:rPr>
              <w:fldChar w:fldCharType="separate"/>
            </w:r>
            <w:r w:rsidR="00C93C43">
              <w:rPr>
                <w:rFonts w:asciiTheme="majorHAnsi" w:eastAsia="ＭＳ Ｐゴシック" w:hAnsiTheme="majorHAnsi" w:cstheme="majorHAnsi" w:hint="eastAsia"/>
                <w:b/>
                <w:bCs/>
                <w:sz w:val="18"/>
                <w:szCs w:val="18"/>
              </w:rPr>
              <w:t>エラー</w:t>
            </w:r>
            <w:r w:rsidR="00C93C43">
              <w:rPr>
                <w:rFonts w:asciiTheme="majorHAnsi" w:eastAsia="ＭＳ Ｐゴシック" w:hAnsiTheme="majorHAnsi" w:cstheme="majorHAnsi" w:hint="eastAsia"/>
                <w:b/>
                <w:bCs/>
                <w:sz w:val="18"/>
                <w:szCs w:val="18"/>
              </w:rPr>
              <w:t xml:space="preserve">! </w:t>
            </w:r>
            <w:r w:rsidR="00C93C43">
              <w:rPr>
                <w:rFonts w:asciiTheme="majorHAnsi" w:eastAsia="ＭＳ Ｐゴシック" w:hAnsiTheme="majorHAnsi" w:cstheme="majorHAnsi" w:hint="eastAsia"/>
                <w:b/>
                <w:bCs/>
                <w:sz w:val="18"/>
                <w:szCs w:val="18"/>
              </w:rPr>
              <w:t>参照元が見つかりません。</w:t>
            </w:r>
            <w:r w:rsidRPr="00A56BD3">
              <w:rPr>
                <w:rFonts w:asciiTheme="majorHAnsi" w:eastAsia="ＭＳ Ｐゴシック" w:hAnsiTheme="majorHAnsi" w:cstheme="majorHAnsi"/>
                <w:sz w:val="18"/>
                <w:szCs w:val="18"/>
              </w:rPr>
              <w:fldChar w:fldCharType="end"/>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p>
          <w:p w:rsidR="00DF5AA1" w:rsidRPr="00A56BD3" w:rsidRDefault="00DF5AA1" w:rsidP="00DF5AA1">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Pr="00A56BD3">
              <w:rPr>
                <w:rFonts w:asciiTheme="majorHAnsi" w:eastAsia="ＭＳ Ｐゴシック" w:hAnsiTheme="majorHAnsi" w:cstheme="majorHAnsi"/>
                <w:color w:val="FF0000"/>
                <w:sz w:val="18"/>
                <w:szCs w:val="18"/>
              </w:rPr>
              <w:t>The association target item in “Substitution value automatic registration setting” are “String”, “Multi string”, “Integer”, and “Decimal number”. “Date/time”, and “Date” can’t be associated. “Pulldown selection” can’t be associated if the item of pulldown selection are “Multi string”, “Date/time”, and “Date”.</w:t>
            </w:r>
          </w:p>
        </w:tc>
      </w:tr>
      <w:tr w:rsidR="0076481E" w:rsidRPr="00A56BD3" w:rsidTr="00F55817">
        <w:tc>
          <w:tcPr>
            <w:tcW w:w="1007" w:type="dxa"/>
            <w:vMerge w:val="restart"/>
            <w:shd w:val="clear" w:color="auto" w:fill="E5EAEF"/>
          </w:tcPr>
          <w:p w:rsidR="0076481E" w:rsidRPr="00A56BD3" w:rsidRDefault="0076481E" w:rsidP="00DF5AA1">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String</w:t>
            </w:r>
          </w:p>
        </w:tc>
        <w:tc>
          <w:tcPr>
            <w:tcW w:w="1350" w:type="dxa"/>
            <w:shd w:val="clear" w:color="auto" w:fill="E5EAEF"/>
          </w:tcPr>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tcPr>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For full-width characters, the number of characters x 3 + 2 bytes is required.</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“String”.</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76481E" w:rsidRPr="00A56BD3" w:rsidTr="0076481E">
        <w:tc>
          <w:tcPr>
            <w:tcW w:w="1007" w:type="dxa"/>
            <w:vMerge/>
            <w:shd w:val="clear" w:color="auto" w:fill="E5EAEF"/>
          </w:tcPr>
          <w:p w:rsidR="0076481E" w:rsidRPr="00A56BD3" w:rsidRDefault="0076481E" w:rsidP="00DF5AA1">
            <w:pPr>
              <w:widowControl/>
              <w:jc w:val="left"/>
              <w:rPr>
                <w:rFonts w:asciiTheme="majorHAnsi" w:eastAsia="ＭＳ Ｐゴシック" w:hAnsiTheme="majorHAnsi" w:cstheme="majorHAnsi"/>
                <w:sz w:val="18"/>
                <w:szCs w:val="18"/>
              </w:rPr>
            </w:pPr>
          </w:p>
        </w:tc>
        <w:tc>
          <w:tcPr>
            <w:tcW w:w="1350" w:type="dxa"/>
            <w:shd w:val="clear" w:color="auto" w:fill="E5EAEF"/>
          </w:tcPr>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270" w:type="dxa"/>
            <w:shd w:val="clear" w:color="auto" w:fill="auto"/>
          </w:tcPr>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For half-width alphanumeric characters of 1 byte or more:/^[a-zA-Z0-9]+$/</w:t>
            </w:r>
          </w:p>
          <w:p w:rsidR="0076481E" w:rsidRPr="00A56BD3" w:rsidRDefault="0076481E"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76481E" w:rsidRPr="00A56BD3" w:rsidTr="0076481E">
        <w:tc>
          <w:tcPr>
            <w:tcW w:w="1007" w:type="dxa"/>
            <w:vMerge/>
            <w:shd w:val="clear" w:color="auto" w:fill="E5EAEF"/>
          </w:tcPr>
          <w:p w:rsidR="0076481E" w:rsidRPr="00A56BD3" w:rsidRDefault="0076481E" w:rsidP="00DF5AA1">
            <w:pPr>
              <w:widowControl/>
              <w:jc w:val="left"/>
              <w:rPr>
                <w:rFonts w:asciiTheme="majorHAnsi" w:eastAsia="ＭＳ Ｐゴシック" w:hAnsiTheme="majorHAnsi" w:cstheme="majorHAnsi"/>
                <w:sz w:val="18"/>
                <w:szCs w:val="18"/>
              </w:rPr>
            </w:pPr>
          </w:p>
        </w:tc>
        <w:tc>
          <w:tcPr>
            <w:tcW w:w="1350" w:type="dxa"/>
            <w:shd w:val="clear" w:color="auto" w:fill="E5EAEF"/>
          </w:tcPr>
          <w:p w:rsidR="0076481E" w:rsidRPr="00A56BD3" w:rsidRDefault="0076481E" w:rsidP="00DF5AA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Input the default value of data that will be used when data is registered.</w:t>
            </w:r>
          </w:p>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Make sure to not input a value that exceeds the set maximum byte size or a val</w:t>
            </w:r>
            <w:r w:rsidR="005934B1">
              <w:rPr>
                <w:rFonts w:asciiTheme="majorHAnsi" w:eastAsia="ＭＳ Ｐゴシック" w:hAnsiTheme="majorHAnsi" w:cstheme="majorHAnsi"/>
                <w:sz w:val="18"/>
                <w:szCs w:val="18"/>
              </w:rPr>
              <w:t>u</w:t>
            </w:r>
            <w:r w:rsidRPr="00F55817">
              <w:rPr>
                <w:rFonts w:asciiTheme="majorHAnsi" w:eastAsia="ＭＳ Ｐゴシック" w:hAnsiTheme="majorHAnsi" w:cstheme="majorHAnsi"/>
                <w:sz w:val="18"/>
                <w:szCs w:val="18"/>
              </w:rPr>
              <w:t>e that does not match a regular expression.</w:t>
            </w:r>
          </w:p>
          <w:p w:rsidR="0076481E" w:rsidRPr="00A56BD3"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F55817" w:rsidRPr="00A56BD3" w:rsidTr="0076481E">
        <w:tc>
          <w:tcPr>
            <w:tcW w:w="1007" w:type="dxa"/>
            <w:vMerge w:val="restart"/>
            <w:shd w:val="clear" w:color="auto" w:fill="E5EAEF"/>
          </w:tcPr>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Multi string</w:t>
            </w:r>
          </w:p>
        </w:tc>
        <w:tc>
          <w:tcPr>
            <w:tcW w:w="1350" w:type="dxa"/>
            <w:shd w:val="clear" w:color="auto" w:fill="E5EAEF"/>
          </w:tcPr>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shd w:val="clear" w:color="auto" w:fill="auto"/>
          </w:tcPr>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“Multi String”.</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F55817" w:rsidRPr="00A56BD3" w:rsidTr="0076481E">
        <w:tc>
          <w:tcPr>
            <w:tcW w:w="1007" w:type="dxa"/>
            <w:vMerge/>
            <w:shd w:val="clear" w:color="auto" w:fill="E5EAEF"/>
          </w:tcPr>
          <w:p w:rsidR="00F55817" w:rsidRPr="00A56BD3" w:rsidRDefault="00F55817" w:rsidP="00DF5AA1">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270" w:type="dxa"/>
            <w:shd w:val="clear" w:color="auto" w:fill="auto"/>
          </w:tcPr>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For half-width alphanumeric characters of 1 byte or more:/^[a-zA-Z0-9]+$/</w:t>
            </w:r>
          </w:p>
          <w:p w:rsidR="00F55817" w:rsidRPr="00A56BD3" w:rsidRDefault="00F55817" w:rsidP="00DF5AA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Input the default value of data that will be used when data is registered.</w:t>
            </w:r>
          </w:p>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Make sure to not input a value that exceeds the set maximum byte size or a val</w:t>
            </w:r>
            <w:r w:rsidR="005934B1">
              <w:rPr>
                <w:rFonts w:asciiTheme="majorHAnsi" w:eastAsia="ＭＳ Ｐゴシック" w:hAnsiTheme="majorHAnsi" w:cstheme="majorHAnsi"/>
                <w:sz w:val="18"/>
                <w:szCs w:val="18"/>
              </w:rPr>
              <w:t>u</w:t>
            </w:r>
            <w:r w:rsidRPr="00F55817">
              <w:rPr>
                <w:rFonts w:asciiTheme="majorHAnsi" w:eastAsia="ＭＳ Ｐゴシック" w:hAnsiTheme="majorHAnsi" w:cstheme="majorHAnsi"/>
                <w:sz w:val="18"/>
                <w:szCs w:val="18"/>
              </w:rPr>
              <w:t>e that does not match a regular expression.</w:t>
            </w:r>
          </w:p>
          <w:p w:rsidR="00F55817" w:rsidRPr="00A56BD3"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F55817" w:rsidRPr="00A56BD3" w:rsidTr="0076481E">
        <w:tc>
          <w:tcPr>
            <w:tcW w:w="1007" w:type="dxa"/>
            <w:vMerge w:val="restart"/>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Integer</w:t>
            </w: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Minimum value</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-2147483648 to 2147483647 can be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-2147483648 if not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b/>
                <w:bCs/>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value</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-2147483648 to 2147483647 can be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2147483647 if not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larger than the minimum value.</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b/>
                <w:bCs/>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Input the default value of data that will be used when data is registered.</w:t>
            </w:r>
          </w:p>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 xml:space="preserve">Make sure to not input a value that </w:t>
            </w:r>
            <w:r>
              <w:rPr>
                <w:rFonts w:asciiTheme="majorHAnsi" w:eastAsia="ＭＳ Ｐゴシック" w:hAnsiTheme="majorHAnsi" w:cstheme="majorHAnsi"/>
                <w:sz w:val="18"/>
                <w:szCs w:val="18"/>
              </w:rPr>
              <w:t>is within the set maximum and minimum byte size.</w:t>
            </w:r>
          </w:p>
          <w:p w:rsidR="00F55817" w:rsidRPr="00A56BD3"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F55817" w:rsidRPr="00A56BD3" w:rsidTr="0076481E">
        <w:tc>
          <w:tcPr>
            <w:tcW w:w="1007" w:type="dxa"/>
            <w:vMerge w:val="restart"/>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Decimal number</w:t>
            </w: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Minimum value</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Maximum value</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larger than the minimum value.</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Digits</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upper limit of the total digit for whole number + fraction part.</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0.123 has 4 digits (whole number 1 digit, fraction part 3 digits)</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11.1111 has 6 digits (whole number 2 digit2, fraction part 3 digits)</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Integer value from 1 to 14 can be entered.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Input the default value of data that will be used when data is registered.</w:t>
            </w:r>
          </w:p>
          <w:p w:rsidR="00F55817" w:rsidRPr="00F55817"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 xml:space="preserve">Make sure to not input a value that </w:t>
            </w:r>
            <w:r>
              <w:rPr>
                <w:rFonts w:asciiTheme="majorHAnsi" w:eastAsia="ＭＳ Ｐゴシック" w:hAnsiTheme="majorHAnsi" w:cstheme="majorHAnsi"/>
                <w:sz w:val="18"/>
                <w:szCs w:val="18"/>
              </w:rPr>
              <w:t>is within the set maximum and minimum byte size.</w:t>
            </w:r>
          </w:p>
          <w:p w:rsidR="00F55817" w:rsidRPr="00A56BD3" w:rsidRDefault="00F55817" w:rsidP="00F55817">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F55817" w:rsidRPr="00A56BD3" w:rsidTr="0076481E">
        <w:tc>
          <w:tcPr>
            <w:tcW w:w="1007" w:type="dxa"/>
            <w:vMerge w:val="restart"/>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Pulldown selection</w:t>
            </w: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item</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target to be referenced from the created menu (parameter sheet / data sheet) from the pull-down.</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string in the "Select item" column is configured of "Menu group: Menu item".</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required if “Input method” is “Pulldown selection”.</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Items that satisfy the following conditions are displayed in the pull-down menu .</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"Host name" and "IP address" item of "Basic console" menu group "Device list" menu</w:t>
            </w:r>
          </w:p>
          <w:p w:rsidR="00F55817" w:rsidRPr="00A56BD3" w:rsidRDefault="00F55817" w:rsidP="00F55817">
            <w:pPr>
              <w:widowControl/>
              <w:ind w:left="270" w:hangingChars="150" w:hanging="27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If  Ansible driver is installed, the “File Embedded Variable Name” item in the “File list” menu of the “Ansible Common” menu group and “Template Embedded Variable Name” item on the “Template list” menu.</w:t>
            </w:r>
          </w:p>
          <w:p w:rsidR="00F55817" w:rsidRPr="00A56BD3" w:rsidRDefault="00F55817" w:rsidP="00F55817">
            <w:pPr>
              <w:widowControl/>
              <w:ind w:left="270" w:hangingChars="150" w:hanging="27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Items in which the input method of the menu (parameter sheet /data sheet) created by the function of the "Menu Creation" menu group is "string (single line)" , "string (multiple line)" , "integer" , "multiple line" , "integer," "number" , "date and time"</w:t>
            </w:r>
            <w:r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sz w:val="18"/>
                <w:szCs w:val="18"/>
              </w:rPr>
              <w:t>, "date" , "link" or "required" and "unique constraint."</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Reference item</w:t>
            </w:r>
          </w:p>
        </w:tc>
        <w:tc>
          <w:tcPr>
            <w:tcW w:w="7270" w:type="dxa"/>
            <w:shd w:val="clear" w:color="auto" w:fill="auto"/>
          </w:tcPr>
          <w:p w:rsidR="005451B1" w:rsidRPr="005451B1"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sz w:val="18"/>
                <w:szCs w:val="18"/>
              </w:rPr>
              <w:t>Use this item to select an item as an "Select item" to display a different item that exist in the same menu.</w:t>
            </w:r>
          </w:p>
          <w:p w:rsidR="005451B1" w:rsidRPr="005451B1"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sz w:val="18"/>
                <w:szCs w:val="18"/>
              </w:rPr>
              <w:t>Clicking the "Select reference item" button will display a list of items that can be displayed horizontally,</w:t>
            </w:r>
          </w:p>
          <w:p w:rsidR="005451B1" w:rsidRPr="005451B1"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sz w:val="18"/>
                <w:szCs w:val="18"/>
              </w:rPr>
              <w:t>Users can specify the target by checking the checkbox and clicking the "OK" button.</w:t>
            </w:r>
          </w:p>
          <w:p w:rsidR="005451B1" w:rsidRPr="005451B1"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sz w:val="18"/>
                <w:szCs w:val="18"/>
              </w:rPr>
              <w:t>For more information on how to use it, please see chapter 8.8</w:t>
            </w:r>
          </w:p>
          <w:p w:rsidR="005451B1" w:rsidRPr="005451B1"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hint="eastAsia"/>
                <w:sz w:val="18"/>
                <w:szCs w:val="18"/>
              </w:rPr>
              <w:t>※</w:t>
            </w:r>
            <w:r w:rsidRPr="005451B1">
              <w:rPr>
                <w:rFonts w:asciiTheme="majorHAnsi" w:eastAsia="ＭＳ Ｐゴシック" w:hAnsiTheme="majorHAnsi" w:cstheme="majorHAnsi" w:hint="eastAsia"/>
                <w:sz w:val="18"/>
                <w:szCs w:val="18"/>
              </w:rPr>
              <w:t>There might be cases where values are enclosed in brackets in the pulldown search bar in the display filter .</w:t>
            </w:r>
          </w:p>
          <w:p w:rsidR="00F55817" w:rsidRPr="00A56BD3" w:rsidRDefault="005451B1" w:rsidP="005451B1">
            <w:pPr>
              <w:widowControl/>
              <w:jc w:val="left"/>
              <w:rPr>
                <w:rFonts w:asciiTheme="majorHAnsi" w:eastAsia="ＭＳ Ｐゴシック" w:hAnsiTheme="majorHAnsi" w:cstheme="majorHAnsi"/>
                <w:sz w:val="18"/>
                <w:szCs w:val="18"/>
              </w:rPr>
            </w:pPr>
            <w:r w:rsidRPr="005451B1">
              <w:rPr>
                <w:rFonts w:asciiTheme="majorHAnsi" w:eastAsia="ＭＳ Ｐゴシック" w:hAnsiTheme="majorHAnsi" w:cstheme="majorHAnsi"/>
                <w:sz w:val="18"/>
                <w:szCs w:val="18"/>
              </w:rPr>
              <w:t>For more information, please see chapter 8.12</w:t>
            </w:r>
          </w:p>
        </w:tc>
      </w:tr>
      <w:tr w:rsidR="00F55817" w:rsidRPr="00A56BD3" w:rsidTr="0076481E">
        <w:tc>
          <w:tcPr>
            <w:tcW w:w="1007" w:type="dxa"/>
            <w:vMerge/>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F55817" w:rsidRDefault="005451B1" w:rsidP="00F55817">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 xml:space="preserve">Select the data value that will be used </w:t>
            </w:r>
            <w:r>
              <w:rPr>
                <w:rFonts w:asciiTheme="majorHAnsi" w:eastAsia="ＭＳ Ｐゴシック" w:hAnsiTheme="majorHAnsi" w:cstheme="majorHAnsi"/>
                <w:sz w:val="18"/>
                <w:szCs w:val="18"/>
              </w:rPr>
              <w:t xml:space="preserve">by default </w:t>
            </w:r>
            <w:r>
              <w:rPr>
                <w:rFonts w:asciiTheme="majorHAnsi" w:eastAsia="ＭＳ Ｐゴシック" w:hAnsiTheme="majorHAnsi" w:cstheme="majorHAnsi" w:hint="eastAsia"/>
                <w:sz w:val="18"/>
                <w:szCs w:val="18"/>
              </w:rPr>
              <w:t>when data is registered.</w:t>
            </w:r>
            <w:r>
              <w:rPr>
                <w:rFonts w:asciiTheme="majorHAnsi" w:eastAsia="ＭＳ Ｐゴシック" w:hAnsiTheme="majorHAnsi" w:cstheme="majorHAnsi"/>
                <w:sz w:val="18"/>
                <w:szCs w:val="18"/>
              </w:rPr>
              <w:br/>
              <w:t>Data registered to the set “Select item” will be selectable from the pulldown selection.</w:t>
            </w:r>
            <w:r>
              <w:rPr>
                <w:rFonts w:asciiTheme="majorHAnsi" w:eastAsia="ＭＳ Ｐゴシック" w:hAnsiTheme="majorHAnsi" w:cstheme="majorHAnsi"/>
                <w:sz w:val="18"/>
                <w:szCs w:val="18"/>
              </w:rPr>
              <w:br/>
            </w:r>
            <w:r w:rsidRPr="00F55817">
              <w:rPr>
                <w:rFonts w:asciiTheme="majorHAnsi" w:eastAsia="ＭＳ Ｐゴシック" w:hAnsiTheme="majorHAnsi" w:cstheme="majorHAnsi"/>
                <w:sz w:val="18"/>
                <w:szCs w:val="18"/>
              </w:rPr>
              <w:t>When the menu's data is output as an Excel file, the default value will be set by default.</w:t>
            </w:r>
          </w:p>
          <w:p w:rsidR="005451B1" w:rsidRPr="00A56BD3" w:rsidRDefault="005451B1" w:rsidP="00F55817">
            <w:pPr>
              <w:widowControl/>
              <w:jc w:val="left"/>
              <w:rPr>
                <w:rFonts w:asciiTheme="majorHAnsi" w:eastAsia="ＭＳ Ｐゴシック" w:hAnsiTheme="majorHAnsi" w:cstheme="majorHAnsi"/>
                <w:sz w:val="18"/>
                <w:szCs w:val="18"/>
              </w:rPr>
            </w:pPr>
          </w:p>
        </w:tc>
      </w:tr>
      <w:tr w:rsidR="00F55817" w:rsidRPr="00A56BD3" w:rsidTr="0076481E">
        <w:tc>
          <w:tcPr>
            <w:tcW w:w="1007"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Password</w:t>
            </w:r>
          </w:p>
        </w:tc>
        <w:tc>
          <w:tcPr>
            <w:tcW w:w="1350" w:type="dxa"/>
            <w:shd w:val="clear" w:color="auto" w:fill="E5EAEF"/>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shd w:val="clear" w:color="auto" w:fill="auto"/>
          </w:tcPr>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F55817" w:rsidRPr="00A56BD3" w:rsidRDefault="00F55817"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“Password”.</w:t>
            </w:r>
          </w:p>
        </w:tc>
      </w:tr>
      <w:tr w:rsidR="005451B1" w:rsidRPr="00A56BD3" w:rsidTr="0076481E">
        <w:tc>
          <w:tcPr>
            <w:tcW w:w="1007" w:type="dxa"/>
            <w:vMerge w:val="restart"/>
            <w:shd w:val="clear" w:color="auto" w:fill="E5EAEF"/>
          </w:tcPr>
          <w:p w:rsidR="005451B1" w:rsidRPr="00A56BD3" w:rsidRDefault="005451B1"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Upload file</w:t>
            </w:r>
          </w:p>
        </w:tc>
        <w:tc>
          <w:tcPr>
            <w:tcW w:w="1350" w:type="dxa"/>
            <w:shd w:val="clear" w:color="auto" w:fill="E5EAEF"/>
          </w:tcPr>
          <w:p w:rsidR="005451B1" w:rsidRPr="00A56BD3" w:rsidRDefault="005451B1"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 in the file</w:t>
            </w:r>
          </w:p>
        </w:tc>
        <w:tc>
          <w:tcPr>
            <w:tcW w:w="7270" w:type="dxa"/>
            <w:shd w:val="clear" w:color="auto" w:fill="auto"/>
          </w:tcPr>
          <w:p w:rsidR="005451B1" w:rsidRPr="00A56BD3" w:rsidRDefault="005451B1"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 of the file to upload.</w:t>
            </w:r>
          </w:p>
          <w:p w:rsidR="005451B1" w:rsidRPr="00A56BD3" w:rsidRDefault="005451B1"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4294967296 bytes.</w:t>
            </w:r>
          </w:p>
          <w:p w:rsidR="005451B1" w:rsidRPr="00A56BD3" w:rsidRDefault="005451B1" w:rsidP="00F5581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“File upload”.</w:t>
            </w:r>
          </w:p>
        </w:tc>
      </w:tr>
      <w:tr w:rsidR="005451B1" w:rsidRPr="00A56BD3" w:rsidTr="0076481E">
        <w:tc>
          <w:tcPr>
            <w:tcW w:w="1007" w:type="dxa"/>
            <w:vMerge/>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p>
        </w:tc>
        <w:tc>
          <w:tcPr>
            <w:tcW w:w="1350" w:type="dxa"/>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451B1" w:rsidRPr="00F55817" w:rsidRDefault="005451B1" w:rsidP="005451B1">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Input the default value of data that will be used when data is registered.</w:t>
            </w:r>
          </w:p>
          <w:p w:rsidR="005451B1" w:rsidRPr="00F55817" w:rsidRDefault="005451B1" w:rsidP="005451B1">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 xml:space="preserve">Make sure to not input a value that </w:t>
            </w:r>
            <w:r>
              <w:rPr>
                <w:rFonts w:asciiTheme="majorHAnsi" w:eastAsia="ＭＳ Ｐゴシック" w:hAnsiTheme="majorHAnsi" w:cstheme="majorHAnsi"/>
                <w:sz w:val="18"/>
                <w:szCs w:val="18"/>
              </w:rPr>
              <w:t>is within the set maximum and minimum byte size.</w:t>
            </w:r>
          </w:p>
          <w:p w:rsidR="005451B1" w:rsidRPr="00A56BD3" w:rsidRDefault="005451B1" w:rsidP="005451B1">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5451B1" w:rsidRPr="00A56BD3" w:rsidTr="0076481E">
        <w:tc>
          <w:tcPr>
            <w:tcW w:w="1007" w:type="dxa"/>
            <w:vMerge w:val="restart"/>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Link</w:t>
            </w:r>
          </w:p>
        </w:tc>
        <w:tc>
          <w:tcPr>
            <w:tcW w:w="1350" w:type="dxa"/>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bytes</w:t>
            </w:r>
          </w:p>
        </w:tc>
        <w:tc>
          <w:tcPr>
            <w:tcW w:w="7270" w:type="dxa"/>
            <w:shd w:val="clear" w:color="auto" w:fill="auto"/>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“Link”.</w:t>
            </w:r>
          </w:p>
        </w:tc>
      </w:tr>
      <w:tr w:rsidR="005451B1" w:rsidRPr="00A56BD3" w:rsidTr="0076481E">
        <w:tc>
          <w:tcPr>
            <w:tcW w:w="1007" w:type="dxa"/>
            <w:vMerge/>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p>
        </w:tc>
        <w:tc>
          <w:tcPr>
            <w:tcW w:w="1350" w:type="dxa"/>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451B1" w:rsidRPr="00F55817"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I</w:t>
            </w:r>
            <w:r w:rsidRPr="00F55817">
              <w:rPr>
                <w:rFonts w:asciiTheme="majorHAnsi" w:eastAsia="ＭＳ Ｐゴシック" w:hAnsiTheme="majorHAnsi" w:cstheme="majorHAnsi"/>
                <w:sz w:val="18"/>
                <w:szCs w:val="18"/>
              </w:rPr>
              <w:t>nput the default value of data that will be used when data is registered.</w:t>
            </w:r>
          </w:p>
          <w:p w:rsidR="005451B1" w:rsidRPr="00F55817" w:rsidRDefault="005451B1" w:rsidP="005451B1">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Make sure to not input a value that exceeds the set maximum byte size</w:t>
            </w:r>
            <w:r>
              <w:rPr>
                <w:rFonts w:asciiTheme="majorHAnsi" w:eastAsia="ＭＳ Ｐゴシック" w:hAnsiTheme="majorHAnsi" w:cstheme="majorHAnsi"/>
                <w:sz w:val="18"/>
                <w:szCs w:val="18"/>
              </w:rPr>
              <w:t>.</w:t>
            </w:r>
          </w:p>
          <w:p w:rsidR="005451B1" w:rsidRPr="00A56BD3" w:rsidRDefault="005451B1" w:rsidP="005451B1">
            <w:pPr>
              <w:widowControl/>
              <w:jc w:val="left"/>
              <w:rPr>
                <w:rFonts w:asciiTheme="majorHAnsi" w:eastAsia="ＭＳ Ｐゴシック" w:hAnsiTheme="majorHAnsi" w:cstheme="majorHAnsi"/>
                <w:sz w:val="18"/>
                <w:szCs w:val="18"/>
              </w:rPr>
            </w:pPr>
            <w:r w:rsidRPr="00F55817">
              <w:rPr>
                <w:rFonts w:asciiTheme="majorHAnsi" w:eastAsia="ＭＳ Ｐゴシック" w:hAnsiTheme="majorHAnsi" w:cstheme="majorHAnsi"/>
                <w:sz w:val="18"/>
                <w:szCs w:val="18"/>
              </w:rPr>
              <w:t>When the menu's data is output as an Excel file, the default value will be set by default.</w:t>
            </w:r>
          </w:p>
        </w:tc>
      </w:tr>
      <w:tr w:rsidR="005451B1" w:rsidRPr="00A56BD3" w:rsidTr="0076481E">
        <w:tc>
          <w:tcPr>
            <w:tcW w:w="1007" w:type="dxa"/>
            <w:vMerge w:val="restart"/>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Parameter sheet reference</w:t>
            </w:r>
          </w:p>
        </w:tc>
        <w:tc>
          <w:tcPr>
            <w:tcW w:w="1350" w:type="dxa"/>
            <w:shd w:val="clear" w:color="auto" w:fill="E5EAEF"/>
          </w:tcPr>
          <w:p w:rsidR="005451B1"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Menu</w:t>
            </w:r>
          </w:p>
        </w:tc>
        <w:tc>
          <w:tcPr>
            <w:tcW w:w="7270" w:type="dxa"/>
            <w:shd w:val="clear" w:color="auto" w:fill="auto"/>
          </w:tcPr>
          <w:p w:rsidR="005451B1" w:rsidRDefault="005934B1" w:rsidP="005451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Select a "Parameter sheet (With operation) from the pulldown selection.</w:t>
            </w:r>
          </w:p>
        </w:tc>
      </w:tr>
      <w:tr w:rsidR="005451B1" w:rsidRPr="00A56BD3" w:rsidTr="0076481E">
        <w:tc>
          <w:tcPr>
            <w:tcW w:w="1007" w:type="dxa"/>
            <w:vMerge/>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p>
        </w:tc>
        <w:tc>
          <w:tcPr>
            <w:tcW w:w="1350" w:type="dxa"/>
            <w:shd w:val="clear" w:color="auto" w:fill="E5EAEF"/>
          </w:tcPr>
          <w:p w:rsidR="005451B1" w:rsidRDefault="005451B1" w:rsidP="005451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Item</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Select the reference item from the selected menu.</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 xml:space="preserve">Items with the following input methods can be selected: </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"String", "Multistring", "Integer", "Decimal number", "Time", "Date", "Password", "File upload", and "Link".</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hint="eastAsia"/>
                <w:sz w:val="18"/>
                <w:szCs w:val="18"/>
              </w:rPr>
              <w:t>※</w:t>
            </w:r>
            <w:r w:rsidRPr="005934B1">
              <w:rPr>
                <w:rFonts w:asciiTheme="majorHAnsi" w:eastAsia="ＭＳ Ｐゴシック" w:hAnsiTheme="majorHAnsi" w:cstheme="majorHAnsi" w:hint="eastAsia"/>
                <w:sz w:val="18"/>
                <w:szCs w:val="18"/>
              </w:rPr>
              <w:t>Menus that uses "Parameter reference" might have their value displayed in brackets when searching for them with the display filter.</w:t>
            </w:r>
          </w:p>
          <w:p w:rsidR="005451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For more information, please see chapter 8.12.</w:t>
            </w:r>
          </w:p>
        </w:tc>
      </w:tr>
      <w:tr w:rsidR="005451B1" w:rsidRPr="00A56BD3" w:rsidTr="0076481E">
        <w:tc>
          <w:tcPr>
            <w:tcW w:w="2357" w:type="dxa"/>
            <w:gridSpan w:val="2"/>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Explanation</w:t>
            </w:r>
          </w:p>
        </w:tc>
        <w:tc>
          <w:tcPr>
            <w:tcW w:w="7270" w:type="dxa"/>
            <w:shd w:val="clear" w:color="auto" w:fill="auto"/>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description that will be displayed when users hover mouse cursor over the item name.</w:t>
            </w:r>
          </w:p>
        </w:tc>
      </w:tr>
      <w:tr w:rsidR="005451B1" w:rsidRPr="00A56BD3" w:rsidTr="0076481E">
        <w:tc>
          <w:tcPr>
            <w:tcW w:w="2357" w:type="dxa"/>
            <w:gridSpan w:val="2"/>
            <w:shd w:val="clear" w:color="auto" w:fill="E5EAEF"/>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Remarks</w:t>
            </w:r>
          </w:p>
        </w:tc>
        <w:tc>
          <w:tcPr>
            <w:tcW w:w="7270" w:type="dxa"/>
            <w:shd w:val="clear" w:color="auto" w:fill="auto"/>
          </w:tcPr>
          <w:p w:rsidR="005451B1" w:rsidRPr="00A56BD3" w:rsidRDefault="005451B1" w:rsidP="005451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remarks column.</w:t>
            </w:r>
          </w:p>
        </w:tc>
      </w:tr>
    </w:tbl>
    <w:p w:rsidR="00CE662D" w:rsidRPr="00A56BD3" w:rsidRDefault="00CE662D" w:rsidP="001D6A11">
      <w:pPr>
        <w:pStyle w:val="a8"/>
        <w:ind w:leftChars="0" w:left="420"/>
        <w:rPr>
          <w:rFonts w:asciiTheme="majorHAnsi" w:hAnsiTheme="majorHAnsi" w:cstheme="majorHAnsi"/>
        </w:rPr>
      </w:pPr>
    </w:p>
    <w:p w:rsidR="00CE662D" w:rsidRPr="00A56BD3" w:rsidRDefault="00CE662D">
      <w:pPr>
        <w:widowControl/>
        <w:jc w:val="left"/>
        <w:rPr>
          <w:rFonts w:asciiTheme="majorHAnsi" w:hAnsiTheme="majorHAnsi" w:cstheme="majorHAnsi"/>
          <w:szCs w:val="21"/>
        </w:rPr>
      </w:pPr>
      <w:r w:rsidRPr="00A56BD3">
        <w:rPr>
          <w:rFonts w:asciiTheme="majorHAnsi" w:hAnsiTheme="majorHAnsi" w:cstheme="majorHAnsi"/>
        </w:rPr>
        <w:br w:type="page"/>
      </w:r>
    </w:p>
    <w:p w:rsidR="00CE662D" w:rsidRPr="00A56BD3" w:rsidRDefault="00CE662D"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lastRenderedPageBreak/>
        <w:t>Group button</w:t>
      </w:r>
    </w:p>
    <w:p w:rsidR="00CE662D" w:rsidRPr="00A56BD3" w:rsidRDefault="00CE662D" w:rsidP="00CE662D">
      <w:pPr>
        <w:pStyle w:val="a8"/>
        <w:ind w:leftChars="0" w:left="1259"/>
        <w:rPr>
          <w:rFonts w:asciiTheme="majorHAnsi" w:hAnsiTheme="majorHAnsi" w:cstheme="majorHAnsi"/>
        </w:rPr>
      </w:pPr>
      <w:r w:rsidRPr="00A56BD3">
        <w:rPr>
          <w:rFonts w:asciiTheme="majorHAnsi" w:hAnsiTheme="majorHAnsi" w:cstheme="majorHAnsi"/>
        </w:rPr>
        <w:t>Click the “Group” button to add a column group.</w:t>
      </w:r>
    </w:p>
    <w:p w:rsidR="00CE662D" w:rsidRPr="00A56BD3" w:rsidRDefault="00CE662D" w:rsidP="00CE662D">
      <w:pPr>
        <w:pStyle w:val="a8"/>
        <w:ind w:leftChars="0" w:left="1259"/>
        <w:rPr>
          <w:rFonts w:asciiTheme="majorHAnsi" w:hAnsiTheme="majorHAnsi" w:cstheme="majorHAnsi"/>
        </w:rPr>
      </w:pPr>
      <w:r w:rsidRPr="00A56BD3">
        <w:rPr>
          <w:rFonts w:asciiTheme="majorHAnsi" w:hAnsiTheme="majorHAnsi" w:cstheme="majorHAnsi"/>
        </w:rPr>
        <w:t>Drag and drop items into the body area of column group to add items into column group.</w:t>
      </w:r>
    </w:p>
    <w:p w:rsidR="00CE662D" w:rsidRPr="00A56BD3" w:rsidRDefault="00CE662D" w:rsidP="00CE662D">
      <w:pPr>
        <w:pStyle w:val="a8"/>
        <w:ind w:leftChars="0" w:left="1259"/>
        <w:rPr>
          <w:rFonts w:asciiTheme="majorHAnsi" w:eastAsia="ＭＳ Ｐゴシック" w:hAnsiTheme="majorHAnsi" w:cstheme="majorHAnsi"/>
          <w:noProof/>
        </w:rPr>
      </w:pPr>
      <w:r w:rsidRPr="00A56BD3">
        <w:rPr>
          <w:rFonts w:asciiTheme="majorHAnsi" w:hAnsiTheme="majorHAnsi" w:cstheme="majorHAnsi"/>
        </w:rPr>
        <w:t>Column groups can also be added into column groups. Multiple items can be set into single column group.</w:t>
      </w:r>
      <w:r w:rsidRPr="00A56BD3">
        <w:rPr>
          <w:rFonts w:asciiTheme="majorHAnsi" w:eastAsia="ＭＳ Ｐゴシック" w:hAnsiTheme="majorHAnsi" w:cstheme="majorHAnsi"/>
          <w:noProof/>
        </w:rPr>
        <w:t xml:space="preserve"> </w:t>
      </w:r>
    </w:p>
    <w:p w:rsidR="002B1ECE" w:rsidRPr="00A56BD3" w:rsidRDefault="006837FB" w:rsidP="006837FB">
      <w:pPr>
        <w:pStyle w:val="a8"/>
        <w:ind w:leftChars="0" w:left="1259"/>
        <w:rPr>
          <w:rFonts w:asciiTheme="majorHAnsi" w:eastAsia="ＭＳ Ｐゴシック" w:hAnsiTheme="majorHAnsi" w:cstheme="majorHAnsi"/>
          <w:noProof/>
        </w:rPr>
      </w:pPr>
      <w:r w:rsidRPr="00A56BD3">
        <w:rPr>
          <w:rFonts w:asciiTheme="majorHAnsi" w:eastAsia="ＭＳ Ｐゴシック" w:hAnsiTheme="majorHAnsi" w:cstheme="majorHAnsi"/>
          <w:noProof/>
        </w:rPr>
        <w:drawing>
          <wp:inline distT="0" distB="0" distL="0" distR="0" wp14:anchorId="1D2E44CD" wp14:editId="6BEFF779">
            <wp:extent cx="5671381" cy="1314450"/>
            <wp:effectExtent l="0" t="0" r="571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7241" cy="1318126"/>
                    </a:xfrm>
                    <a:prstGeom prst="rect">
                      <a:avLst/>
                    </a:prstGeom>
                  </pic:spPr>
                </pic:pic>
              </a:graphicData>
            </a:graphic>
          </wp:inline>
        </w:drawing>
      </w:r>
    </w:p>
    <w:p w:rsidR="00245269" w:rsidRPr="00A56BD3" w:rsidRDefault="00245269" w:rsidP="002B1ECE">
      <w:pPr>
        <w:ind w:firstLineChars="900" w:firstLine="1897"/>
        <w:rPr>
          <w:rFonts w:asciiTheme="majorHAnsi" w:hAnsiTheme="majorHAnsi" w:cstheme="majorHAnsi"/>
          <w:b/>
        </w:rPr>
      </w:pPr>
      <w:r w:rsidRPr="00A56BD3">
        <w:rPr>
          <w:rFonts w:asciiTheme="majorHAnsi" w:hAnsiTheme="majorHAnsi" w:cstheme="majorHAnsi"/>
          <w:b/>
        </w:rPr>
        <w:t>Figure 5.1-2 column group creation</w:t>
      </w:r>
    </w:p>
    <w:p w:rsidR="002B1ECE" w:rsidRPr="00A56BD3" w:rsidRDefault="002B1ECE" w:rsidP="002B1ECE">
      <w:pPr>
        <w:ind w:firstLineChars="900" w:firstLine="1897"/>
        <w:rPr>
          <w:rFonts w:asciiTheme="majorHAnsi" w:hAnsiTheme="majorHAnsi" w:cstheme="majorHAnsi"/>
          <w:b/>
        </w:rPr>
      </w:pPr>
    </w:p>
    <w:p w:rsidR="005A170C" w:rsidRPr="00A56BD3" w:rsidRDefault="005A170C"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Repeat button</w:t>
      </w:r>
    </w:p>
    <w:p w:rsidR="005A170C" w:rsidRPr="00A56BD3" w:rsidRDefault="005A170C" w:rsidP="005A170C">
      <w:pPr>
        <w:pStyle w:val="a8"/>
        <w:ind w:leftChars="0" w:left="1259"/>
        <w:rPr>
          <w:rFonts w:asciiTheme="majorHAnsi" w:hAnsiTheme="majorHAnsi" w:cstheme="majorHAnsi"/>
        </w:rPr>
      </w:pPr>
      <w:r w:rsidRPr="00A56BD3">
        <w:rPr>
          <w:rFonts w:asciiTheme="majorHAnsi" w:hAnsiTheme="majorHAnsi" w:cstheme="majorHAnsi"/>
        </w:rPr>
        <w:t>Click the “Repeat” button to set repeat items.</w:t>
      </w:r>
    </w:p>
    <w:p w:rsidR="005A170C" w:rsidRPr="00A56BD3" w:rsidRDefault="005A170C" w:rsidP="005A170C">
      <w:pPr>
        <w:pStyle w:val="a8"/>
        <w:ind w:leftChars="0" w:left="1259"/>
        <w:rPr>
          <w:rFonts w:asciiTheme="majorHAnsi" w:hAnsiTheme="majorHAnsi" w:cstheme="majorHAnsi"/>
        </w:rPr>
      </w:pPr>
      <w:r w:rsidRPr="00A56BD3">
        <w:rPr>
          <w:rFonts w:asciiTheme="majorHAnsi" w:hAnsiTheme="majorHAnsi" w:cstheme="majorHAnsi"/>
        </w:rPr>
        <w:t>Repeat items and repeat count will automatically applied to vertical menu.</w:t>
      </w:r>
    </w:p>
    <w:p w:rsidR="00245269" w:rsidRPr="00A56BD3" w:rsidRDefault="00245269" w:rsidP="005A170C">
      <w:pPr>
        <w:pStyle w:val="a8"/>
        <w:ind w:leftChars="0" w:left="1259"/>
        <w:rPr>
          <w:rFonts w:asciiTheme="majorHAnsi" w:hAnsiTheme="majorHAnsi" w:cstheme="majorHAnsi"/>
        </w:rPr>
      </w:pPr>
      <w:r w:rsidRPr="00A56BD3">
        <w:rPr>
          <w:rFonts w:asciiTheme="majorHAnsi" w:hAnsiTheme="majorHAnsi" w:cstheme="majorHAnsi"/>
        </w:rPr>
        <w:t>If you check the checkbox "Use" in the "Use vertical menu" column, the "Repeat" button will be enabled.</w:t>
      </w:r>
    </w:p>
    <w:p w:rsidR="00245269" w:rsidRPr="00A56BD3" w:rsidRDefault="00245269" w:rsidP="005A170C">
      <w:pPr>
        <w:pStyle w:val="a8"/>
        <w:ind w:leftChars="0" w:left="1259"/>
        <w:rPr>
          <w:rFonts w:asciiTheme="majorHAnsi" w:hAnsiTheme="majorHAnsi" w:cstheme="majorHAnsi"/>
        </w:rPr>
      </w:pPr>
      <w:r w:rsidRPr="00A56BD3">
        <w:rPr>
          <w:rFonts w:asciiTheme="majorHAnsi" w:hAnsiTheme="majorHAnsi" w:cstheme="majorHAnsi"/>
        </w:rPr>
        <w:t>Users can set it by dragging and dropping items into the displayed REPEAT area.</w:t>
      </w:r>
    </w:p>
    <w:p w:rsidR="005A170C" w:rsidRPr="00A56BD3" w:rsidRDefault="005A170C" w:rsidP="005A170C">
      <w:pPr>
        <w:pStyle w:val="a8"/>
        <w:ind w:leftChars="0" w:left="1259"/>
        <w:rPr>
          <w:rFonts w:asciiTheme="majorHAnsi" w:eastAsia="ＭＳ Ｐゴシック" w:hAnsiTheme="majorHAnsi" w:cstheme="majorHAnsi"/>
          <w:color w:val="FF0000"/>
        </w:rPr>
      </w:pPr>
      <w:r w:rsidRPr="00A56BD3">
        <w:rPr>
          <w:rFonts w:asciiTheme="majorHAnsi" w:eastAsia="ＭＳ Ｐゴシック" w:hAnsiTheme="majorHAnsi" w:cstheme="majorHAnsi"/>
          <w:color w:val="FF0000"/>
        </w:rPr>
        <w:t>(</w:t>
      </w:r>
      <w:r w:rsidRPr="00A56BD3">
        <w:rPr>
          <w:rFonts w:ascii="ＭＳ ゴシック" w:eastAsia="ＭＳ ゴシック" w:hAnsi="ＭＳ ゴシック" w:cs="ＭＳ ゴシック" w:hint="eastAsia"/>
          <w:color w:val="FF0000"/>
        </w:rPr>
        <w:t>※</w:t>
      </w:r>
      <w:r w:rsidRPr="00A56BD3">
        <w:rPr>
          <w:rFonts w:asciiTheme="majorHAnsi" w:eastAsia="ＭＳ Ｐゴシック" w:hAnsiTheme="majorHAnsi" w:cstheme="majorHAnsi"/>
          <w:color w:val="FF0000"/>
        </w:rPr>
        <w:t xml:space="preserve">)Vertical function is not applicable for </w:t>
      </w:r>
      <w:r w:rsidR="00C03587" w:rsidRPr="00A56BD3">
        <w:rPr>
          <w:rFonts w:asciiTheme="majorHAnsi" w:eastAsia="ＭＳ Ｐゴシック" w:hAnsiTheme="majorHAnsi" w:cstheme="majorHAnsi"/>
          <w:color w:val="FF0000"/>
        </w:rPr>
        <w:t>data sheet.</w:t>
      </w:r>
    </w:p>
    <w:p w:rsidR="00C03587" w:rsidRPr="00A56BD3" w:rsidRDefault="00C03587" w:rsidP="005A170C">
      <w:pPr>
        <w:pStyle w:val="a8"/>
        <w:ind w:leftChars="0" w:left="1259"/>
        <w:rPr>
          <w:rFonts w:asciiTheme="majorHAnsi" w:eastAsia="ＭＳ Ｐゴシック" w:hAnsiTheme="majorHAnsi" w:cstheme="majorHAnsi"/>
          <w:color w:val="FF0000"/>
        </w:rPr>
      </w:pPr>
      <w:r w:rsidRPr="00A56BD3">
        <w:rPr>
          <w:rFonts w:asciiTheme="majorHAnsi" w:eastAsia="ＭＳ Ｐゴシック" w:hAnsiTheme="majorHAnsi" w:cstheme="majorHAnsi"/>
          <w:color w:val="FF0000"/>
        </w:rPr>
        <w:t>Multiple items can be set in repeat column but only one repeat column can be set in a parameter sheet.</w:t>
      </w:r>
    </w:p>
    <w:p w:rsidR="001C2888" w:rsidRPr="00A56BD3" w:rsidRDefault="001C2888" w:rsidP="001C2888">
      <w:pPr>
        <w:rPr>
          <w:rFonts w:asciiTheme="majorHAnsi" w:eastAsia="ＭＳ Ｐゴシック" w:hAnsiTheme="majorHAnsi" w:cstheme="majorHAnsi"/>
          <w:color w:val="FF0000"/>
        </w:rPr>
      </w:pPr>
    </w:p>
    <w:p w:rsidR="00BB372A" w:rsidRPr="00A56BD3" w:rsidRDefault="001C2888" w:rsidP="001C2888">
      <w:pPr>
        <w:rPr>
          <w:rFonts w:asciiTheme="majorHAnsi" w:eastAsia="ＭＳ Ｐゴシック" w:hAnsiTheme="majorHAnsi" w:cstheme="majorHAnsi"/>
          <w:color w:val="FF0000"/>
        </w:rPr>
      </w:pPr>
      <w:r w:rsidRPr="00A56BD3">
        <w:rPr>
          <w:rFonts w:asciiTheme="majorHAnsi" w:eastAsia="ＭＳ Ｐゴシック" w:hAnsiTheme="majorHAnsi" w:cstheme="majorHAnsi"/>
          <w:color w:val="FF0000"/>
        </w:rPr>
        <w:t xml:space="preserve">           </w:t>
      </w:r>
      <w:r w:rsidRPr="00A56BD3">
        <w:rPr>
          <w:rFonts w:asciiTheme="majorHAnsi" w:hAnsiTheme="majorHAnsi" w:cstheme="majorHAnsi"/>
          <w:noProof/>
        </w:rPr>
        <w:drawing>
          <wp:inline distT="0" distB="0" distL="0" distR="0" wp14:anchorId="660D23DC" wp14:editId="01B3B2DB">
            <wp:extent cx="5286375" cy="2676525"/>
            <wp:effectExtent l="0" t="0" r="9525" b="9525"/>
            <wp:docPr id="46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pic:cNvPicPr>
                      <a:picLocks noChangeAspect="1"/>
                    </pic:cNvPicPr>
                  </pic:nvPicPr>
                  <pic:blipFill>
                    <a:blip r:embed="rId22"/>
                    <a:stretch>
                      <a:fillRect/>
                    </a:stretch>
                  </pic:blipFill>
                  <pic:spPr>
                    <a:xfrm>
                      <a:off x="0" y="0"/>
                      <a:ext cx="5317088" cy="2692075"/>
                    </a:xfrm>
                    <a:prstGeom prst="rect">
                      <a:avLst/>
                    </a:prstGeom>
                  </pic:spPr>
                </pic:pic>
              </a:graphicData>
            </a:graphic>
          </wp:inline>
        </w:drawing>
      </w:r>
    </w:p>
    <w:p w:rsidR="00B254CA" w:rsidRPr="00A56BD3" w:rsidRDefault="000B6FEB" w:rsidP="001C2888">
      <w:pPr>
        <w:ind w:firstLineChars="1050" w:firstLine="2214"/>
        <w:rPr>
          <w:rFonts w:asciiTheme="majorHAnsi" w:eastAsia="ＭＳ Ｐゴシック" w:hAnsiTheme="majorHAnsi" w:cstheme="majorHAnsi"/>
          <w:b/>
        </w:rPr>
      </w:pPr>
      <w:r w:rsidRPr="00A56BD3">
        <w:rPr>
          <w:rFonts w:asciiTheme="majorHAnsi" w:eastAsia="ＭＳ Ｐゴシック" w:hAnsiTheme="majorHAnsi" w:cstheme="majorHAnsi"/>
          <w:b/>
        </w:rPr>
        <w:t>Figure 5.1-3 create as vertical menu</w:t>
      </w:r>
    </w:p>
    <w:p w:rsidR="00E64AE1" w:rsidRPr="00A56BD3" w:rsidRDefault="00E64AE1" w:rsidP="005A170C">
      <w:pPr>
        <w:pStyle w:val="a8"/>
        <w:ind w:leftChars="0" w:left="1259"/>
        <w:rPr>
          <w:rFonts w:asciiTheme="majorHAnsi" w:eastAsia="ＭＳ Ｐゴシック" w:hAnsiTheme="majorHAnsi" w:cstheme="majorHAnsi"/>
          <w:color w:val="FF0000"/>
        </w:rPr>
      </w:pPr>
    </w:p>
    <w:p w:rsidR="00E64AE1" w:rsidRPr="00A56BD3" w:rsidRDefault="00E64AE1" w:rsidP="00BE09A1">
      <w:pPr>
        <w:pStyle w:val="a8"/>
        <w:numPr>
          <w:ilvl w:val="0"/>
          <w:numId w:val="18"/>
        </w:numPr>
        <w:ind w:leftChars="0"/>
        <w:rPr>
          <w:rFonts w:asciiTheme="majorHAnsi" w:eastAsia="ＭＳ Ｐゴシック" w:hAnsiTheme="majorHAnsi" w:cstheme="majorHAnsi"/>
        </w:rPr>
      </w:pPr>
      <w:r w:rsidRPr="00A56BD3">
        <w:rPr>
          <w:rFonts w:asciiTheme="majorHAnsi" w:eastAsia="ＭＳ Ｐゴシック" w:hAnsiTheme="majorHAnsi" w:cstheme="majorHAnsi"/>
        </w:rPr>
        <w:t>Cancel button</w:t>
      </w:r>
    </w:p>
    <w:p w:rsidR="00E64AE1" w:rsidRPr="00A56BD3" w:rsidRDefault="00E64AE1" w:rsidP="00E64AE1">
      <w:pPr>
        <w:pStyle w:val="a8"/>
        <w:ind w:leftChars="0" w:left="1259"/>
        <w:rPr>
          <w:rFonts w:asciiTheme="majorHAnsi" w:eastAsia="ＭＳ Ｐゴシック" w:hAnsiTheme="majorHAnsi" w:cstheme="majorHAnsi"/>
        </w:rPr>
      </w:pPr>
      <w:r w:rsidRPr="00A56BD3">
        <w:rPr>
          <w:rFonts w:asciiTheme="majorHAnsi" w:eastAsia="ＭＳ Ｐゴシック" w:hAnsiTheme="majorHAnsi" w:cstheme="majorHAnsi"/>
        </w:rPr>
        <w:t>Undo the previous modification.</w:t>
      </w:r>
    </w:p>
    <w:p w:rsidR="0038546E" w:rsidRPr="00A56BD3" w:rsidRDefault="0038546E" w:rsidP="00E64AE1">
      <w:pPr>
        <w:pStyle w:val="a8"/>
        <w:ind w:leftChars="0" w:left="1259"/>
        <w:rPr>
          <w:rFonts w:asciiTheme="majorHAnsi" w:eastAsia="ＭＳ Ｐゴシック" w:hAnsiTheme="majorHAnsi" w:cstheme="majorHAnsi"/>
        </w:rPr>
      </w:pPr>
    </w:p>
    <w:p w:rsidR="00E64AE1" w:rsidRPr="00A56BD3" w:rsidRDefault="00E64AE1" w:rsidP="00BE09A1">
      <w:pPr>
        <w:pStyle w:val="a8"/>
        <w:numPr>
          <w:ilvl w:val="0"/>
          <w:numId w:val="18"/>
        </w:numPr>
        <w:ind w:leftChars="0"/>
        <w:rPr>
          <w:rFonts w:asciiTheme="majorHAnsi" w:eastAsia="ＭＳ Ｐゴシック" w:hAnsiTheme="majorHAnsi" w:cstheme="majorHAnsi"/>
        </w:rPr>
      </w:pPr>
      <w:r w:rsidRPr="00A56BD3">
        <w:rPr>
          <w:rFonts w:asciiTheme="majorHAnsi" w:eastAsia="ＭＳ Ｐゴシック" w:hAnsiTheme="majorHAnsi" w:cstheme="majorHAnsi"/>
        </w:rPr>
        <w:t>Redo button</w:t>
      </w:r>
    </w:p>
    <w:p w:rsidR="00E64AE1" w:rsidRPr="00A56BD3" w:rsidRDefault="00E64AE1" w:rsidP="00E64AE1">
      <w:pPr>
        <w:pStyle w:val="a8"/>
        <w:ind w:leftChars="0" w:left="1259"/>
        <w:rPr>
          <w:rFonts w:asciiTheme="majorHAnsi" w:eastAsia="ＭＳ Ｐゴシック" w:hAnsiTheme="majorHAnsi" w:cstheme="majorHAnsi"/>
          <w:noProof/>
        </w:rPr>
      </w:pPr>
      <w:r w:rsidRPr="00A56BD3">
        <w:rPr>
          <w:rFonts w:asciiTheme="majorHAnsi" w:eastAsia="ＭＳ Ｐゴシック" w:hAnsiTheme="majorHAnsi" w:cstheme="majorHAnsi"/>
        </w:rPr>
        <w:t>Redo the cancelled modification.</w:t>
      </w:r>
      <w:r w:rsidR="00A96B21" w:rsidRPr="00A56BD3">
        <w:rPr>
          <w:rFonts w:asciiTheme="majorHAnsi" w:eastAsia="ＭＳ Ｐゴシック" w:hAnsiTheme="majorHAnsi" w:cstheme="majorHAnsi"/>
          <w:noProof/>
        </w:rPr>
        <w:t xml:space="preserve"> </w:t>
      </w:r>
    </w:p>
    <w:p w:rsidR="00142468" w:rsidRPr="00A56BD3" w:rsidRDefault="00142468" w:rsidP="00E64AE1">
      <w:pPr>
        <w:pStyle w:val="a8"/>
        <w:ind w:leftChars="0" w:left="1259"/>
        <w:rPr>
          <w:rFonts w:asciiTheme="majorHAnsi" w:eastAsia="ＭＳ Ｐゴシック" w:hAnsiTheme="majorHAnsi" w:cstheme="majorHAnsi"/>
        </w:rPr>
      </w:pPr>
    </w:p>
    <w:p w:rsidR="00497844" w:rsidRPr="00A56BD3" w:rsidRDefault="00F23E2C" w:rsidP="005934B1">
      <w:pPr>
        <w:pStyle w:val="20"/>
      </w:pPr>
      <w:r w:rsidRPr="00A56BD3">
        <w:lastRenderedPageBreak/>
        <w:t xml:space="preserve"> </w:t>
      </w:r>
      <w:bookmarkStart w:id="48" w:name="_Toc106636253"/>
      <w:r w:rsidRPr="00A56BD3">
        <w:t xml:space="preserve">(B) Menu creation information </w:t>
      </w:r>
      <w:r w:rsidR="000A288F" w:rsidRPr="00A56BD3">
        <w:t>tab</w:t>
      </w:r>
      <w:bookmarkEnd w:id="48"/>
    </w:p>
    <w:p w:rsidR="00A909AF" w:rsidRPr="00A56BD3" w:rsidRDefault="008B2140" w:rsidP="00A909AF">
      <w:pPr>
        <w:rPr>
          <w:rFonts w:asciiTheme="majorHAnsi" w:hAnsiTheme="majorHAnsi" w:cstheme="majorHAnsi"/>
        </w:rPr>
      </w:pPr>
      <w:r w:rsidRPr="00A56BD3">
        <w:rPr>
          <w:rFonts w:asciiTheme="majorHAnsi" w:hAnsiTheme="majorHAnsi" w:cstheme="majorHAnsi"/>
        </w:rPr>
        <w:t>Enter required information for menu creation.</w:t>
      </w:r>
    </w:p>
    <w:p w:rsidR="008B2140" w:rsidRPr="00A56BD3" w:rsidRDefault="008B2140"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Basic information</w:t>
      </w:r>
    </w:p>
    <w:p w:rsidR="00737F83" w:rsidRPr="00A56BD3" w:rsidRDefault="00737F83" w:rsidP="00737F83">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Table 5.2-1 "Basic Information"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8B2140" w:rsidRPr="00A56BD3" w:rsidTr="008B2140">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hAnsiTheme="majorHAnsi" w:cstheme="majorHAnsi"/>
              </w:rPr>
              <w:br w:type="page"/>
            </w:r>
            <w:r w:rsidRPr="00A56BD3">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Selected value of creation target</w:t>
            </w:r>
          </w:p>
        </w:tc>
      </w:tr>
      <w:tr w:rsidR="008B2140" w:rsidRPr="00A56BD3" w:rsidTr="008B2140">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hAnsiTheme="majorHAnsi" w:cstheme="majorHAnsi"/>
              </w:rP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Parameter</w:t>
            </w:r>
          </w:p>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8B2140" w:rsidRPr="00A56BD3" w:rsidRDefault="008B2140"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Data Sheet</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Id</w:t>
            </w:r>
          </w:p>
        </w:tc>
        <w:tc>
          <w:tcPr>
            <w:tcW w:w="5610" w:type="dxa"/>
            <w:tcBorders>
              <w:top w:val="single" w:sz="4" w:space="0" w:color="FFFFFF" w:themeColor="background1"/>
            </w:tcBorders>
            <w:shd w:val="clear" w:color="auto" w:fill="auto"/>
          </w:tcPr>
          <w:p w:rsidR="008B2140" w:rsidRPr="00A56BD3" w:rsidRDefault="00953C4C"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“Auto-input” is set on default when creating new menu.</w:t>
            </w:r>
          </w:p>
          <w:p w:rsidR="00953C4C" w:rsidRPr="00A56BD3" w:rsidRDefault="00953C4C"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ID of menu will be displayed when editing existing menu.</w:t>
            </w:r>
          </w:p>
        </w:tc>
        <w:tc>
          <w:tcPr>
            <w:tcW w:w="1195"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5610" w:type="dxa"/>
            <w:tcBorders>
              <w:top w:val="single" w:sz="4" w:space="0" w:color="FFFFFF" w:themeColor="background1"/>
            </w:tcBorders>
            <w:shd w:val="clear" w:color="auto" w:fill="auto"/>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menu name of the menu to be created. The menu name “Main menu” cannot be used.</w:t>
            </w:r>
          </w:p>
        </w:tc>
        <w:tc>
          <w:tcPr>
            <w:tcW w:w="1195"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Creation target</w:t>
            </w:r>
          </w:p>
        </w:tc>
        <w:tc>
          <w:tcPr>
            <w:tcW w:w="5610" w:type="dxa"/>
            <w:tcBorders>
              <w:top w:val="single" w:sz="4" w:space="0" w:color="FFFFFF" w:themeColor="background1"/>
            </w:tcBorders>
            <w:shd w:val="clear" w:color="auto" w:fill="auto"/>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Select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Parameter Sheet (Host / Operation)</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or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Data Sheet (master available)</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w:t>
            </w:r>
          </w:p>
          <w:p w:rsidR="00737F83" w:rsidRPr="00A56BD3" w:rsidRDefault="00737F83"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"Data Sheet" is selected, the "Input" field will be displayed in the "Target Menu Group" frame.</w:t>
            </w:r>
          </w:p>
          <w:p w:rsidR="00737F83" w:rsidRPr="00A56BD3" w:rsidRDefault="00737F83"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“Parameter sheet (With Operation" is selected, the "Create as Vertical Menu" checkbox will appear in the "Basic Information" frame. </w:t>
            </w:r>
          </w:p>
          <w:p w:rsidR="008B2140" w:rsidRPr="00A56BD3" w:rsidRDefault="00962A82"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Likewise, the "Input",</w:t>
            </w:r>
            <w:r w:rsidR="00737F83" w:rsidRPr="00A56BD3">
              <w:rPr>
                <w:rFonts w:asciiTheme="majorHAnsi" w:eastAsia="ＭＳ Ｐゴシック" w:hAnsiTheme="majorHAnsi" w:cstheme="majorHAnsi"/>
                <w:sz w:val="18"/>
                <w:szCs w:val="18"/>
              </w:rPr>
              <w:t>" For Substitution value automatic registration" and "For reference" column" will be displayed in the "Target menu group" frame.</w:t>
            </w:r>
          </w:p>
          <w:p w:rsidR="00737F83" w:rsidRPr="00A56BD3" w:rsidRDefault="00737F83"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“Parameter sheet </w:t>
            </w:r>
            <w:r w:rsidR="0000708F"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With Host/Operation" is selected, the "Create as Vertical Menu" checkbox will appear in the "Basic Information" frame. </w:t>
            </w:r>
          </w:p>
          <w:p w:rsidR="00737F83" w:rsidRPr="00A56BD3" w:rsidRDefault="00962A82" w:rsidP="00737F8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Likewise, the "Input",</w:t>
            </w:r>
            <w:r w:rsidR="00737F83" w:rsidRPr="00A56BD3">
              <w:rPr>
                <w:rFonts w:asciiTheme="majorHAnsi" w:eastAsia="ＭＳ Ｐゴシック" w:hAnsiTheme="majorHAnsi" w:cstheme="majorHAnsi"/>
                <w:sz w:val="18"/>
                <w:szCs w:val="18"/>
              </w:rPr>
              <w:t>" For Substitution value automatic registration" and "For reference" column" will be displayed in the "Target menu group" frame.</w:t>
            </w:r>
          </w:p>
          <w:p w:rsidR="00737F83" w:rsidRPr="00A56BD3" w:rsidRDefault="00737F83" w:rsidP="00737F83">
            <w:pPr>
              <w:widowControl/>
              <w:jc w:val="left"/>
              <w:rPr>
                <w:rFonts w:asciiTheme="majorHAnsi" w:eastAsia="ＭＳ Ｐゴシック" w:hAnsiTheme="majorHAnsi" w:cstheme="majorHAnsi"/>
                <w:sz w:val="18"/>
                <w:szCs w:val="18"/>
              </w:rPr>
            </w:pPr>
          </w:p>
          <w:p w:rsidR="00953C4C" w:rsidRPr="00A56BD3" w:rsidRDefault="001E454D"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default value is "Parameter sheet (with host/operation)"</w:t>
            </w:r>
          </w:p>
        </w:tc>
        <w:tc>
          <w:tcPr>
            <w:tcW w:w="1195"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8B2140" w:rsidRPr="00A56BD3" w:rsidTr="008B2140">
        <w:trPr>
          <w:trHeight w:val="259"/>
        </w:trPr>
        <w:tc>
          <w:tcPr>
            <w:tcW w:w="1593" w:type="dxa"/>
            <w:tcBorders>
              <w:top w:val="single" w:sz="4" w:space="0" w:color="FFFFFF" w:themeColor="background1"/>
            </w:tcBorders>
            <w:shd w:val="clear" w:color="auto" w:fill="E5EAEF"/>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5610" w:type="dxa"/>
            <w:tcBorders>
              <w:top w:val="single" w:sz="4" w:space="0" w:color="FFFFFF" w:themeColor="background1"/>
            </w:tcBorders>
            <w:shd w:val="clear" w:color="auto" w:fill="auto"/>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display order in the menu group. They are displayed in ascending order.</w:t>
            </w:r>
          </w:p>
        </w:tc>
        <w:tc>
          <w:tcPr>
            <w:tcW w:w="1195" w:type="dxa"/>
            <w:tcBorders>
              <w:top w:val="single" w:sz="4" w:space="0" w:color="FFFFFF" w:themeColor="background1"/>
            </w:tcBorders>
            <w:shd w:val="clear" w:color="auto" w:fill="FBE4D5" w:themeFill="accent2" w:themeFillTint="33"/>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8B2140" w:rsidRPr="00A56BD3" w:rsidRDefault="008B21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00708F" w:rsidRPr="00A56BD3" w:rsidTr="008A3940">
        <w:trPr>
          <w:trHeight w:val="259"/>
        </w:trPr>
        <w:tc>
          <w:tcPr>
            <w:tcW w:w="1593" w:type="dxa"/>
            <w:tcBorders>
              <w:top w:val="single" w:sz="4" w:space="0" w:color="FFFFFF" w:themeColor="background1"/>
            </w:tcBorders>
            <w:shd w:val="clear" w:color="auto" w:fill="E5EAEF"/>
          </w:tcPr>
          <w:p w:rsidR="0000708F" w:rsidRPr="00A56BD3" w:rsidRDefault="00E85A18"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as h</w:t>
            </w:r>
            <w:r w:rsidR="0000708F" w:rsidRPr="00A56BD3">
              <w:rPr>
                <w:rFonts w:asciiTheme="majorHAnsi" w:eastAsia="ＭＳ Ｐゴシック" w:hAnsiTheme="majorHAnsi" w:cstheme="majorHAnsi"/>
                <w:sz w:val="18"/>
                <w:szCs w:val="18"/>
              </w:rPr>
              <w:t>ost group</w:t>
            </w:r>
            <w:r w:rsidRPr="00A56BD3">
              <w:rPr>
                <w:rFonts w:asciiTheme="majorHAnsi" w:eastAsia="ＭＳ Ｐゴシック" w:hAnsiTheme="majorHAnsi" w:cstheme="majorHAnsi"/>
                <w:sz w:val="18"/>
                <w:szCs w:val="18"/>
              </w:rPr>
              <w:t xml:space="preserve"> menu</w:t>
            </w:r>
          </w:p>
        </w:tc>
        <w:tc>
          <w:tcPr>
            <w:tcW w:w="5610" w:type="dxa"/>
            <w:tcBorders>
              <w:top w:val="single" w:sz="4" w:space="0" w:color="FFFFFF" w:themeColor="background1"/>
            </w:tcBorders>
            <w:shd w:val="clear" w:color="auto" w:fill="auto"/>
          </w:tcPr>
          <w:p w:rsidR="0000708F" w:rsidRPr="00A56BD3" w:rsidRDefault="0000708F"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the "Use" check box is checked, "Host name/Host group name" parameter sheet in units is created in the "Input" menu group.</w:t>
            </w:r>
          </w:p>
          <w:p w:rsidR="0000708F" w:rsidRPr="00A56BD3" w:rsidRDefault="0000708F"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the "Use" is checkbox not checked, "Host name" parameter sheet will be created.</w:t>
            </w:r>
          </w:p>
          <w:p w:rsidR="00F96359" w:rsidRPr="00A56BD3" w:rsidRDefault="00E85A18" w:rsidP="008B2140">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00708F" w:rsidRPr="00A56BD3">
              <w:rPr>
                <w:rFonts w:asciiTheme="majorHAnsi" w:eastAsia="ＭＳ Ｐゴシック" w:hAnsiTheme="majorHAnsi" w:cstheme="majorHAnsi"/>
                <w:sz w:val="18"/>
                <w:szCs w:val="18"/>
              </w:rPr>
              <w:t>When "Parameter sheet (with host/operation)" is selected in the "Target to create" column, the "Host group use" column will be displayed.</w:t>
            </w:r>
          </w:p>
        </w:tc>
        <w:tc>
          <w:tcPr>
            <w:tcW w:w="1195" w:type="dxa"/>
            <w:tcBorders>
              <w:top w:val="single" w:sz="4" w:space="0" w:color="FFFFFF" w:themeColor="background1"/>
            </w:tcBorders>
            <w:shd w:val="clear" w:color="auto" w:fill="FBE4D5" w:themeFill="accent2" w:themeFillTint="33"/>
          </w:tcPr>
          <w:p w:rsidR="0000708F" w:rsidRPr="00A56BD3" w:rsidRDefault="0000708F" w:rsidP="008B2140">
            <w:pPr>
              <w:widowControl/>
              <w:jc w:val="left"/>
              <w:rPr>
                <w:rFonts w:asciiTheme="majorHAnsi" w:eastAsia="ＭＳ Ｐゴシック" w:hAnsiTheme="majorHAnsi" w:cstheme="majorHAnsi"/>
                <w:sz w:val="18"/>
                <w:szCs w:val="18"/>
              </w:rPr>
            </w:pPr>
          </w:p>
        </w:tc>
        <w:tc>
          <w:tcPr>
            <w:tcW w:w="1007" w:type="dxa"/>
            <w:tcBorders>
              <w:top w:val="single" w:sz="4" w:space="0" w:color="FFFFFF" w:themeColor="background1"/>
            </w:tcBorders>
            <w:shd w:val="clear" w:color="auto" w:fill="D9E2F3" w:themeFill="accent5" w:themeFillTint="33"/>
          </w:tcPr>
          <w:p w:rsidR="0000708F" w:rsidRPr="00A56BD3" w:rsidRDefault="008A39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E85A18" w:rsidRPr="00A56BD3" w:rsidTr="008A3940">
        <w:trPr>
          <w:trHeight w:val="259"/>
        </w:trPr>
        <w:tc>
          <w:tcPr>
            <w:tcW w:w="1593" w:type="dxa"/>
            <w:tcBorders>
              <w:top w:val="single" w:sz="4" w:space="0" w:color="FFFFFF" w:themeColor="background1"/>
            </w:tcBorders>
            <w:shd w:val="clear" w:color="auto" w:fill="E5EAEF"/>
          </w:tcPr>
          <w:p w:rsidR="00E85A18" w:rsidRPr="00A56BD3" w:rsidRDefault="00E85A18"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as vertical menu</w:t>
            </w:r>
          </w:p>
        </w:tc>
        <w:tc>
          <w:tcPr>
            <w:tcW w:w="5610" w:type="dxa"/>
            <w:tcBorders>
              <w:top w:val="single" w:sz="4" w:space="0" w:color="FFFFFF" w:themeColor="background1"/>
            </w:tcBorders>
            <w:shd w:val="clear" w:color="auto" w:fill="auto"/>
          </w:tcPr>
          <w:p w:rsidR="00E85A18" w:rsidRPr="00A56BD3" w:rsidRDefault="00E85A18" w:rsidP="00E85A18">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"Parameter sheet" is selected in the "Creation target" column, the "Vertical menu use" column will be displayed.</w:t>
            </w:r>
          </w:p>
          <w:p w:rsidR="00E85A18" w:rsidRPr="00A56BD3" w:rsidRDefault="00E85A18" w:rsidP="00E85A18">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the "Use" checkbox is checked, a parameter sheet corresponding to the vertical menu will be created.</w:t>
            </w:r>
          </w:p>
        </w:tc>
        <w:tc>
          <w:tcPr>
            <w:tcW w:w="1195" w:type="dxa"/>
            <w:tcBorders>
              <w:top w:val="single" w:sz="4" w:space="0" w:color="FFFFFF" w:themeColor="background1"/>
            </w:tcBorders>
            <w:shd w:val="clear" w:color="auto" w:fill="FBE4D5" w:themeFill="accent2" w:themeFillTint="33"/>
          </w:tcPr>
          <w:p w:rsidR="00E85A18" w:rsidRPr="00A56BD3" w:rsidRDefault="00E85A18" w:rsidP="008B2140">
            <w:pPr>
              <w:widowControl/>
              <w:jc w:val="left"/>
              <w:rPr>
                <w:rFonts w:asciiTheme="majorHAnsi" w:eastAsia="ＭＳ Ｐゴシック" w:hAnsiTheme="majorHAnsi" w:cstheme="majorHAnsi"/>
                <w:sz w:val="18"/>
                <w:szCs w:val="18"/>
              </w:rPr>
            </w:pPr>
          </w:p>
        </w:tc>
        <w:tc>
          <w:tcPr>
            <w:tcW w:w="1007" w:type="dxa"/>
            <w:tcBorders>
              <w:top w:val="single" w:sz="4" w:space="0" w:color="FFFFFF" w:themeColor="background1"/>
            </w:tcBorders>
            <w:shd w:val="clear" w:color="auto" w:fill="D9E2F3" w:themeFill="accent5" w:themeFillTint="33"/>
          </w:tcPr>
          <w:p w:rsidR="00E85A18" w:rsidRPr="00A56BD3" w:rsidRDefault="008A3940" w:rsidP="008B21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8B2140" w:rsidRPr="00A56BD3" w:rsidTr="008B2140">
        <w:trPr>
          <w:trHeight w:val="694"/>
        </w:trPr>
        <w:tc>
          <w:tcPr>
            <w:tcW w:w="1593" w:type="dxa"/>
            <w:shd w:val="clear" w:color="auto" w:fill="E5EAEF"/>
          </w:tcPr>
          <w:p w:rsidR="008B2140" w:rsidRPr="00A56BD3" w:rsidRDefault="008B2140" w:rsidP="001F4E36">
            <w:pPr>
              <w:widowControl/>
              <w:jc w:val="left"/>
              <w:rPr>
                <w:rFonts w:asciiTheme="majorHAnsi" w:eastAsia="ＭＳ Ｐゴシック" w:hAnsiTheme="majorHAnsi" w:cstheme="majorHAnsi"/>
                <w:sz w:val="18"/>
                <w:szCs w:val="18"/>
              </w:rPr>
            </w:pPr>
            <w:r w:rsidRPr="00A56BD3">
              <w:rPr>
                <w:rFonts w:asciiTheme="majorHAnsi" w:hAnsiTheme="majorHAnsi" w:cstheme="majorHAnsi"/>
                <w:sz w:val="18"/>
                <w:szCs w:val="18"/>
              </w:rPr>
              <w:br w:type="page"/>
            </w:r>
            <w:r w:rsidR="001F4E36" w:rsidRPr="00A56BD3">
              <w:rPr>
                <w:rFonts w:asciiTheme="majorHAnsi" w:eastAsia="ＭＳ Ｐゴシック" w:hAnsiTheme="majorHAnsi" w:cstheme="majorHAnsi"/>
                <w:sz w:val="18"/>
                <w:szCs w:val="18"/>
              </w:rPr>
              <w:t>Last modified</w:t>
            </w:r>
          </w:p>
        </w:tc>
        <w:tc>
          <w:tcPr>
            <w:tcW w:w="5610" w:type="dxa"/>
            <w:shd w:val="clear" w:color="auto" w:fill="auto"/>
          </w:tcPr>
          <w:p w:rsidR="00953C4C"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“Auto-input” is set on default when creating new menu.</w:t>
            </w:r>
          </w:p>
          <w:p w:rsidR="008B2140"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time of last modification will be displayed in view/edit mode.</w:t>
            </w:r>
          </w:p>
        </w:tc>
        <w:tc>
          <w:tcPr>
            <w:tcW w:w="1195" w:type="dxa"/>
            <w:shd w:val="clear" w:color="auto" w:fill="FBE4D5" w:themeFill="accent2" w:themeFillTint="33"/>
          </w:tcPr>
          <w:p w:rsidR="008B2140" w:rsidRPr="00A56BD3" w:rsidRDefault="008B2140" w:rsidP="00C00BE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8B2140" w:rsidRPr="00A56BD3" w:rsidRDefault="008B2140" w:rsidP="00C00BEB">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r w:rsidR="001F4E36" w:rsidRPr="00A56BD3" w:rsidTr="008B2140">
        <w:trPr>
          <w:trHeight w:val="694"/>
        </w:trPr>
        <w:tc>
          <w:tcPr>
            <w:tcW w:w="1593" w:type="dxa"/>
            <w:shd w:val="clear" w:color="auto" w:fill="E5EAEF"/>
          </w:tcPr>
          <w:p w:rsidR="001F4E36" w:rsidRPr="00A56BD3" w:rsidRDefault="001F4E36" w:rsidP="001F4E36">
            <w:pPr>
              <w:widowControl/>
              <w:jc w:val="left"/>
              <w:rPr>
                <w:rFonts w:asciiTheme="majorHAnsi" w:hAnsiTheme="majorHAnsi" w:cstheme="majorHAnsi"/>
                <w:sz w:val="18"/>
                <w:szCs w:val="18"/>
              </w:rPr>
            </w:pPr>
            <w:r w:rsidRPr="00A56BD3">
              <w:rPr>
                <w:rFonts w:asciiTheme="majorHAnsi" w:hAnsiTheme="majorHAnsi" w:cstheme="majorHAnsi"/>
                <w:sz w:val="18"/>
                <w:szCs w:val="18"/>
              </w:rPr>
              <w:lastRenderedPageBreak/>
              <w:t>Last updated by</w:t>
            </w:r>
          </w:p>
        </w:tc>
        <w:tc>
          <w:tcPr>
            <w:tcW w:w="5610" w:type="dxa"/>
            <w:shd w:val="clear" w:color="auto" w:fill="auto"/>
          </w:tcPr>
          <w:p w:rsidR="00953C4C"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“Auto-input” is set on default when creating new menu.</w:t>
            </w:r>
          </w:p>
          <w:p w:rsidR="001F4E36" w:rsidRPr="00A56BD3" w:rsidRDefault="00953C4C" w:rsidP="00953C4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name of the user who last modified the menu will be displayed in view/edit mode.</w:t>
            </w:r>
          </w:p>
        </w:tc>
        <w:tc>
          <w:tcPr>
            <w:tcW w:w="1195" w:type="dxa"/>
            <w:shd w:val="clear" w:color="auto" w:fill="FBE4D5" w:themeFill="accent2" w:themeFillTint="33"/>
          </w:tcPr>
          <w:p w:rsidR="001F4E36" w:rsidRPr="00A56BD3" w:rsidRDefault="001F4E36" w:rsidP="001F4E3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1F4E36" w:rsidRPr="00A56BD3" w:rsidRDefault="001F4E36" w:rsidP="001F4E36">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bl>
    <w:p w:rsidR="008B2140" w:rsidRPr="00A56BD3" w:rsidRDefault="008B2140" w:rsidP="009D6F11">
      <w:pPr>
        <w:rPr>
          <w:rFonts w:asciiTheme="majorHAnsi" w:hAnsiTheme="majorHAnsi" w:cstheme="majorHAnsi"/>
        </w:rPr>
      </w:pPr>
    </w:p>
    <w:p w:rsidR="009D6F11" w:rsidRPr="00A56BD3" w:rsidRDefault="009D6F11"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Target menu group</w:t>
      </w:r>
    </w:p>
    <w:p w:rsidR="00C13674" w:rsidRPr="00A56BD3" w:rsidRDefault="00C13674" w:rsidP="00C13674">
      <w:pPr>
        <w:pStyle w:val="a8"/>
        <w:ind w:leftChars="0" w:left="1259"/>
        <w:rPr>
          <w:rFonts w:asciiTheme="majorHAnsi" w:hAnsiTheme="majorHAnsi" w:cstheme="majorHAnsi"/>
        </w:rPr>
      </w:pPr>
      <w:r w:rsidRPr="00A56BD3">
        <w:rPr>
          <w:rFonts w:asciiTheme="majorHAnsi" w:hAnsiTheme="majorHAnsi" w:cstheme="majorHAnsi"/>
        </w:rPr>
        <w:t>The menu groups that the menu to be created belongs to is displayed.</w:t>
      </w:r>
    </w:p>
    <w:p w:rsidR="00C13674" w:rsidRPr="00A56BD3" w:rsidRDefault="00C13674" w:rsidP="00C13674">
      <w:pPr>
        <w:pStyle w:val="a8"/>
        <w:ind w:leftChars="0" w:left="1259"/>
        <w:rPr>
          <w:rFonts w:asciiTheme="majorHAnsi" w:hAnsiTheme="majorHAnsi" w:cstheme="majorHAnsi"/>
        </w:rPr>
      </w:pPr>
      <w:r w:rsidRPr="00A56BD3">
        <w:rPr>
          <w:rFonts w:asciiTheme="majorHAnsi" w:hAnsiTheme="majorHAnsi" w:cstheme="majorHAnsi"/>
        </w:rPr>
        <w:t>Click the “Target menu group” button to display the “Target menu group” modal to select the menu group for the menu to be created.</w:t>
      </w:r>
    </w:p>
    <w:p w:rsidR="009D6F11" w:rsidRPr="00A56BD3" w:rsidRDefault="009D6F11" w:rsidP="009D6F11">
      <w:pPr>
        <w:rPr>
          <w:rFonts w:asciiTheme="majorHAnsi" w:hAnsiTheme="majorHAnsi" w:cstheme="majorHAnsi"/>
        </w:rPr>
      </w:pPr>
    </w:p>
    <w:p w:rsidR="003B2BBE" w:rsidRPr="00A56BD3" w:rsidRDefault="003B2BBE" w:rsidP="00C13674">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Table 5.2-2 Target menu group frame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C13674" w:rsidRPr="00A56BD3" w:rsidTr="00C13674">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hAnsiTheme="majorHAnsi" w:cstheme="majorHAnsi"/>
              </w:rPr>
              <w:br w:type="page"/>
            </w:r>
            <w:r w:rsidRPr="00A56BD3">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Selected value of creation target</w:t>
            </w:r>
          </w:p>
        </w:tc>
      </w:tr>
      <w:tr w:rsidR="00C13674" w:rsidRPr="00A56BD3" w:rsidTr="00C13674">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hAnsiTheme="majorHAnsi" w:cstheme="majorHAnsi"/>
              </w:rP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Parameter</w:t>
            </w:r>
          </w:p>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13674" w:rsidRPr="00A56BD3" w:rsidRDefault="00C13674" w:rsidP="00C00BEB">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Data Sheet</w:t>
            </w:r>
          </w:p>
        </w:tc>
      </w:tr>
      <w:tr w:rsidR="00A776E5" w:rsidRPr="00A56BD3" w:rsidTr="00A776E5">
        <w:trPr>
          <w:trHeight w:val="259"/>
        </w:trPr>
        <w:tc>
          <w:tcPr>
            <w:tcW w:w="1593" w:type="dxa"/>
            <w:shd w:val="clear" w:color="auto" w:fill="E5EAEF"/>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input</w:t>
            </w:r>
          </w:p>
        </w:tc>
        <w:tc>
          <w:tcPr>
            <w:tcW w:w="5610" w:type="dxa"/>
            <w:shd w:val="clear" w:color="auto" w:fill="auto"/>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the "For input" menu group.</w:t>
            </w:r>
          </w:p>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menu group name selected in the "For input" column on the "Menu Group Selection" screen will be displayed.</w:t>
            </w:r>
          </w:p>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Selection required item.</w:t>
            </w:r>
          </w:p>
        </w:tc>
        <w:tc>
          <w:tcPr>
            <w:tcW w:w="1195"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A776E5" w:rsidRPr="00A56BD3" w:rsidTr="00C13674">
        <w:trPr>
          <w:trHeight w:val="259"/>
        </w:trPr>
        <w:tc>
          <w:tcPr>
            <w:tcW w:w="1593" w:type="dxa"/>
            <w:shd w:val="clear" w:color="auto" w:fill="E5EAEF"/>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substitution value automatic registration</w:t>
            </w:r>
          </w:p>
        </w:tc>
        <w:tc>
          <w:tcPr>
            <w:tcW w:w="5610" w:type="dxa"/>
            <w:shd w:val="clear" w:color="auto" w:fill="auto"/>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the "substitution value automatic registration" menu group.</w:t>
            </w:r>
          </w:p>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column is "Parameter sheet", the menu group name selected in the "For automatic registration substitution value" column on the "Menu group selection" screen will be displayed.</w:t>
            </w:r>
            <w:r w:rsidRPr="00A56BD3">
              <w:rPr>
                <w:rFonts w:asciiTheme="majorHAnsi" w:eastAsia="ＭＳ Ｐゴシック" w:hAnsiTheme="majorHAnsi" w:cstheme="majorHAnsi"/>
                <w:sz w:val="18"/>
                <w:szCs w:val="18"/>
              </w:rPr>
              <w:br/>
            </w: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If the "Target menu group selection" frame is displayed, it is a selection required item.</w:t>
            </w:r>
          </w:p>
        </w:tc>
        <w:tc>
          <w:tcPr>
            <w:tcW w:w="1195"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A776E5" w:rsidRPr="00A56BD3" w:rsidTr="00C13674">
        <w:trPr>
          <w:trHeight w:val="694"/>
        </w:trPr>
        <w:tc>
          <w:tcPr>
            <w:tcW w:w="1593" w:type="dxa"/>
            <w:shd w:val="clear" w:color="auto" w:fill="E5EAEF"/>
          </w:tcPr>
          <w:p w:rsidR="00A776E5" w:rsidRPr="00A56BD3" w:rsidRDefault="008A6F8F"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r</w:t>
            </w:r>
            <w:r w:rsidR="00A776E5" w:rsidRPr="00A56BD3">
              <w:rPr>
                <w:rFonts w:asciiTheme="majorHAnsi" w:eastAsia="ＭＳ Ｐゴシック" w:hAnsiTheme="majorHAnsi" w:cstheme="majorHAnsi"/>
                <w:sz w:val="18"/>
                <w:szCs w:val="18"/>
              </w:rPr>
              <w:t>eference</w:t>
            </w:r>
          </w:p>
        </w:tc>
        <w:tc>
          <w:tcPr>
            <w:tcW w:w="5610" w:type="dxa"/>
            <w:shd w:val="clear" w:color="auto" w:fill="auto"/>
          </w:tcPr>
          <w:p w:rsidR="008A6F8F" w:rsidRPr="00A56BD3" w:rsidRDefault="008A6F8F"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the "For reference" menu group.</w:t>
            </w:r>
          </w:p>
          <w:p w:rsidR="008A6F8F" w:rsidRPr="00A56BD3" w:rsidRDefault="008A6F8F"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column is "Parameter sheet", the menu group name selected in the "For reference" column on the "Menu group selection" screen will be displayed.</w:t>
            </w:r>
          </w:p>
          <w:p w:rsidR="00A776E5" w:rsidRPr="00A56BD3" w:rsidRDefault="008A6F8F" w:rsidP="00A776E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If "Target menu group selection" frame is displayed, It is a selection required item.</w:t>
            </w:r>
          </w:p>
        </w:tc>
        <w:tc>
          <w:tcPr>
            <w:tcW w:w="1195" w:type="dxa"/>
            <w:shd w:val="clear" w:color="auto" w:fill="FBE4D5" w:themeFill="accent2"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A776E5" w:rsidRPr="00A56BD3" w:rsidRDefault="00A776E5" w:rsidP="00A776E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bl>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5A5952" w:rsidRPr="00A56BD3" w:rsidRDefault="005A5952" w:rsidP="001D5688">
      <w:pPr>
        <w:rPr>
          <w:rFonts w:asciiTheme="majorHAnsi" w:hAnsiTheme="majorHAnsi" w:cstheme="majorHAnsi"/>
        </w:rPr>
      </w:pPr>
    </w:p>
    <w:p w:rsidR="007B56CB" w:rsidRPr="00A56BD3" w:rsidRDefault="007B56CB" w:rsidP="001D5688">
      <w:pPr>
        <w:rPr>
          <w:rFonts w:asciiTheme="majorHAnsi" w:hAnsiTheme="majorHAnsi" w:cstheme="majorHAnsi"/>
        </w:rPr>
      </w:pPr>
      <w:r w:rsidRPr="00A56BD3">
        <w:rPr>
          <w:rFonts w:asciiTheme="majorHAnsi" w:hAnsiTheme="majorHAnsi" w:cstheme="majorHAnsi"/>
          <w:noProof/>
        </w:rPr>
        <w:lastRenderedPageBreak/>
        <w:drawing>
          <wp:inline distT="0" distB="0" distL="0" distR="0" wp14:anchorId="27BB4FCB" wp14:editId="4E6FB2DA">
            <wp:extent cx="6015575" cy="1999615"/>
            <wp:effectExtent l="0" t="0" r="4445" b="635"/>
            <wp:docPr id="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23"/>
                    <a:stretch>
                      <a:fillRect/>
                    </a:stretch>
                  </pic:blipFill>
                  <pic:spPr>
                    <a:xfrm>
                      <a:off x="0" y="0"/>
                      <a:ext cx="6025605" cy="2002949"/>
                    </a:xfrm>
                    <a:prstGeom prst="rect">
                      <a:avLst/>
                    </a:prstGeom>
                  </pic:spPr>
                </pic:pic>
              </a:graphicData>
            </a:graphic>
          </wp:inline>
        </w:drawing>
      </w:r>
    </w:p>
    <w:p w:rsidR="001D5688" w:rsidRPr="00A56BD3" w:rsidRDefault="001D5688" w:rsidP="007B56CB">
      <w:pPr>
        <w:ind w:firstLineChars="850" w:firstLine="1785"/>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 xml:space="preserve">Figure 5.2-1 </w:t>
      </w:r>
      <w:r w:rsidR="00774F5E" w:rsidRPr="00A56BD3">
        <w:rPr>
          <w:rFonts w:asciiTheme="majorHAnsi" w:hAnsiTheme="majorHAnsi" w:cstheme="majorHAnsi"/>
          <w:b/>
        </w:rPr>
        <w:t xml:space="preserve">Target menu group </w:t>
      </w:r>
      <w:r w:rsidRPr="00A56BD3">
        <w:rPr>
          <w:rFonts w:asciiTheme="majorHAnsi" w:hAnsiTheme="majorHAnsi" w:cstheme="majorHAnsi"/>
          <w:b/>
        </w:rPr>
        <w:t>screen</w:t>
      </w:r>
    </w:p>
    <w:p w:rsidR="007B56CB" w:rsidRPr="00A56BD3" w:rsidRDefault="007B56CB" w:rsidP="001D5688">
      <w:pPr>
        <w:rPr>
          <w:rFonts w:asciiTheme="majorHAnsi" w:hAnsiTheme="majorHAnsi" w:cstheme="majorHAnsi"/>
          <w:b/>
        </w:rPr>
      </w:pPr>
    </w:p>
    <w:p w:rsidR="001D5688" w:rsidRPr="00A56BD3" w:rsidRDefault="001D5688" w:rsidP="001D5688">
      <w:pPr>
        <w:rPr>
          <w:rFonts w:asciiTheme="majorHAnsi" w:hAnsiTheme="majorHAnsi" w:cstheme="majorHAnsi"/>
        </w:rPr>
      </w:pPr>
      <w:r w:rsidRPr="00A56BD3">
        <w:rPr>
          <w:rFonts w:asciiTheme="majorHAnsi" w:hAnsiTheme="majorHAnsi" w:cstheme="majorHAnsi"/>
          <w:b/>
        </w:rPr>
        <w:t xml:space="preserve">   </w:t>
      </w:r>
      <w:r w:rsidRPr="00A56BD3">
        <w:rPr>
          <w:rFonts w:ascii="ＭＳ ゴシック" w:eastAsia="ＭＳ ゴシック" w:hAnsi="ＭＳ ゴシック" w:cs="ＭＳ ゴシック" w:hint="eastAsia"/>
        </w:rPr>
        <w:t>※</w:t>
      </w:r>
      <w:r w:rsidRPr="00A56BD3">
        <w:rPr>
          <w:rFonts w:asciiTheme="majorHAnsi" w:hAnsiTheme="majorHAnsi" w:cstheme="majorHAnsi"/>
        </w:rPr>
        <w:t>This picture shows when "Parameter sheet" is selected in the "Creation target column.</w:t>
      </w:r>
    </w:p>
    <w:p w:rsidR="00D953E7" w:rsidRPr="00A56BD3" w:rsidRDefault="00D953E7" w:rsidP="001D5688">
      <w:pPr>
        <w:rPr>
          <w:rFonts w:asciiTheme="majorHAnsi" w:hAnsiTheme="majorHAnsi" w:cstheme="majorHAnsi"/>
        </w:rPr>
      </w:pPr>
    </w:p>
    <w:p w:rsidR="00C0793C" w:rsidRPr="00A56BD3" w:rsidRDefault="00C0793C" w:rsidP="00BE09A1">
      <w:pPr>
        <w:pStyle w:val="a8"/>
        <w:numPr>
          <w:ilvl w:val="0"/>
          <w:numId w:val="24"/>
        </w:numPr>
        <w:ind w:leftChars="0"/>
        <w:rPr>
          <w:rFonts w:asciiTheme="majorHAnsi" w:hAnsiTheme="majorHAnsi" w:cstheme="majorHAnsi"/>
        </w:rPr>
      </w:pPr>
      <w:r w:rsidRPr="00A56BD3">
        <w:rPr>
          <w:rFonts w:asciiTheme="majorHAnsi" w:hAnsiTheme="majorHAnsi" w:cstheme="majorHAnsi"/>
        </w:rPr>
        <w:t>"Target menu group" screen</w:t>
      </w:r>
    </w:p>
    <w:p w:rsidR="00C0793C" w:rsidRPr="00A56BD3" w:rsidRDefault="00C0793C" w:rsidP="00BE09A1">
      <w:pPr>
        <w:pStyle w:val="a8"/>
        <w:numPr>
          <w:ilvl w:val="0"/>
          <w:numId w:val="28"/>
        </w:numPr>
        <w:ind w:leftChars="0"/>
        <w:rPr>
          <w:rFonts w:asciiTheme="majorHAnsi" w:hAnsiTheme="majorHAnsi" w:cstheme="majorHAnsi"/>
        </w:rPr>
      </w:pPr>
      <w:r w:rsidRPr="00A56BD3">
        <w:rPr>
          <w:rFonts w:asciiTheme="majorHAnsi" w:hAnsiTheme="majorHAnsi" w:cstheme="majorHAnsi"/>
        </w:rPr>
        <w:t>Select the menu group where you want to create the menu (Parameter sheet/Data sheet)</w:t>
      </w:r>
    </w:p>
    <w:p w:rsidR="00C0793C" w:rsidRPr="00A56BD3" w:rsidRDefault="00C0793C" w:rsidP="00BE09A1">
      <w:pPr>
        <w:pStyle w:val="a8"/>
        <w:numPr>
          <w:ilvl w:val="0"/>
          <w:numId w:val="28"/>
        </w:numPr>
        <w:ind w:leftChars="0"/>
        <w:rPr>
          <w:rFonts w:asciiTheme="majorHAnsi" w:hAnsiTheme="majorHAnsi" w:cstheme="majorHAnsi"/>
        </w:rPr>
      </w:pPr>
      <w:r w:rsidRPr="00A56BD3">
        <w:rPr>
          <w:rFonts w:asciiTheme="majorHAnsi" w:hAnsiTheme="majorHAnsi" w:cstheme="majorHAnsi"/>
        </w:rPr>
        <w:t>"For input", "For Substitution value automatic registration" and " For reference" menu groups are selected by default</w:t>
      </w:r>
    </w:p>
    <w:p w:rsidR="00C0793C" w:rsidRPr="00A56BD3" w:rsidRDefault="00C0793C" w:rsidP="00BE09A1">
      <w:pPr>
        <w:pStyle w:val="a8"/>
        <w:numPr>
          <w:ilvl w:val="0"/>
          <w:numId w:val="28"/>
        </w:numPr>
        <w:ind w:leftChars="0"/>
        <w:rPr>
          <w:rFonts w:asciiTheme="majorHAnsi" w:hAnsiTheme="majorHAnsi" w:cstheme="majorHAnsi"/>
        </w:rPr>
      </w:pPr>
      <w:r w:rsidRPr="00A56BD3">
        <w:rPr>
          <w:rFonts w:asciiTheme="majorHAnsi" w:hAnsiTheme="majorHAnsi" w:cstheme="majorHAnsi"/>
        </w:rPr>
        <w:t>Select the menu group you want to use and press the "Decision" button.</w:t>
      </w:r>
    </w:p>
    <w:p w:rsidR="00C0793C" w:rsidRPr="00A56BD3" w:rsidRDefault="00C0793C" w:rsidP="00BE09A1">
      <w:pPr>
        <w:pStyle w:val="a8"/>
        <w:numPr>
          <w:ilvl w:val="0"/>
          <w:numId w:val="28"/>
        </w:numPr>
        <w:ind w:leftChars="0"/>
        <w:rPr>
          <w:rFonts w:asciiTheme="majorHAnsi" w:hAnsiTheme="majorHAnsi" w:cstheme="majorHAnsi"/>
        </w:rPr>
      </w:pPr>
      <w:r w:rsidRPr="00A56BD3">
        <w:rPr>
          <w:rFonts w:asciiTheme="majorHAnsi" w:hAnsiTheme="majorHAnsi" w:cstheme="majorHAnsi"/>
        </w:rPr>
        <w:t>If you press the "Decision" button with the default settings~ will automatically be created. (When "Datasheet" is selected in the "Creation target" field, only the "For input" menu group will be created.)</w:t>
      </w:r>
    </w:p>
    <w:p w:rsidR="00C0793C" w:rsidRPr="00A56BD3" w:rsidRDefault="00C0793C" w:rsidP="00BE09A1">
      <w:pPr>
        <w:pStyle w:val="a8"/>
        <w:numPr>
          <w:ilvl w:val="0"/>
          <w:numId w:val="28"/>
        </w:numPr>
        <w:ind w:leftChars="0"/>
        <w:rPr>
          <w:rFonts w:asciiTheme="majorHAnsi" w:hAnsiTheme="majorHAnsi" w:cstheme="majorHAnsi"/>
        </w:rPr>
      </w:pPr>
      <w:r w:rsidRPr="00A56BD3">
        <w:rPr>
          <w:rFonts w:asciiTheme="majorHAnsi" w:hAnsiTheme="majorHAnsi" w:cstheme="majorHAnsi"/>
        </w:rPr>
        <w:t>If the default menu group is not going to be used, please create the menus in the "Management console" menu group in advance. (For information about creation, please refer to the "ITA-</w:t>
      </w:r>
      <w:proofErr w:type="spellStart"/>
      <w:r w:rsidRPr="00A56BD3">
        <w:rPr>
          <w:rFonts w:asciiTheme="majorHAnsi" w:hAnsiTheme="majorHAnsi" w:cstheme="majorHAnsi"/>
        </w:rPr>
        <w:t>User_Instruction_Manual_Management</w:t>
      </w:r>
      <w:proofErr w:type="spellEnd"/>
      <w:r w:rsidRPr="00A56BD3">
        <w:rPr>
          <w:rFonts w:asciiTheme="majorHAnsi" w:hAnsiTheme="majorHAnsi" w:cstheme="majorHAnsi"/>
        </w:rPr>
        <w:t xml:space="preserve"> Console".)</w:t>
      </w:r>
    </w:p>
    <w:p w:rsidR="00C0793C" w:rsidRPr="00A56BD3" w:rsidRDefault="00C0793C" w:rsidP="00BE09A1">
      <w:pPr>
        <w:pStyle w:val="a8"/>
        <w:numPr>
          <w:ilvl w:val="0"/>
          <w:numId w:val="28"/>
        </w:numPr>
        <w:ind w:leftChars="0"/>
        <w:rPr>
          <w:rFonts w:asciiTheme="majorHAnsi" w:hAnsiTheme="majorHAnsi" w:cstheme="majorHAnsi"/>
        </w:rPr>
      </w:pPr>
      <w:r w:rsidRPr="00A56BD3">
        <w:rPr>
          <w:rFonts w:asciiTheme="majorHAnsi" w:hAnsiTheme="majorHAnsi" w:cstheme="majorHAnsi"/>
        </w:rPr>
        <w:t>To return to the "Definition/list menu" menu, press the "Cancel" button.</w:t>
      </w:r>
    </w:p>
    <w:p w:rsidR="00C0793C" w:rsidRPr="00A56BD3" w:rsidRDefault="00C0793C" w:rsidP="00C0793C">
      <w:pPr>
        <w:rPr>
          <w:rFonts w:asciiTheme="majorHAnsi" w:hAnsiTheme="majorHAnsi" w:cstheme="majorHAnsi"/>
        </w:rPr>
      </w:pPr>
    </w:p>
    <w:p w:rsidR="005C2A26" w:rsidRPr="00A56BD3" w:rsidRDefault="006C6B5B" w:rsidP="00BE09A1">
      <w:pPr>
        <w:pStyle w:val="a8"/>
        <w:numPr>
          <w:ilvl w:val="1"/>
          <w:numId w:val="44"/>
        </w:numPr>
        <w:ind w:leftChars="0"/>
        <w:rPr>
          <w:rFonts w:asciiTheme="majorHAnsi" w:eastAsia="ＭＳ Ｐゴシック" w:hAnsiTheme="majorHAnsi" w:cstheme="majorHAnsi"/>
        </w:rPr>
      </w:pPr>
      <w:r w:rsidRPr="00A56BD3">
        <w:rPr>
          <w:rFonts w:asciiTheme="majorHAnsi" w:eastAsia="ＭＳ Ｐゴシック" w:hAnsiTheme="majorHAnsi" w:cstheme="majorHAnsi"/>
        </w:rPr>
        <w:t>“Unique constraint (multiple items)” screen.</w:t>
      </w:r>
    </w:p>
    <w:p w:rsidR="005C2A26" w:rsidRPr="00A56BD3" w:rsidRDefault="006C6B5B" w:rsidP="006C6B5B">
      <w:pPr>
        <w:ind w:left="780"/>
        <w:rPr>
          <w:rFonts w:asciiTheme="majorHAnsi" w:eastAsia="ＭＳ Ｐゴシック" w:hAnsiTheme="majorHAnsi" w:cstheme="majorHAnsi"/>
        </w:rPr>
      </w:pPr>
      <w:r w:rsidRPr="00A56BD3">
        <w:rPr>
          <w:rFonts w:asciiTheme="majorHAnsi" w:eastAsia="ＭＳ Ｐゴシック" w:hAnsiTheme="majorHAnsi" w:cstheme="majorHAnsi"/>
        </w:rPr>
        <w:t>This function allows users to restrict and control registration of records when the contents of specified item combinations already exists.</w:t>
      </w: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6C6B5B" w:rsidP="005C2A26">
      <w:pPr>
        <w:pStyle w:val="a8"/>
        <w:ind w:leftChars="0" w:left="780"/>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54208" behindDoc="0" locked="0" layoutInCell="1" allowOverlap="1" wp14:anchorId="7D7F34C4" wp14:editId="14184E6C">
            <wp:simplePos x="0" y="0"/>
            <wp:positionH relativeFrom="page">
              <wp:posOffset>1383453</wp:posOffset>
            </wp:positionH>
            <wp:positionV relativeFrom="paragraph">
              <wp:posOffset>-863177</wp:posOffset>
            </wp:positionV>
            <wp:extent cx="5409081" cy="4739640"/>
            <wp:effectExtent l="0" t="0" r="1270" b="3810"/>
            <wp:wrapNone/>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pStyle w:val="a8"/>
        <w:ind w:leftChars="0" w:left="780"/>
        <w:rPr>
          <w:rFonts w:asciiTheme="majorHAnsi" w:eastAsia="ＭＳ Ｐゴシック" w:hAnsiTheme="majorHAnsi" w:cstheme="majorHAnsi"/>
        </w:rPr>
      </w:pPr>
    </w:p>
    <w:p w:rsidR="005C2A26" w:rsidRPr="00A56BD3" w:rsidRDefault="005C2A26" w:rsidP="005C2A26">
      <w:pPr>
        <w:rPr>
          <w:rFonts w:asciiTheme="majorHAnsi" w:eastAsia="ＭＳ Ｐゴシック" w:hAnsiTheme="majorHAnsi" w:cstheme="majorHAnsi"/>
        </w:rPr>
      </w:pPr>
    </w:p>
    <w:p w:rsidR="005C2A26" w:rsidRPr="00A56BD3" w:rsidRDefault="006C6B5B" w:rsidP="005C2A26">
      <w:pPr>
        <w:pStyle w:val="a8"/>
        <w:ind w:leftChars="0" w:left="780"/>
        <w:jc w:val="center"/>
        <w:rPr>
          <w:rFonts w:asciiTheme="majorHAnsi" w:eastAsia="ＭＳ Ｐゴシック" w:hAnsiTheme="majorHAnsi" w:cstheme="majorHAnsi"/>
          <w:noProof/>
        </w:rPr>
      </w:pPr>
      <w:r w:rsidRPr="00A56BD3">
        <w:rPr>
          <w:rFonts w:asciiTheme="majorHAnsi" w:eastAsia="ＭＳ Ｐゴシック" w:hAnsiTheme="majorHAnsi" w:cstheme="majorHAnsi"/>
          <w:noProof/>
        </w:rPr>
        <w:t>figure</w:t>
      </w:r>
      <w:r w:rsidR="005C2A26" w:rsidRPr="00A56BD3">
        <w:rPr>
          <w:rFonts w:asciiTheme="majorHAnsi" w:eastAsia="ＭＳ Ｐゴシック" w:hAnsiTheme="majorHAnsi" w:cstheme="majorHAnsi"/>
          <w:noProof/>
        </w:rPr>
        <w:t xml:space="preserve">　</w:t>
      </w:r>
      <w:r w:rsidR="005C2A26" w:rsidRPr="00A56BD3">
        <w:rPr>
          <w:rFonts w:asciiTheme="majorHAnsi" w:eastAsia="ＭＳ Ｐゴシック" w:hAnsiTheme="majorHAnsi" w:cstheme="majorHAnsi"/>
          <w:noProof/>
        </w:rPr>
        <w:t>5.2-2</w:t>
      </w:r>
      <w:r w:rsidR="005C2A26" w:rsidRPr="00A56BD3">
        <w:rPr>
          <w:rFonts w:asciiTheme="majorHAnsi" w:eastAsia="ＭＳ Ｐゴシック" w:hAnsiTheme="majorHAnsi" w:cstheme="majorHAnsi"/>
          <w:noProof/>
        </w:rPr>
        <w:t xml:space="preserve">　</w:t>
      </w:r>
      <w:r w:rsidRPr="00A56BD3">
        <w:rPr>
          <w:rFonts w:asciiTheme="majorHAnsi" w:eastAsia="ＭＳ Ｐゴシック" w:hAnsiTheme="majorHAnsi" w:cstheme="majorHAnsi"/>
          <w:noProof/>
        </w:rPr>
        <w:t>“Unique constraint(multiple items)” function</w:t>
      </w:r>
    </w:p>
    <w:p w:rsidR="005C2A26" w:rsidRPr="00A56BD3" w:rsidRDefault="005C2A26" w:rsidP="005C2A26">
      <w:pPr>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5C2A26" w:rsidRPr="00A56BD3" w:rsidRDefault="006C6B5B" w:rsidP="006C6B5B">
      <w:pPr>
        <w:ind w:left="780" w:firstLine="60"/>
        <w:rPr>
          <w:rFonts w:asciiTheme="majorHAnsi" w:eastAsia="ＭＳ Ｐゴシック" w:hAnsiTheme="majorHAnsi" w:cstheme="majorHAnsi"/>
        </w:rPr>
      </w:pPr>
      <w:r w:rsidRPr="00A56BD3">
        <w:rPr>
          <w:rFonts w:asciiTheme="majorHAnsi" w:eastAsia="ＭＳ Ｐゴシック" w:hAnsiTheme="majorHAnsi" w:cstheme="majorHAnsi"/>
          <w:szCs w:val="21"/>
        </w:rPr>
        <w:lastRenderedPageBreak/>
        <w:t>Press the "Unique constraint(multiple items)" button to open up the "Unique constraint(multiple items)" window. Here users can configure the different item combinations they want to apply unique constriction to.</w:t>
      </w:r>
    </w:p>
    <w:p w:rsidR="005C2A26" w:rsidRPr="00A56BD3" w:rsidRDefault="0064604C" w:rsidP="00BE09A1">
      <w:pPr>
        <w:pStyle w:val="a8"/>
        <w:numPr>
          <w:ilvl w:val="2"/>
          <w:numId w:val="44"/>
        </w:numPr>
        <w:ind w:leftChars="0" w:left="1044"/>
        <w:rPr>
          <w:rFonts w:asciiTheme="majorHAnsi" w:eastAsia="ＭＳ Ｐゴシック" w:hAnsiTheme="majorHAnsi" w:cstheme="majorHAnsi"/>
        </w:rPr>
      </w:pPr>
      <w:r w:rsidRPr="00A56BD3">
        <w:rPr>
          <w:rFonts w:asciiTheme="majorHAnsi" w:eastAsia="ＭＳ Ｐゴシック" w:hAnsiTheme="majorHAnsi" w:cstheme="majorHAnsi"/>
        </w:rPr>
        <w:t>“Unique constraint(multiple items)” settings screen</w:t>
      </w:r>
    </w:p>
    <w:p w:rsidR="005C2A26" w:rsidRPr="00A56BD3" w:rsidRDefault="0064604C" w:rsidP="00BE09A1">
      <w:pPr>
        <w:pStyle w:val="a8"/>
        <w:numPr>
          <w:ilvl w:val="0"/>
          <w:numId w:val="45"/>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“Add a pattern” button to add a new pattern. Press the button again to add multiple patterns.</w:t>
      </w:r>
    </w:p>
    <w:p w:rsidR="005C2A26" w:rsidRPr="00A56BD3" w:rsidRDefault="0064604C" w:rsidP="00BE09A1">
      <w:pPr>
        <w:pStyle w:val="a8"/>
        <w:numPr>
          <w:ilvl w:val="0"/>
          <w:numId w:val="45"/>
        </w:numPr>
        <w:ind w:leftChars="0"/>
        <w:rPr>
          <w:rFonts w:asciiTheme="majorHAnsi" w:eastAsia="ＭＳ Ｐゴシック" w:hAnsiTheme="majorHAnsi" w:cstheme="majorHAnsi"/>
        </w:rPr>
      </w:pPr>
      <w:r w:rsidRPr="00A56BD3">
        <w:rPr>
          <w:rFonts w:asciiTheme="majorHAnsi" w:eastAsia="ＭＳ Ｐゴシック" w:hAnsiTheme="majorHAnsi" w:cstheme="majorHAnsi"/>
        </w:rPr>
        <w:t>Existing patterns will all be displayed. Users can press the items to choose what item combinations they want to apply unique constriction to.</w:t>
      </w:r>
    </w:p>
    <w:p w:rsidR="005C2A26" w:rsidRPr="00A56BD3" w:rsidRDefault="0064604C" w:rsidP="00BE09A1">
      <w:pPr>
        <w:pStyle w:val="a8"/>
        <w:numPr>
          <w:ilvl w:val="0"/>
          <w:numId w:val="45"/>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“delete” button on the right of the button in order to delete the pattern.</w:t>
      </w:r>
    </w:p>
    <w:p w:rsidR="005C2A26" w:rsidRPr="00A56BD3" w:rsidRDefault="0064604C" w:rsidP="00BE09A1">
      <w:pPr>
        <w:pStyle w:val="a8"/>
        <w:numPr>
          <w:ilvl w:val="0"/>
          <w:numId w:val="45"/>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“Cancel” button to cancel the process.</w:t>
      </w:r>
    </w:p>
    <w:p w:rsidR="005C2A26" w:rsidRPr="00A56BD3" w:rsidRDefault="0064604C" w:rsidP="00BE09A1">
      <w:pPr>
        <w:pStyle w:val="a8"/>
        <w:numPr>
          <w:ilvl w:val="0"/>
          <w:numId w:val="45"/>
        </w:numPr>
        <w:ind w:leftChars="0"/>
        <w:rPr>
          <w:rFonts w:asciiTheme="majorHAnsi" w:eastAsia="ＭＳ Ｐゴシック" w:hAnsiTheme="majorHAnsi" w:cstheme="majorHAnsi"/>
        </w:rPr>
      </w:pPr>
      <w:r w:rsidRPr="00A56BD3">
        <w:rPr>
          <w:rFonts w:asciiTheme="majorHAnsi" w:eastAsia="ＭＳ Ｐゴシック" w:hAnsiTheme="majorHAnsi" w:cstheme="majorHAnsi"/>
        </w:rPr>
        <w:t>Press the “Decision” button in order to save the patterns. The configured patterns will then be displayed in the Create menu screen.</w:t>
      </w:r>
    </w:p>
    <w:p w:rsidR="005C2A26" w:rsidRPr="00A56BD3" w:rsidRDefault="006C6B5B" w:rsidP="006C6B5B">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extent cx="6111240" cy="2720340"/>
            <wp:effectExtent l="0" t="0" r="3810" b="381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1240" cy="2720340"/>
                    </a:xfrm>
                    <a:prstGeom prst="rect">
                      <a:avLst/>
                    </a:prstGeom>
                    <a:noFill/>
                    <a:ln>
                      <a:noFill/>
                    </a:ln>
                  </pic:spPr>
                </pic:pic>
              </a:graphicData>
            </a:graphic>
          </wp:inline>
        </w:drawing>
      </w:r>
    </w:p>
    <w:p w:rsidR="005C2A26" w:rsidRPr="00A56BD3" w:rsidRDefault="006C6B5B" w:rsidP="005C2A26">
      <w:pPr>
        <w:pStyle w:val="a8"/>
        <w:ind w:leftChars="0" w:left="780"/>
        <w:jc w:val="center"/>
        <w:rPr>
          <w:rFonts w:asciiTheme="majorHAnsi" w:eastAsia="ＭＳ Ｐゴシック" w:hAnsiTheme="majorHAnsi" w:cstheme="majorHAnsi"/>
          <w:noProof/>
        </w:rPr>
      </w:pPr>
      <w:r w:rsidRPr="00A56BD3">
        <w:rPr>
          <w:rFonts w:asciiTheme="majorHAnsi" w:eastAsia="ＭＳ Ｐゴシック" w:hAnsiTheme="majorHAnsi" w:cstheme="majorHAnsi"/>
          <w:noProof/>
        </w:rPr>
        <w:t>Figure</w:t>
      </w:r>
      <w:r w:rsidR="005C2A26" w:rsidRPr="00A56BD3">
        <w:rPr>
          <w:rFonts w:asciiTheme="majorHAnsi" w:eastAsia="ＭＳ Ｐゴシック" w:hAnsiTheme="majorHAnsi" w:cstheme="majorHAnsi"/>
          <w:noProof/>
        </w:rPr>
        <w:t xml:space="preserve">　</w:t>
      </w:r>
      <w:r w:rsidR="005C2A26" w:rsidRPr="00A56BD3">
        <w:rPr>
          <w:rFonts w:asciiTheme="majorHAnsi" w:eastAsia="ＭＳ Ｐゴシック" w:hAnsiTheme="majorHAnsi" w:cstheme="majorHAnsi"/>
          <w:noProof/>
        </w:rPr>
        <w:t>5.2-3</w:t>
      </w:r>
      <w:r w:rsidR="005C2A26" w:rsidRPr="00A56BD3">
        <w:rPr>
          <w:rFonts w:asciiTheme="majorHAnsi" w:eastAsia="ＭＳ Ｐゴシック" w:hAnsiTheme="majorHAnsi" w:cstheme="majorHAnsi"/>
          <w:noProof/>
        </w:rPr>
        <w:t xml:space="preserve">　</w:t>
      </w:r>
      <w:r w:rsidR="0064604C" w:rsidRPr="00A56BD3">
        <w:rPr>
          <w:rFonts w:asciiTheme="majorHAnsi" w:eastAsia="ＭＳ Ｐゴシック" w:hAnsiTheme="majorHAnsi" w:cstheme="majorHAnsi"/>
          <w:noProof/>
        </w:rPr>
        <w:t xml:space="preserve">“Unique constraint(multiple items)” settings screen. </w:t>
      </w:r>
    </w:p>
    <w:p w:rsidR="005C2A26" w:rsidRPr="00A56BD3" w:rsidRDefault="005C2A26" w:rsidP="005C2A26">
      <w:pPr>
        <w:rPr>
          <w:rFonts w:asciiTheme="majorHAnsi" w:eastAsia="ＭＳ Ｐゴシック" w:hAnsiTheme="majorHAnsi" w:cstheme="majorHAnsi"/>
          <w:noProof/>
        </w:rPr>
      </w:pPr>
    </w:p>
    <w:p w:rsidR="005C2A26" w:rsidRPr="00A56BD3" w:rsidRDefault="0064604C" w:rsidP="00BE09A1">
      <w:pPr>
        <w:pStyle w:val="a8"/>
        <w:numPr>
          <w:ilvl w:val="0"/>
          <w:numId w:val="45"/>
        </w:numPr>
        <w:ind w:leftChars="0"/>
        <w:rPr>
          <w:rFonts w:asciiTheme="majorHAnsi" w:eastAsia="ＭＳ Ｐゴシック" w:hAnsiTheme="majorHAnsi" w:cstheme="majorHAnsi"/>
        </w:rPr>
      </w:pPr>
      <w:r w:rsidRPr="00A56BD3">
        <w:rPr>
          <w:rFonts w:asciiTheme="majorHAnsi" w:eastAsia="ＭＳ Ｐゴシック" w:hAnsiTheme="majorHAnsi" w:cstheme="majorHAnsi"/>
        </w:rPr>
        <w:t>The following patterns will lead to validation errors.</w:t>
      </w:r>
    </w:p>
    <w:p w:rsidR="005C2A26" w:rsidRPr="00A56BD3" w:rsidRDefault="005C2A26" w:rsidP="005C2A26">
      <w:pPr>
        <w:pStyle w:val="a8"/>
        <w:ind w:leftChars="0" w:left="1260"/>
        <w:rPr>
          <w:rFonts w:asciiTheme="majorHAnsi" w:eastAsia="ＭＳ Ｐゴシック" w:hAnsiTheme="majorHAnsi" w:cstheme="majorHAnsi"/>
        </w:rPr>
      </w:pPr>
      <w:r w:rsidRPr="00A56BD3">
        <w:rPr>
          <w:rFonts w:ascii="ＭＳ ゴシック" w:eastAsia="ＭＳ ゴシック" w:hAnsi="ＭＳ ゴシック" w:cs="ＭＳ ゴシック" w:hint="eastAsia"/>
        </w:rPr>
        <w:t>①</w:t>
      </w:r>
      <w:r w:rsidRPr="00A56BD3">
        <w:rPr>
          <w:rFonts w:asciiTheme="majorHAnsi" w:eastAsia="ＭＳ Ｐゴシック" w:hAnsiTheme="majorHAnsi" w:cstheme="majorHAnsi"/>
        </w:rPr>
        <w:t xml:space="preserve"> </w:t>
      </w:r>
      <w:r w:rsidR="0064604C" w:rsidRPr="00A56BD3">
        <w:rPr>
          <w:rFonts w:asciiTheme="majorHAnsi" w:eastAsia="ＭＳ Ｐゴシック" w:hAnsiTheme="majorHAnsi" w:cstheme="majorHAnsi"/>
        </w:rPr>
        <w:t>Patterns with only 1 item selected.</w:t>
      </w:r>
    </w:p>
    <w:p w:rsidR="005C2A26" w:rsidRPr="00A56BD3" w:rsidRDefault="005C2A26" w:rsidP="005C2A26">
      <w:pPr>
        <w:pStyle w:val="a8"/>
        <w:ind w:leftChars="0" w:left="1260"/>
        <w:rPr>
          <w:rFonts w:asciiTheme="majorHAnsi" w:eastAsia="ＭＳ Ｐゴシック" w:hAnsiTheme="majorHAnsi" w:cstheme="majorHAnsi"/>
        </w:rPr>
      </w:pPr>
      <w:r w:rsidRPr="00A56BD3">
        <w:rPr>
          <w:rFonts w:ascii="ＭＳ ゴシック" w:eastAsia="ＭＳ ゴシック" w:hAnsi="ＭＳ ゴシック" w:cs="ＭＳ ゴシック" w:hint="eastAsia"/>
        </w:rPr>
        <w:t>②</w:t>
      </w:r>
      <w:r w:rsidR="0064604C" w:rsidRPr="00A56BD3">
        <w:rPr>
          <w:rFonts w:asciiTheme="majorHAnsi" w:eastAsia="ＭＳ Ｐゴシック" w:hAnsiTheme="majorHAnsi" w:cstheme="majorHAnsi"/>
        </w:rPr>
        <w:t xml:space="preserve"> Patterns with the same combination as already existing patterns.</w:t>
      </w:r>
    </w:p>
    <w:p w:rsidR="005C2A26" w:rsidRPr="00A56BD3" w:rsidRDefault="005C2A26" w:rsidP="005C2A26">
      <w:pPr>
        <w:rPr>
          <w:rFonts w:asciiTheme="majorHAnsi" w:eastAsia="ＭＳ Ｐゴシック" w:hAnsiTheme="majorHAnsi" w:cstheme="majorHAnsi"/>
          <w:noProof/>
        </w:rPr>
      </w:pPr>
      <w:r w:rsidRPr="00A56BD3">
        <w:rPr>
          <w:rFonts w:asciiTheme="majorHAnsi" w:eastAsia="ＭＳ Ｐゴシック" w:hAnsiTheme="majorHAnsi" w:cstheme="majorHAnsi"/>
          <w:noProof/>
        </w:rPr>
        <w:drawing>
          <wp:anchor distT="0" distB="0" distL="114300" distR="114300" simplePos="0" relativeHeight="252255232" behindDoc="0" locked="0" layoutInCell="1" allowOverlap="1" wp14:anchorId="5F66AE38" wp14:editId="01367A42">
            <wp:simplePos x="0" y="0"/>
            <wp:positionH relativeFrom="page">
              <wp:align>center</wp:align>
            </wp:positionH>
            <wp:positionV relativeFrom="paragraph">
              <wp:posOffset>78214</wp:posOffset>
            </wp:positionV>
            <wp:extent cx="3873190" cy="1813100"/>
            <wp:effectExtent l="0" t="0" r="0" b="0"/>
            <wp:wrapNone/>
            <wp:docPr id="468" name="図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5C2A26" w:rsidP="005C2A26">
      <w:pPr>
        <w:widowControl/>
        <w:jc w:val="left"/>
        <w:rPr>
          <w:rFonts w:asciiTheme="majorHAnsi" w:eastAsia="ＭＳ Ｐゴシック" w:hAnsiTheme="majorHAnsi" w:cstheme="majorHAnsi"/>
        </w:rPr>
      </w:pPr>
    </w:p>
    <w:p w:rsidR="005C2A26" w:rsidRPr="00A56BD3" w:rsidRDefault="0064604C" w:rsidP="005C2A26">
      <w:pPr>
        <w:pStyle w:val="a8"/>
        <w:ind w:leftChars="0" w:left="780"/>
        <w:jc w:val="center"/>
        <w:rPr>
          <w:rFonts w:asciiTheme="majorHAnsi" w:eastAsia="ＭＳ Ｐゴシック" w:hAnsiTheme="majorHAnsi" w:cstheme="majorHAnsi"/>
          <w:noProof/>
        </w:rPr>
      </w:pPr>
      <w:r w:rsidRPr="00A56BD3">
        <w:rPr>
          <w:rFonts w:asciiTheme="majorHAnsi" w:eastAsia="ＭＳ Ｐゴシック" w:hAnsiTheme="majorHAnsi" w:cstheme="majorHAnsi"/>
          <w:noProof/>
        </w:rPr>
        <w:t>Figure</w:t>
      </w:r>
      <w:r w:rsidR="005C2A26" w:rsidRPr="00A56BD3">
        <w:rPr>
          <w:rFonts w:asciiTheme="majorHAnsi" w:eastAsia="ＭＳ Ｐゴシック" w:hAnsiTheme="majorHAnsi" w:cstheme="majorHAnsi"/>
          <w:noProof/>
        </w:rPr>
        <w:t xml:space="preserve">　</w:t>
      </w:r>
      <w:r w:rsidR="005C2A26" w:rsidRPr="00A56BD3">
        <w:rPr>
          <w:rFonts w:asciiTheme="majorHAnsi" w:eastAsia="ＭＳ Ｐゴシック" w:hAnsiTheme="majorHAnsi" w:cstheme="majorHAnsi"/>
          <w:noProof/>
        </w:rPr>
        <w:t>5.2-4</w:t>
      </w:r>
      <w:r w:rsidR="005C2A26" w:rsidRPr="00A56BD3">
        <w:rPr>
          <w:rFonts w:asciiTheme="majorHAnsi" w:eastAsia="ＭＳ Ｐゴシック" w:hAnsiTheme="majorHAnsi" w:cstheme="majorHAnsi"/>
          <w:noProof/>
        </w:rPr>
        <w:t xml:space="preserve">　</w:t>
      </w:r>
      <w:r w:rsidRPr="00A56BD3">
        <w:rPr>
          <w:rFonts w:asciiTheme="majorHAnsi" w:eastAsia="ＭＳ Ｐゴシック" w:hAnsiTheme="majorHAnsi" w:cstheme="majorHAnsi"/>
          <w:noProof/>
        </w:rPr>
        <w:t>“Unique constraint(multiple items)” Validation error patterns</w:t>
      </w:r>
    </w:p>
    <w:p w:rsidR="00C0793C" w:rsidRPr="00A56BD3" w:rsidRDefault="00C0793C" w:rsidP="00C0793C">
      <w:pPr>
        <w:rPr>
          <w:rFonts w:asciiTheme="majorHAnsi" w:hAnsiTheme="majorHAnsi" w:cstheme="majorHAnsi"/>
        </w:rPr>
      </w:pPr>
    </w:p>
    <w:p w:rsidR="00C0793C" w:rsidRPr="00A56BD3" w:rsidRDefault="00C0793C" w:rsidP="00C0793C">
      <w:pPr>
        <w:rPr>
          <w:rFonts w:asciiTheme="majorHAnsi" w:hAnsiTheme="majorHAnsi" w:cstheme="majorHAnsi"/>
        </w:rPr>
      </w:pPr>
    </w:p>
    <w:p w:rsidR="0064604C" w:rsidRPr="00A56BD3" w:rsidRDefault="0064604C" w:rsidP="00C0793C">
      <w:pPr>
        <w:rPr>
          <w:rFonts w:asciiTheme="majorHAnsi" w:hAnsiTheme="majorHAnsi" w:cstheme="majorHAnsi"/>
        </w:rPr>
      </w:pPr>
    </w:p>
    <w:p w:rsidR="00C0793C" w:rsidRPr="00A56BD3" w:rsidRDefault="00EF77E1" w:rsidP="00EF77E1">
      <w:pPr>
        <w:rPr>
          <w:rFonts w:asciiTheme="majorHAnsi" w:hAnsiTheme="majorHAnsi" w:cstheme="majorHAnsi"/>
        </w:rPr>
      </w:pPr>
      <w:r w:rsidRPr="00A56BD3">
        <w:rPr>
          <w:rFonts w:asciiTheme="majorHAnsi" w:hAnsiTheme="majorHAnsi" w:cstheme="majorHAnsi"/>
        </w:rPr>
        <w:lastRenderedPageBreak/>
        <w:t>・</w:t>
      </w:r>
      <w:r w:rsidR="00F56674" w:rsidRPr="00A56BD3">
        <w:rPr>
          <w:rFonts w:asciiTheme="majorHAnsi" w:hAnsiTheme="majorHAnsi" w:cstheme="majorHAnsi"/>
        </w:rPr>
        <w:t>"Permission role" fra</w:t>
      </w:r>
      <w:r w:rsidR="00C0793C" w:rsidRPr="00A56BD3">
        <w:rPr>
          <w:rFonts w:asciiTheme="majorHAnsi" w:hAnsiTheme="majorHAnsi" w:cstheme="majorHAnsi"/>
        </w:rPr>
        <w:t>me</w:t>
      </w:r>
    </w:p>
    <w:p w:rsidR="00F56674" w:rsidRPr="00A56BD3" w:rsidRDefault="00F56674" w:rsidP="00EF77E1">
      <w:pPr>
        <w:rPr>
          <w:rFonts w:asciiTheme="majorHAnsi" w:hAnsiTheme="majorHAnsi" w:cstheme="majorHAnsi"/>
        </w:rPr>
      </w:pPr>
    </w:p>
    <w:p w:rsidR="00EF77E1" w:rsidRPr="00A56BD3" w:rsidRDefault="00F56674" w:rsidP="00BE09A1">
      <w:pPr>
        <w:pStyle w:val="a8"/>
        <w:numPr>
          <w:ilvl w:val="0"/>
          <w:numId w:val="24"/>
        </w:numPr>
        <w:ind w:leftChars="0"/>
        <w:rPr>
          <w:rFonts w:asciiTheme="majorHAnsi" w:hAnsiTheme="majorHAnsi" w:cstheme="majorHAnsi"/>
        </w:rPr>
      </w:pPr>
      <w:r w:rsidRPr="00A56BD3">
        <w:rPr>
          <w:rFonts w:asciiTheme="majorHAnsi" w:hAnsiTheme="majorHAnsi" w:cstheme="majorHAnsi"/>
        </w:rPr>
        <w:t xml:space="preserve">If </w:t>
      </w:r>
      <w:r w:rsidR="00EF77E1" w:rsidRPr="00A56BD3">
        <w:rPr>
          <w:rFonts w:asciiTheme="majorHAnsi" w:hAnsiTheme="majorHAnsi" w:cstheme="majorHAnsi"/>
        </w:rPr>
        <w:t>permission role is selected</w:t>
      </w:r>
    </w:p>
    <w:p w:rsidR="00EF77E1" w:rsidRPr="00A56BD3" w:rsidRDefault="00EF77E1" w:rsidP="00BE09A1">
      <w:pPr>
        <w:pStyle w:val="a8"/>
        <w:numPr>
          <w:ilvl w:val="0"/>
          <w:numId w:val="29"/>
        </w:numPr>
        <w:ind w:leftChars="0"/>
        <w:rPr>
          <w:rFonts w:asciiTheme="majorHAnsi" w:hAnsiTheme="majorHAnsi" w:cstheme="majorHAnsi"/>
        </w:rPr>
      </w:pPr>
      <w:r w:rsidRPr="00A56BD3">
        <w:rPr>
          <w:rFonts w:asciiTheme="majorHAnsi" w:hAnsiTheme="majorHAnsi" w:cstheme="majorHAnsi"/>
        </w:rPr>
        <w:t>Menu definition (each menu under the "Create menu" menu group) can only be accessed from selected roles.</w:t>
      </w:r>
    </w:p>
    <w:p w:rsidR="00EF77E1" w:rsidRPr="00A56BD3" w:rsidRDefault="00EF77E1" w:rsidP="00BE09A1">
      <w:pPr>
        <w:pStyle w:val="a8"/>
        <w:numPr>
          <w:ilvl w:val="0"/>
          <w:numId w:val="29"/>
        </w:numPr>
        <w:ind w:leftChars="0"/>
        <w:rPr>
          <w:rFonts w:asciiTheme="majorHAnsi" w:hAnsiTheme="majorHAnsi" w:cstheme="majorHAnsi"/>
        </w:rPr>
      </w:pPr>
      <w:r w:rsidRPr="00A56BD3">
        <w:rPr>
          <w:rFonts w:asciiTheme="majorHAnsi" w:hAnsiTheme="majorHAnsi" w:cstheme="majorHAnsi"/>
        </w:rPr>
        <w:t>Created menus (parameter sheet/data sheet) can only be accessed by the selected roles set in the "Role/menu link list" menu.</w:t>
      </w:r>
    </w:p>
    <w:p w:rsidR="00610C62" w:rsidRPr="00A56BD3" w:rsidRDefault="00610C62" w:rsidP="00610C62">
      <w:pPr>
        <w:pStyle w:val="a8"/>
        <w:ind w:leftChars="0" w:left="1050"/>
        <w:rPr>
          <w:rFonts w:asciiTheme="majorHAnsi" w:hAnsiTheme="majorHAnsi" w:cstheme="majorHAnsi"/>
        </w:rPr>
      </w:pPr>
    </w:p>
    <w:p w:rsidR="00EF77E1" w:rsidRPr="00A56BD3" w:rsidRDefault="00EF77E1" w:rsidP="00BE09A1">
      <w:pPr>
        <w:pStyle w:val="a8"/>
        <w:numPr>
          <w:ilvl w:val="0"/>
          <w:numId w:val="24"/>
        </w:numPr>
        <w:ind w:leftChars="0"/>
        <w:rPr>
          <w:rFonts w:asciiTheme="majorHAnsi" w:hAnsiTheme="majorHAnsi" w:cstheme="majorHAnsi"/>
        </w:rPr>
      </w:pPr>
      <w:r w:rsidRPr="00A56BD3">
        <w:rPr>
          <w:rFonts w:asciiTheme="majorHAnsi" w:hAnsiTheme="majorHAnsi" w:cstheme="majorHAnsi"/>
        </w:rPr>
        <w:t>If no role is selected</w:t>
      </w:r>
    </w:p>
    <w:p w:rsidR="00EF77E1" w:rsidRPr="00A56BD3" w:rsidRDefault="00EF77E1" w:rsidP="00BE09A1">
      <w:pPr>
        <w:pStyle w:val="a8"/>
        <w:numPr>
          <w:ilvl w:val="0"/>
          <w:numId w:val="30"/>
        </w:numPr>
        <w:ind w:leftChars="0"/>
        <w:rPr>
          <w:rFonts w:asciiTheme="majorHAnsi" w:hAnsiTheme="majorHAnsi" w:cstheme="majorHAnsi"/>
        </w:rPr>
      </w:pPr>
      <w:r w:rsidRPr="00A56BD3">
        <w:rPr>
          <w:rFonts w:asciiTheme="majorHAnsi" w:hAnsiTheme="majorHAnsi" w:cstheme="majorHAnsi"/>
        </w:rPr>
        <w:t>Menu definition (each menu under the "Create menu" menu group) is accessible by all roles.</w:t>
      </w:r>
    </w:p>
    <w:p w:rsidR="00EF77E1" w:rsidRPr="00A56BD3" w:rsidRDefault="00EF77E1" w:rsidP="00BE09A1">
      <w:pPr>
        <w:pStyle w:val="a8"/>
        <w:numPr>
          <w:ilvl w:val="0"/>
          <w:numId w:val="30"/>
        </w:numPr>
        <w:ind w:leftChars="0"/>
        <w:rPr>
          <w:rFonts w:asciiTheme="majorHAnsi" w:hAnsiTheme="majorHAnsi" w:cstheme="majorHAnsi"/>
        </w:rPr>
      </w:pPr>
      <w:r w:rsidRPr="00A56BD3">
        <w:rPr>
          <w:rFonts w:asciiTheme="majorHAnsi" w:hAnsiTheme="majorHAnsi" w:cstheme="majorHAnsi"/>
        </w:rPr>
        <w:t>Created menus (parameter sheet/data sheet) can only be accessed by "System Administrator" roles and the role group of the user who created the menu.</w:t>
      </w:r>
    </w:p>
    <w:p w:rsidR="00F640F0" w:rsidRPr="00A56BD3" w:rsidRDefault="007E634F" w:rsidP="00BE09A1">
      <w:pPr>
        <w:pStyle w:val="a8"/>
        <w:numPr>
          <w:ilvl w:val="0"/>
          <w:numId w:val="30"/>
        </w:numPr>
        <w:ind w:leftChars="0"/>
        <w:rPr>
          <w:rFonts w:asciiTheme="majorHAnsi" w:hAnsiTheme="majorHAnsi" w:cstheme="majorHAnsi"/>
        </w:rPr>
      </w:pPr>
      <w:r w:rsidRPr="00A56BD3">
        <w:rPr>
          <w:rFonts w:asciiTheme="majorHAnsi" w:hAnsiTheme="majorHAnsi" w:cstheme="majorHAnsi"/>
        </w:rPr>
        <w:br w:type="page"/>
      </w:r>
    </w:p>
    <w:p w:rsidR="00A909AF" w:rsidRPr="00A56BD3" w:rsidRDefault="00F23E2C" w:rsidP="005934B1">
      <w:pPr>
        <w:pStyle w:val="20"/>
      </w:pPr>
      <w:r w:rsidRPr="00A56BD3">
        <w:lastRenderedPageBreak/>
        <w:t xml:space="preserve"> </w:t>
      </w:r>
      <w:bookmarkStart w:id="49" w:name="_Toc106636254"/>
      <w:r w:rsidR="00DA0879" w:rsidRPr="00A56BD3">
        <w:t>(C) M</w:t>
      </w:r>
      <w:r w:rsidRPr="00A56BD3">
        <w:t xml:space="preserve">enu </w:t>
      </w:r>
      <w:r w:rsidR="00211799" w:rsidRPr="00A56BD3">
        <w:t>creation</w:t>
      </w:r>
      <w:bookmarkEnd w:id="49"/>
    </w:p>
    <w:p w:rsidR="00B305B0" w:rsidRPr="00A56BD3" w:rsidRDefault="0055151A"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w:t>
      </w:r>
      <w:r w:rsidR="007E634F" w:rsidRPr="00A56BD3">
        <w:rPr>
          <w:rFonts w:asciiTheme="majorHAnsi" w:hAnsiTheme="majorHAnsi" w:cstheme="majorHAnsi"/>
        </w:rPr>
        <w:t>Preview</w:t>
      </w:r>
      <w:r w:rsidRPr="00A56BD3">
        <w:rPr>
          <w:rFonts w:asciiTheme="majorHAnsi" w:hAnsiTheme="majorHAnsi" w:cstheme="majorHAnsi"/>
        </w:rPr>
        <w:t>” Tab</w:t>
      </w:r>
    </w:p>
    <w:p w:rsidR="007E634F" w:rsidRPr="00A56BD3" w:rsidRDefault="007E634F" w:rsidP="007E634F">
      <w:pPr>
        <w:pStyle w:val="a8"/>
        <w:ind w:leftChars="0" w:left="1259"/>
        <w:rPr>
          <w:rFonts w:asciiTheme="majorHAnsi" w:hAnsiTheme="majorHAnsi" w:cstheme="majorHAnsi"/>
        </w:rPr>
      </w:pPr>
      <w:r w:rsidRPr="00A56BD3">
        <w:rPr>
          <w:rFonts w:asciiTheme="majorHAnsi" w:hAnsiTheme="majorHAnsi" w:cstheme="majorHAnsi"/>
        </w:rPr>
        <w:t>The items to be created is displayed in table format.</w:t>
      </w:r>
    </w:p>
    <w:p w:rsidR="0055151A" w:rsidRPr="00A56BD3" w:rsidRDefault="0055151A" w:rsidP="007E634F">
      <w:pPr>
        <w:pStyle w:val="a8"/>
        <w:ind w:leftChars="0" w:left="1259"/>
        <w:rPr>
          <w:rFonts w:asciiTheme="majorHAnsi" w:hAnsiTheme="majorHAnsi" w:cstheme="majorHAnsi"/>
        </w:rPr>
      </w:pPr>
    </w:p>
    <w:p w:rsidR="007E634F" w:rsidRPr="00A56BD3" w:rsidRDefault="0055151A"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w:t>
      </w:r>
      <w:r w:rsidR="007E634F" w:rsidRPr="00A56BD3">
        <w:rPr>
          <w:rFonts w:asciiTheme="majorHAnsi" w:hAnsiTheme="majorHAnsi" w:cstheme="majorHAnsi"/>
        </w:rPr>
        <w:t>Log</w:t>
      </w:r>
      <w:r w:rsidRPr="00A56BD3">
        <w:rPr>
          <w:rFonts w:asciiTheme="majorHAnsi" w:hAnsiTheme="majorHAnsi" w:cstheme="majorHAnsi"/>
        </w:rPr>
        <w:t>” Tab</w:t>
      </w:r>
    </w:p>
    <w:p w:rsidR="007E634F" w:rsidRPr="00A56BD3" w:rsidRDefault="007E634F" w:rsidP="007E634F">
      <w:pPr>
        <w:pStyle w:val="a8"/>
        <w:ind w:leftChars="0" w:left="1259"/>
        <w:rPr>
          <w:rFonts w:asciiTheme="majorHAnsi" w:hAnsiTheme="majorHAnsi" w:cstheme="majorHAnsi"/>
        </w:rPr>
      </w:pPr>
      <w:r w:rsidRPr="00A56BD3">
        <w:rPr>
          <w:rFonts w:asciiTheme="majorHAnsi" w:hAnsiTheme="majorHAnsi" w:cstheme="majorHAnsi"/>
        </w:rPr>
        <w:t>The result of menu creation after clicking the create button will be displayed.</w:t>
      </w:r>
    </w:p>
    <w:p w:rsidR="0055151A" w:rsidRPr="00A56BD3" w:rsidRDefault="0055151A" w:rsidP="007E634F">
      <w:pPr>
        <w:pStyle w:val="a8"/>
        <w:ind w:leftChars="0" w:left="1259"/>
        <w:rPr>
          <w:rFonts w:asciiTheme="majorHAnsi" w:hAnsiTheme="majorHAnsi" w:cstheme="majorHAnsi"/>
        </w:rPr>
      </w:pPr>
    </w:p>
    <w:p w:rsidR="007E634F" w:rsidRPr="00A56BD3" w:rsidRDefault="007E634F"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Create button</w:t>
      </w:r>
      <w:r w:rsidR="007A3D86" w:rsidRPr="00A56BD3">
        <w:rPr>
          <w:rFonts w:asciiTheme="majorHAnsi" w:hAnsiTheme="majorHAnsi" w:cstheme="majorHAnsi"/>
        </w:rPr>
        <w:t xml:space="preserve"> </w:t>
      </w:r>
      <w:r w:rsidRPr="00A56BD3">
        <w:rPr>
          <w:rFonts w:asciiTheme="majorHAnsi" w:hAnsiTheme="majorHAnsi" w:cstheme="majorHAnsi"/>
        </w:rPr>
        <w:t>(When creating new menu)</w:t>
      </w:r>
    </w:p>
    <w:p w:rsidR="007E634F" w:rsidRPr="00A56BD3" w:rsidRDefault="007E634F" w:rsidP="007E634F">
      <w:pPr>
        <w:pStyle w:val="a8"/>
        <w:ind w:leftChars="0" w:left="1259"/>
        <w:rPr>
          <w:rFonts w:asciiTheme="majorHAnsi" w:hAnsiTheme="majorHAnsi" w:cstheme="majorHAnsi"/>
        </w:rPr>
      </w:pPr>
      <w:r w:rsidRPr="00A56BD3">
        <w:rPr>
          <w:rFonts w:asciiTheme="majorHAnsi" w:hAnsiTheme="majorHAnsi" w:cstheme="majorHAnsi"/>
        </w:rPr>
        <w:t>Menu</w:t>
      </w:r>
      <w:r w:rsidR="001B167A" w:rsidRPr="00A56BD3">
        <w:rPr>
          <w:rFonts w:asciiTheme="majorHAnsi" w:hAnsiTheme="majorHAnsi" w:cstheme="majorHAnsi"/>
        </w:rPr>
        <w:t xml:space="preserve"> (parameter sheet/data sheet)</w:t>
      </w:r>
      <w:r w:rsidRPr="00A56BD3">
        <w:rPr>
          <w:rFonts w:asciiTheme="majorHAnsi" w:hAnsiTheme="majorHAnsi" w:cstheme="majorHAnsi"/>
        </w:rPr>
        <w:t xml:space="preserve"> creation will be performed when clicking “Create” button after entering all required item.</w:t>
      </w:r>
    </w:p>
    <w:p w:rsidR="007E634F" w:rsidRPr="00A56BD3" w:rsidRDefault="007A3D86" w:rsidP="007E634F">
      <w:pPr>
        <w:pStyle w:val="a8"/>
        <w:ind w:leftChars="0" w:left="1259"/>
        <w:rPr>
          <w:rFonts w:asciiTheme="majorHAnsi" w:hAnsiTheme="majorHAnsi" w:cstheme="majorHAnsi"/>
        </w:rPr>
      </w:pPr>
      <w:r w:rsidRPr="00A56BD3">
        <w:rPr>
          <w:rFonts w:asciiTheme="majorHAnsi" w:hAnsiTheme="majorHAnsi" w:cstheme="majorHAnsi"/>
        </w:rPr>
        <w:t xml:space="preserve">The following </w:t>
      </w:r>
      <w:r w:rsidR="001B167A" w:rsidRPr="00A56BD3">
        <w:rPr>
          <w:rFonts w:asciiTheme="majorHAnsi" w:hAnsiTheme="majorHAnsi" w:cstheme="majorHAnsi"/>
        </w:rPr>
        <w:t>dialog</w:t>
      </w:r>
      <w:r w:rsidRPr="00A56BD3">
        <w:rPr>
          <w:rFonts w:asciiTheme="majorHAnsi" w:hAnsiTheme="majorHAnsi" w:cstheme="majorHAnsi"/>
        </w:rPr>
        <w:t xml:space="preserve"> will be displayed after clicking “OK” button of confirmation </w:t>
      </w:r>
      <w:r w:rsidR="001B167A" w:rsidRPr="00A56BD3">
        <w:rPr>
          <w:rFonts w:asciiTheme="majorHAnsi" w:hAnsiTheme="majorHAnsi" w:cstheme="majorHAnsi"/>
        </w:rPr>
        <w:t>dialog</w:t>
      </w:r>
      <w:r w:rsidRPr="00A56BD3">
        <w:rPr>
          <w:rFonts w:asciiTheme="majorHAnsi" w:hAnsiTheme="majorHAnsi" w:cstheme="majorHAnsi"/>
        </w:rPr>
        <w:t>.</w:t>
      </w:r>
    </w:p>
    <w:p w:rsidR="007A3D86" w:rsidRPr="00A56BD3" w:rsidRDefault="00E016E3" w:rsidP="00E016E3">
      <w:pPr>
        <w:rPr>
          <w:rFonts w:asciiTheme="majorHAnsi" w:hAnsiTheme="majorHAnsi" w:cstheme="majorHAnsi"/>
        </w:rPr>
      </w:pPr>
      <w:r w:rsidRPr="00A56BD3">
        <w:rPr>
          <w:rFonts w:asciiTheme="majorHAnsi" w:hAnsiTheme="majorHAnsi" w:cstheme="majorHAnsi"/>
          <w:szCs w:val="21"/>
        </w:rPr>
        <w:t xml:space="preserve">            </w:t>
      </w:r>
    </w:p>
    <w:p w:rsidR="007A3D86" w:rsidRPr="00A56BD3" w:rsidRDefault="00760A91" w:rsidP="007E634F">
      <w:pPr>
        <w:pStyle w:val="a8"/>
        <w:ind w:leftChars="0" w:left="1259"/>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15968" behindDoc="0" locked="0" layoutInCell="1" allowOverlap="1">
                <wp:simplePos x="0" y="0"/>
                <wp:positionH relativeFrom="column">
                  <wp:posOffset>785495</wp:posOffset>
                </wp:positionH>
                <wp:positionV relativeFrom="paragraph">
                  <wp:posOffset>58420</wp:posOffset>
                </wp:positionV>
                <wp:extent cx="4191000" cy="1333500"/>
                <wp:effectExtent l="0" t="0" r="19050" b="19050"/>
                <wp:wrapNone/>
                <wp:docPr id="7" name="正方形/長方形 7"/>
                <wp:cNvGraphicFramePr/>
                <a:graphic xmlns:a="http://schemas.openxmlformats.org/drawingml/2006/main">
                  <a:graphicData uri="http://schemas.microsoft.com/office/word/2010/wordprocessingShape">
                    <wps:wsp>
                      <wps:cNvSpPr/>
                      <wps:spPr>
                        <a:xfrm>
                          <a:off x="0" y="0"/>
                          <a:ext cx="4191000" cy="1333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5B0B2" id="正方形/長方形 7" o:spid="_x0000_s1026" style="position:absolute;left:0;text-align:left;margin-left:61.85pt;margin-top:4.6pt;width:330pt;height:105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" filled="f" strokecolor="black [3200]">
                <v:stroke joinstyle="round"/>
              </v:rect>
            </w:pict>
          </mc:Fallback>
        </mc:AlternateContent>
      </w:r>
      <w:r w:rsidR="006C3AB2" w:rsidRPr="00A56BD3">
        <w:rPr>
          <w:rFonts w:asciiTheme="majorHAnsi" w:hAnsiTheme="majorHAnsi" w:cstheme="majorHAnsi"/>
          <w:noProof/>
        </w:rPr>
        <w:drawing>
          <wp:inline distT="0" distB="0" distL="0" distR="0" wp14:anchorId="59CA88E2" wp14:editId="3D84AD70">
            <wp:extent cx="4182059" cy="1333686"/>
            <wp:effectExtent l="0" t="0" r="952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2059" cy="1333686"/>
                    </a:xfrm>
                    <a:prstGeom prst="rect">
                      <a:avLst/>
                    </a:prstGeom>
                  </pic:spPr>
                </pic:pic>
              </a:graphicData>
            </a:graphic>
          </wp:inline>
        </w:drawing>
      </w:r>
    </w:p>
    <w:p w:rsidR="00760A91" w:rsidRPr="00A56BD3" w:rsidRDefault="00760A91" w:rsidP="00760A91">
      <w:pPr>
        <w:pStyle w:val="a8"/>
        <w:ind w:leftChars="0" w:left="1259" w:firstLineChars="250" w:firstLine="527"/>
        <w:rPr>
          <w:rFonts w:asciiTheme="majorHAnsi" w:hAnsiTheme="majorHAnsi" w:cstheme="majorHAnsi"/>
          <w:b/>
        </w:rPr>
      </w:pPr>
      <w:r w:rsidRPr="00A56BD3">
        <w:rPr>
          <w:rFonts w:asciiTheme="majorHAnsi" w:hAnsiTheme="majorHAnsi" w:cstheme="majorHAnsi"/>
          <w:b/>
        </w:rPr>
        <w:t>Figure 5.3-1 Menu confirmation dialog</w:t>
      </w:r>
    </w:p>
    <w:p w:rsidR="00454427" w:rsidRPr="00A56BD3" w:rsidRDefault="00454427" w:rsidP="00760A91">
      <w:pPr>
        <w:pStyle w:val="a8"/>
        <w:ind w:leftChars="0" w:left="1259" w:firstLineChars="250" w:firstLine="527"/>
        <w:rPr>
          <w:rFonts w:asciiTheme="majorHAnsi" w:hAnsiTheme="majorHAnsi" w:cstheme="majorHAnsi"/>
          <w:b/>
        </w:rPr>
      </w:pPr>
    </w:p>
    <w:p w:rsidR="00454427" w:rsidRPr="00A56BD3" w:rsidRDefault="00454427" w:rsidP="00454427">
      <w:pPr>
        <w:ind w:leftChars="450" w:left="1156" w:hangingChars="100" w:hanging="211"/>
        <w:rPr>
          <w:rFonts w:asciiTheme="majorHAnsi" w:hAnsiTheme="majorHAnsi" w:cstheme="majorHAnsi"/>
        </w:rPr>
      </w:pPr>
      <w:r w:rsidRPr="00A56BD3">
        <w:rPr>
          <w:rFonts w:asciiTheme="majorHAnsi" w:hAnsiTheme="majorHAnsi" w:cstheme="majorHAnsi"/>
          <w:b/>
        </w:rPr>
        <w:t xml:space="preserve">  </w:t>
      </w:r>
      <w:r w:rsidRPr="00A56BD3">
        <w:rPr>
          <w:rFonts w:asciiTheme="majorHAnsi" w:hAnsiTheme="majorHAnsi" w:cstheme="majorHAnsi"/>
        </w:rPr>
        <w:t>Please move the “Menu creation history” menu to check if the menu is created normally after the creation is performed.</w:t>
      </w:r>
    </w:p>
    <w:p w:rsidR="00454427" w:rsidRPr="00A56BD3" w:rsidRDefault="00454427" w:rsidP="00454427">
      <w:pPr>
        <w:ind w:leftChars="450" w:left="1155" w:hangingChars="100" w:hanging="210"/>
        <w:rPr>
          <w:rFonts w:asciiTheme="majorHAnsi" w:hAnsiTheme="majorHAnsi" w:cstheme="majorHAnsi"/>
        </w:rPr>
      </w:pPr>
    </w:p>
    <w:p w:rsidR="00454427" w:rsidRPr="00A56BD3" w:rsidRDefault="00C063DF" w:rsidP="00262872">
      <w:pPr>
        <w:ind w:leftChars="450" w:left="1155" w:hangingChars="100" w:hanging="210"/>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88672" behindDoc="0" locked="0" layoutInCell="1" allowOverlap="1">
                <wp:simplePos x="0" y="0"/>
                <wp:positionH relativeFrom="column">
                  <wp:posOffset>3795395</wp:posOffset>
                </wp:positionH>
                <wp:positionV relativeFrom="paragraph">
                  <wp:posOffset>100329</wp:posOffset>
                </wp:positionV>
                <wp:extent cx="1228725" cy="314325"/>
                <wp:effectExtent l="19050" t="19050" r="28575" b="28575"/>
                <wp:wrapNone/>
                <wp:docPr id="26" name="正方形/長方形 26"/>
                <wp:cNvGraphicFramePr/>
                <a:graphic xmlns:a="http://schemas.openxmlformats.org/drawingml/2006/main">
                  <a:graphicData uri="http://schemas.microsoft.com/office/word/2010/wordprocessingShape">
                    <wps:wsp>
                      <wps:cNvSpPr/>
                      <wps:spPr>
                        <a:xfrm>
                          <a:off x="0" y="0"/>
                          <a:ext cx="1228725" cy="314325"/>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CFC516" id="正方形/長方形 26" o:spid="_x0000_s1026" style="position:absolute;left:0;text-align:left;margin-left:298.85pt;margin-top:7.9pt;width:96.75pt;height:24.75pt;z-index:25218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" filled="f" strokecolor="red" strokeweight="3.25pt"/>
            </w:pict>
          </mc:Fallback>
        </mc:AlternateContent>
      </w:r>
      <w:r w:rsidR="00262872" w:rsidRPr="00A56BD3">
        <w:rPr>
          <w:rFonts w:asciiTheme="majorHAnsi" w:hAnsiTheme="majorHAnsi" w:cstheme="majorHAnsi"/>
          <w:noProof/>
        </w:rPr>
        <w:drawing>
          <wp:inline distT="0" distB="0" distL="0" distR="0" wp14:anchorId="31287203" wp14:editId="6A7522ED">
            <wp:extent cx="4562475" cy="585605"/>
            <wp:effectExtent l="0" t="0" r="0" b="5080"/>
            <wp:docPr id="1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28"/>
                    <a:stretch>
                      <a:fillRect/>
                    </a:stretch>
                  </pic:blipFill>
                  <pic:spPr>
                    <a:xfrm>
                      <a:off x="0" y="0"/>
                      <a:ext cx="4562475" cy="585605"/>
                    </a:xfrm>
                    <a:prstGeom prst="rect">
                      <a:avLst/>
                    </a:prstGeom>
                  </pic:spPr>
                </pic:pic>
              </a:graphicData>
            </a:graphic>
          </wp:inline>
        </w:drawing>
      </w:r>
    </w:p>
    <w:p w:rsidR="00454427" w:rsidRPr="00A56BD3" w:rsidRDefault="00454427" w:rsidP="00454427">
      <w:pPr>
        <w:ind w:leftChars="450" w:left="1155" w:hangingChars="100" w:hanging="210"/>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 xml:space="preserve"> Figure 5.3-2 View screen “Menu creation history” button</w:t>
      </w:r>
    </w:p>
    <w:p w:rsidR="0055151A" w:rsidRPr="00A56BD3" w:rsidRDefault="00454427" w:rsidP="00454427">
      <w:pPr>
        <w:rPr>
          <w:rFonts w:asciiTheme="majorHAnsi" w:hAnsiTheme="majorHAnsi" w:cstheme="majorHAnsi"/>
          <w:b/>
        </w:rPr>
      </w:pPr>
      <w:r w:rsidRPr="00A56BD3">
        <w:rPr>
          <w:rFonts w:asciiTheme="majorHAnsi" w:hAnsiTheme="majorHAnsi" w:cstheme="majorHAnsi"/>
          <w:b/>
        </w:rPr>
        <w:t xml:space="preserve">         </w:t>
      </w:r>
    </w:p>
    <w:p w:rsidR="00454427" w:rsidRPr="00A56BD3" w:rsidRDefault="00454427" w:rsidP="00454427">
      <w:pPr>
        <w:ind w:left="949" w:hangingChars="450" w:hanging="949"/>
        <w:rPr>
          <w:rFonts w:asciiTheme="majorHAnsi" w:hAnsiTheme="majorHAnsi" w:cstheme="majorHAnsi"/>
          <w:b/>
        </w:rPr>
      </w:pPr>
      <w:r w:rsidRPr="00A56BD3">
        <w:rPr>
          <w:rFonts w:asciiTheme="majorHAnsi" w:hAnsiTheme="majorHAnsi" w:cstheme="majorHAnsi"/>
          <w:b/>
        </w:rPr>
        <w:t xml:space="preserve">         </w:t>
      </w:r>
      <w:r w:rsidRPr="00A56BD3">
        <w:rPr>
          <w:rFonts w:asciiTheme="majorHAnsi" w:hAnsiTheme="majorHAnsi" w:cstheme="majorHAnsi"/>
        </w:rPr>
        <w:t>When creating menus in “Define/Create menu (parameter sheet/data sheet)” screen, the information of the created menu will be automatically registered to “Menu definition information”, “Column group list”, “Menu item creation information”, “Vertical menu creation information”</w:t>
      </w:r>
    </w:p>
    <w:p w:rsidR="0055151A" w:rsidRPr="00A56BD3" w:rsidRDefault="0055151A" w:rsidP="00760A91">
      <w:pPr>
        <w:pStyle w:val="a8"/>
        <w:ind w:leftChars="0" w:left="1259" w:firstLineChars="250" w:firstLine="527"/>
        <w:rPr>
          <w:rFonts w:asciiTheme="majorHAnsi" w:hAnsiTheme="majorHAnsi" w:cstheme="majorHAnsi"/>
          <w:b/>
        </w:rPr>
      </w:pPr>
    </w:p>
    <w:p w:rsidR="00454427" w:rsidRPr="00A56BD3" w:rsidRDefault="00454427" w:rsidP="00760A91">
      <w:pPr>
        <w:pStyle w:val="a8"/>
        <w:ind w:leftChars="0" w:left="1259" w:firstLineChars="250" w:firstLine="527"/>
        <w:rPr>
          <w:rFonts w:asciiTheme="majorHAnsi" w:hAnsiTheme="majorHAnsi" w:cstheme="majorHAnsi"/>
          <w:b/>
        </w:rPr>
      </w:pPr>
    </w:p>
    <w:p w:rsidR="00454427" w:rsidRPr="00A56BD3" w:rsidRDefault="00454427" w:rsidP="00760A91">
      <w:pPr>
        <w:pStyle w:val="a8"/>
        <w:ind w:leftChars="0" w:left="1259" w:firstLineChars="250" w:firstLine="527"/>
        <w:rPr>
          <w:rFonts w:asciiTheme="majorHAnsi" w:hAnsiTheme="majorHAnsi" w:cstheme="majorHAnsi"/>
          <w:b/>
        </w:rPr>
      </w:pPr>
    </w:p>
    <w:p w:rsidR="00454427" w:rsidRPr="00A56BD3" w:rsidRDefault="00454427"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626C43" w:rsidRPr="00A56BD3" w:rsidRDefault="00626C43" w:rsidP="00760A91">
      <w:pPr>
        <w:pStyle w:val="a8"/>
        <w:ind w:leftChars="0" w:left="1259" w:firstLineChars="250" w:firstLine="527"/>
        <w:rPr>
          <w:rFonts w:asciiTheme="majorHAnsi" w:hAnsiTheme="majorHAnsi" w:cstheme="majorHAnsi"/>
          <w:b/>
        </w:rPr>
      </w:pPr>
    </w:p>
    <w:p w:rsidR="002C3754" w:rsidRPr="00A56BD3" w:rsidRDefault="002C3754" w:rsidP="00760A91">
      <w:pPr>
        <w:pStyle w:val="a8"/>
        <w:ind w:leftChars="0" w:left="1259" w:firstLineChars="250" w:firstLine="527"/>
        <w:rPr>
          <w:rFonts w:asciiTheme="majorHAnsi" w:hAnsiTheme="majorHAnsi" w:cstheme="majorHAnsi"/>
          <w:b/>
        </w:rPr>
      </w:pPr>
    </w:p>
    <w:p w:rsidR="00B305B0" w:rsidRPr="00A56BD3" w:rsidRDefault="00B305B0" w:rsidP="005934B1">
      <w:pPr>
        <w:pStyle w:val="20"/>
      </w:pPr>
      <w:r w:rsidRPr="00A56BD3">
        <w:lastRenderedPageBreak/>
        <w:t xml:space="preserve"> </w:t>
      </w:r>
      <w:bookmarkStart w:id="50" w:name="_Toc106636255"/>
      <w:r w:rsidRPr="00A56BD3">
        <w:t>Us</w:t>
      </w:r>
      <w:r w:rsidR="00DA0879" w:rsidRPr="00A56BD3">
        <w:t>ing</w:t>
      </w:r>
      <w:r w:rsidR="00BF1503" w:rsidRPr="00A56BD3">
        <w:t>「</w:t>
      </w:r>
      <w:r w:rsidRPr="00A56BD3">
        <w:t>Define/Create Menu</w:t>
      </w:r>
      <w:r w:rsidR="00BF1503" w:rsidRPr="00A56BD3">
        <w:t>」</w:t>
      </w:r>
      <w:r w:rsidRPr="00A56BD3">
        <w:t xml:space="preserve">after menu </w:t>
      </w:r>
      <w:r w:rsidR="00DA0879" w:rsidRPr="00A56BD3">
        <w:t>has been created</w:t>
      </w:r>
      <w:bookmarkEnd w:id="50"/>
    </w:p>
    <w:p w:rsidR="00B305B0" w:rsidRPr="00A56BD3" w:rsidRDefault="00211A28" w:rsidP="00B305B0">
      <w:pPr>
        <w:rPr>
          <w:rFonts w:asciiTheme="majorHAnsi" w:hAnsiTheme="majorHAnsi" w:cstheme="majorHAnsi"/>
        </w:rPr>
      </w:pPr>
      <w:r w:rsidRPr="00A56BD3">
        <w:rPr>
          <w:rFonts w:asciiTheme="majorHAnsi" w:hAnsiTheme="majorHAnsi" w:cstheme="majorHAnsi"/>
          <w:noProof/>
        </w:rPr>
        <w:drawing>
          <wp:anchor distT="0" distB="0" distL="114300" distR="114300" simplePos="0" relativeHeight="252244992" behindDoc="0" locked="0" layoutInCell="1" allowOverlap="1">
            <wp:simplePos x="0" y="0"/>
            <wp:positionH relativeFrom="margin">
              <wp:align>right</wp:align>
            </wp:positionH>
            <wp:positionV relativeFrom="paragraph">
              <wp:posOffset>537903</wp:posOffset>
            </wp:positionV>
            <wp:extent cx="6119495" cy="3084830"/>
            <wp:effectExtent l="0" t="0" r="0" b="1270"/>
            <wp:wrapTopAndBottom/>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9495" cy="3084830"/>
                    </a:xfrm>
                    <a:prstGeom prst="rect">
                      <a:avLst/>
                    </a:prstGeom>
                  </pic:spPr>
                </pic:pic>
              </a:graphicData>
            </a:graphic>
            <wp14:sizeRelH relativeFrom="page">
              <wp14:pctWidth>0</wp14:pctWidth>
            </wp14:sizeRelH>
            <wp14:sizeRelV relativeFrom="page">
              <wp14:pctHeight>0</wp14:pctHeight>
            </wp14:sizeRelV>
          </wp:anchor>
        </w:drawing>
      </w:r>
      <w:r w:rsidR="000A242C" w:rsidRPr="00A56BD3">
        <w:rPr>
          <w:rFonts w:asciiTheme="majorHAnsi" w:hAnsiTheme="majorHAnsi" w:cstheme="majorHAnsi"/>
        </w:rPr>
        <w:t>Users can edit</w:t>
      </w:r>
      <w:r w:rsidR="00D80D5A" w:rsidRPr="00A56BD3">
        <w:rPr>
          <w:rFonts w:asciiTheme="majorHAnsi" w:hAnsiTheme="majorHAnsi" w:cstheme="majorHAnsi"/>
        </w:rPr>
        <w:t xml:space="preserve"> created menu or use created menu as template to create new menu</w:t>
      </w:r>
      <w:r w:rsidR="00A272B9" w:rsidRPr="00A56BD3">
        <w:rPr>
          <w:rFonts w:asciiTheme="majorHAnsi" w:hAnsiTheme="majorHAnsi" w:cstheme="majorHAnsi"/>
        </w:rPr>
        <w:t xml:space="preserve"> </w:t>
      </w:r>
      <w:r w:rsidR="000A242C" w:rsidRPr="00A56BD3">
        <w:rPr>
          <w:rFonts w:asciiTheme="majorHAnsi" w:hAnsiTheme="majorHAnsi" w:cstheme="majorHAnsi"/>
        </w:rPr>
        <w:t>(parameter sheet/data sheet)</w:t>
      </w:r>
      <w:r w:rsidR="00D80D5A" w:rsidRPr="00A56BD3">
        <w:rPr>
          <w:rFonts w:asciiTheme="majorHAnsi" w:hAnsiTheme="majorHAnsi" w:cstheme="majorHAnsi"/>
        </w:rPr>
        <w:t xml:space="preserve"> after creating menu in “Define/Create Menu”.</w:t>
      </w:r>
    </w:p>
    <w:p w:rsidR="00D80D5A" w:rsidRPr="00A56BD3" w:rsidRDefault="001B6602" w:rsidP="001B6602">
      <w:pPr>
        <w:ind w:firstLineChars="500" w:firstLine="1050"/>
        <w:rPr>
          <w:rFonts w:asciiTheme="majorHAnsi" w:hAnsiTheme="majorHAnsi" w:cstheme="majorHAnsi"/>
        </w:rPr>
      </w:pPr>
      <w:r w:rsidRPr="00A56BD3">
        <w:rPr>
          <w:rFonts w:asciiTheme="majorHAnsi" w:hAnsiTheme="majorHAnsi" w:cstheme="majorHAnsi"/>
        </w:rPr>
        <w:t>・</w:t>
      </w:r>
      <w:r w:rsidR="00D80D5A" w:rsidRPr="00A56BD3">
        <w:rPr>
          <w:rFonts w:asciiTheme="majorHAnsi" w:hAnsiTheme="majorHAnsi" w:cstheme="majorHAnsi"/>
        </w:rPr>
        <w:t>“View mode screen”</w:t>
      </w:r>
    </w:p>
    <w:p w:rsidR="00D80D5A" w:rsidRPr="00A56BD3" w:rsidRDefault="00D80D5A" w:rsidP="00D80D5A">
      <w:pPr>
        <w:pStyle w:val="a8"/>
        <w:ind w:leftChars="0" w:left="1259"/>
        <w:rPr>
          <w:rFonts w:asciiTheme="majorHAnsi" w:hAnsiTheme="majorHAnsi" w:cstheme="majorHAnsi"/>
        </w:rPr>
      </w:pPr>
    </w:p>
    <w:p w:rsidR="00A272B9" w:rsidRPr="00A56BD3" w:rsidRDefault="00A272B9" w:rsidP="00D80D5A">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5.4-1 View mode screen</w:t>
      </w:r>
    </w:p>
    <w:p w:rsidR="00A272B9" w:rsidRPr="00A56BD3" w:rsidRDefault="00A272B9" w:rsidP="00D80D5A">
      <w:pPr>
        <w:pStyle w:val="a8"/>
        <w:ind w:leftChars="0" w:left="1259"/>
        <w:rPr>
          <w:rFonts w:asciiTheme="majorHAnsi" w:hAnsiTheme="majorHAnsi" w:cstheme="majorHAnsi"/>
        </w:rPr>
      </w:pPr>
    </w:p>
    <w:p w:rsidR="00A272B9" w:rsidRPr="00A56BD3" w:rsidRDefault="00737198" w:rsidP="00EA6E3D">
      <w:pPr>
        <w:pStyle w:val="a8"/>
        <w:ind w:leftChars="0" w:left="1259"/>
        <w:jc w:val="left"/>
        <w:rPr>
          <w:rFonts w:asciiTheme="majorHAnsi" w:hAnsiTheme="majorHAnsi" w:cstheme="majorHAnsi"/>
        </w:rPr>
      </w:pPr>
      <w:r w:rsidRPr="00A56BD3">
        <w:rPr>
          <w:rFonts w:asciiTheme="majorHAnsi" w:hAnsiTheme="majorHAnsi" w:cstheme="majorHAnsi"/>
        </w:rPr>
        <w:t xml:space="preserve">After creating new menu, the screen </w:t>
      </w:r>
      <w:r w:rsidR="00E00989" w:rsidRPr="00A56BD3">
        <w:rPr>
          <w:rFonts w:asciiTheme="majorHAnsi" w:hAnsiTheme="majorHAnsi" w:cstheme="majorHAnsi"/>
        </w:rPr>
        <w:t>above will be displayed</w:t>
      </w:r>
      <w:r w:rsidR="00DA0879" w:rsidRPr="00A56BD3">
        <w:rPr>
          <w:rFonts w:asciiTheme="majorHAnsi" w:hAnsiTheme="majorHAnsi" w:cstheme="majorHAnsi"/>
        </w:rPr>
        <w:t>.</w:t>
      </w:r>
    </w:p>
    <w:p w:rsidR="00A272B9" w:rsidRPr="00A56BD3" w:rsidRDefault="00A272B9" w:rsidP="00EA6E3D">
      <w:pPr>
        <w:pStyle w:val="a8"/>
        <w:ind w:leftChars="0" w:left="1259"/>
        <w:jc w:val="left"/>
        <w:rPr>
          <w:rFonts w:asciiTheme="majorHAnsi" w:hAnsiTheme="majorHAnsi" w:cstheme="majorHAnsi"/>
        </w:rPr>
      </w:pPr>
      <w:r w:rsidRPr="00A56BD3">
        <w:rPr>
          <w:rFonts w:asciiTheme="majorHAnsi" w:hAnsiTheme="majorHAnsi" w:cstheme="majorHAnsi"/>
        </w:rPr>
        <w:t>It is not possible to create or edit menus (Parameter sheets/data sheets) on the view screen.</w:t>
      </w:r>
    </w:p>
    <w:p w:rsidR="00A272B9" w:rsidRPr="00A56BD3" w:rsidRDefault="00A272B9" w:rsidP="00EA6E3D">
      <w:pPr>
        <w:pStyle w:val="a8"/>
        <w:ind w:leftChars="0" w:left="1259"/>
        <w:jc w:val="left"/>
        <w:rPr>
          <w:rFonts w:asciiTheme="majorHAnsi" w:hAnsiTheme="majorHAnsi" w:cstheme="majorHAnsi"/>
        </w:rPr>
      </w:pPr>
      <w:r w:rsidRPr="00A56BD3">
        <w:rPr>
          <w:rFonts w:asciiTheme="majorHAnsi" w:hAnsiTheme="majorHAnsi" w:cstheme="majorHAnsi"/>
        </w:rPr>
        <w:t>Users can edit and create by pressing the "Edit",</w:t>
      </w:r>
      <w:r w:rsidR="00DA0879" w:rsidRPr="00A56BD3">
        <w:rPr>
          <w:rFonts w:asciiTheme="majorHAnsi" w:hAnsiTheme="majorHAnsi" w:cstheme="majorHAnsi"/>
        </w:rPr>
        <w:t xml:space="preserve"> “</w:t>
      </w:r>
      <w:proofErr w:type="spellStart"/>
      <w:r w:rsidR="00DA0879" w:rsidRPr="00A56BD3">
        <w:rPr>
          <w:rFonts w:asciiTheme="majorHAnsi" w:hAnsiTheme="majorHAnsi" w:cstheme="majorHAnsi"/>
        </w:rPr>
        <w:t>Initialize”,</w:t>
      </w:r>
      <w:r w:rsidRPr="00A56BD3">
        <w:rPr>
          <w:rFonts w:asciiTheme="majorHAnsi" w:hAnsiTheme="majorHAnsi" w:cstheme="majorHAnsi"/>
        </w:rPr>
        <w:t>"Diversion</w:t>
      </w:r>
      <w:proofErr w:type="spellEnd"/>
      <w:r w:rsidRPr="00A56BD3">
        <w:rPr>
          <w:rFonts w:asciiTheme="majorHAnsi" w:hAnsiTheme="majorHAnsi" w:cstheme="majorHAnsi"/>
        </w:rPr>
        <w:t xml:space="preserve"> new" and "Menu creation history" buttons displayed on the screen.</w:t>
      </w:r>
    </w:p>
    <w:p w:rsidR="00DA0879" w:rsidRPr="00A56BD3" w:rsidRDefault="00DA0879" w:rsidP="00EA6E3D">
      <w:pPr>
        <w:pStyle w:val="a8"/>
        <w:ind w:leftChars="0" w:left="1259"/>
        <w:jc w:val="left"/>
        <w:rPr>
          <w:rFonts w:asciiTheme="majorHAnsi" w:hAnsiTheme="majorHAnsi" w:cstheme="majorHAnsi"/>
        </w:rPr>
      </w:pPr>
    </w:p>
    <w:p w:rsidR="00EA6E3D" w:rsidRPr="00A56BD3" w:rsidRDefault="00EA6E3D" w:rsidP="00EA6E3D">
      <w:pPr>
        <w:pStyle w:val="a8"/>
        <w:ind w:leftChars="599" w:left="1258"/>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If the "Edit" or "Initialize" button is not displayed but the "Create" button is, the "Menu create" function's </w:t>
      </w:r>
      <w:proofErr w:type="spellStart"/>
      <w:r w:rsidRPr="00A56BD3">
        <w:rPr>
          <w:rFonts w:asciiTheme="majorHAnsi" w:eastAsia="ＭＳ Ｐゴシック" w:hAnsiTheme="majorHAnsi" w:cstheme="majorHAnsi"/>
        </w:rPr>
        <w:t>BackYard</w:t>
      </w:r>
      <w:proofErr w:type="spellEnd"/>
      <w:r w:rsidRPr="00A56BD3">
        <w:rPr>
          <w:rFonts w:asciiTheme="majorHAnsi" w:eastAsia="ＭＳ Ｐゴシック" w:hAnsiTheme="majorHAnsi" w:cstheme="majorHAnsi"/>
        </w:rPr>
        <w:t xml:space="preserve"> process has most likely not finished.</w:t>
      </w:r>
    </w:p>
    <w:p w:rsidR="00DA0879" w:rsidRPr="00A56BD3" w:rsidRDefault="00EA6E3D" w:rsidP="00EA6E3D">
      <w:pPr>
        <w:pStyle w:val="a8"/>
        <w:ind w:leftChars="599" w:left="1258"/>
        <w:jc w:val="left"/>
        <w:rPr>
          <w:rFonts w:asciiTheme="majorHAnsi" w:eastAsia="ＭＳ Ｐゴシック" w:hAnsiTheme="majorHAnsi" w:cstheme="majorHAnsi"/>
        </w:rPr>
      </w:pPr>
      <w:r w:rsidRPr="00A56BD3">
        <w:rPr>
          <w:rFonts w:asciiTheme="majorHAnsi" w:eastAsia="ＭＳ Ｐゴシック" w:hAnsiTheme="majorHAnsi" w:cstheme="majorHAnsi"/>
        </w:rPr>
        <w:t>If this is the case, please refresh the browser after creating the menu. This should display the "Edit" and "Initialize" button. The Menu creation status can be seen in the "Menu creation history". Users can access this menu by pressing the "Menu creation history" button.</w:t>
      </w:r>
    </w:p>
    <w:p w:rsidR="00DA0879" w:rsidRPr="00A56BD3" w:rsidRDefault="00DA0879" w:rsidP="00DA0879">
      <w:pPr>
        <w:pStyle w:val="a8"/>
        <w:ind w:leftChars="0" w:left="780"/>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57280" behindDoc="0" locked="0" layoutInCell="1" allowOverlap="1" wp14:anchorId="6174BAEB" wp14:editId="5633ACCD">
            <wp:simplePos x="0" y="0"/>
            <wp:positionH relativeFrom="margin">
              <wp:posOffset>1577541</wp:posOffset>
            </wp:positionH>
            <wp:positionV relativeFrom="paragraph">
              <wp:posOffset>35159</wp:posOffset>
            </wp:positionV>
            <wp:extent cx="2815389" cy="637949"/>
            <wp:effectExtent l="0" t="0" r="4445" b="0"/>
            <wp:wrapNone/>
            <wp:docPr id="49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rsidR="00DA0879" w:rsidRPr="00A56BD3" w:rsidRDefault="00DA0879" w:rsidP="00DA0879">
      <w:pPr>
        <w:pStyle w:val="a8"/>
        <w:ind w:leftChars="0" w:left="780"/>
        <w:rPr>
          <w:rFonts w:asciiTheme="majorHAnsi" w:eastAsia="ＭＳ Ｐゴシック" w:hAnsiTheme="majorHAnsi" w:cstheme="majorHAnsi"/>
        </w:rPr>
      </w:pPr>
    </w:p>
    <w:p w:rsidR="00DA0879" w:rsidRPr="00A56BD3" w:rsidRDefault="00DA0879" w:rsidP="00DA0879">
      <w:pPr>
        <w:rPr>
          <w:rFonts w:asciiTheme="majorHAnsi" w:eastAsia="ＭＳ Ｐゴシック" w:hAnsiTheme="majorHAnsi" w:cstheme="majorHAnsi"/>
        </w:rPr>
      </w:pPr>
    </w:p>
    <w:p w:rsidR="00DA0879" w:rsidRPr="00A56BD3" w:rsidRDefault="00DA0879" w:rsidP="00DA0879">
      <w:pPr>
        <w:rPr>
          <w:rFonts w:asciiTheme="majorHAnsi" w:eastAsia="ＭＳ Ｐゴシック" w:hAnsiTheme="majorHAnsi" w:cstheme="majorHAnsi"/>
        </w:rPr>
      </w:pPr>
    </w:p>
    <w:p w:rsidR="00DA0879" w:rsidRPr="00A56BD3" w:rsidRDefault="00DA0879" w:rsidP="00DA0879">
      <w:pPr>
        <w:pStyle w:val="a8"/>
        <w:ind w:leftChars="0" w:left="780"/>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5.4-2</w: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Button arrangement when the Backyard process is not finished</w:t>
      </w:r>
    </w:p>
    <w:p w:rsidR="00737198" w:rsidRPr="00A56BD3" w:rsidRDefault="00737198" w:rsidP="00D80D5A">
      <w:pPr>
        <w:pStyle w:val="a8"/>
        <w:ind w:leftChars="0" w:left="1259"/>
        <w:rPr>
          <w:rFonts w:asciiTheme="majorHAnsi" w:hAnsiTheme="majorHAnsi" w:cstheme="majorHAnsi"/>
        </w:rPr>
      </w:pPr>
    </w:p>
    <w:p w:rsidR="00737198" w:rsidRPr="00A56BD3" w:rsidRDefault="00211A28" w:rsidP="00BE09A1">
      <w:pPr>
        <w:pStyle w:val="a8"/>
        <w:numPr>
          <w:ilvl w:val="0"/>
          <w:numId w:val="31"/>
        </w:numPr>
        <w:ind w:leftChars="0"/>
        <w:rPr>
          <w:rFonts w:asciiTheme="majorHAnsi" w:hAnsiTheme="majorHAnsi" w:cstheme="majorHAnsi"/>
        </w:rPr>
      </w:pPr>
      <w:r w:rsidRPr="00A56BD3">
        <w:rPr>
          <w:rFonts w:asciiTheme="majorHAnsi" w:hAnsiTheme="majorHAnsi" w:cstheme="majorHAnsi"/>
        </w:rPr>
        <w:t>“</w:t>
      </w:r>
      <w:r w:rsidR="00737198" w:rsidRPr="00A56BD3">
        <w:rPr>
          <w:rFonts w:asciiTheme="majorHAnsi" w:hAnsiTheme="majorHAnsi" w:cstheme="majorHAnsi"/>
        </w:rPr>
        <w:t>Edit</w:t>
      </w:r>
      <w:r w:rsidRPr="00A56BD3">
        <w:rPr>
          <w:rFonts w:asciiTheme="majorHAnsi" w:hAnsiTheme="majorHAnsi" w:cstheme="majorHAnsi"/>
        </w:rPr>
        <w:t>”</w:t>
      </w:r>
      <w:r w:rsidR="00737198" w:rsidRPr="00A56BD3">
        <w:rPr>
          <w:rFonts w:asciiTheme="majorHAnsi" w:hAnsiTheme="majorHAnsi" w:cstheme="majorHAnsi"/>
        </w:rPr>
        <w:t xml:space="preserve"> button</w:t>
      </w:r>
    </w:p>
    <w:p w:rsidR="00737198" w:rsidRPr="00A56BD3" w:rsidRDefault="00A272B9" w:rsidP="00737198">
      <w:pPr>
        <w:pStyle w:val="a8"/>
        <w:ind w:leftChars="0" w:left="1259"/>
        <w:rPr>
          <w:rFonts w:asciiTheme="majorHAnsi" w:hAnsiTheme="majorHAnsi" w:cstheme="majorHAnsi"/>
        </w:rPr>
      </w:pPr>
      <w:r w:rsidRPr="00A56BD3">
        <w:rPr>
          <w:rFonts w:asciiTheme="majorHAnsi" w:hAnsiTheme="majorHAnsi" w:cstheme="majorHAnsi"/>
        </w:rPr>
        <w:t>Pressing the "Edit" button will move the user from the View screen to the Edit screen</w:t>
      </w:r>
      <w:r w:rsidR="00737198" w:rsidRPr="00A56BD3">
        <w:rPr>
          <w:rFonts w:asciiTheme="majorHAnsi" w:hAnsiTheme="majorHAnsi" w:cstheme="majorHAnsi"/>
        </w:rPr>
        <w:t>.</w:t>
      </w:r>
    </w:p>
    <w:p w:rsidR="0095627C" w:rsidRPr="00A56BD3" w:rsidRDefault="00A272B9" w:rsidP="00737198">
      <w:pPr>
        <w:pStyle w:val="a8"/>
        <w:ind w:leftChars="0" w:left="1259"/>
        <w:rPr>
          <w:rFonts w:asciiTheme="majorHAnsi" w:hAnsiTheme="majorHAnsi" w:cstheme="majorHAnsi"/>
        </w:rPr>
      </w:pPr>
      <w:r w:rsidRPr="00A56BD3">
        <w:rPr>
          <w:rFonts w:asciiTheme="majorHAnsi" w:hAnsiTheme="majorHAnsi" w:cstheme="majorHAnsi"/>
        </w:rPr>
        <w:t>Editing any value and pressing the "Create" button will re-create the menu (Parameter sheet/Data sheet) of the value.</w:t>
      </w:r>
    </w:p>
    <w:p w:rsidR="00211A28" w:rsidRPr="00A56BD3" w:rsidRDefault="00211A28" w:rsidP="00737198">
      <w:pPr>
        <w:pStyle w:val="a8"/>
        <w:ind w:leftChars="0" w:left="1259"/>
        <w:rPr>
          <w:rFonts w:asciiTheme="majorHAnsi" w:hAnsiTheme="majorHAnsi" w:cstheme="majorHAnsi"/>
        </w:rPr>
      </w:pPr>
    </w:p>
    <w:p w:rsidR="00DA0879" w:rsidRPr="00A56BD3" w:rsidRDefault="00DA0879" w:rsidP="00737198">
      <w:pPr>
        <w:pStyle w:val="a8"/>
        <w:ind w:leftChars="0" w:left="1259"/>
        <w:rPr>
          <w:rFonts w:asciiTheme="majorHAnsi" w:hAnsiTheme="majorHAnsi" w:cstheme="majorHAnsi"/>
        </w:rPr>
      </w:pPr>
    </w:p>
    <w:p w:rsidR="00211A28" w:rsidRPr="00A56BD3" w:rsidRDefault="00211A28"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“Initialize” button</w:t>
      </w:r>
      <w:r w:rsidRPr="00A56BD3">
        <w:rPr>
          <w:rFonts w:asciiTheme="majorHAnsi" w:hAnsiTheme="majorHAnsi" w:cstheme="majorHAnsi"/>
        </w:rPr>
        <w:br/>
        <w:t>Pressing the "Initialize button" will move the user from the view screen to the initial screen.</w:t>
      </w:r>
    </w:p>
    <w:p w:rsidR="00211A28" w:rsidRPr="00A56BD3" w:rsidRDefault="00211A28" w:rsidP="00DA0879">
      <w:pPr>
        <w:pStyle w:val="a8"/>
        <w:ind w:leftChars="0" w:left="1259"/>
        <w:rPr>
          <w:rFonts w:asciiTheme="majorHAnsi" w:hAnsiTheme="majorHAnsi" w:cstheme="majorHAnsi"/>
        </w:rPr>
      </w:pPr>
      <w:r w:rsidRPr="00A56BD3">
        <w:rPr>
          <w:rFonts w:asciiTheme="majorHAnsi" w:hAnsiTheme="majorHAnsi" w:cstheme="majorHAnsi"/>
        </w:rPr>
        <w:t>Editing any values in the initial screen and then pressing the "Create (Initialize) button will recreate the menu (Parameter sheet/Data sheet).</w:t>
      </w:r>
    </w:p>
    <w:p w:rsidR="00211A28" w:rsidRPr="00A56BD3" w:rsidRDefault="00211A28" w:rsidP="00DA0879">
      <w:pPr>
        <w:pStyle w:val="a8"/>
        <w:ind w:leftChars="0" w:left="1259"/>
        <w:rPr>
          <w:rFonts w:asciiTheme="majorHAnsi" w:hAnsiTheme="majorHAnsi" w:cstheme="majorHAnsi"/>
        </w:rPr>
      </w:pPr>
      <w:r w:rsidRPr="00A56BD3">
        <w:rPr>
          <w:rFonts w:asciiTheme="majorHAnsi" w:hAnsiTheme="majorHAnsi" w:cstheme="majorHAnsi"/>
        </w:rPr>
        <w:t>When recreated, the data registered in the "Input" Menu group will be deleted.</w:t>
      </w:r>
      <w:r w:rsidRPr="00A56BD3">
        <w:rPr>
          <w:rFonts w:asciiTheme="majorHAnsi" w:hAnsiTheme="majorHAnsi" w:cstheme="majorHAnsi"/>
        </w:rPr>
        <w:br/>
      </w:r>
    </w:p>
    <w:p w:rsidR="00737198" w:rsidRPr="00A56BD3" w:rsidRDefault="00211A28"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w:t>
      </w:r>
      <w:r w:rsidR="00737198" w:rsidRPr="00A56BD3">
        <w:rPr>
          <w:rFonts w:asciiTheme="majorHAnsi" w:hAnsiTheme="majorHAnsi" w:cstheme="majorHAnsi"/>
        </w:rPr>
        <w:t>Diversion new</w:t>
      </w:r>
      <w:r w:rsidRPr="00A56BD3">
        <w:rPr>
          <w:rFonts w:asciiTheme="majorHAnsi" w:hAnsiTheme="majorHAnsi" w:cstheme="majorHAnsi"/>
        </w:rPr>
        <w:t>”</w:t>
      </w:r>
      <w:r w:rsidR="00737198" w:rsidRPr="00A56BD3">
        <w:rPr>
          <w:rFonts w:asciiTheme="majorHAnsi" w:hAnsiTheme="majorHAnsi" w:cstheme="majorHAnsi"/>
        </w:rPr>
        <w:t xml:space="preserve"> button</w:t>
      </w:r>
    </w:p>
    <w:p w:rsidR="0041164F" w:rsidRPr="00A56BD3" w:rsidRDefault="00D269E1" w:rsidP="0041164F">
      <w:pPr>
        <w:pStyle w:val="a8"/>
        <w:ind w:leftChars="0" w:left="1259"/>
        <w:rPr>
          <w:rFonts w:asciiTheme="majorHAnsi" w:hAnsiTheme="majorHAnsi" w:cstheme="majorHAnsi"/>
        </w:rPr>
      </w:pPr>
      <w:r w:rsidRPr="00A56BD3">
        <w:rPr>
          <w:rFonts w:asciiTheme="majorHAnsi" w:hAnsiTheme="majorHAnsi" w:cstheme="majorHAnsi"/>
        </w:rPr>
        <w:t>"Clicking the "Diversion new" button will take the user to a screen where they can create a new menu template from the menu currently displayed on the screen.</w:t>
      </w:r>
    </w:p>
    <w:p w:rsidR="0095627C" w:rsidRPr="00A56BD3" w:rsidRDefault="0095627C" w:rsidP="00737198">
      <w:pPr>
        <w:pStyle w:val="a8"/>
        <w:ind w:leftChars="0" w:left="1259"/>
        <w:rPr>
          <w:rFonts w:asciiTheme="majorHAnsi" w:hAnsiTheme="majorHAnsi" w:cstheme="majorHAnsi"/>
        </w:rPr>
      </w:pPr>
      <w:r w:rsidRPr="00A56BD3">
        <w:rPr>
          <w:rFonts w:asciiTheme="majorHAnsi" w:hAnsiTheme="majorHAnsi" w:cstheme="majorHAnsi"/>
        </w:rPr>
        <w:t>Please enter new menu name and display order for the new menu.</w:t>
      </w:r>
    </w:p>
    <w:p w:rsidR="0095627C" w:rsidRPr="00A56BD3" w:rsidRDefault="0041164F" w:rsidP="0041164F">
      <w:pPr>
        <w:pStyle w:val="a8"/>
        <w:ind w:leftChars="0" w:left="1259"/>
        <w:rPr>
          <w:rFonts w:asciiTheme="majorHAnsi" w:hAnsiTheme="majorHAnsi" w:cstheme="majorHAnsi"/>
        </w:rPr>
      </w:pPr>
      <w:r w:rsidRPr="00A56BD3">
        <w:rPr>
          <w:rFonts w:asciiTheme="majorHAnsi" w:hAnsiTheme="majorHAnsi" w:cstheme="majorHAnsi"/>
        </w:rPr>
        <w:t>Make sure the new name is different from any existing menu name.</w:t>
      </w:r>
    </w:p>
    <w:p w:rsidR="00D269E1" w:rsidRPr="00A56BD3" w:rsidRDefault="00D269E1" w:rsidP="00737198">
      <w:pPr>
        <w:pStyle w:val="a8"/>
        <w:ind w:leftChars="0" w:left="1259"/>
        <w:rPr>
          <w:rFonts w:asciiTheme="majorHAnsi" w:hAnsiTheme="majorHAnsi" w:cstheme="majorHAnsi"/>
        </w:rPr>
      </w:pPr>
    </w:p>
    <w:p w:rsidR="00737198" w:rsidRPr="00A56BD3" w:rsidRDefault="00211A28"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w:t>
      </w:r>
      <w:r w:rsidR="00737198" w:rsidRPr="00A56BD3">
        <w:rPr>
          <w:rFonts w:asciiTheme="majorHAnsi" w:hAnsiTheme="majorHAnsi" w:cstheme="majorHAnsi"/>
        </w:rPr>
        <w:t>Menu creation history</w:t>
      </w:r>
      <w:r w:rsidRPr="00A56BD3">
        <w:rPr>
          <w:rFonts w:asciiTheme="majorHAnsi" w:hAnsiTheme="majorHAnsi" w:cstheme="majorHAnsi"/>
        </w:rPr>
        <w:t>”</w:t>
      </w:r>
      <w:r w:rsidR="00737198" w:rsidRPr="00A56BD3">
        <w:rPr>
          <w:rFonts w:asciiTheme="majorHAnsi" w:hAnsiTheme="majorHAnsi" w:cstheme="majorHAnsi"/>
        </w:rPr>
        <w:t xml:space="preserve"> button</w:t>
      </w:r>
    </w:p>
    <w:p w:rsidR="008C3289" w:rsidRPr="00A56BD3" w:rsidRDefault="00F53CE7" w:rsidP="00737198">
      <w:pPr>
        <w:pStyle w:val="a8"/>
        <w:ind w:leftChars="0" w:left="1259"/>
        <w:rPr>
          <w:rFonts w:asciiTheme="majorHAnsi" w:hAnsiTheme="majorHAnsi" w:cstheme="majorHAnsi"/>
        </w:rPr>
      </w:pPr>
      <w:r w:rsidRPr="00A56BD3">
        <w:rPr>
          <w:rFonts w:asciiTheme="majorHAnsi" w:hAnsiTheme="majorHAnsi" w:cstheme="majorHAnsi"/>
        </w:rPr>
        <w:t>Moves the user to the "Menu creation history" menu of the menus being displayed in the view screen.</w:t>
      </w:r>
    </w:p>
    <w:p w:rsidR="002C3754" w:rsidRPr="00A56BD3" w:rsidRDefault="002C3754" w:rsidP="00211A28">
      <w:pPr>
        <w:rPr>
          <w:rFonts w:asciiTheme="majorHAnsi" w:hAnsiTheme="majorHAnsi" w:cstheme="majorHAnsi"/>
        </w:rPr>
      </w:pPr>
    </w:p>
    <w:p w:rsidR="008C3289" w:rsidRPr="00A56BD3" w:rsidRDefault="00EB6BCD" w:rsidP="00EB6BCD">
      <w:pPr>
        <w:ind w:firstLineChars="500" w:firstLine="1050"/>
        <w:rPr>
          <w:rFonts w:asciiTheme="majorHAnsi" w:hAnsiTheme="majorHAnsi" w:cstheme="majorHAnsi"/>
        </w:rPr>
      </w:pPr>
      <w:r w:rsidRPr="00A56BD3">
        <w:rPr>
          <w:rFonts w:asciiTheme="majorHAnsi" w:hAnsiTheme="majorHAnsi" w:cstheme="majorHAnsi"/>
        </w:rPr>
        <w:t>・</w:t>
      </w:r>
      <w:r w:rsidR="008C3289" w:rsidRPr="00A56BD3">
        <w:rPr>
          <w:rFonts w:asciiTheme="majorHAnsi" w:hAnsiTheme="majorHAnsi" w:cstheme="majorHAnsi"/>
        </w:rPr>
        <w:t>“Edit mode</w:t>
      </w:r>
      <w:r w:rsidR="00EA6E3D" w:rsidRPr="00A56BD3">
        <w:rPr>
          <w:rFonts w:asciiTheme="majorHAnsi" w:hAnsiTheme="majorHAnsi" w:cstheme="majorHAnsi"/>
        </w:rPr>
        <w:t>”</w:t>
      </w:r>
      <w:r w:rsidR="008C3289" w:rsidRPr="00A56BD3">
        <w:rPr>
          <w:rFonts w:asciiTheme="majorHAnsi" w:hAnsiTheme="majorHAnsi" w:cstheme="majorHAnsi"/>
        </w:rPr>
        <w:t xml:space="preserve"> screen</w:t>
      </w:r>
    </w:p>
    <w:p w:rsidR="008C3289" w:rsidRPr="00A56BD3" w:rsidRDefault="0069183D" w:rsidP="008C3289">
      <w:pPr>
        <w:pStyle w:val="a8"/>
        <w:ind w:leftChars="0" w:left="1259"/>
        <w:rPr>
          <w:rFonts w:asciiTheme="majorHAnsi" w:hAnsiTheme="majorHAnsi" w:cstheme="majorHAnsi"/>
        </w:rPr>
      </w:pPr>
      <w:r w:rsidRPr="00A56BD3">
        <w:rPr>
          <w:rFonts w:asciiTheme="majorHAnsi" w:hAnsiTheme="majorHAnsi" w:cstheme="majorHAnsi"/>
          <w:noProof/>
        </w:rPr>
        <w:drawing>
          <wp:inline distT="0" distB="0" distL="0" distR="0" wp14:anchorId="54715063" wp14:editId="365CD3FD">
            <wp:extent cx="4931264" cy="2914650"/>
            <wp:effectExtent l="0" t="0" r="3175"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7647" cy="2918422"/>
                    </a:xfrm>
                    <a:prstGeom prst="rect">
                      <a:avLst/>
                    </a:prstGeom>
                  </pic:spPr>
                </pic:pic>
              </a:graphicData>
            </a:graphic>
          </wp:inline>
        </w:drawing>
      </w:r>
    </w:p>
    <w:p w:rsidR="008A53DA" w:rsidRPr="00A56BD3" w:rsidRDefault="008A53DA" w:rsidP="008C3289">
      <w:pPr>
        <w:pStyle w:val="a8"/>
        <w:ind w:leftChars="0" w:left="1259"/>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5.4-2 Edit screen</w:t>
      </w:r>
    </w:p>
    <w:p w:rsidR="001B6602" w:rsidRPr="00A56BD3" w:rsidRDefault="001B6602" w:rsidP="008C3289">
      <w:pPr>
        <w:pStyle w:val="a8"/>
        <w:ind w:leftChars="0" w:left="1259"/>
        <w:rPr>
          <w:rFonts w:asciiTheme="majorHAnsi" w:hAnsiTheme="majorHAnsi" w:cstheme="majorHAnsi"/>
          <w:b/>
        </w:rPr>
      </w:pPr>
    </w:p>
    <w:p w:rsidR="00211A28" w:rsidRPr="00A56BD3" w:rsidRDefault="008A53DA" w:rsidP="00211A28">
      <w:pPr>
        <w:pStyle w:val="a8"/>
        <w:ind w:leftChars="0" w:left="1259"/>
        <w:rPr>
          <w:rFonts w:asciiTheme="majorHAnsi" w:hAnsiTheme="majorHAnsi" w:cstheme="majorHAnsi"/>
        </w:rPr>
      </w:pPr>
      <w:r w:rsidRPr="00A56BD3">
        <w:rPr>
          <w:rFonts w:asciiTheme="majorHAnsi" w:hAnsiTheme="majorHAnsi" w:cstheme="majorHAnsi"/>
        </w:rPr>
        <w:t>In the edit screen, users can edit menus displayed on the screen.</w:t>
      </w: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Already existing items can only have their "Item name" "Description" and "Remarks" values changed.</w:t>
      </w: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If you deleted one of the existing items, the data input into that item will also be deleted.</w:t>
      </w:r>
    </w:p>
    <w:p w:rsidR="00211A28" w:rsidRPr="00A56BD3" w:rsidRDefault="00211A28" w:rsidP="00211A28">
      <w:pPr>
        <w:pStyle w:val="a8"/>
        <w:ind w:leftChars="0" w:left="1259"/>
        <w:rPr>
          <w:rFonts w:asciiTheme="majorHAnsi" w:hAnsiTheme="majorHAnsi" w:cstheme="majorHAnsi"/>
        </w:rPr>
      </w:pP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If you added a new item, an item will be added with its record blank.</w:t>
      </w: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As the records will be blank even if you've checked the "Required" and/or "Unique constraint", inconsistencies may occur in the registration data.</w:t>
      </w:r>
    </w:p>
    <w:p w:rsidR="00211A28" w:rsidRPr="00A56BD3" w:rsidRDefault="00211A28" w:rsidP="00211A28">
      <w:pPr>
        <w:pStyle w:val="a8"/>
        <w:rPr>
          <w:rFonts w:asciiTheme="majorHAnsi" w:hAnsiTheme="majorHAnsi" w:cstheme="majorHAnsi"/>
        </w:rPr>
      </w:pPr>
    </w:p>
    <w:p w:rsidR="00211A28" w:rsidRPr="00A56BD3" w:rsidRDefault="00211A28" w:rsidP="00211A28">
      <w:pPr>
        <w:pStyle w:val="a8"/>
        <w:ind w:leftChars="0" w:left="1259"/>
        <w:rPr>
          <w:rFonts w:asciiTheme="majorHAnsi" w:hAnsiTheme="majorHAnsi" w:cstheme="majorHAnsi"/>
        </w:rPr>
      </w:pPr>
      <w:r w:rsidRPr="00A56BD3">
        <w:rPr>
          <w:rFonts w:asciiTheme="majorHAnsi" w:hAnsiTheme="majorHAnsi" w:cstheme="majorHAnsi"/>
        </w:rPr>
        <w:t xml:space="preserve">It is not possible to change the "Basic Information", "Creation </w:t>
      </w:r>
      <w:proofErr w:type="spellStart"/>
      <w:r w:rsidRPr="00A56BD3">
        <w:rPr>
          <w:rFonts w:asciiTheme="majorHAnsi" w:hAnsiTheme="majorHAnsi" w:cstheme="majorHAnsi"/>
        </w:rPr>
        <w:t>Target","For</w:t>
      </w:r>
      <w:proofErr w:type="spellEnd"/>
      <w:r w:rsidRPr="00A56BD3">
        <w:rPr>
          <w:rFonts w:asciiTheme="majorHAnsi" w:hAnsiTheme="majorHAnsi" w:cstheme="majorHAnsi"/>
        </w:rPr>
        <w:t xml:space="preserve"> </w:t>
      </w:r>
      <w:proofErr w:type="spellStart"/>
      <w:r w:rsidRPr="00A56BD3">
        <w:rPr>
          <w:rFonts w:asciiTheme="majorHAnsi" w:hAnsiTheme="majorHAnsi" w:cstheme="majorHAnsi"/>
        </w:rPr>
        <w:t>Hostgroup</w:t>
      </w:r>
      <w:proofErr w:type="spellEnd"/>
      <w:r w:rsidRPr="00A56BD3">
        <w:rPr>
          <w:rFonts w:asciiTheme="majorHAnsi" w:hAnsiTheme="majorHAnsi" w:cstheme="majorHAnsi"/>
        </w:rPr>
        <w:t xml:space="preserve">", and </w:t>
      </w:r>
      <w:r w:rsidRPr="00A56BD3">
        <w:rPr>
          <w:rFonts w:asciiTheme="majorHAnsi" w:hAnsiTheme="majorHAnsi" w:cstheme="majorHAnsi"/>
        </w:rPr>
        <w:lastRenderedPageBreak/>
        <w:t>the "Create as vertical menu" values.</w:t>
      </w:r>
    </w:p>
    <w:p w:rsidR="00211A28" w:rsidRPr="00A56BD3" w:rsidRDefault="00211A28" w:rsidP="008C3289">
      <w:pPr>
        <w:pStyle w:val="a8"/>
        <w:ind w:leftChars="0" w:left="1259"/>
        <w:rPr>
          <w:rFonts w:asciiTheme="majorHAnsi" w:hAnsiTheme="majorHAnsi" w:cstheme="majorHAnsi"/>
        </w:rPr>
      </w:pPr>
    </w:p>
    <w:p w:rsidR="00E85AB6" w:rsidRPr="00A56BD3" w:rsidRDefault="008A53DA"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Creation button</w:t>
      </w:r>
    </w:p>
    <w:p w:rsidR="008A53DA" w:rsidRPr="00A56BD3" w:rsidRDefault="008A53DA" w:rsidP="008A53DA">
      <w:pPr>
        <w:pStyle w:val="a8"/>
        <w:ind w:leftChars="0" w:left="1259"/>
        <w:rPr>
          <w:rFonts w:asciiTheme="majorHAnsi" w:hAnsiTheme="majorHAnsi" w:cstheme="majorHAnsi"/>
        </w:rPr>
      </w:pPr>
      <w:r w:rsidRPr="00A56BD3">
        <w:rPr>
          <w:rFonts w:asciiTheme="majorHAnsi" w:hAnsiTheme="majorHAnsi" w:cstheme="majorHAnsi"/>
        </w:rPr>
        <w:t>Menus (parameter sheet/data sheet) displayed on the edit screen will be re-created.</w:t>
      </w:r>
    </w:p>
    <w:p w:rsidR="008A53DA" w:rsidRPr="00A56BD3" w:rsidRDefault="008A53DA" w:rsidP="008A53DA">
      <w:pPr>
        <w:pStyle w:val="a8"/>
        <w:ind w:leftChars="0" w:left="1259"/>
        <w:rPr>
          <w:rFonts w:asciiTheme="majorHAnsi" w:hAnsiTheme="majorHAnsi" w:cstheme="majorHAnsi"/>
        </w:rPr>
      </w:pPr>
      <w:r w:rsidRPr="00A56BD3">
        <w:rPr>
          <w:rFonts w:ascii="ＭＳ ゴシック" w:eastAsia="ＭＳ ゴシック" w:hAnsi="ＭＳ ゴシック" w:cs="ＭＳ ゴシック" w:hint="eastAsia"/>
        </w:rPr>
        <w:t>※</w:t>
      </w:r>
      <w:r w:rsidRPr="00A56BD3">
        <w:rPr>
          <w:rFonts w:asciiTheme="majorHAnsi" w:hAnsiTheme="majorHAnsi" w:cstheme="majorHAnsi"/>
        </w:rPr>
        <w:t>When editing existing menu, since exchanging the name of items among the items is invalid, error may occur when changing the name of items.</w:t>
      </w:r>
    </w:p>
    <w:p w:rsidR="008A53DA" w:rsidRPr="00A56BD3" w:rsidRDefault="008A53DA" w:rsidP="008A53DA">
      <w:pPr>
        <w:pStyle w:val="a8"/>
        <w:ind w:leftChars="0" w:left="1259"/>
        <w:rPr>
          <w:rFonts w:asciiTheme="majorHAnsi" w:hAnsiTheme="majorHAnsi" w:cstheme="majorHAnsi"/>
        </w:rPr>
      </w:pPr>
    </w:p>
    <w:p w:rsidR="008A53DA" w:rsidRPr="00A56BD3" w:rsidRDefault="008A53DA"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Reload button</w:t>
      </w:r>
    </w:p>
    <w:p w:rsidR="00E85AB6" w:rsidRPr="00A56BD3" w:rsidRDefault="00E85AB6" w:rsidP="00E85AB6">
      <w:pPr>
        <w:pStyle w:val="a8"/>
        <w:ind w:leftChars="0" w:left="1259"/>
        <w:rPr>
          <w:rFonts w:asciiTheme="majorHAnsi" w:hAnsiTheme="majorHAnsi" w:cstheme="majorHAnsi"/>
        </w:rPr>
      </w:pPr>
      <w:r w:rsidRPr="00A56BD3">
        <w:rPr>
          <w:rFonts w:asciiTheme="majorHAnsi" w:hAnsiTheme="majorHAnsi" w:cstheme="majorHAnsi"/>
        </w:rPr>
        <w:t>Discard the edited content then return to the status of the original menu.</w:t>
      </w:r>
    </w:p>
    <w:p w:rsidR="008A53DA" w:rsidRPr="00A56BD3" w:rsidRDefault="008A53DA" w:rsidP="00E85AB6">
      <w:pPr>
        <w:pStyle w:val="a8"/>
        <w:ind w:leftChars="0" w:left="1259"/>
        <w:rPr>
          <w:rFonts w:asciiTheme="majorHAnsi" w:hAnsiTheme="majorHAnsi" w:cstheme="majorHAnsi"/>
        </w:rPr>
      </w:pPr>
    </w:p>
    <w:p w:rsidR="00E85AB6" w:rsidRPr="00A56BD3" w:rsidRDefault="00E85AB6" w:rsidP="00BE09A1">
      <w:pPr>
        <w:pStyle w:val="a8"/>
        <w:numPr>
          <w:ilvl w:val="0"/>
          <w:numId w:val="18"/>
        </w:numPr>
        <w:ind w:leftChars="0"/>
        <w:rPr>
          <w:rFonts w:asciiTheme="majorHAnsi" w:hAnsiTheme="majorHAnsi" w:cstheme="majorHAnsi"/>
        </w:rPr>
      </w:pPr>
      <w:r w:rsidRPr="00A56BD3">
        <w:rPr>
          <w:rFonts w:asciiTheme="majorHAnsi" w:hAnsiTheme="majorHAnsi" w:cstheme="majorHAnsi"/>
        </w:rPr>
        <w:t>Cancel button</w:t>
      </w:r>
    </w:p>
    <w:p w:rsidR="00E85AB6" w:rsidRPr="00A56BD3" w:rsidRDefault="00B21B12" w:rsidP="008C3289">
      <w:pPr>
        <w:pStyle w:val="a8"/>
        <w:ind w:leftChars="0" w:left="1259"/>
        <w:rPr>
          <w:rFonts w:asciiTheme="majorHAnsi" w:hAnsiTheme="majorHAnsi" w:cstheme="majorHAnsi"/>
        </w:rPr>
      </w:pPr>
      <w:r w:rsidRPr="00A56BD3">
        <w:rPr>
          <w:rFonts w:asciiTheme="majorHAnsi" w:hAnsiTheme="majorHAnsi" w:cstheme="majorHAnsi"/>
        </w:rPr>
        <w:t>Return to the state</w:t>
      </w:r>
      <w:r w:rsidR="00E85AB6" w:rsidRPr="00A56BD3">
        <w:rPr>
          <w:rFonts w:asciiTheme="majorHAnsi" w:hAnsiTheme="majorHAnsi" w:cstheme="majorHAnsi"/>
        </w:rPr>
        <w:t xml:space="preserve"> before clicking the edit button.</w:t>
      </w:r>
    </w:p>
    <w:p w:rsidR="00FC4DA7" w:rsidRPr="00A56BD3" w:rsidRDefault="008927A2" w:rsidP="00E448E5">
      <w:pPr>
        <w:widowControl/>
        <w:jc w:val="left"/>
        <w:rPr>
          <w:rFonts w:asciiTheme="majorHAnsi" w:hAnsiTheme="majorHAnsi" w:cstheme="majorHAnsi"/>
        </w:rPr>
      </w:pPr>
      <w:r w:rsidRPr="00A56BD3">
        <w:rPr>
          <w:rFonts w:asciiTheme="majorHAnsi" w:hAnsiTheme="majorHAnsi" w:cstheme="majorHAnsi"/>
        </w:rPr>
        <w:br w:type="page"/>
      </w:r>
    </w:p>
    <w:p w:rsidR="00FC4DA7" w:rsidRPr="00A56BD3" w:rsidRDefault="00FC4DA7" w:rsidP="00BE09A1">
      <w:pPr>
        <w:pStyle w:val="a8"/>
        <w:numPr>
          <w:ilvl w:val="1"/>
          <w:numId w:val="44"/>
        </w:numPr>
        <w:ind w:leftChars="0"/>
        <w:rPr>
          <w:rFonts w:asciiTheme="majorHAnsi" w:eastAsia="ＭＳ Ｐゴシック" w:hAnsiTheme="majorHAnsi" w:cstheme="majorHAnsi"/>
        </w:rPr>
      </w:pPr>
      <w:r w:rsidRPr="00A56BD3">
        <w:rPr>
          <w:rFonts w:asciiTheme="majorHAnsi" w:eastAsia="ＭＳ Ｐゴシック" w:hAnsiTheme="majorHAnsi" w:cstheme="majorHAnsi"/>
        </w:rPr>
        <w:lastRenderedPageBreak/>
        <w:t>Initialize screen</w:t>
      </w:r>
    </w:p>
    <w:p w:rsidR="00FC4DA7" w:rsidRPr="00A56BD3" w:rsidRDefault="00FC4DA7" w:rsidP="00FC4DA7">
      <w:pPr>
        <w:pStyle w:val="a8"/>
        <w:ind w:leftChars="0" w:left="780"/>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47040" behindDoc="0" locked="0" layoutInCell="1" allowOverlap="1" wp14:anchorId="5B2F3264" wp14:editId="3CACFEF8">
            <wp:simplePos x="0" y="0"/>
            <wp:positionH relativeFrom="margin">
              <wp:posOffset>825087</wp:posOffset>
            </wp:positionH>
            <wp:positionV relativeFrom="paragraph">
              <wp:posOffset>69406</wp:posOffset>
            </wp:positionV>
            <wp:extent cx="4466075" cy="2611213"/>
            <wp:effectExtent l="0" t="0" r="0" b="0"/>
            <wp:wrapNone/>
            <wp:docPr id="48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66075" cy="2611213"/>
                    </a:xfrm>
                    <a:prstGeom prst="rect">
                      <a:avLst/>
                    </a:prstGeom>
                  </pic:spPr>
                </pic:pic>
              </a:graphicData>
            </a:graphic>
            <wp14:sizeRelH relativeFrom="margin">
              <wp14:pctWidth>0</wp14:pctWidth>
            </wp14:sizeRelH>
            <wp14:sizeRelV relativeFrom="margin">
              <wp14:pctHeight>0</wp14:pctHeight>
            </wp14:sizeRelV>
          </wp:anchor>
        </w:drawing>
      </w: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rPr>
          <w:rFonts w:asciiTheme="majorHAnsi" w:eastAsia="ＭＳ Ｐゴシック" w:hAnsiTheme="majorHAnsi" w:cstheme="majorHAnsi"/>
        </w:rPr>
      </w:pPr>
    </w:p>
    <w:p w:rsidR="00FC4DA7" w:rsidRPr="00A56BD3" w:rsidRDefault="00FC4DA7" w:rsidP="00FC4DA7">
      <w:pPr>
        <w:pStyle w:val="a8"/>
        <w:ind w:leftChars="0" w:left="780"/>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w:t>
      </w:r>
      <w:r w:rsidRPr="00A56BD3">
        <w:rPr>
          <w:rFonts w:asciiTheme="majorHAnsi" w:eastAsia="ＭＳ Ｐゴシック" w:hAnsiTheme="majorHAnsi" w:cstheme="majorHAnsi"/>
          <w:b/>
        </w:rPr>
        <w:t xml:space="preserve">　</w:t>
      </w:r>
      <w:r w:rsidR="00EA6E3D" w:rsidRPr="00A56BD3">
        <w:rPr>
          <w:rFonts w:asciiTheme="majorHAnsi" w:eastAsia="ＭＳ Ｐゴシック" w:hAnsiTheme="majorHAnsi" w:cstheme="majorHAnsi"/>
          <w:b/>
        </w:rPr>
        <w:t>5.4-4</w:t>
      </w:r>
      <w:r w:rsidRPr="00A56BD3">
        <w:rPr>
          <w:rFonts w:asciiTheme="majorHAnsi" w:eastAsia="ＭＳ Ｐゴシック" w:hAnsiTheme="majorHAnsi" w:cstheme="majorHAnsi"/>
          <w:b/>
        </w:rPr>
        <w:t xml:space="preserve">　</w:t>
      </w:r>
      <w:r w:rsidRPr="00A56BD3">
        <w:rPr>
          <w:rFonts w:asciiTheme="majorHAnsi" w:eastAsia="ＭＳ Ｐゴシック" w:hAnsiTheme="majorHAnsi" w:cstheme="majorHAnsi"/>
          <w:b/>
        </w:rPr>
        <w:t>Initialize screen</w:t>
      </w:r>
    </w:p>
    <w:p w:rsidR="00FC4DA7" w:rsidRPr="00A56BD3" w:rsidRDefault="00FC4DA7" w:rsidP="00FC4DA7">
      <w:pPr>
        <w:pStyle w:val="a8"/>
        <w:ind w:leftChars="0" w:left="780"/>
        <w:rPr>
          <w:rFonts w:asciiTheme="majorHAnsi" w:eastAsia="ＭＳ Ｐゴシック" w:hAnsiTheme="majorHAnsi" w:cstheme="majorHAnsi"/>
        </w:rPr>
      </w:pPr>
    </w:p>
    <w:p w:rsidR="00FC4DA7" w:rsidRPr="00A56BD3" w:rsidRDefault="00FC4DA7" w:rsidP="00FC4DA7">
      <w:pPr>
        <w:pStyle w:val="a8"/>
        <w:rPr>
          <w:rFonts w:asciiTheme="majorHAnsi" w:eastAsia="ＭＳ Ｐゴシック" w:hAnsiTheme="majorHAnsi" w:cstheme="majorHAnsi"/>
        </w:rPr>
      </w:pPr>
      <w:r w:rsidRPr="00A56BD3">
        <w:rPr>
          <w:rFonts w:asciiTheme="majorHAnsi" w:eastAsia="ＭＳ Ｐゴシック" w:hAnsiTheme="majorHAnsi" w:cstheme="majorHAnsi"/>
        </w:rPr>
        <w:t>In the Initialize screen, users can edit the displayed menus.</w:t>
      </w:r>
    </w:p>
    <w:p w:rsidR="00FC4DA7" w:rsidRPr="00A56BD3" w:rsidRDefault="00FC4DA7" w:rsidP="00FC4DA7">
      <w:pPr>
        <w:pStyle w:val="a8"/>
        <w:rPr>
          <w:rFonts w:asciiTheme="majorHAnsi" w:eastAsia="ＭＳ Ｐゴシック" w:hAnsiTheme="majorHAnsi" w:cstheme="majorHAnsi"/>
        </w:rPr>
      </w:pPr>
      <w:r w:rsidRPr="00A56BD3">
        <w:rPr>
          <w:rFonts w:asciiTheme="majorHAnsi" w:eastAsia="ＭＳ Ｐゴシック" w:hAnsiTheme="majorHAnsi" w:cstheme="majorHAnsi"/>
        </w:rPr>
        <w:t>There is constraints regarding editing. However, the data registered in the "Input" Menu group will be deleted.</w:t>
      </w:r>
    </w:p>
    <w:p w:rsidR="00FC4DA7" w:rsidRPr="00A56BD3" w:rsidRDefault="00FC4DA7" w:rsidP="00FC4DA7">
      <w:pPr>
        <w:rPr>
          <w:rFonts w:asciiTheme="majorHAnsi" w:eastAsia="ＭＳ Ｐゴシック" w:hAnsiTheme="majorHAnsi" w:cstheme="majorHAnsi"/>
        </w:rPr>
      </w:pPr>
    </w:p>
    <w:p w:rsidR="00B21B12" w:rsidRPr="00A56BD3" w:rsidRDefault="00B21B12" w:rsidP="00BE09A1">
      <w:pPr>
        <w:pStyle w:val="a8"/>
        <w:numPr>
          <w:ilvl w:val="1"/>
          <w:numId w:val="44"/>
        </w:numPr>
        <w:ind w:leftChars="0"/>
        <w:rPr>
          <w:rFonts w:asciiTheme="majorHAnsi" w:eastAsia="ＭＳ Ｐゴシック" w:hAnsiTheme="majorHAnsi" w:cstheme="majorHAnsi"/>
        </w:rPr>
      </w:pPr>
      <w:r w:rsidRPr="00A56BD3">
        <w:rPr>
          <w:rFonts w:asciiTheme="majorHAnsi" w:eastAsia="ＭＳ Ｐゴシック" w:hAnsiTheme="majorHAnsi" w:cstheme="majorHAnsi"/>
        </w:rPr>
        <w:t>Create(Initialize)" button</w:t>
      </w:r>
      <w:r w:rsidRPr="00A56BD3">
        <w:rPr>
          <w:rFonts w:asciiTheme="majorHAnsi" w:eastAsia="ＭＳ Ｐゴシック" w:hAnsiTheme="majorHAnsi" w:cstheme="majorHAnsi"/>
        </w:rPr>
        <w:br/>
        <w:t>The menus (</w:t>
      </w:r>
      <w:r w:rsidR="00EA6E3D" w:rsidRPr="00A56BD3">
        <w:rPr>
          <w:rFonts w:asciiTheme="majorHAnsi" w:eastAsia="ＭＳ Ｐゴシック" w:hAnsiTheme="majorHAnsi" w:cstheme="majorHAnsi"/>
        </w:rPr>
        <w:t>Parameter sheet</w:t>
      </w:r>
      <w:r w:rsidRPr="00A56BD3">
        <w:rPr>
          <w:rFonts w:asciiTheme="majorHAnsi" w:eastAsia="ＭＳ Ｐゴシック" w:hAnsiTheme="majorHAnsi" w:cstheme="majorHAnsi"/>
        </w:rPr>
        <w:t>/Datasheet) displayed in the Edit screen gets recreated.</w:t>
      </w:r>
    </w:p>
    <w:p w:rsidR="00B21B12" w:rsidRPr="00A56BD3" w:rsidRDefault="00B21B12" w:rsidP="00B21B12">
      <w:pPr>
        <w:pStyle w:val="a8"/>
        <w:ind w:leftChars="0" w:left="780"/>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you want to edit already existing menus (Parameter sheet/Data sheet), keep in mind that as it is not possible to exchange item names between items, an error might occur when pressing this button if you've changed the item name.</w:t>
      </w:r>
      <w:r w:rsidRPr="00A56BD3">
        <w:rPr>
          <w:rFonts w:asciiTheme="majorHAnsi" w:eastAsia="ＭＳ Ｐゴシック" w:hAnsiTheme="majorHAnsi" w:cstheme="majorHAnsi"/>
        </w:rPr>
        <w:br/>
      </w:r>
    </w:p>
    <w:p w:rsidR="00B21B12" w:rsidRPr="00A56BD3" w:rsidRDefault="00B21B12" w:rsidP="00BE09A1">
      <w:pPr>
        <w:pStyle w:val="a8"/>
        <w:numPr>
          <w:ilvl w:val="1"/>
          <w:numId w:val="44"/>
        </w:numPr>
        <w:ind w:leftChars="0"/>
        <w:rPr>
          <w:rFonts w:asciiTheme="majorHAnsi" w:eastAsia="ＭＳ Ｐゴシック" w:hAnsiTheme="majorHAnsi" w:cstheme="majorHAnsi"/>
        </w:rPr>
      </w:pPr>
      <w:r w:rsidRPr="00A56BD3">
        <w:rPr>
          <w:rFonts w:asciiTheme="majorHAnsi" w:eastAsia="ＭＳ Ｐゴシック" w:hAnsiTheme="majorHAnsi" w:cstheme="majorHAnsi"/>
        </w:rPr>
        <w:t>“Reload” button.</w:t>
      </w:r>
      <w:r w:rsidRPr="00A56BD3">
        <w:rPr>
          <w:rFonts w:asciiTheme="majorHAnsi" w:eastAsia="ＭＳ Ｐゴシック" w:hAnsiTheme="majorHAnsi" w:cstheme="majorHAnsi"/>
        </w:rPr>
        <w:br/>
        <w:t>Discards the edited content then return to the status of the original menu.</w:t>
      </w:r>
      <w:r w:rsidRPr="00A56BD3">
        <w:rPr>
          <w:rFonts w:asciiTheme="majorHAnsi" w:eastAsia="ＭＳ Ｐゴシック" w:hAnsiTheme="majorHAnsi" w:cstheme="majorHAnsi"/>
        </w:rPr>
        <w:br/>
      </w:r>
    </w:p>
    <w:p w:rsidR="00B21B12" w:rsidRPr="00A56BD3" w:rsidRDefault="00B21B12" w:rsidP="00BE09A1">
      <w:pPr>
        <w:pStyle w:val="a8"/>
        <w:numPr>
          <w:ilvl w:val="1"/>
          <w:numId w:val="44"/>
        </w:numPr>
        <w:ind w:leftChars="0"/>
        <w:rPr>
          <w:rFonts w:asciiTheme="majorHAnsi" w:eastAsia="ＭＳ Ｐゴシック" w:hAnsiTheme="majorHAnsi" w:cstheme="majorHAnsi"/>
        </w:rPr>
      </w:pPr>
      <w:r w:rsidRPr="00A56BD3">
        <w:rPr>
          <w:rFonts w:asciiTheme="majorHAnsi" w:eastAsia="ＭＳ Ｐゴシック" w:hAnsiTheme="majorHAnsi" w:cstheme="majorHAnsi"/>
        </w:rPr>
        <w:t>“Cancel” button.</w:t>
      </w:r>
      <w:r w:rsidRPr="00A56BD3">
        <w:rPr>
          <w:rFonts w:asciiTheme="majorHAnsi" w:eastAsia="ＭＳ Ｐゴシック" w:hAnsiTheme="majorHAnsi" w:cstheme="majorHAnsi"/>
        </w:rPr>
        <w:br/>
        <w:t>Return to the state before clicking the edit button.</w:t>
      </w:r>
    </w:p>
    <w:p w:rsidR="00FC4DA7" w:rsidRPr="00A56BD3" w:rsidRDefault="00FC4DA7" w:rsidP="00FC4DA7">
      <w:pPr>
        <w:pStyle w:val="a8"/>
        <w:ind w:leftChars="571" w:left="1199"/>
        <w:rPr>
          <w:rFonts w:asciiTheme="majorHAnsi" w:eastAsia="ＭＳ Ｐゴシック" w:hAnsiTheme="majorHAnsi" w:cstheme="majorHAnsi"/>
        </w:rPr>
      </w:pPr>
    </w:p>
    <w:p w:rsidR="00FC4DA7" w:rsidRPr="00A56BD3" w:rsidRDefault="00FC4DA7">
      <w:pPr>
        <w:widowControl/>
        <w:jc w:val="left"/>
        <w:rPr>
          <w:rFonts w:asciiTheme="majorHAnsi" w:hAnsiTheme="majorHAnsi" w:cstheme="majorHAnsi"/>
        </w:rPr>
      </w:pPr>
    </w:p>
    <w:p w:rsidR="00E85AB6" w:rsidRPr="00A56BD3" w:rsidRDefault="00FC4DA7" w:rsidP="00E448E5">
      <w:pPr>
        <w:widowControl/>
        <w:jc w:val="left"/>
        <w:rPr>
          <w:rFonts w:asciiTheme="majorHAnsi" w:hAnsiTheme="majorHAnsi" w:cstheme="majorHAnsi"/>
        </w:rPr>
      </w:pPr>
      <w:r w:rsidRPr="00A56BD3">
        <w:rPr>
          <w:rFonts w:asciiTheme="majorHAnsi" w:hAnsiTheme="majorHAnsi" w:cstheme="majorHAnsi"/>
        </w:rPr>
        <w:br w:type="page"/>
      </w:r>
    </w:p>
    <w:p w:rsidR="00E65CC4" w:rsidRPr="00A56BD3" w:rsidRDefault="00A909AF" w:rsidP="005934B1">
      <w:pPr>
        <w:pStyle w:val="20"/>
      </w:pPr>
      <w:bookmarkStart w:id="51" w:name="_Ref32846911"/>
      <w:r w:rsidRPr="00A56BD3">
        <w:lastRenderedPageBreak/>
        <w:t xml:space="preserve"> </w:t>
      </w:r>
      <w:bookmarkStart w:id="52" w:name="_Toc106636256"/>
      <w:r w:rsidR="00B305B0" w:rsidRPr="00A56BD3">
        <w:t>Check created menu in</w:t>
      </w:r>
      <w:r w:rsidR="004E1C87" w:rsidRPr="00A56BD3">
        <w:t>「</w:t>
      </w:r>
      <w:r w:rsidR="004E1C87" w:rsidRPr="00A56BD3">
        <w:t xml:space="preserve">Menu </w:t>
      </w:r>
      <w:r w:rsidR="00B305B0" w:rsidRPr="00A56BD3">
        <w:t>defini</w:t>
      </w:r>
      <w:r w:rsidR="004E1C87" w:rsidRPr="00A56BD3">
        <w:t>tion information</w:t>
      </w:r>
      <w:r w:rsidR="004E1C87" w:rsidRPr="00A56BD3">
        <w:t>」</w:t>
      </w:r>
      <w:bookmarkEnd w:id="51"/>
      <w:bookmarkEnd w:id="52"/>
    </w:p>
    <w:p w:rsidR="004F0615" w:rsidRPr="00A56BD3" w:rsidRDefault="00DD6DE8"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In the "Menu definition list" menu, users can check and operate the following.</w:t>
      </w:r>
    </w:p>
    <w:p w:rsidR="00DD6DE8" w:rsidRPr="00A56BD3" w:rsidRDefault="00DD6DE8" w:rsidP="00BE09A1">
      <w:pPr>
        <w:pStyle w:val="a8"/>
        <w:numPr>
          <w:ilvl w:val="0"/>
          <w:numId w:val="18"/>
        </w:numPr>
        <w:ind w:leftChars="0"/>
        <w:rPr>
          <w:rFonts w:asciiTheme="majorHAnsi" w:eastAsia="ＭＳ Ｐゴシック" w:hAnsiTheme="majorHAnsi" w:cstheme="majorHAnsi"/>
        </w:rPr>
      </w:pPr>
      <w:r w:rsidRPr="00A56BD3">
        <w:rPr>
          <w:rFonts w:asciiTheme="majorHAnsi" w:eastAsia="ＭＳ Ｐゴシック" w:hAnsiTheme="majorHAnsi" w:cstheme="majorHAnsi"/>
        </w:rPr>
        <w:t>A list of created menus (parameter sheets/data sheets).</w:t>
      </w:r>
    </w:p>
    <w:p w:rsidR="00DD6DE8" w:rsidRPr="00A56BD3" w:rsidRDefault="00DD6DE8" w:rsidP="00BE09A1">
      <w:pPr>
        <w:pStyle w:val="a8"/>
        <w:numPr>
          <w:ilvl w:val="0"/>
          <w:numId w:val="18"/>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Maintenance (view/update/abolition/restore) of created menus(parameter sheets/data sheets)</w:t>
      </w:r>
    </w:p>
    <w:p w:rsidR="00DD6DE8" w:rsidRPr="00A56BD3" w:rsidRDefault="00DD6DE8" w:rsidP="00BE09A1">
      <w:pPr>
        <w:pStyle w:val="a8"/>
        <w:numPr>
          <w:ilvl w:val="0"/>
          <w:numId w:val="18"/>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Create menus (parameter sheet/datasheet) that do not use the "Define/create menu".</w:t>
      </w:r>
    </w:p>
    <w:p w:rsidR="00DD6DE8" w:rsidRPr="00A56BD3" w:rsidRDefault="00DD6DE8" w:rsidP="00DD6DE8">
      <w:pPr>
        <w:jc w:val="left"/>
        <w:rPr>
          <w:rFonts w:asciiTheme="majorHAnsi" w:eastAsia="ＭＳ Ｐゴシック" w:hAnsiTheme="majorHAnsi" w:cstheme="majorHAnsi"/>
        </w:rPr>
      </w:pPr>
    </w:p>
    <w:p w:rsidR="00DD6DE8" w:rsidRPr="00A56BD3" w:rsidRDefault="00DD6DE8" w:rsidP="00DD6DE8">
      <w:pPr>
        <w:jc w:val="left"/>
        <w:rPr>
          <w:rFonts w:asciiTheme="majorHAnsi" w:eastAsia="ＭＳ Ｐゴシック" w:hAnsiTheme="majorHAnsi" w:cstheme="majorHAnsi"/>
        </w:rPr>
      </w:pPr>
    </w:p>
    <w:p w:rsidR="00DD6DE8" w:rsidRPr="00A56BD3" w:rsidRDefault="00DD6DE8" w:rsidP="00DD6DE8">
      <w:pPr>
        <w:jc w:val="left"/>
        <w:rPr>
          <w:rFonts w:asciiTheme="majorHAnsi" w:eastAsia="ＭＳ Ｐゴシック" w:hAnsiTheme="majorHAnsi" w:cstheme="majorHAnsi"/>
        </w:rPr>
      </w:pPr>
      <w:r w:rsidRPr="00A56BD3">
        <w:rPr>
          <w:rFonts w:asciiTheme="majorHAnsi" w:eastAsia="ＭＳ Ｐゴシック" w:hAnsiTheme="majorHAnsi" w:cstheme="majorHAnsi"/>
        </w:rPr>
        <w:t>Menus (parameter sheet /data sheet) maintenance (view/update/abolition/restore) is possible.</w:t>
      </w:r>
    </w:p>
    <w:p w:rsidR="001B54E2" w:rsidRPr="00A56BD3" w:rsidRDefault="005C461E" w:rsidP="00DD6DE8">
      <w:pPr>
        <w:jc w:val="left"/>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49088" behindDoc="0" locked="0" layoutInCell="1" allowOverlap="1" wp14:anchorId="4626C848" wp14:editId="58DE4A32">
                <wp:simplePos x="0" y="0"/>
                <wp:positionH relativeFrom="column">
                  <wp:posOffset>3664642</wp:posOffset>
                </wp:positionH>
                <wp:positionV relativeFrom="paragraph">
                  <wp:posOffset>1920298</wp:posOffset>
                </wp:positionV>
                <wp:extent cx="1946563" cy="415636"/>
                <wp:effectExtent l="19050" t="19050" r="15875" b="22860"/>
                <wp:wrapNone/>
                <wp:docPr id="498" name="正方形/長方形 498"/>
                <wp:cNvGraphicFramePr/>
                <a:graphic xmlns:a="http://schemas.openxmlformats.org/drawingml/2006/main">
                  <a:graphicData uri="http://schemas.microsoft.com/office/word/2010/wordprocessingShape">
                    <wps:wsp>
                      <wps:cNvSpPr/>
                      <wps:spPr>
                        <a:xfrm>
                          <a:off x="0" y="0"/>
                          <a:ext cx="1946563" cy="415636"/>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0D96E" id="正方形/長方形 498" o:spid="_x0000_s1026" style="position:absolute;left:0;text-align:left;margin-left:288.55pt;margin-top:151.2pt;width:153.25pt;height:32.7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" filled="f" strokecolor="red" strokeweight="3.25pt"/>
            </w:pict>
          </mc:Fallback>
        </mc:AlternateContent>
      </w:r>
      <w:r w:rsidR="000B0B15" w:rsidRPr="00A56BD3">
        <w:rPr>
          <w:rFonts w:asciiTheme="majorHAnsi" w:hAnsiTheme="majorHAnsi" w:cstheme="majorHAnsi"/>
          <w:noProof/>
        </w:rPr>
        <mc:AlternateContent>
          <mc:Choice Requires="wps">
            <w:drawing>
              <wp:anchor distT="0" distB="0" distL="114300" distR="114300" simplePos="0" relativeHeight="252190720" behindDoc="0" locked="0" layoutInCell="1" allowOverlap="1" wp14:anchorId="0D5D38DC" wp14:editId="4C5B14B5">
                <wp:simplePos x="0" y="0"/>
                <wp:positionH relativeFrom="column">
                  <wp:posOffset>1676515</wp:posOffset>
                </wp:positionH>
                <wp:positionV relativeFrom="paragraph">
                  <wp:posOffset>1941080</wp:posOffset>
                </wp:positionV>
                <wp:extent cx="704850" cy="415636"/>
                <wp:effectExtent l="19050" t="19050" r="19050" b="22860"/>
                <wp:wrapNone/>
                <wp:docPr id="470" name="正方形/長方形 470"/>
                <wp:cNvGraphicFramePr/>
                <a:graphic xmlns:a="http://schemas.openxmlformats.org/drawingml/2006/main">
                  <a:graphicData uri="http://schemas.microsoft.com/office/word/2010/wordprocessingShape">
                    <wps:wsp>
                      <wps:cNvSpPr/>
                      <wps:spPr>
                        <a:xfrm>
                          <a:off x="0" y="0"/>
                          <a:ext cx="704850" cy="415636"/>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5CAC0" id="正方形/長方形 470" o:spid="_x0000_s1026" style="position:absolute;left:0;text-align:left;margin-left:132pt;margin-top:152.85pt;width:55.5pt;height:32.7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JstAIAAJw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" filled="f" strokecolor="red" strokeweight="3.25pt"/>
            </w:pict>
          </mc:Fallback>
        </mc:AlternateContent>
      </w:r>
      <w:r w:rsidRPr="00A56BD3">
        <w:rPr>
          <w:rFonts w:asciiTheme="majorHAnsi" w:hAnsiTheme="majorHAnsi" w:cstheme="majorHAnsi"/>
          <w:noProof/>
        </w:rPr>
        <w:t xml:space="preserve"> </w:t>
      </w:r>
      <w:r w:rsidRPr="00A56BD3">
        <w:rPr>
          <w:rFonts w:asciiTheme="majorHAnsi" w:hAnsiTheme="majorHAnsi" w:cstheme="majorHAnsi"/>
          <w:noProof/>
        </w:rPr>
        <w:drawing>
          <wp:inline distT="0" distB="0" distL="0" distR="0" wp14:anchorId="1190DAD9" wp14:editId="2745F060">
            <wp:extent cx="6119495" cy="2229485"/>
            <wp:effectExtent l="0" t="0" r="0" b="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2229485"/>
                    </a:xfrm>
                    <a:prstGeom prst="rect">
                      <a:avLst/>
                    </a:prstGeom>
                  </pic:spPr>
                </pic:pic>
              </a:graphicData>
            </a:graphic>
          </wp:inline>
        </w:drawing>
      </w:r>
    </w:p>
    <w:p w:rsidR="001B54E2" w:rsidRPr="00A56BD3" w:rsidRDefault="001B54E2" w:rsidP="005C461E">
      <w:pPr>
        <w:jc w:val="center"/>
        <w:rPr>
          <w:rFonts w:asciiTheme="majorHAnsi" w:eastAsia="ＭＳ Ｐゴシック" w:hAnsiTheme="majorHAnsi" w:cstheme="majorHAnsi"/>
        </w:rPr>
      </w:pPr>
      <w:r w:rsidRPr="00A56BD3">
        <w:rPr>
          <w:rFonts w:asciiTheme="majorHAnsi" w:eastAsia="ＭＳ Ｐゴシック" w:hAnsiTheme="majorHAnsi" w:cstheme="majorHAnsi"/>
          <w:b/>
        </w:rPr>
        <w:t>Figure 5.5-1 Menu definition list menu</w:t>
      </w:r>
    </w:p>
    <w:p w:rsidR="004F0615" w:rsidRPr="00A56BD3" w:rsidRDefault="004F0615" w:rsidP="003C547C">
      <w:pPr>
        <w:pStyle w:val="a8"/>
        <w:ind w:leftChars="0" w:left="0"/>
        <w:rPr>
          <w:rFonts w:asciiTheme="majorHAnsi" w:eastAsia="ＭＳ Ｐゴシック" w:hAnsiTheme="majorHAnsi" w:cstheme="majorHAnsi"/>
        </w:rPr>
      </w:pPr>
    </w:p>
    <w:p w:rsidR="004F0615" w:rsidRPr="00A56BD3" w:rsidRDefault="004F0615"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Created menu</w:t>
      </w:r>
      <w:r w:rsidR="001B54E2" w:rsidRPr="00A56BD3">
        <w:rPr>
          <w:rFonts w:asciiTheme="majorHAnsi" w:eastAsia="ＭＳ Ｐゴシック" w:hAnsiTheme="majorHAnsi" w:cstheme="majorHAnsi"/>
        </w:rPr>
        <w:t>s (parameter sheet/data sheet)</w:t>
      </w:r>
      <w:r w:rsidRPr="00A56BD3">
        <w:rPr>
          <w:rFonts w:asciiTheme="majorHAnsi" w:eastAsia="ＭＳ Ｐゴシック" w:hAnsiTheme="majorHAnsi" w:cstheme="majorHAnsi"/>
        </w:rPr>
        <w:t xml:space="preserve"> is displayed in </w:t>
      </w:r>
      <w:r w:rsidR="00062C3E" w:rsidRPr="00A56BD3">
        <w:rPr>
          <w:rFonts w:asciiTheme="majorHAnsi" w:eastAsia="ＭＳ Ｐゴシック" w:hAnsiTheme="majorHAnsi" w:cstheme="majorHAnsi"/>
        </w:rPr>
        <w:t>“Menu definition list” &gt; “</w:t>
      </w:r>
      <w:r w:rsidRPr="00A56BD3">
        <w:rPr>
          <w:rFonts w:asciiTheme="majorHAnsi" w:eastAsia="ＭＳ Ｐゴシック" w:hAnsiTheme="majorHAnsi" w:cstheme="majorHAnsi"/>
        </w:rPr>
        <w:t>List/Update</w:t>
      </w:r>
      <w:r w:rsidR="00062C3E" w:rsidRPr="00A56BD3">
        <w:rPr>
          <w:rFonts w:asciiTheme="majorHAnsi" w:eastAsia="ＭＳ Ｐゴシック" w:hAnsiTheme="majorHAnsi" w:cstheme="majorHAnsi"/>
        </w:rPr>
        <w:t>”</w:t>
      </w:r>
      <w:r w:rsidRPr="00A56BD3">
        <w:rPr>
          <w:rFonts w:asciiTheme="majorHAnsi" w:eastAsia="ＭＳ Ｐゴシック" w:hAnsiTheme="majorHAnsi" w:cstheme="majorHAnsi"/>
        </w:rPr>
        <w:t>. Click “Filter” button in display filter to show all menus.</w:t>
      </w:r>
    </w:p>
    <w:p w:rsidR="004F0615" w:rsidRPr="00A56BD3" w:rsidRDefault="004F0615"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Click</w:t>
      </w:r>
      <w:r w:rsidR="005C461E" w:rsidRPr="00A56BD3">
        <w:rPr>
          <w:rFonts w:asciiTheme="majorHAnsi" w:eastAsia="ＭＳ Ｐゴシック" w:hAnsiTheme="majorHAnsi" w:cstheme="majorHAnsi"/>
        </w:rPr>
        <w:t>ing</w:t>
      </w:r>
      <w:r w:rsidRPr="00A56BD3">
        <w:rPr>
          <w:rFonts w:asciiTheme="majorHAnsi" w:eastAsia="ＭＳ Ｐゴシック" w:hAnsiTheme="majorHAnsi" w:cstheme="majorHAnsi"/>
        </w:rPr>
        <w:t xml:space="preserve"> the “Men</w:t>
      </w:r>
      <w:r w:rsidR="005C461E" w:rsidRPr="00A56BD3">
        <w:rPr>
          <w:rFonts w:asciiTheme="majorHAnsi" w:eastAsia="ＭＳ Ｐゴシック" w:hAnsiTheme="majorHAnsi" w:cstheme="majorHAnsi"/>
        </w:rPr>
        <w:t>u definition/creation” button will</w:t>
      </w:r>
      <w:r w:rsidRPr="00A56BD3">
        <w:rPr>
          <w:rFonts w:asciiTheme="majorHAnsi" w:eastAsia="ＭＳ Ｐゴシック" w:hAnsiTheme="majorHAnsi" w:cstheme="majorHAnsi"/>
        </w:rPr>
        <w:t xml:space="preserve"> move </w:t>
      </w:r>
      <w:r w:rsidR="005C461E" w:rsidRPr="00A56BD3">
        <w:rPr>
          <w:rFonts w:asciiTheme="majorHAnsi" w:eastAsia="ＭＳ Ｐゴシック" w:hAnsiTheme="majorHAnsi" w:cstheme="majorHAnsi"/>
        </w:rPr>
        <w:t xml:space="preserve">the user </w:t>
      </w:r>
      <w:r w:rsidRPr="00A56BD3">
        <w:rPr>
          <w:rFonts w:asciiTheme="majorHAnsi" w:eastAsia="ＭＳ Ｐゴシック" w:hAnsiTheme="majorHAnsi" w:cstheme="majorHAnsi"/>
        </w:rPr>
        <w:t>to</w:t>
      </w:r>
      <w:r w:rsidR="005C461E" w:rsidRPr="00A56BD3">
        <w:rPr>
          <w:rFonts w:asciiTheme="majorHAnsi" w:eastAsia="ＭＳ Ｐゴシック" w:hAnsiTheme="majorHAnsi" w:cstheme="majorHAnsi"/>
        </w:rPr>
        <w:t xml:space="preserve"> the</w:t>
      </w:r>
      <w:r w:rsidRPr="00A56BD3">
        <w:rPr>
          <w:rFonts w:asciiTheme="majorHAnsi" w:eastAsia="ＭＳ Ｐゴシック" w:hAnsiTheme="majorHAnsi" w:cstheme="majorHAnsi"/>
        </w:rPr>
        <w:t xml:space="preserve"> “</w:t>
      </w:r>
      <w:r w:rsidR="0025490D" w:rsidRPr="00A56BD3">
        <w:rPr>
          <w:rFonts w:asciiTheme="majorHAnsi" w:eastAsia="ＭＳ Ｐゴシック" w:hAnsiTheme="majorHAnsi" w:cstheme="majorHAnsi"/>
        </w:rPr>
        <w:t>Create/Define</w:t>
      </w:r>
      <w:r w:rsidRPr="00A56BD3">
        <w:rPr>
          <w:rFonts w:asciiTheme="majorHAnsi" w:eastAsia="ＭＳ Ｐゴシック" w:hAnsiTheme="majorHAnsi" w:cstheme="majorHAnsi"/>
        </w:rPr>
        <w:t xml:space="preserve"> menu” menu in view mode.</w:t>
      </w:r>
    </w:p>
    <w:p w:rsidR="00FF3AB4" w:rsidRPr="00A56BD3" w:rsidRDefault="005C461E"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Pressing the “Input”, “Substitution value automatic registration” or the “Reference” URL will move the user to that menu group list.</w:t>
      </w:r>
    </w:p>
    <w:p w:rsidR="004F0615" w:rsidRPr="00A56BD3" w:rsidRDefault="004F0615" w:rsidP="003C547C">
      <w:pPr>
        <w:pStyle w:val="a8"/>
        <w:ind w:leftChars="0" w:left="0"/>
        <w:rPr>
          <w:rFonts w:asciiTheme="majorHAnsi" w:eastAsia="ＭＳ Ｐゴシック" w:hAnsiTheme="majorHAnsi" w:cstheme="majorHAnsi"/>
        </w:rPr>
      </w:pPr>
    </w:p>
    <w:p w:rsidR="004F0615" w:rsidRPr="00A56BD3" w:rsidRDefault="004F0615" w:rsidP="003C547C">
      <w:pPr>
        <w:pStyle w:val="a8"/>
        <w:ind w:leftChars="0" w:left="0"/>
        <w:rPr>
          <w:rFonts w:asciiTheme="majorHAnsi" w:eastAsia="ＭＳ Ｐゴシック" w:hAnsiTheme="majorHAnsi" w:cstheme="majorHAnsi"/>
        </w:rPr>
      </w:pPr>
      <w:r w:rsidRPr="00A56BD3">
        <w:rPr>
          <w:rFonts w:ascii="ＭＳ ゴシック" w:eastAsia="ＭＳ ゴシック" w:hAnsi="ＭＳ ゴシック" w:cs="ＭＳ ゴシック" w:hint="eastAsia"/>
          <w:color w:val="FF0000"/>
        </w:rPr>
        <w:t>※</w:t>
      </w:r>
      <w:r w:rsidRPr="00A56BD3">
        <w:rPr>
          <w:rFonts w:asciiTheme="majorHAnsi" w:eastAsia="ＭＳ Ｐゴシック" w:hAnsiTheme="majorHAnsi" w:cstheme="majorHAnsi"/>
          <w:color w:val="FF0000"/>
        </w:rPr>
        <w:t>The following are the steps to create menu in “Menu definition information” menu. These steps are not needed to create menu in “</w:t>
      </w:r>
      <w:r w:rsidR="0025490D" w:rsidRPr="00A56BD3">
        <w:rPr>
          <w:rFonts w:asciiTheme="majorHAnsi" w:eastAsia="ＭＳ Ｐゴシック" w:hAnsiTheme="majorHAnsi" w:cstheme="majorHAnsi"/>
          <w:color w:val="FF0000"/>
        </w:rPr>
        <w:t>Create/Define menu</w:t>
      </w:r>
      <w:r w:rsidRPr="00A56BD3">
        <w:rPr>
          <w:rFonts w:asciiTheme="majorHAnsi" w:eastAsia="ＭＳ Ｐゴシック" w:hAnsiTheme="majorHAnsi" w:cstheme="majorHAnsi"/>
          <w:color w:val="FF0000"/>
        </w:rPr>
        <w:t>” menu.</w:t>
      </w:r>
    </w:p>
    <w:p w:rsidR="00C3233F" w:rsidRPr="00A56BD3" w:rsidRDefault="00C3233F" w:rsidP="003C547C">
      <w:pPr>
        <w:pStyle w:val="a8"/>
        <w:ind w:leftChars="0" w:left="0"/>
        <w:rPr>
          <w:rFonts w:asciiTheme="majorHAnsi" w:eastAsia="ＭＳ Ｐゴシック" w:hAnsiTheme="majorHAnsi" w:cstheme="majorHAnsi"/>
        </w:rPr>
      </w:pPr>
      <w:bookmarkStart w:id="53" w:name="_Toc435436133"/>
      <w:bookmarkEnd w:id="43"/>
      <w:bookmarkEnd w:id="44"/>
    </w:p>
    <w:p w:rsidR="00062C3E" w:rsidRPr="00A56BD3" w:rsidRDefault="00062C3E" w:rsidP="003C547C">
      <w:pPr>
        <w:pStyle w:val="a8"/>
        <w:ind w:leftChars="0" w:left="0"/>
        <w:rPr>
          <w:rFonts w:asciiTheme="majorHAnsi" w:eastAsia="ＭＳ Ｐゴシック" w:hAnsiTheme="majorHAnsi" w:cstheme="majorHAnsi"/>
        </w:rPr>
      </w:pPr>
    </w:p>
    <w:p w:rsidR="00062C3E" w:rsidRPr="00A56BD3" w:rsidRDefault="00062C3E" w:rsidP="003C547C">
      <w:pPr>
        <w:pStyle w:val="a8"/>
        <w:ind w:leftChars="0" w:left="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Table 5.5-1 Menu definition list menu setting value</w:t>
      </w:r>
    </w:p>
    <w:tbl>
      <w:tblPr>
        <w:tblStyle w:val="16"/>
        <w:tblW w:w="0" w:type="auto"/>
        <w:tblInd w:w="222" w:type="dxa"/>
        <w:tblLook w:val="04A0" w:firstRow="1" w:lastRow="0" w:firstColumn="1" w:lastColumn="0" w:noHBand="0" w:noVBand="1"/>
      </w:tblPr>
      <w:tblGrid>
        <w:gridCol w:w="1593"/>
        <w:gridCol w:w="5610"/>
        <w:gridCol w:w="1195"/>
        <w:gridCol w:w="1007"/>
      </w:tblGrid>
      <w:tr w:rsidR="00C85565" w:rsidRPr="00A56BD3" w:rsidTr="006318A3">
        <w:trPr>
          <w:trHeight w:val="252"/>
          <w:tblHeader/>
        </w:trPr>
        <w:tc>
          <w:tcPr>
            <w:tcW w:w="159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C85565" w:rsidP="003C547C">
            <w:pPr>
              <w:widowControl/>
              <w:jc w:val="center"/>
              <w:rPr>
                <w:rFonts w:asciiTheme="majorHAnsi" w:eastAsia="ＭＳ Ｐゴシック" w:hAnsiTheme="majorHAnsi" w:cstheme="majorHAnsi"/>
                <w:b/>
                <w:sz w:val="20"/>
                <w:szCs w:val="20"/>
              </w:rPr>
            </w:pPr>
            <w:r w:rsidRPr="00A56BD3">
              <w:rPr>
                <w:rFonts w:asciiTheme="majorHAnsi" w:hAnsiTheme="majorHAnsi" w:cstheme="majorHAnsi"/>
              </w:rPr>
              <w:br w:type="page"/>
            </w:r>
            <w:r w:rsidR="001903AF" w:rsidRPr="00A56BD3">
              <w:rPr>
                <w:rFonts w:asciiTheme="majorHAnsi" w:eastAsia="ＭＳ Ｐゴシック" w:hAnsiTheme="majorHAnsi" w:cstheme="majorHAnsi"/>
                <w:b/>
                <w:sz w:val="20"/>
                <w:szCs w:val="20"/>
              </w:rPr>
              <w:t>Item name</w:t>
            </w:r>
          </w:p>
        </w:tc>
        <w:tc>
          <w:tcPr>
            <w:tcW w:w="561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4C2127"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220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313CEF"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Selected value of creation target</w:t>
            </w:r>
          </w:p>
        </w:tc>
      </w:tr>
      <w:tr w:rsidR="00C85565" w:rsidRPr="00A56BD3" w:rsidTr="006318A3">
        <w:trPr>
          <w:trHeight w:val="252"/>
        </w:trPr>
        <w:tc>
          <w:tcPr>
            <w:tcW w:w="159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C85565" w:rsidP="003C547C">
            <w:pPr>
              <w:widowControl/>
              <w:jc w:val="center"/>
              <w:rPr>
                <w:rFonts w:asciiTheme="majorHAnsi" w:hAnsiTheme="majorHAnsi" w:cstheme="majorHAnsi"/>
              </w:rPr>
            </w:pPr>
          </w:p>
        </w:tc>
        <w:tc>
          <w:tcPr>
            <w:tcW w:w="561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C85565" w:rsidP="003C547C">
            <w:pPr>
              <w:widowControl/>
              <w:jc w:val="center"/>
              <w:rPr>
                <w:rFonts w:asciiTheme="majorHAnsi" w:eastAsia="ＭＳ Ｐゴシック" w:hAnsiTheme="majorHAnsi" w:cstheme="majorHAnsi"/>
                <w:b/>
                <w:sz w:val="18"/>
                <w:szCs w:val="18"/>
              </w:rPr>
            </w:pPr>
          </w:p>
        </w:tc>
        <w:tc>
          <w:tcPr>
            <w:tcW w:w="11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AA5805"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Parameter</w:t>
            </w:r>
          </w:p>
          <w:p w:rsidR="00C85565" w:rsidRPr="00A56BD3" w:rsidRDefault="00AA5805"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Sheet</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C85565" w:rsidRPr="00A56BD3" w:rsidRDefault="00AA5805" w:rsidP="003C547C">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Data Sheet</w:t>
            </w:r>
          </w:p>
        </w:tc>
      </w:tr>
      <w:tr w:rsidR="00FA3A04" w:rsidRPr="00A56BD3" w:rsidTr="006318A3">
        <w:trPr>
          <w:trHeight w:val="259"/>
        </w:trPr>
        <w:tc>
          <w:tcPr>
            <w:tcW w:w="1593" w:type="dxa"/>
            <w:tcBorders>
              <w:top w:val="single" w:sz="4" w:space="0" w:color="FFFFFF" w:themeColor="background1"/>
            </w:tcBorders>
            <w:shd w:val="clear" w:color="auto" w:fill="E5EAEF"/>
          </w:tcPr>
          <w:p w:rsidR="00FA3A04" w:rsidRPr="00A56BD3" w:rsidRDefault="00E83C2E"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5610" w:type="dxa"/>
            <w:tcBorders>
              <w:top w:val="single" w:sz="4" w:space="0" w:color="FFFFFF" w:themeColor="background1"/>
            </w:tcBorders>
            <w:shd w:val="clear" w:color="auto" w:fill="auto"/>
          </w:tcPr>
          <w:p w:rsidR="00FA3A04" w:rsidRPr="00A56BD3" w:rsidRDefault="003C0AE7"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menu name of the menu to be created. The menu name “Main menu” cannot be used.</w:t>
            </w:r>
          </w:p>
        </w:tc>
        <w:tc>
          <w:tcPr>
            <w:tcW w:w="1195" w:type="dxa"/>
            <w:tcBorders>
              <w:top w:val="single" w:sz="4" w:space="0" w:color="FFFFFF" w:themeColor="background1"/>
            </w:tcBorders>
            <w:shd w:val="clear" w:color="auto" w:fill="FBE4D5" w:themeFill="accent2" w:themeFillTint="33"/>
          </w:tcPr>
          <w:p w:rsidR="00FA3A04" w:rsidRPr="00A56BD3" w:rsidRDefault="00517717"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FBE4D5" w:themeFill="accent2" w:themeFillTint="33"/>
          </w:tcPr>
          <w:p w:rsidR="00FA3A04" w:rsidRPr="00A56BD3" w:rsidRDefault="00517717"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FA3A04" w:rsidRPr="00A56BD3" w:rsidTr="006318A3">
        <w:trPr>
          <w:trHeight w:val="259"/>
        </w:trPr>
        <w:tc>
          <w:tcPr>
            <w:tcW w:w="1593" w:type="dxa"/>
            <w:tcBorders>
              <w:top w:val="single" w:sz="4" w:space="0" w:color="FFFFFF" w:themeColor="background1"/>
            </w:tcBorders>
            <w:shd w:val="clear" w:color="auto" w:fill="E5EAEF"/>
          </w:tcPr>
          <w:p w:rsidR="00FA3A04" w:rsidRPr="00A56BD3" w:rsidRDefault="0025543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Creation target</w:t>
            </w:r>
          </w:p>
        </w:tc>
        <w:tc>
          <w:tcPr>
            <w:tcW w:w="5610" w:type="dxa"/>
            <w:tcBorders>
              <w:top w:val="single" w:sz="4" w:space="0" w:color="FFFFFF" w:themeColor="background1"/>
            </w:tcBorders>
            <w:shd w:val="clear" w:color="auto" w:fill="auto"/>
          </w:tcPr>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Selecting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Parameter Sheet (Host / Operation)</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or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Data Sheet (master available)</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 the color of the </w:t>
            </w:r>
            <w:r w:rsidRPr="00A56BD3">
              <w:rPr>
                <w:rFonts w:asciiTheme="majorHAnsi" w:eastAsia="ＭＳ Ｐゴシック" w:hAnsiTheme="majorHAnsi" w:cstheme="majorHAnsi"/>
                <w:sz w:val="18"/>
                <w:szCs w:val="18"/>
              </w:rPr>
              <w:lastRenderedPageBreak/>
              <w:t>header will change in the "List/Update" Submenu and the "Registration" submenu.</w:t>
            </w:r>
          </w:p>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(with host/operation)" is selected , "Display order" column, "Use" column, "Vertical menu use" column, "Input menu group" column, "Menu group for substitution value automatic registration", "Menu group for reference", "Description" column, "Access permission" column, and "Remarks" column will be displayed as setting points.</w:t>
            </w:r>
          </w:p>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(with operation)" is selected, "Display order" column, "Vertical menu use" column, "Menu group for input", "Menu group for substitution value" automatic registration, "Menu group for reference", "Description" column, "Access permission" column, and "Remarks" column will be displayed as setting points.</w:t>
            </w:r>
          </w:p>
          <w:p w:rsidR="003D767C"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"Data Sheet" is selected, the "Display order" column, the "Input menu group" column, the "Description" column, the "Access permission" column, and the "Remarks" column will be displayed as setting points.</w:t>
            </w:r>
          </w:p>
          <w:p w:rsidR="00031C3A" w:rsidRPr="00A56BD3" w:rsidRDefault="003D767C"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initial value is "Parameter sheet (with host/operation)".</w:t>
            </w:r>
          </w:p>
        </w:tc>
        <w:tc>
          <w:tcPr>
            <w:tcW w:w="1195" w:type="dxa"/>
            <w:tcBorders>
              <w:top w:val="single" w:sz="4" w:space="0" w:color="FFFFFF" w:themeColor="background1"/>
            </w:tcBorders>
            <w:shd w:val="clear" w:color="auto" w:fill="FBE4D5" w:themeFill="accent2" w:themeFillTint="33"/>
          </w:tcPr>
          <w:p w:rsidR="00FA3A04" w:rsidRPr="00A56BD3" w:rsidRDefault="00536FCF"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Displayed</w:t>
            </w:r>
          </w:p>
        </w:tc>
        <w:tc>
          <w:tcPr>
            <w:tcW w:w="1007" w:type="dxa"/>
            <w:tcBorders>
              <w:top w:val="single" w:sz="4" w:space="0" w:color="FFFFFF" w:themeColor="background1"/>
            </w:tcBorders>
            <w:shd w:val="clear" w:color="auto" w:fill="FBE4D5" w:themeFill="accent2" w:themeFillTint="33"/>
          </w:tcPr>
          <w:p w:rsidR="00FA3A04" w:rsidRPr="00A56BD3" w:rsidRDefault="00536FCF" w:rsidP="00FA3A0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6318A3" w:rsidRPr="00A56BD3" w:rsidTr="006318A3">
        <w:trPr>
          <w:trHeight w:val="259"/>
        </w:trPr>
        <w:tc>
          <w:tcPr>
            <w:tcW w:w="1593" w:type="dxa"/>
            <w:tcBorders>
              <w:top w:val="single" w:sz="4" w:space="0" w:color="FFFFFF" w:themeColor="background1"/>
            </w:tcBorders>
            <w:shd w:val="clear" w:color="auto" w:fill="E5EAEF"/>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5610" w:type="dxa"/>
            <w:tcBorders>
              <w:top w:val="single" w:sz="4" w:space="0" w:color="FFFFFF" w:themeColor="background1"/>
            </w:tcBorders>
            <w:shd w:val="clear" w:color="auto" w:fill="auto"/>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display order in the menu group. They are displayed in ascending order.</w:t>
            </w:r>
          </w:p>
        </w:tc>
        <w:tc>
          <w:tcPr>
            <w:tcW w:w="1195" w:type="dxa"/>
            <w:tcBorders>
              <w:top w:val="single" w:sz="4" w:space="0" w:color="FFFFFF" w:themeColor="background1"/>
            </w:tcBorders>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DEEAF6" w:themeFill="accent1"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6318A3" w:rsidRPr="00A56BD3" w:rsidTr="006318A3">
        <w:trPr>
          <w:trHeight w:val="259"/>
        </w:trPr>
        <w:tc>
          <w:tcPr>
            <w:tcW w:w="1593" w:type="dxa"/>
            <w:tcBorders>
              <w:top w:val="single" w:sz="4" w:space="0" w:color="FFFFFF" w:themeColor="background1"/>
            </w:tcBorders>
            <w:shd w:val="clear" w:color="auto" w:fill="E5EAEF"/>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w:t>
            </w:r>
          </w:p>
        </w:tc>
        <w:tc>
          <w:tcPr>
            <w:tcW w:w="5610" w:type="dxa"/>
            <w:tcBorders>
              <w:top w:val="single" w:sz="4" w:space="0" w:color="FFFFFF" w:themeColor="background1"/>
            </w:tcBorders>
            <w:shd w:val="clear" w:color="auto" w:fill="auto"/>
          </w:tcPr>
          <w:p w:rsidR="00214F6C" w:rsidRPr="00A56BD3" w:rsidRDefault="00214F6C"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(with host/operation)" is selected in the "Creation target" column, the "Use" column will be displayed.</w:t>
            </w:r>
          </w:p>
          <w:p w:rsidR="00214F6C" w:rsidRPr="00A56BD3" w:rsidRDefault="00214F6C"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"Host" is selected, a parameter sheet will be created in "Host name" unit.</w:t>
            </w:r>
          </w:p>
          <w:p w:rsidR="006318A3" w:rsidRPr="00A56BD3" w:rsidRDefault="00214F6C"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"For host groups" is selected, a parameter sheet is created in "Host name/Host group name" units in the "Input" menu group.</w:t>
            </w:r>
          </w:p>
        </w:tc>
        <w:tc>
          <w:tcPr>
            <w:tcW w:w="1195" w:type="dxa"/>
            <w:tcBorders>
              <w:top w:val="single" w:sz="4" w:space="0" w:color="FFFFFF" w:themeColor="background1"/>
            </w:tcBorders>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tcBorders>
              <w:top w:val="single" w:sz="4" w:space="0" w:color="FFFFFF" w:themeColor="background1"/>
            </w:tcBorders>
            <w:shd w:val="clear" w:color="auto" w:fill="DEEAF6" w:themeFill="accent1"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6318A3" w:rsidRPr="00A56BD3" w:rsidTr="00337852">
        <w:trPr>
          <w:trHeight w:val="259"/>
        </w:trPr>
        <w:tc>
          <w:tcPr>
            <w:tcW w:w="1593" w:type="dxa"/>
            <w:shd w:val="clear" w:color="auto" w:fill="E5EAEF"/>
          </w:tcPr>
          <w:p w:rsidR="006318A3" w:rsidRPr="00A56BD3" w:rsidRDefault="00DD5BB8"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 as vertical menu</w:t>
            </w:r>
          </w:p>
        </w:tc>
        <w:tc>
          <w:tcPr>
            <w:tcW w:w="5610" w:type="dxa"/>
            <w:shd w:val="clear" w:color="auto" w:fill="auto"/>
          </w:tcPr>
          <w:p w:rsidR="006318A3" w:rsidRPr="00A56BD3" w:rsidRDefault="00DD5BB8"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"Parameter Sheet" is selected in the "Creation target" column, the "Vertical menu use" column will be displayed.</w:t>
            </w:r>
          </w:p>
          <w:p w:rsidR="00DD5BB8" w:rsidRPr="00A56BD3" w:rsidRDefault="00DD5BB8"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 is selected from the pull-down, a parameter sheet corresponding to the vertical menu will be created.</w:t>
            </w:r>
          </w:p>
        </w:tc>
        <w:tc>
          <w:tcPr>
            <w:tcW w:w="1195" w:type="dxa"/>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c>
          <w:tcPr>
            <w:tcW w:w="1007" w:type="dxa"/>
            <w:shd w:val="clear" w:color="auto" w:fill="FBE4D5" w:themeFill="accent2" w:themeFillTint="33"/>
          </w:tcPr>
          <w:p w:rsidR="006318A3" w:rsidRPr="00A56BD3" w:rsidRDefault="006318A3" w:rsidP="006318A3">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337852" w:rsidRPr="00A56BD3" w:rsidTr="00337852">
        <w:trPr>
          <w:trHeight w:val="259"/>
        </w:trPr>
        <w:tc>
          <w:tcPr>
            <w:tcW w:w="1593" w:type="dxa"/>
            <w:shd w:val="clear" w:color="auto" w:fill="E5EAEF"/>
          </w:tcPr>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for input</w:t>
            </w:r>
          </w:p>
        </w:tc>
        <w:tc>
          <w:tcPr>
            <w:tcW w:w="5610" w:type="dxa"/>
            <w:shd w:val="clear" w:color="auto" w:fill="auto"/>
          </w:tcPr>
          <w:p w:rsidR="00337852" w:rsidRPr="00A56BD3" w:rsidRDefault="00337852" w:rsidP="00337852">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field is "Parameter sheet" and "Data sheet", the "Menu group for input" column will be displayed.</w:t>
            </w:r>
          </w:p>
          <w:p w:rsidR="00337852" w:rsidRPr="00A56BD3" w:rsidRDefault="00337852" w:rsidP="00337852">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group where you want to create Parameter and Data sheets from the pull-down menu.</w:t>
            </w:r>
          </w:p>
        </w:tc>
        <w:tc>
          <w:tcPr>
            <w:tcW w:w="1195" w:type="dxa"/>
            <w:shd w:val="clear" w:color="auto" w:fill="FBE4D5" w:themeFill="accent2" w:themeFillTint="33"/>
          </w:tcPr>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337852" w:rsidRPr="00A56BD3" w:rsidRDefault="00337852" w:rsidP="006318A3">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r>
      <w:tr w:rsidR="006318A3" w:rsidRPr="00A56BD3" w:rsidTr="006318A3">
        <w:trPr>
          <w:trHeight w:val="259"/>
        </w:trPr>
        <w:tc>
          <w:tcPr>
            <w:tcW w:w="1593" w:type="dxa"/>
            <w:shd w:val="clear" w:color="auto" w:fill="E5EAEF"/>
          </w:tcPr>
          <w:p w:rsidR="006318A3"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for substitute value automatic registration</w:t>
            </w:r>
          </w:p>
        </w:tc>
        <w:tc>
          <w:tcPr>
            <w:tcW w:w="5610" w:type="dxa"/>
            <w:shd w:val="clear" w:color="auto" w:fill="auto"/>
          </w:tcPr>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"Create target" column is "Parameter sheet", the "Menu group for substitution value automatic registration" column will be displayed.</w:t>
            </w:r>
          </w:p>
          <w:p w:rsidR="00337852" w:rsidRPr="00A56BD3" w:rsidRDefault="00337852"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group for substitution value automatic registration where you want to create Parameter</w:t>
            </w:r>
            <w:r w:rsidR="008B4BCB" w:rsidRPr="00A56BD3">
              <w:rPr>
                <w:rFonts w:asciiTheme="majorHAnsi" w:eastAsia="ＭＳ Ｐゴシック" w:hAnsiTheme="majorHAnsi" w:cstheme="majorHAnsi"/>
                <w:sz w:val="18"/>
                <w:szCs w:val="18"/>
              </w:rPr>
              <w:t xml:space="preserve"> sheet </w:t>
            </w:r>
            <w:r w:rsidRPr="00A56BD3">
              <w:rPr>
                <w:rFonts w:asciiTheme="majorHAnsi" w:eastAsia="ＭＳ Ｐゴシック" w:hAnsiTheme="majorHAnsi" w:cstheme="majorHAnsi"/>
                <w:sz w:val="18"/>
                <w:szCs w:val="18"/>
              </w:rPr>
              <w:t>from the pull-down menu.</w:t>
            </w:r>
          </w:p>
        </w:tc>
        <w:tc>
          <w:tcPr>
            <w:tcW w:w="1195" w:type="dxa"/>
            <w:shd w:val="clear" w:color="auto" w:fill="FBE4D5" w:themeFill="accent2"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6318A3" w:rsidRPr="00A56BD3" w:rsidRDefault="006318A3"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DC3DF5" w:rsidRPr="00A56BD3" w:rsidTr="006318A3">
        <w:trPr>
          <w:trHeight w:val="259"/>
        </w:trPr>
        <w:tc>
          <w:tcPr>
            <w:tcW w:w="1593" w:type="dxa"/>
            <w:shd w:val="clear" w:color="auto" w:fill="E5EAEF"/>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for reference</w:t>
            </w:r>
            <w:r w:rsidRPr="00A56BD3">
              <w:rPr>
                <w:rFonts w:ascii="ＭＳ ゴシック" w:eastAsia="ＭＳ ゴシック" w:hAnsi="ＭＳ ゴシック" w:cs="ＭＳ ゴシック" w:hint="eastAsia"/>
                <w:sz w:val="18"/>
                <w:szCs w:val="18"/>
              </w:rPr>
              <w:t>※</w:t>
            </w:r>
          </w:p>
        </w:tc>
        <w:tc>
          <w:tcPr>
            <w:tcW w:w="5610" w:type="dxa"/>
            <w:shd w:val="clear" w:color="auto" w:fill="auto"/>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"Creation target" column is "Parameter sheet", the "Menu group for reference" column will be displayed.</w:t>
            </w:r>
          </w:p>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default menu group is not going to be used, please create the menus in the "</w:t>
            </w:r>
            <w:r w:rsidR="004205C7" w:rsidRPr="00A56BD3">
              <w:rPr>
                <w:rFonts w:asciiTheme="majorHAnsi" w:eastAsia="ＭＳ Ｐゴシック" w:hAnsiTheme="majorHAnsi" w:cstheme="majorHAnsi"/>
                <w:sz w:val="18"/>
                <w:szCs w:val="18"/>
              </w:rPr>
              <w:t>Management console</w:t>
            </w:r>
            <w:r w:rsidRPr="00A56BD3">
              <w:rPr>
                <w:rFonts w:asciiTheme="majorHAnsi" w:eastAsia="ＭＳ Ｐゴシック" w:hAnsiTheme="majorHAnsi" w:cstheme="majorHAnsi"/>
                <w:sz w:val="18"/>
                <w:szCs w:val="18"/>
              </w:rPr>
              <w:t>" menu group in advance.</w:t>
            </w:r>
          </w:p>
        </w:tc>
        <w:tc>
          <w:tcPr>
            <w:tcW w:w="1195" w:type="dxa"/>
            <w:shd w:val="clear" w:color="auto" w:fill="FBE4D5" w:themeFill="accent2" w:themeFillTint="33"/>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DEEAF6" w:themeFill="accent1" w:themeFillTint="33"/>
          </w:tcPr>
          <w:p w:rsidR="00DC3DF5" w:rsidRPr="00A56BD3" w:rsidRDefault="00DC3DF5" w:rsidP="006318A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Hidden</w:t>
            </w:r>
          </w:p>
        </w:tc>
      </w:tr>
      <w:tr w:rsidR="00EA6E3D" w:rsidRPr="00A56BD3" w:rsidTr="006318A3">
        <w:trPr>
          <w:trHeight w:val="694"/>
        </w:trPr>
        <w:tc>
          <w:tcPr>
            <w:tcW w:w="1593" w:type="dxa"/>
            <w:shd w:val="clear" w:color="auto" w:fill="E5EAEF"/>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Menu creation status</w:t>
            </w:r>
          </w:p>
        </w:tc>
        <w:tc>
          <w:tcPr>
            <w:tcW w:w="5610" w:type="dxa"/>
            <w:shd w:val="clear" w:color="auto" w:fill="auto"/>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Displays the status of the Menu creation (if the menu has been created or not).</w:t>
            </w:r>
          </w:p>
          <w:p w:rsidR="00EA6E3D" w:rsidRPr="00A56BD3" w:rsidRDefault="00085004"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it has been created before, the status will display “Created”. If not, it will display “Not created”.</w:t>
            </w:r>
          </w:p>
          <w:p w:rsidR="00EA6E3D" w:rsidRPr="00A56BD3" w:rsidRDefault="00085004"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status displays “Created”, the menu name cannot be changed.</w:t>
            </w:r>
          </w:p>
        </w:tc>
        <w:tc>
          <w:tcPr>
            <w:tcW w:w="1195" w:type="dxa"/>
            <w:shd w:val="clear" w:color="auto" w:fill="FBE4D5" w:themeFill="accent2" w:themeFillTint="33"/>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EA6E3D" w:rsidRPr="00A56BD3" w:rsidRDefault="00EA6E3D" w:rsidP="00EA6E3D">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r w:rsidR="00EA6E3D" w:rsidRPr="00A56BD3" w:rsidTr="006318A3">
        <w:trPr>
          <w:trHeight w:val="694"/>
        </w:trPr>
        <w:tc>
          <w:tcPr>
            <w:tcW w:w="1593" w:type="dxa"/>
            <w:shd w:val="clear" w:color="auto" w:fill="E5EAEF"/>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w:t>
            </w:r>
          </w:p>
        </w:tc>
        <w:tc>
          <w:tcPr>
            <w:tcW w:w="5610" w:type="dxa"/>
            <w:shd w:val="clear" w:color="auto" w:fill="auto"/>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content to be displayed in the description column of the menu screen.</w:t>
            </w:r>
          </w:p>
        </w:tc>
        <w:tc>
          <w:tcPr>
            <w:tcW w:w="1195" w:type="dxa"/>
            <w:shd w:val="clear" w:color="auto" w:fill="FBE4D5" w:themeFill="accent2" w:themeFillTint="33"/>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EA6E3D" w:rsidRPr="00A56BD3" w:rsidRDefault="00EA6E3D" w:rsidP="00EA6E3D">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r w:rsidR="00EA6E3D" w:rsidRPr="00A56BD3" w:rsidTr="006318A3">
        <w:trPr>
          <w:trHeight w:val="694"/>
        </w:trPr>
        <w:tc>
          <w:tcPr>
            <w:tcW w:w="1593" w:type="dxa"/>
            <w:shd w:val="clear" w:color="auto" w:fill="E5EAEF"/>
          </w:tcPr>
          <w:p w:rsidR="00EA6E3D" w:rsidRPr="00A56BD3" w:rsidRDefault="00EA6E3D" w:rsidP="00EA6E3D">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5610" w:type="dxa"/>
            <w:shd w:val="clear" w:color="auto" w:fill="auto"/>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c>
          <w:tcPr>
            <w:tcW w:w="1195" w:type="dxa"/>
            <w:shd w:val="clear" w:color="auto" w:fill="FBE4D5" w:themeFill="accent2" w:themeFillTint="33"/>
          </w:tcPr>
          <w:p w:rsidR="00EA6E3D" w:rsidRPr="00A56BD3" w:rsidRDefault="00EA6E3D" w:rsidP="00EA6E3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Displayed</w:t>
            </w:r>
          </w:p>
        </w:tc>
        <w:tc>
          <w:tcPr>
            <w:tcW w:w="1007" w:type="dxa"/>
            <w:shd w:val="clear" w:color="auto" w:fill="FBE4D5" w:themeFill="accent2" w:themeFillTint="33"/>
          </w:tcPr>
          <w:p w:rsidR="00EA6E3D" w:rsidRPr="00A56BD3" w:rsidRDefault="00EA6E3D" w:rsidP="00EA6E3D">
            <w:pPr>
              <w:rPr>
                <w:rFonts w:asciiTheme="majorHAnsi" w:hAnsiTheme="majorHAnsi" w:cstheme="majorHAnsi"/>
                <w:sz w:val="18"/>
                <w:szCs w:val="18"/>
              </w:rPr>
            </w:pPr>
            <w:r w:rsidRPr="00A56BD3">
              <w:rPr>
                <w:rFonts w:asciiTheme="majorHAnsi" w:eastAsia="ＭＳ Ｐゴシック" w:hAnsiTheme="majorHAnsi" w:cstheme="majorHAnsi"/>
                <w:sz w:val="18"/>
                <w:szCs w:val="18"/>
              </w:rPr>
              <w:t>Displayed</w:t>
            </w:r>
          </w:p>
        </w:tc>
      </w:tr>
    </w:tbl>
    <w:p w:rsidR="00FC3544" w:rsidRPr="00A56BD3" w:rsidRDefault="00FC3544" w:rsidP="003C547C">
      <w:pPr>
        <w:widowControl/>
        <w:jc w:val="left"/>
        <w:rPr>
          <w:rFonts w:asciiTheme="majorHAnsi" w:eastAsia="ＭＳ Ｐゴシック" w:hAnsiTheme="majorHAnsi" w:cstheme="majorHAnsi"/>
          <w:sz w:val="18"/>
          <w:szCs w:val="18"/>
        </w:rPr>
      </w:pPr>
    </w:p>
    <w:p w:rsidR="00B908FF" w:rsidRPr="00A56BD3" w:rsidRDefault="00C85565">
      <w:pPr>
        <w:widowControl/>
        <w:jc w:val="left"/>
        <w:rPr>
          <w:rFonts w:asciiTheme="majorHAnsi" w:hAnsiTheme="majorHAnsi" w:cstheme="majorHAnsi"/>
        </w:rPr>
      </w:pPr>
      <w:r w:rsidRPr="00A56BD3">
        <w:rPr>
          <w:rFonts w:asciiTheme="majorHAnsi" w:eastAsia="ＭＳ Ｐゴシック" w:hAnsiTheme="majorHAnsi" w:cstheme="majorHAnsi"/>
          <w:szCs w:val="21"/>
        </w:rPr>
        <w:t>(</w:t>
      </w:r>
      <w:r w:rsidR="00680255" w:rsidRPr="00A56BD3">
        <w:rPr>
          <w:rFonts w:ascii="ＭＳ ゴシック" w:eastAsia="ＭＳ ゴシック" w:hAnsi="ＭＳ ゴシック" w:cs="ＭＳ ゴシック" w:hint="eastAsia"/>
          <w:b/>
          <w:szCs w:val="21"/>
        </w:rPr>
        <w:t>※</w:t>
      </w:r>
      <w:r w:rsidRPr="00A56BD3">
        <w:rPr>
          <w:rFonts w:asciiTheme="majorHAnsi" w:eastAsia="ＭＳ Ｐゴシック" w:hAnsiTheme="majorHAnsi" w:cstheme="majorHAnsi"/>
          <w:szCs w:val="21"/>
        </w:rPr>
        <w:t>)</w:t>
      </w:r>
      <w:r w:rsidR="007D788C" w:rsidRPr="00A56BD3">
        <w:rPr>
          <w:rFonts w:asciiTheme="majorHAnsi" w:eastAsia="ＭＳ Ｐゴシック" w:hAnsiTheme="majorHAnsi" w:cstheme="majorHAnsi"/>
          <w:szCs w:val="21"/>
        </w:rPr>
        <w:t xml:space="preserve"> </w:t>
      </w:r>
      <w:r w:rsidR="006D191A" w:rsidRPr="00A56BD3">
        <w:rPr>
          <w:rFonts w:asciiTheme="majorHAnsi" w:eastAsia="ＭＳ Ｐゴシック" w:hAnsiTheme="majorHAnsi" w:cstheme="majorHAnsi"/>
          <w:szCs w:val="21"/>
        </w:rPr>
        <w:t xml:space="preserve">Please create the menu group using </w:t>
      </w:r>
      <w:r w:rsidR="006D191A"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 xml:space="preserve">Management </w:t>
      </w:r>
      <w:proofErr w:type="spellStart"/>
      <w:r w:rsidR="006D191A" w:rsidRPr="00A56BD3">
        <w:rPr>
          <w:rFonts w:asciiTheme="majorHAnsi" w:eastAsia="ＭＳ Ｐゴシック" w:hAnsiTheme="majorHAnsi" w:cstheme="majorHAnsi"/>
          <w:szCs w:val="21"/>
        </w:rPr>
        <w:t>Console:Menu</w:t>
      </w:r>
      <w:proofErr w:type="spellEnd"/>
      <w:r w:rsidR="006D191A" w:rsidRPr="00A56BD3">
        <w:rPr>
          <w:rFonts w:asciiTheme="majorHAnsi" w:eastAsia="ＭＳ Ｐゴシック" w:hAnsiTheme="majorHAnsi" w:cstheme="majorHAnsi"/>
          <w:szCs w:val="21"/>
        </w:rPr>
        <w:t xml:space="preserve"> Group Management</w:t>
      </w:r>
      <w:r w:rsidR="006D191A"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 xml:space="preserve"> in advance. Please refer to </w:t>
      </w:r>
      <w:r w:rsidR="007D788C"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 xml:space="preserve">User Instruction </w:t>
      </w:r>
      <w:proofErr w:type="spellStart"/>
      <w:r w:rsidR="006D191A" w:rsidRPr="00A56BD3">
        <w:rPr>
          <w:rFonts w:asciiTheme="majorHAnsi" w:eastAsia="ＭＳ Ｐゴシック" w:hAnsiTheme="majorHAnsi" w:cstheme="majorHAnsi"/>
          <w:szCs w:val="21"/>
        </w:rPr>
        <w:t>Manaual_Management</w:t>
      </w:r>
      <w:proofErr w:type="spellEnd"/>
      <w:r w:rsidR="006D191A" w:rsidRPr="00A56BD3">
        <w:rPr>
          <w:rFonts w:asciiTheme="majorHAnsi" w:eastAsia="ＭＳ Ｐゴシック" w:hAnsiTheme="majorHAnsi" w:cstheme="majorHAnsi"/>
          <w:szCs w:val="21"/>
        </w:rPr>
        <w:t xml:space="preserve"> Console</w:t>
      </w:r>
      <w:r w:rsidR="007D788C" w:rsidRPr="00A56BD3">
        <w:rPr>
          <w:rFonts w:asciiTheme="majorHAnsi" w:eastAsia="ＭＳ Ｐゴシック" w:hAnsiTheme="majorHAnsi" w:cstheme="majorHAnsi"/>
          <w:szCs w:val="21"/>
        </w:rPr>
        <w:t>」</w:t>
      </w:r>
      <w:r w:rsidR="006D191A" w:rsidRPr="00A56BD3">
        <w:rPr>
          <w:rFonts w:asciiTheme="majorHAnsi" w:eastAsia="ＭＳ Ｐゴシック" w:hAnsiTheme="majorHAnsi" w:cstheme="majorHAnsi"/>
          <w:szCs w:val="21"/>
        </w:rPr>
        <w:t xml:space="preserve"> for how to create a menu.</w:t>
      </w:r>
      <w:r w:rsidR="00B908FF" w:rsidRPr="00A56BD3">
        <w:rPr>
          <w:rFonts w:asciiTheme="majorHAnsi" w:hAnsiTheme="majorHAnsi" w:cstheme="majorHAnsi"/>
        </w:rPr>
        <w:br w:type="page"/>
      </w:r>
    </w:p>
    <w:p w:rsidR="001F6391" w:rsidRPr="00A56BD3" w:rsidRDefault="00A909AF" w:rsidP="005934B1">
      <w:pPr>
        <w:pStyle w:val="20"/>
      </w:pPr>
      <w:bookmarkStart w:id="54" w:name="_Ref32847415"/>
      <w:bookmarkStart w:id="55" w:name="_Ref33193396"/>
      <w:r w:rsidRPr="00A56BD3">
        <w:lastRenderedPageBreak/>
        <w:t xml:space="preserve"> </w:t>
      </w:r>
      <w:bookmarkStart w:id="56" w:name="_Toc106636257"/>
      <w:r w:rsidR="001F6391" w:rsidRPr="00A56BD3">
        <w:t>Check the status of creation using</w:t>
      </w:r>
      <w:r w:rsidR="001F6391" w:rsidRPr="00A56BD3">
        <w:t>「</w:t>
      </w:r>
      <w:r w:rsidR="001F6391" w:rsidRPr="00A56BD3">
        <w:t xml:space="preserve">Menu creation </w:t>
      </w:r>
      <w:r w:rsidR="00B305B0" w:rsidRPr="00A56BD3">
        <w:t>history</w:t>
      </w:r>
      <w:r w:rsidR="001F6391" w:rsidRPr="00A56BD3">
        <w:t>」</w:t>
      </w:r>
      <w:bookmarkEnd w:id="54"/>
      <w:bookmarkEnd w:id="55"/>
      <w:bookmarkEnd w:id="56"/>
    </w:p>
    <w:p w:rsidR="001F6391" w:rsidRPr="00A56BD3" w:rsidRDefault="001F6391" w:rsidP="001F6391">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Check the status of menu creation list on the parameter sheet or data sheet.</w:t>
      </w:r>
    </w:p>
    <w:p w:rsidR="001F6391" w:rsidRPr="00A56BD3" w:rsidRDefault="001F6391" w:rsidP="001F6391">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54528" behindDoc="0" locked="0" layoutInCell="1" allowOverlap="1" wp14:anchorId="384E61A4" wp14:editId="32049D3B">
                <wp:simplePos x="0" y="0"/>
                <wp:positionH relativeFrom="margin">
                  <wp:align>left</wp:align>
                </wp:positionH>
                <wp:positionV relativeFrom="paragraph">
                  <wp:posOffset>1469325</wp:posOffset>
                </wp:positionV>
                <wp:extent cx="619200" cy="151200"/>
                <wp:effectExtent l="0" t="0" r="28575" b="20320"/>
                <wp:wrapNone/>
                <wp:docPr id="362" name="正方形/長方形 362"/>
                <wp:cNvGraphicFramePr/>
                <a:graphic xmlns:a="http://schemas.openxmlformats.org/drawingml/2006/main">
                  <a:graphicData uri="http://schemas.microsoft.com/office/word/2010/wordprocessingShape">
                    <wps:wsp>
                      <wps:cNvSpPr/>
                      <wps:spPr>
                        <a:xfrm>
                          <a:off x="0" y="0"/>
                          <a:ext cx="619200" cy="1512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6D10E" id="正方形/長方形 362" o:spid="_x0000_s1026" style="position:absolute;left:0;text-align:left;margin-left:0;margin-top:115.7pt;width:48.75pt;height:11.9pt;z-index:252054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" filled="f" strokecolor="red" strokeweight="1.25pt">
                <w10:wrap anchorx="margin"/>
              </v:rect>
            </w:pict>
          </mc:Fallback>
        </mc:AlternateContent>
      </w:r>
      <w:r w:rsidRPr="00A56BD3">
        <w:rPr>
          <w:rFonts w:asciiTheme="majorHAnsi" w:eastAsia="ＭＳ Ｐゴシック" w:hAnsiTheme="majorHAnsi" w:cstheme="majorHAnsi"/>
          <w:noProof/>
          <w:szCs w:val="21"/>
        </w:rPr>
        <w:drawing>
          <wp:inline distT="0" distB="0" distL="0" distR="0" wp14:anchorId="7610B34D" wp14:editId="79BB8D20">
            <wp:extent cx="6112800" cy="3431433"/>
            <wp:effectExtent l="0" t="0" r="254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0y01m20d_10013454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8635" cy="3434709"/>
                    </a:xfrm>
                    <a:prstGeom prst="rect">
                      <a:avLst/>
                    </a:prstGeom>
                  </pic:spPr>
                </pic:pic>
              </a:graphicData>
            </a:graphic>
          </wp:inline>
        </w:drawing>
      </w:r>
    </w:p>
    <w:p w:rsidR="000D4915" w:rsidRPr="00A56BD3" w:rsidRDefault="000D4915" w:rsidP="001F6391">
      <w:pPr>
        <w:widowControl/>
        <w:jc w:val="left"/>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Cs w:val="21"/>
        </w:rPr>
        <w:t xml:space="preserve"> Figure 5.6-1 "Menu creation history" menu</w:t>
      </w:r>
    </w:p>
    <w:p w:rsidR="001F6391" w:rsidRPr="00A56BD3" w:rsidRDefault="001F6391" w:rsidP="001F6391">
      <w:pPr>
        <w:widowControl/>
        <w:jc w:val="left"/>
        <w:rPr>
          <w:rFonts w:asciiTheme="majorHAnsi" w:eastAsia="ＭＳ Ｐゴシック" w:hAnsiTheme="majorHAnsi" w:cstheme="majorHAnsi"/>
          <w:szCs w:val="21"/>
        </w:rPr>
      </w:pPr>
    </w:p>
    <w:p w:rsidR="000D4915" w:rsidRPr="00A56BD3" w:rsidRDefault="001F6391" w:rsidP="001F6391">
      <w:pPr>
        <w:rPr>
          <w:rFonts w:asciiTheme="majorHAnsi" w:eastAsia="ＭＳ Ｐゴシック" w:hAnsiTheme="majorHAnsi" w:cstheme="majorHAnsi"/>
          <w:szCs w:val="21"/>
        </w:rPr>
      </w:pPr>
      <w:proofErr w:type="spellStart"/>
      <w:r w:rsidRPr="00A56BD3">
        <w:rPr>
          <w:rFonts w:asciiTheme="majorHAnsi" w:eastAsia="ＭＳ Ｐゴシック" w:hAnsiTheme="majorHAnsi" w:cstheme="majorHAnsi"/>
          <w:szCs w:val="21"/>
        </w:rPr>
        <w:t>BackYard</w:t>
      </w:r>
      <w:proofErr w:type="spellEnd"/>
      <w:r w:rsidRPr="00A56BD3">
        <w:rPr>
          <w:rFonts w:asciiTheme="majorHAnsi" w:eastAsia="ＭＳ Ｐゴシック" w:hAnsiTheme="majorHAnsi" w:cstheme="majorHAnsi"/>
          <w:szCs w:val="21"/>
        </w:rPr>
        <w:t xml:space="preserve"> monitors the status</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unexecuted</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and creates a menu screen setting file based on the unexecuted data, which executes SQL Commands to create a table and registers the menu screen program.</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 xml:space="preserve">After several tens of seconds, when the status changes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szCs w:val="21"/>
        </w:rPr>
        <w:t>Completed</w:t>
      </w:r>
      <w:r w:rsidRPr="00A56BD3">
        <w:rPr>
          <w:rFonts w:asciiTheme="majorHAnsi" w:eastAsia="ＭＳ Ｐゴシック" w:hAnsiTheme="majorHAnsi" w:cstheme="majorHAnsi"/>
        </w:rPr>
        <w:t>」</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the menu will be created.</w:t>
      </w:r>
    </w:p>
    <w:p w:rsidR="001F6391" w:rsidRPr="00A56BD3" w:rsidRDefault="000D4915" w:rsidP="001F6391">
      <w:pPr>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Cs w:val="21"/>
        </w:rPr>
        <w:t>Table 5.</w:t>
      </w:r>
      <w:r w:rsidR="005C461E" w:rsidRPr="00A56BD3">
        <w:rPr>
          <w:rFonts w:asciiTheme="majorHAnsi" w:eastAsia="ＭＳ Ｐゴシック" w:hAnsiTheme="majorHAnsi" w:cstheme="majorHAnsi"/>
          <w:b/>
          <w:szCs w:val="21"/>
        </w:rPr>
        <w:t>6-1 "Menu creation history"</w:t>
      </w:r>
      <w:r w:rsidRPr="00A56BD3">
        <w:rPr>
          <w:rFonts w:asciiTheme="majorHAnsi" w:eastAsia="ＭＳ Ｐゴシック" w:hAnsiTheme="majorHAnsi" w:cstheme="majorHAnsi"/>
          <w:b/>
          <w:szCs w:val="21"/>
        </w:rPr>
        <w:t xml:space="preserve"> menu item</w:t>
      </w:r>
      <w:r w:rsidR="005C461E" w:rsidRPr="00A56BD3">
        <w:rPr>
          <w:rFonts w:asciiTheme="majorHAnsi" w:eastAsia="ＭＳ Ｐゴシック" w:hAnsiTheme="majorHAnsi" w:cstheme="majorHAnsi"/>
          <w:b/>
          <w:szCs w:val="21"/>
        </w:rPr>
        <w:t>s</w:t>
      </w:r>
    </w:p>
    <w:tbl>
      <w:tblPr>
        <w:tblStyle w:val="16"/>
        <w:tblW w:w="0" w:type="auto"/>
        <w:tblLook w:val="04A0" w:firstRow="1" w:lastRow="0" w:firstColumn="1" w:lastColumn="0" w:noHBand="0" w:noVBand="1"/>
      </w:tblPr>
      <w:tblGrid>
        <w:gridCol w:w="1838"/>
        <w:gridCol w:w="7789"/>
      </w:tblGrid>
      <w:tr w:rsidR="001F6391" w:rsidRPr="00A56BD3" w:rsidTr="004E343A">
        <w:tc>
          <w:tcPr>
            <w:tcW w:w="1838" w:type="dxa"/>
            <w:shd w:val="clear" w:color="auto" w:fill="002B62"/>
          </w:tcPr>
          <w:p w:rsidR="001F6391" w:rsidRPr="00A56BD3" w:rsidRDefault="001F6391"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7789" w:type="dxa"/>
            <w:shd w:val="clear" w:color="auto" w:fill="002B62"/>
          </w:tcPr>
          <w:p w:rsidR="001F6391" w:rsidRPr="00A56BD3" w:rsidRDefault="001F6391" w:rsidP="004E343A">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7789" w:type="dxa"/>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menu to be created</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Status</w:t>
            </w:r>
          </w:p>
        </w:tc>
        <w:tc>
          <w:tcPr>
            <w:tcW w:w="7789" w:type="dxa"/>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creation status.</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Unexecuted: status before menu creation</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Executing: </w:t>
            </w:r>
            <w:proofErr w:type="spellStart"/>
            <w:r w:rsidRPr="00A56BD3">
              <w:rPr>
                <w:rFonts w:asciiTheme="majorHAnsi" w:eastAsia="ＭＳ Ｐゴシック" w:hAnsiTheme="majorHAnsi" w:cstheme="majorHAnsi"/>
                <w:sz w:val="18"/>
                <w:szCs w:val="18"/>
              </w:rPr>
              <w:t>BackYard</w:t>
            </w:r>
            <w:proofErr w:type="spellEnd"/>
            <w:r w:rsidRPr="00A56BD3">
              <w:rPr>
                <w:rFonts w:asciiTheme="majorHAnsi" w:eastAsia="ＭＳ Ｐゴシック" w:hAnsiTheme="majorHAnsi" w:cstheme="majorHAnsi"/>
                <w:sz w:val="18"/>
                <w:szCs w:val="18"/>
              </w:rPr>
              <w:t xml:space="preserve"> is executing the menu creation process</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Completed: Menu creation completed successfully</w:t>
            </w:r>
          </w:p>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Completed (error):  When creating the menu ended with an error</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file</w:t>
            </w:r>
          </w:p>
        </w:tc>
        <w:tc>
          <w:tcPr>
            <w:tcW w:w="7789" w:type="dxa"/>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PHP file and SQL file used in the menu.</w:t>
            </w:r>
          </w:p>
          <w:p w:rsidR="001F6391" w:rsidRPr="00A56BD3" w:rsidRDefault="001F6391" w:rsidP="00BE399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w:t>
            </w:r>
            <w:proofErr w:type="spellStart"/>
            <w:r w:rsidRPr="00A56BD3">
              <w:rPr>
                <w:rFonts w:asciiTheme="majorHAnsi" w:eastAsia="ＭＳ Ｐゴシック" w:hAnsiTheme="majorHAnsi" w:cstheme="majorHAnsi"/>
                <w:sz w:val="18"/>
                <w:szCs w:val="18"/>
              </w:rPr>
              <w:t>BackYard</w:t>
            </w:r>
            <w:proofErr w:type="spellEnd"/>
            <w:r w:rsidRPr="00A56BD3">
              <w:rPr>
                <w:rFonts w:asciiTheme="majorHAnsi" w:eastAsia="ＭＳ Ｐゴシック" w:hAnsiTheme="majorHAnsi" w:cstheme="majorHAnsi"/>
                <w:sz w:val="18"/>
                <w:szCs w:val="18"/>
              </w:rPr>
              <w:t xml:space="preserve"> is </w:t>
            </w:r>
            <w:proofErr w:type="spellStart"/>
            <w:r w:rsidRPr="00A56BD3">
              <w:rPr>
                <w:rFonts w:asciiTheme="majorHAnsi" w:eastAsia="ＭＳ Ｐゴシック" w:hAnsiTheme="majorHAnsi" w:cstheme="majorHAnsi"/>
                <w:sz w:val="18"/>
                <w:szCs w:val="18"/>
              </w:rPr>
              <w:t>seperated</w:t>
            </w:r>
            <w:proofErr w:type="spellEnd"/>
            <w:r w:rsidRPr="00A56BD3">
              <w:rPr>
                <w:rFonts w:asciiTheme="majorHAnsi" w:eastAsia="ＭＳ Ｐゴシック" w:hAnsiTheme="majorHAnsi" w:cstheme="majorHAnsi"/>
                <w:sz w:val="18"/>
                <w:szCs w:val="18"/>
              </w:rPr>
              <w:t xml:space="preserve"> from the web server, this file is required to be placed on the web server. Refer to </w:t>
            </w:r>
            <w:r w:rsidRPr="00A56BD3">
              <w:rPr>
                <w:rFonts w:asciiTheme="majorHAnsi" w:eastAsia="ＭＳ Ｐゴシック" w:hAnsiTheme="majorHAnsi" w:cstheme="majorHAnsi"/>
                <w:sz w:val="18"/>
                <w:szCs w:val="18"/>
              </w:rPr>
              <w:t>「</w:t>
            </w:r>
            <w:r w:rsidR="00BE399B" w:rsidRPr="00A56BD3">
              <w:rPr>
                <w:rFonts w:asciiTheme="majorHAnsi" w:eastAsia="ＭＳ Ｐゴシック" w:hAnsiTheme="majorHAnsi" w:cstheme="majorHAnsi"/>
                <w:sz w:val="18"/>
                <w:szCs w:val="18"/>
              </w:rPr>
              <w:t>8</w:t>
            </w:r>
            <w:r w:rsidRPr="00A56BD3">
              <w:rPr>
                <w:rFonts w:asciiTheme="majorHAnsi" w:eastAsia="ＭＳ Ｐゴシック" w:hAnsiTheme="majorHAnsi" w:cstheme="majorHAnsi"/>
                <w:sz w:val="18"/>
                <w:szCs w:val="18"/>
              </w:rPr>
              <w:t xml:space="preserve">.1 </w:t>
            </w:r>
            <w:r w:rsidR="00BE399B" w:rsidRPr="00A56BD3">
              <w:rPr>
                <w:rFonts w:asciiTheme="majorHAnsi" w:eastAsia="ＭＳ Ｐゴシック" w:hAnsiTheme="majorHAnsi" w:cstheme="majorHAnsi"/>
                <w:sz w:val="18"/>
                <w:szCs w:val="18"/>
              </w:rPr>
              <w:fldChar w:fldCharType="begin"/>
            </w:r>
            <w:r w:rsidR="00BE399B" w:rsidRPr="00A56BD3">
              <w:rPr>
                <w:rFonts w:asciiTheme="majorHAnsi" w:eastAsia="ＭＳ Ｐゴシック" w:hAnsiTheme="majorHAnsi" w:cstheme="majorHAnsi"/>
                <w:sz w:val="18"/>
                <w:szCs w:val="18"/>
              </w:rPr>
              <w:instrText xml:space="preserve"> REF _Ref48825672 \h  \* MERGEFORMAT </w:instrText>
            </w:r>
            <w:r w:rsidR="00BE399B" w:rsidRPr="00A56BD3">
              <w:rPr>
                <w:rFonts w:asciiTheme="majorHAnsi" w:eastAsia="ＭＳ Ｐゴシック" w:hAnsiTheme="majorHAnsi" w:cstheme="majorHAnsi"/>
                <w:sz w:val="18"/>
                <w:szCs w:val="18"/>
              </w:rPr>
            </w:r>
            <w:r w:rsidR="00BE399B" w:rsidRPr="00A56BD3">
              <w:rPr>
                <w:rFonts w:asciiTheme="majorHAnsi" w:eastAsia="ＭＳ Ｐゴシック" w:hAnsiTheme="majorHAnsi" w:cstheme="majorHAnsi"/>
                <w:sz w:val="18"/>
                <w:szCs w:val="18"/>
              </w:rPr>
              <w:fldChar w:fldCharType="separate"/>
            </w:r>
            <w:r w:rsidR="00C93C43" w:rsidRPr="00C93C43">
              <w:rPr>
                <w:rFonts w:asciiTheme="majorHAnsi" w:eastAsia="ＭＳ Ｐゴシック" w:hAnsiTheme="majorHAnsi" w:cstheme="majorHAnsi"/>
                <w:sz w:val="18"/>
                <w:szCs w:val="18"/>
              </w:rPr>
              <w:t>Placing PHP files</w:t>
            </w:r>
            <w:r w:rsidR="00BE399B" w:rsidRPr="00A56BD3">
              <w:rPr>
                <w:rFonts w:asciiTheme="majorHAnsi" w:eastAsia="ＭＳ Ｐゴシック" w:hAnsiTheme="majorHAnsi" w:cstheme="majorHAnsi"/>
                <w:sz w:val="18"/>
                <w:szCs w:val="18"/>
              </w:rPr>
              <w:fldChar w:fldCharType="end"/>
            </w:r>
            <w:r w:rsidRPr="00A56BD3">
              <w:rPr>
                <w:rFonts w:asciiTheme="majorHAnsi" w:eastAsia="ＭＳ Ｐゴシック" w:hAnsiTheme="majorHAnsi" w:cstheme="majorHAnsi"/>
                <w:sz w:val="18"/>
                <w:szCs w:val="18"/>
              </w:rPr>
              <w:t>」</w:t>
            </w:r>
          </w:p>
        </w:tc>
      </w:tr>
      <w:tr w:rsidR="005C461E" w:rsidRPr="00A56BD3" w:rsidTr="004E343A">
        <w:tc>
          <w:tcPr>
            <w:tcW w:w="1838" w:type="dxa"/>
            <w:shd w:val="clear" w:color="auto" w:fill="E5EAEF"/>
          </w:tcPr>
          <w:p w:rsidR="005C461E" w:rsidRPr="00A56BD3" w:rsidRDefault="005C461E"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create type</w:t>
            </w:r>
          </w:p>
        </w:tc>
        <w:tc>
          <w:tcPr>
            <w:tcW w:w="7789" w:type="dxa"/>
          </w:tcPr>
          <w:p w:rsidR="005C461E" w:rsidRPr="00A56BD3" w:rsidRDefault="005C461E"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Type of Menu creation (Parameter sheet/ Data sheet)</w:t>
            </w:r>
            <w:r w:rsidRPr="00A56BD3">
              <w:rPr>
                <w:rFonts w:asciiTheme="majorHAnsi" w:eastAsia="ＭＳ Ｐゴシック" w:hAnsiTheme="majorHAnsi" w:cstheme="majorHAnsi"/>
                <w:sz w:val="18"/>
                <w:szCs w:val="18"/>
              </w:rPr>
              <w:br/>
              <w:t>Create New : When the menu is new.</w:t>
            </w:r>
            <w:r w:rsidRPr="00A56BD3">
              <w:rPr>
                <w:rFonts w:asciiTheme="majorHAnsi" w:eastAsia="ＭＳ Ｐゴシック" w:hAnsiTheme="majorHAnsi" w:cstheme="majorHAnsi"/>
                <w:sz w:val="18"/>
                <w:szCs w:val="18"/>
              </w:rPr>
              <w:br/>
              <w:t>Initialized: When the menu is initialized</w:t>
            </w:r>
            <w:r w:rsidRPr="00A56BD3">
              <w:rPr>
                <w:rFonts w:asciiTheme="majorHAnsi" w:eastAsia="ＭＳ Ｐゴシック" w:hAnsiTheme="majorHAnsi" w:cstheme="majorHAnsi"/>
                <w:sz w:val="18"/>
                <w:szCs w:val="18"/>
              </w:rPr>
              <w:br/>
              <w:t>Edit: When the menu is edited.</w:t>
            </w:r>
          </w:p>
        </w:tc>
      </w:tr>
      <w:tr w:rsidR="001F6391" w:rsidRPr="00A56BD3" w:rsidTr="004E343A">
        <w:tc>
          <w:tcPr>
            <w:tcW w:w="1838" w:type="dxa"/>
            <w:shd w:val="clear" w:color="auto" w:fill="E5EAEF"/>
          </w:tcPr>
          <w:p w:rsidR="001F6391" w:rsidRPr="00A56BD3" w:rsidRDefault="001F6391"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Created menu</w:t>
            </w:r>
          </w:p>
        </w:tc>
        <w:tc>
          <w:tcPr>
            <w:tcW w:w="7789" w:type="dxa"/>
          </w:tcPr>
          <w:p w:rsidR="000D4915" w:rsidRPr="00A56BD3" w:rsidRDefault="000D4915"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If the status is "Completed", pressing the "Created Menu" button will open the created menu (parameter sheet/data sheet) screen in a different tab. </w:t>
            </w:r>
          </w:p>
          <w:p w:rsidR="001F6391" w:rsidRPr="00A56BD3" w:rsidRDefault="000D4915" w:rsidP="004E343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Moves the user to the menu (parameter sheet/data sheet) of the menu group set in the menu group for input.</w:t>
            </w:r>
          </w:p>
        </w:tc>
      </w:tr>
      <w:tr w:rsidR="00730A2B" w:rsidRPr="00A56BD3" w:rsidTr="004E343A">
        <w:tc>
          <w:tcPr>
            <w:tcW w:w="1838" w:type="dxa"/>
            <w:shd w:val="clear" w:color="auto" w:fill="E5EAEF"/>
          </w:tcPr>
          <w:p w:rsidR="00730A2B" w:rsidRPr="00A56BD3" w:rsidRDefault="00730A2B" w:rsidP="00730A2B">
            <w:pPr>
              <w:widowControl/>
              <w:jc w:val="left"/>
              <w:rPr>
                <w:rFonts w:asciiTheme="majorHAnsi" w:hAnsiTheme="majorHAnsi" w:cstheme="majorHAnsi"/>
                <w:sz w:val="18"/>
                <w:szCs w:val="18"/>
              </w:rPr>
            </w:pPr>
            <w:r w:rsidRPr="00A56BD3">
              <w:rPr>
                <w:rFonts w:asciiTheme="majorHAnsi" w:hAnsiTheme="majorHAnsi" w:cstheme="majorHAnsi"/>
                <w:sz w:val="18"/>
                <w:szCs w:val="18"/>
              </w:rPr>
              <w:lastRenderedPageBreak/>
              <w:t>Remarks</w:t>
            </w:r>
          </w:p>
        </w:tc>
        <w:tc>
          <w:tcPr>
            <w:tcW w:w="7789" w:type="dxa"/>
          </w:tcPr>
          <w:p w:rsidR="00730A2B" w:rsidRPr="00A56BD3" w:rsidRDefault="00730A2B" w:rsidP="00730A2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1F6391" w:rsidRPr="00A56BD3" w:rsidRDefault="001F6391" w:rsidP="001F6391">
      <w:pPr>
        <w:rPr>
          <w:rFonts w:asciiTheme="majorHAnsi" w:eastAsia="ＭＳ Ｐゴシック" w:hAnsiTheme="majorHAnsi" w:cstheme="majorHAnsi"/>
          <w:szCs w:val="21"/>
        </w:rPr>
      </w:pPr>
    </w:p>
    <w:p w:rsidR="001F6391" w:rsidRPr="00A56BD3" w:rsidRDefault="001F6391" w:rsidP="001F6391">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1F6391" w:rsidRPr="00A56BD3" w:rsidRDefault="00A909AF" w:rsidP="005934B1">
      <w:pPr>
        <w:pStyle w:val="20"/>
      </w:pPr>
      <w:bookmarkStart w:id="57" w:name="_Toc530581913"/>
      <w:bookmarkEnd w:id="57"/>
      <w:r w:rsidRPr="00A56BD3">
        <w:lastRenderedPageBreak/>
        <w:t xml:space="preserve"> </w:t>
      </w:r>
      <w:bookmarkStart w:id="58" w:name="_Toc106636258"/>
      <w:r w:rsidR="001F6391" w:rsidRPr="00A56BD3">
        <w:t>Check the created menu</w:t>
      </w:r>
      <w:bookmarkEnd w:id="58"/>
    </w:p>
    <w:p w:rsidR="00BE757E" w:rsidRPr="00A56BD3" w:rsidRDefault="00BE757E" w:rsidP="00BE757E">
      <w:pPr>
        <w:ind w:left="360" w:hangingChars="150" w:hanging="360"/>
        <w:rPr>
          <w:rFonts w:asciiTheme="majorHAnsi" w:eastAsia="ＭＳ Ｐゴシック" w:hAnsiTheme="majorHAnsi" w:cstheme="majorHAnsi"/>
          <w:szCs w:val="21"/>
        </w:rPr>
      </w:pPr>
      <w:r w:rsidRPr="00A56BD3">
        <w:rPr>
          <w:rFonts w:asciiTheme="majorHAnsi" w:eastAsia="ＭＳ Ｐゴシック" w:hAnsiTheme="majorHAnsi" w:cstheme="majorHAnsi"/>
          <w:sz w:val="24"/>
        </w:rPr>
        <w:t xml:space="preserve">  </w:t>
      </w:r>
      <w:r w:rsidRPr="00A56BD3">
        <w:rPr>
          <w:rFonts w:asciiTheme="majorHAnsi" w:eastAsia="ＭＳ Ｐゴシック" w:hAnsiTheme="majorHAnsi" w:cstheme="majorHAnsi"/>
          <w:szCs w:val="21"/>
        </w:rPr>
        <w:t xml:space="preserve"> "Menu Creation" menu group &gt; "Menu definition/creation" menu&gt; "Menu creation information" tab&gt; "Basic information" frame.</w:t>
      </w:r>
    </w:p>
    <w:p w:rsidR="001F6391" w:rsidRPr="00A56BD3" w:rsidRDefault="00BE757E" w:rsidP="00BE757E">
      <w:pPr>
        <w:ind w:leftChars="150" w:left="315"/>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This section explains the menus (parameter sheets/data sheets) in pattern 1~5 below. They are created according to the values selected in the "Basic Information" frame.</w:t>
      </w:r>
    </w:p>
    <w:p w:rsidR="00BE757E" w:rsidRPr="00A56BD3" w:rsidRDefault="00BE757E" w:rsidP="00BE09A1">
      <w:pPr>
        <w:pStyle w:val="a8"/>
        <w:numPr>
          <w:ilvl w:val="0"/>
          <w:numId w:val="3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Data sheet</w:t>
      </w:r>
    </w:p>
    <w:p w:rsidR="00BE757E" w:rsidRPr="00A56BD3" w:rsidRDefault="00BE757E" w:rsidP="00BE09A1">
      <w:pPr>
        <w:pStyle w:val="a8"/>
        <w:numPr>
          <w:ilvl w:val="0"/>
          <w:numId w:val="33"/>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BE757E" w:rsidRPr="00A56BD3" w:rsidRDefault="00BE757E" w:rsidP="00BE09A1">
      <w:pPr>
        <w:pStyle w:val="a8"/>
        <w:numPr>
          <w:ilvl w:val="0"/>
          <w:numId w:val="3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(with operation)</w:t>
      </w:r>
    </w:p>
    <w:p w:rsidR="00062866" w:rsidRPr="00A56BD3" w:rsidRDefault="00062866" w:rsidP="00BE09A1">
      <w:pPr>
        <w:pStyle w:val="a8"/>
        <w:numPr>
          <w:ilvl w:val="0"/>
          <w:numId w:val="33"/>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BE09A1">
      <w:pPr>
        <w:pStyle w:val="a8"/>
        <w:numPr>
          <w:ilvl w:val="0"/>
          <w:numId w:val="33"/>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BE09A1">
      <w:pPr>
        <w:pStyle w:val="a8"/>
        <w:numPr>
          <w:ilvl w:val="0"/>
          <w:numId w:val="33"/>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62866" w:rsidP="00062866">
      <w:pPr>
        <w:pStyle w:val="a8"/>
        <w:ind w:leftChars="0" w:left="1365"/>
        <w:rPr>
          <w:rFonts w:asciiTheme="majorHAnsi" w:eastAsia="ＭＳ Ｐゴシック" w:hAnsiTheme="majorHAnsi" w:cstheme="majorHAnsi"/>
        </w:rPr>
      </w:pPr>
      <w:r w:rsidRPr="00A56BD3">
        <w:rPr>
          <w:rFonts w:asciiTheme="majorHAnsi" w:eastAsia="ＭＳ Ｐゴシック" w:hAnsiTheme="majorHAnsi" w:cstheme="majorHAnsi"/>
        </w:rPr>
        <w:t xml:space="preserve"> </w:t>
      </w:r>
    </w:p>
    <w:p w:rsidR="00BE757E" w:rsidRPr="00A56BD3" w:rsidRDefault="00BE757E" w:rsidP="00BE09A1">
      <w:pPr>
        <w:pStyle w:val="a8"/>
        <w:numPr>
          <w:ilvl w:val="0"/>
          <w:numId w:val="3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(with host/operation)</w:t>
      </w:r>
    </w:p>
    <w:p w:rsidR="00062866" w:rsidRPr="00A56BD3" w:rsidRDefault="00062866" w:rsidP="00BE09A1">
      <w:pPr>
        <w:pStyle w:val="a8"/>
        <w:numPr>
          <w:ilvl w:val="0"/>
          <w:numId w:val="34"/>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BE09A1">
      <w:pPr>
        <w:pStyle w:val="a8"/>
        <w:numPr>
          <w:ilvl w:val="0"/>
          <w:numId w:val="34"/>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BE09A1">
      <w:pPr>
        <w:pStyle w:val="a8"/>
        <w:numPr>
          <w:ilvl w:val="0"/>
          <w:numId w:val="34"/>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62866" w:rsidP="00062866">
      <w:pPr>
        <w:pStyle w:val="a8"/>
        <w:ind w:leftChars="0" w:left="1365"/>
        <w:rPr>
          <w:rFonts w:asciiTheme="majorHAnsi" w:eastAsia="ＭＳ Ｐゴシック" w:hAnsiTheme="majorHAnsi" w:cstheme="majorHAnsi"/>
        </w:rPr>
      </w:pPr>
    </w:p>
    <w:p w:rsidR="00BE757E" w:rsidRPr="00A56BD3" w:rsidRDefault="00BE757E" w:rsidP="00BE09A1">
      <w:pPr>
        <w:pStyle w:val="a8"/>
        <w:numPr>
          <w:ilvl w:val="0"/>
          <w:numId w:val="3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(with host/operation) &amp; Create as host group menu</w:t>
      </w:r>
    </w:p>
    <w:p w:rsidR="00062866" w:rsidRPr="00A56BD3" w:rsidRDefault="00062866" w:rsidP="00BE09A1">
      <w:pPr>
        <w:pStyle w:val="a8"/>
        <w:numPr>
          <w:ilvl w:val="0"/>
          <w:numId w:val="35"/>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BE09A1">
      <w:pPr>
        <w:pStyle w:val="a8"/>
        <w:numPr>
          <w:ilvl w:val="0"/>
          <w:numId w:val="35"/>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BE09A1">
      <w:pPr>
        <w:pStyle w:val="a8"/>
        <w:numPr>
          <w:ilvl w:val="0"/>
          <w:numId w:val="35"/>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62866" w:rsidP="00062866">
      <w:pPr>
        <w:pStyle w:val="a8"/>
        <w:ind w:leftChars="0" w:left="945"/>
        <w:rPr>
          <w:rFonts w:asciiTheme="majorHAnsi" w:eastAsia="ＭＳ Ｐゴシック" w:hAnsiTheme="majorHAnsi" w:cstheme="majorHAnsi"/>
        </w:rPr>
      </w:pPr>
    </w:p>
    <w:p w:rsidR="00BE757E" w:rsidRPr="00A56BD3" w:rsidRDefault="00BE757E" w:rsidP="00BE09A1">
      <w:pPr>
        <w:pStyle w:val="a8"/>
        <w:numPr>
          <w:ilvl w:val="0"/>
          <w:numId w:val="3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Parameter sheet &amp; Create as vertical menu</w:t>
      </w:r>
    </w:p>
    <w:p w:rsidR="00062866" w:rsidRPr="00A56BD3" w:rsidRDefault="00062866" w:rsidP="00BE09A1">
      <w:pPr>
        <w:pStyle w:val="a8"/>
        <w:numPr>
          <w:ilvl w:val="0"/>
          <w:numId w:val="36"/>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input</w:t>
      </w:r>
    </w:p>
    <w:p w:rsidR="00062866" w:rsidRPr="00A56BD3" w:rsidRDefault="00062866" w:rsidP="00BE09A1">
      <w:pPr>
        <w:pStyle w:val="a8"/>
        <w:numPr>
          <w:ilvl w:val="0"/>
          <w:numId w:val="36"/>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substitution value automatic registration</w:t>
      </w:r>
    </w:p>
    <w:p w:rsidR="00062866" w:rsidRPr="00A56BD3" w:rsidRDefault="00062866" w:rsidP="00BE09A1">
      <w:pPr>
        <w:pStyle w:val="a8"/>
        <w:numPr>
          <w:ilvl w:val="0"/>
          <w:numId w:val="36"/>
        </w:numPr>
        <w:ind w:leftChars="0"/>
        <w:rPr>
          <w:rFonts w:asciiTheme="majorHAnsi" w:eastAsia="ＭＳ Ｐゴシック" w:hAnsiTheme="majorHAnsi" w:cstheme="majorHAnsi"/>
        </w:rPr>
      </w:pPr>
      <w:r w:rsidRPr="00A56BD3">
        <w:rPr>
          <w:rFonts w:asciiTheme="majorHAnsi" w:eastAsia="ＭＳ Ｐゴシック" w:hAnsiTheme="majorHAnsi" w:cstheme="majorHAnsi"/>
        </w:rPr>
        <w:t>Menu group for reference</w:t>
      </w:r>
    </w:p>
    <w:p w:rsidR="00062866" w:rsidRPr="00A56BD3" w:rsidRDefault="000A4388" w:rsidP="00530F3F">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192768" behindDoc="0" locked="0" layoutInCell="1" allowOverlap="1" wp14:anchorId="15A55BC1" wp14:editId="03BDBFE7">
            <wp:simplePos x="0" y="0"/>
            <wp:positionH relativeFrom="margin">
              <wp:align>right</wp:align>
            </wp:positionH>
            <wp:positionV relativeFrom="paragraph">
              <wp:posOffset>137795</wp:posOffset>
            </wp:positionV>
            <wp:extent cx="5985510" cy="3067050"/>
            <wp:effectExtent l="0" t="0" r="0" b="0"/>
            <wp:wrapNone/>
            <wp:docPr id="47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5"/>
                    <a:stretch>
                      <a:fillRect/>
                    </a:stretch>
                  </pic:blipFill>
                  <pic:spPr>
                    <a:xfrm>
                      <a:off x="0" y="0"/>
                      <a:ext cx="5985510" cy="3067050"/>
                    </a:xfrm>
                    <a:prstGeom prst="rect">
                      <a:avLst/>
                    </a:prstGeom>
                  </pic:spPr>
                </pic:pic>
              </a:graphicData>
            </a:graphic>
            <wp14:sizeRelH relativeFrom="margin">
              <wp14:pctWidth>0</wp14:pctWidth>
            </wp14:sizeRelH>
            <wp14:sizeRelV relativeFrom="margin">
              <wp14:pctHeight>0</wp14:pctHeight>
            </wp14:sizeRelV>
          </wp:anchor>
        </w:drawing>
      </w: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0A4388" w:rsidP="00530F3F">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93792" behindDoc="0" locked="0" layoutInCell="1" allowOverlap="1" wp14:anchorId="06DAA92E" wp14:editId="0D98FB64">
                <wp:simplePos x="0" y="0"/>
                <wp:positionH relativeFrom="margin">
                  <wp:align>right</wp:align>
                </wp:positionH>
                <wp:positionV relativeFrom="paragraph">
                  <wp:posOffset>11430</wp:posOffset>
                </wp:positionV>
                <wp:extent cx="1085850" cy="1571625"/>
                <wp:effectExtent l="0" t="0" r="19050" b="28575"/>
                <wp:wrapNone/>
                <wp:docPr id="471" name="正方形/長方形 9"/>
                <wp:cNvGraphicFramePr/>
                <a:graphic xmlns:a="http://schemas.openxmlformats.org/drawingml/2006/main">
                  <a:graphicData uri="http://schemas.microsoft.com/office/word/2010/wordprocessingShape">
                    <wps:wsp>
                      <wps:cNvSpPr/>
                      <wps:spPr>
                        <a:xfrm>
                          <a:off x="0" y="0"/>
                          <a:ext cx="1085850" cy="15716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3F111" id="正方形/長方形 9" o:spid="_x0000_s1026" style="position:absolute;left:0;text-align:left;margin-left:34.3pt;margin-top:.9pt;width:85.5pt;height:123.75pt;z-index:25219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" filled="f" strokecolor="red" strokeweight="2pt">
                <v:stroke joinstyle="round"/>
                <w10:wrap anchorx="margin"/>
              </v:rect>
            </w:pict>
          </mc:Fallback>
        </mc:AlternateContent>
      </w: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530F3F" w:rsidRPr="00A56BD3" w:rsidRDefault="00530F3F" w:rsidP="00530F3F">
      <w:pPr>
        <w:rPr>
          <w:rFonts w:asciiTheme="majorHAnsi" w:eastAsia="ＭＳ Ｐゴシック" w:hAnsiTheme="majorHAnsi" w:cstheme="majorHAnsi"/>
        </w:rPr>
      </w:pPr>
    </w:p>
    <w:p w:rsidR="000A4388" w:rsidRPr="00A56BD3" w:rsidRDefault="00530F3F" w:rsidP="00530F3F">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w:t>
      </w:r>
    </w:p>
    <w:p w:rsidR="000A4388" w:rsidRPr="00A56BD3" w:rsidRDefault="000A4388" w:rsidP="00530F3F">
      <w:pPr>
        <w:rPr>
          <w:rFonts w:asciiTheme="majorHAnsi" w:eastAsia="ＭＳ Ｐゴシック" w:hAnsiTheme="majorHAnsi" w:cstheme="majorHAnsi"/>
          <w:b/>
        </w:rPr>
      </w:pPr>
    </w:p>
    <w:p w:rsidR="000A4388" w:rsidRPr="00A56BD3" w:rsidRDefault="000A4388" w:rsidP="00530F3F">
      <w:pPr>
        <w:rPr>
          <w:rFonts w:asciiTheme="majorHAnsi" w:eastAsia="ＭＳ Ｐゴシック" w:hAnsiTheme="majorHAnsi" w:cstheme="majorHAnsi"/>
          <w:b/>
        </w:rPr>
      </w:pPr>
    </w:p>
    <w:p w:rsidR="00530F3F" w:rsidRPr="00A56BD3" w:rsidRDefault="00530F3F" w:rsidP="00564B5C">
      <w:pPr>
        <w:ind w:firstLineChars="700" w:firstLine="1476"/>
        <w:rPr>
          <w:rFonts w:asciiTheme="majorHAnsi" w:eastAsia="ＭＳ Ｐゴシック" w:hAnsiTheme="majorHAnsi" w:cstheme="majorHAnsi"/>
          <w:b/>
        </w:rPr>
      </w:pPr>
      <w:r w:rsidRPr="00A56BD3">
        <w:rPr>
          <w:rFonts w:asciiTheme="majorHAnsi" w:eastAsia="ＭＳ Ｐゴシック" w:hAnsiTheme="majorHAnsi" w:cstheme="majorHAnsi"/>
          <w:b/>
        </w:rPr>
        <w:t>Figure 5.7-1 Selection of "Basic Information" frame</w:t>
      </w:r>
    </w:p>
    <w:p w:rsidR="000A4388" w:rsidRPr="00A56BD3" w:rsidRDefault="000A4388" w:rsidP="000A4388">
      <w:pPr>
        <w:ind w:firstLineChars="500" w:firstLine="1054"/>
        <w:rPr>
          <w:rFonts w:asciiTheme="majorHAnsi" w:eastAsia="ＭＳ Ｐゴシック" w:hAnsiTheme="majorHAnsi" w:cstheme="majorHAnsi"/>
          <w:b/>
        </w:rPr>
      </w:pPr>
    </w:p>
    <w:p w:rsidR="001F6391" w:rsidRPr="00A56BD3" w:rsidRDefault="001F6391" w:rsidP="001F6391">
      <w:pPr>
        <w:rPr>
          <w:rFonts w:asciiTheme="majorHAnsi" w:eastAsia="ＭＳ Ｐゴシック" w:hAnsiTheme="majorHAnsi" w:cstheme="majorHAnsi"/>
          <w:szCs w:val="21"/>
        </w:rPr>
      </w:pPr>
    </w:p>
    <w:p w:rsidR="006F29E3" w:rsidRPr="00A56BD3" w:rsidRDefault="006F29E3" w:rsidP="00BE09A1">
      <w:pPr>
        <w:pStyle w:val="a8"/>
        <w:numPr>
          <w:ilvl w:val="0"/>
          <w:numId w:val="37"/>
        </w:numPr>
        <w:ind w:leftChars="0"/>
        <w:rPr>
          <w:rFonts w:asciiTheme="majorHAnsi" w:eastAsia="ＭＳ Ｐゴシック" w:hAnsiTheme="majorHAnsi" w:cstheme="majorHAnsi"/>
        </w:rPr>
      </w:pPr>
      <w:r w:rsidRPr="00A56BD3">
        <w:rPr>
          <w:rFonts w:asciiTheme="majorHAnsi" w:eastAsia="ＭＳ Ｐゴシック" w:hAnsiTheme="majorHAnsi" w:cstheme="majorHAnsi"/>
        </w:rPr>
        <w:lastRenderedPageBreak/>
        <w:t>If "Data sheet" is selected in the "Creation target" column</w:t>
      </w:r>
    </w:p>
    <w:p w:rsidR="006F29E3" w:rsidRPr="00A56BD3" w:rsidRDefault="006F29E3" w:rsidP="006F29E3">
      <w:pPr>
        <w:rPr>
          <w:rFonts w:asciiTheme="majorHAnsi" w:eastAsia="ＭＳ Ｐゴシック" w:hAnsiTheme="majorHAnsi" w:cstheme="majorHAnsi"/>
        </w:rPr>
      </w:pPr>
      <w:r w:rsidRPr="00A56BD3">
        <w:rPr>
          <w:rFonts w:asciiTheme="majorHAnsi" w:eastAsia="ＭＳ Ｐゴシック" w:hAnsiTheme="majorHAnsi" w:cstheme="majorHAnsi"/>
        </w:rPr>
        <w:t>If "Data sheet" is selected in the "Creation target" column of the "Menu definition/create menu" (or Menu definition list" menu) when the user is creating a menu, a data sheet will also be created.</w:t>
      </w:r>
    </w:p>
    <w:p w:rsidR="006F29E3" w:rsidRPr="00A56BD3" w:rsidRDefault="00687CB3" w:rsidP="006F29E3">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97888" behindDoc="0" locked="0" layoutInCell="1" allowOverlap="1" wp14:anchorId="1C4EF4A7" wp14:editId="1C0C62F1">
                <wp:simplePos x="0" y="0"/>
                <wp:positionH relativeFrom="margin">
                  <wp:posOffset>4566920</wp:posOffset>
                </wp:positionH>
                <wp:positionV relativeFrom="paragraph">
                  <wp:posOffset>1734185</wp:posOffset>
                </wp:positionV>
                <wp:extent cx="638175" cy="180975"/>
                <wp:effectExtent l="0" t="0" r="28575" b="28575"/>
                <wp:wrapNone/>
                <wp:docPr id="476" name="正方形/長方形 9"/>
                <wp:cNvGraphicFramePr/>
                <a:graphic xmlns:a="http://schemas.openxmlformats.org/drawingml/2006/main">
                  <a:graphicData uri="http://schemas.microsoft.com/office/word/2010/wordprocessingShape">
                    <wps:wsp>
                      <wps:cNvSpPr/>
                      <wps:spPr>
                        <a:xfrm>
                          <a:off x="0" y="0"/>
                          <a:ext cx="638175" cy="1809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829A1" id="正方形/長方形 9" o:spid="_x0000_s1026" style="position:absolute;left:0;text-align:left;margin-left:359.6pt;margin-top:136.55pt;width:50.25pt;height:14.2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" filled="f" strokecolor="red" strokeweight="2pt">
                <v:stroke joinstyle="round"/>
                <w10:wrap anchorx="margin"/>
              </v:rect>
            </w:pict>
          </mc:Fallback>
        </mc:AlternateContent>
      </w:r>
      <w:r w:rsidRPr="00A56BD3">
        <w:rPr>
          <w:rFonts w:asciiTheme="majorHAnsi" w:hAnsiTheme="majorHAnsi" w:cstheme="majorHAnsi"/>
          <w:noProof/>
        </w:rPr>
        <mc:AlternateContent>
          <mc:Choice Requires="wps">
            <w:drawing>
              <wp:anchor distT="0" distB="0" distL="114300" distR="114300" simplePos="0" relativeHeight="252195840" behindDoc="0" locked="0" layoutInCell="1" allowOverlap="1" wp14:anchorId="19C050AE" wp14:editId="01E3D6EA">
                <wp:simplePos x="0" y="0"/>
                <wp:positionH relativeFrom="margin">
                  <wp:posOffset>4547870</wp:posOffset>
                </wp:positionH>
                <wp:positionV relativeFrom="paragraph">
                  <wp:posOffset>1067435</wp:posOffset>
                </wp:positionV>
                <wp:extent cx="1085850" cy="428625"/>
                <wp:effectExtent l="0" t="0" r="19050" b="28575"/>
                <wp:wrapNone/>
                <wp:docPr id="475" name="正方形/長方形 9"/>
                <wp:cNvGraphicFramePr/>
                <a:graphic xmlns:a="http://schemas.openxmlformats.org/drawingml/2006/main">
                  <a:graphicData uri="http://schemas.microsoft.com/office/word/2010/wordprocessingShape">
                    <wps:wsp>
                      <wps:cNvSpPr/>
                      <wps:spPr>
                        <a:xfrm>
                          <a:off x="0" y="0"/>
                          <a:ext cx="1085850" cy="4286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FFACB" id="正方形/長方形 9" o:spid="_x0000_s1026" style="position:absolute;left:0;text-align:left;margin-left:358.1pt;margin-top:84.05pt;width:85.5pt;height:33.7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" filled="f" strokecolor="red" strokeweight="2pt">
                <v:stroke joinstyle="round"/>
                <w10:wrap anchorx="margin"/>
              </v:rect>
            </w:pict>
          </mc:Fallback>
        </mc:AlternateContent>
      </w:r>
      <w:r w:rsidRPr="00A56BD3">
        <w:rPr>
          <w:rFonts w:asciiTheme="majorHAnsi" w:hAnsiTheme="majorHAnsi" w:cstheme="majorHAnsi"/>
          <w:noProof/>
        </w:rPr>
        <w:drawing>
          <wp:inline distT="0" distB="0" distL="0" distR="0" wp14:anchorId="496421FF" wp14:editId="21791199">
            <wp:extent cx="5619750" cy="2485659"/>
            <wp:effectExtent l="0" t="0" r="0" b="0"/>
            <wp:docPr id="47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36"/>
                    <a:stretch>
                      <a:fillRect/>
                    </a:stretch>
                  </pic:blipFill>
                  <pic:spPr>
                    <a:xfrm>
                      <a:off x="0" y="0"/>
                      <a:ext cx="5619750" cy="2485659"/>
                    </a:xfrm>
                    <a:prstGeom prst="rect">
                      <a:avLst/>
                    </a:prstGeom>
                  </pic:spPr>
                </pic:pic>
              </a:graphicData>
            </a:graphic>
          </wp:inline>
        </w:drawing>
      </w:r>
    </w:p>
    <w:p w:rsidR="006F29E3" w:rsidRPr="00A56BD3" w:rsidRDefault="006F29E3" w:rsidP="006F29E3">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5.7-2 Data sheet creation</w:t>
      </w:r>
    </w:p>
    <w:p w:rsidR="006F29E3" w:rsidRPr="00A56BD3" w:rsidRDefault="006F29E3" w:rsidP="006F29E3">
      <w:pPr>
        <w:rPr>
          <w:rFonts w:asciiTheme="majorHAnsi" w:eastAsia="ＭＳ Ｐゴシック" w:hAnsiTheme="majorHAnsi" w:cstheme="majorHAnsi"/>
        </w:rPr>
      </w:pPr>
    </w:p>
    <w:p w:rsidR="006F29E3" w:rsidRPr="00A56BD3" w:rsidRDefault="006F29E3" w:rsidP="006F29E3">
      <w:pPr>
        <w:rPr>
          <w:rFonts w:asciiTheme="majorHAnsi" w:eastAsia="ＭＳ Ｐゴシック" w:hAnsiTheme="majorHAnsi" w:cstheme="majorHAnsi"/>
        </w:rPr>
      </w:pPr>
      <w:r w:rsidRPr="00A56BD3">
        <w:rPr>
          <w:rFonts w:asciiTheme="majorHAnsi" w:eastAsia="ＭＳ Ｐゴシック" w:hAnsiTheme="majorHAnsi" w:cstheme="majorHAnsi"/>
        </w:rPr>
        <w:t>Check that a datasheet has been added to the menu group specified in the "Input (menu group)" field.</w:t>
      </w:r>
    </w:p>
    <w:p w:rsidR="006F29E3" w:rsidRPr="00A56BD3" w:rsidRDefault="008A77A2" w:rsidP="006F29E3">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199936" behindDoc="0" locked="0" layoutInCell="1" allowOverlap="1" wp14:anchorId="338A8446" wp14:editId="64014247">
                <wp:simplePos x="0" y="0"/>
                <wp:positionH relativeFrom="margin">
                  <wp:posOffset>3357245</wp:posOffset>
                </wp:positionH>
                <wp:positionV relativeFrom="paragraph">
                  <wp:posOffset>2409190</wp:posOffset>
                </wp:positionV>
                <wp:extent cx="762000" cy="685800"/>
                <wp:effectExtent l="0" t="0" r="19050" b="19050"/>
                <wp:wrapNone/>
                <wp:docPr id="479" name="正方形/長方形 9"/>
                <wp:cNvGraphicFramePr/>
                <a:graphic xmlns:a="http://schemas.openxmlformats.org/drawingml/2006/main">
                  <a:graphicData uri="http://schemas.microsoft.com/office/word/2010/wordprocessingShape">
                    <wps:wsp>
                      <wps:cNvSpPr/>
                      <wps:spPr>
                        <a:xfrm>
                          <a:off x="0" y="0"/>
                          <a:ext cx="762000" cy="68580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3A1AB" id="正方形/長方形 9" o:spid="_x0000_s1026" style="position:absolute;left:0;text-align:left;margin-left:264.35pt;margin-top:189.7pt;width:60pt;height:54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" filled="f" strokecolor="red" strokeweight="2pt">
                <v:stroke joinstyle="round"/>
                <w10:wrap anchorx="margin"/>
              </v:rect>
            </w:pict>
          </mc:Fallback>
        </mc:AlternateContent>
      </w:r>
      <w:r w:rsidRPr="00A56BD3">
        <w:rPr>
          <w:rFonts w:asciiTheme="majorHAnsi" w:hAnsiTheme="majorHAnsi" w:cstheme="majorHAnsi"/>
          <w:noProof/>
        </w:rPr>
        <w:drawing>
          <wp:inline distT="0" distB="0" distL="0" distR="0" wp14:anchorId="39EA5CFC" wp14:editId="20E0A1FA">
            <wp:extent cx="5638800" cy="3256915"/>
            <wp:effectExtent l="0" t="0" r="0" b="635"/>
            <wp:docPr id="47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7"/>
                    <a:stretch>
                      <a:fillRect/>
                    </a:stretch>
                  </pic:blipFill>
                  <pic:spPr>
                    <a:xfrm>
                      <a:off x="0" y="0"/>
                      <a:ext cx="5654612" cy="3266048"/>
                    </a:xfrm>
                    <a:prstGeom prst="rect">
                      <a:avLst/>
                    </a:prstGeom>
                  </pic:spPr>
                </pic:pic>
              </a:graphicData>
            </a:graphic>
          </wp:inline>
        </w:drawing>
      </w:r>
    </w:p>
    <w:p w:rsidR="006F29E3" w:rsidRPr="00A56BD3" w:rsidRDefault="006F29E3" w:rsidP="00EB2BA8">
      <w:pPr>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5.7-3 Menu group for input</w:t>
      </w:r>
    </w:p>
    <w:p w:rsidR="006F29E3" w:rsidRPr="00A56BD3" w:rsidRDefault="006F29E3" w:rsidP="006F29E3">
      <w:pPr>
        <w:rPr>
          <w:rFonts w:asciiTheme="majorHAnsi" w:eastAsia="ＭＳ Ｐゴシック" w:hAnsiTheme="majorHAnsi" w:cstheme="majorHAnsi"/>
        </w:rPr>
      </w:pPr>
    </w:p>
    <w:p w:rsidR="006F29E3" w:rsidRPr="00A56BD3" w:rsidRDefault="00684615" w:rsidP="00BE09A1">
      <w:pPr>
        <w:pStyle w:val="a8"/>
        <w:numPr>
          <w:ilvl w:val="0"/>
          <w:numId w:val="38"/>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input</w:t>
      </w:r>
    </w:p>
    <w:p w:rsidR="00684615" w:rsidRPr="00A56BD3" w:rsidRDefault="00684615" w:rsidP="00684615">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A data sheet that can be maintained (register/update/abolition/restore) will be created.</w:t>
      </w:r>
    </w:p>
    <w:p w:rsidR="00684615" w:rsidRPr="00A56BD3" w:rsidRDefault="00684615"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8A77A2" w:rsidRPr="00A56BD3" w:rsidRDefault="008A77A2" w:rsidP="00684615">
      <w:pPr>
        <w:pStyle w:val="a8"/>
        <w:ind w:leftChars="0" w:left="465"/>
        <w:rPr>
          <w:rFonts w:asciiTheme="majorHAnsi" w:eastAsia="ＭＳ Ｐゴシック" w:hAnsiTheme="majorHAnsi" w:cstheme="majorHAnsi"/>
        </w:rPr>
      </w:pPr>
    </w:p>
    <w:p w:rsidR="00717FE0" w:rsidRPr="00A56BD3" w:rsidRDefault="00717FE0" w:rsidP="00717FE0">
      <w:pPr>
        <w:pStyle w:val="a8"/>
        <w:ind w:leftChars="0" w:left="465"/>
        <w:rPr>
          <w:rFonts w:asciiTheme="majorHAnsi" w:hAnsiTheme="majorHAnsi" w:cstheme="majorHAnsi"/>
          <w:noProof/>
        </w:rPr>
      </w:pPr>
    </w:p>
    <w:p w:rsidR="008A77A2" w:rsidRPr="00A56BD3" w:rsidRDefault="00717FE0" w:rsidP="00717FE0">
      <w:pPr>
        <w:pStyle w:val="a8"/>
        <w:ind w:leftChars="0" w:left="465"/>
        <w:rPr>
          <w:rFonts w:asciiTheme="majorHAnsi" w:eastAsia="ＭＳ Ｐゴシック" w:hAnsiTheme="majorHAnsi" w:cstheme="majorHAnsi"/>
        </w:rPr>
      </w:pPr>
      <w:r w:rsidRPr="00A56BD3">
        <w:rPr>
          <w:rFonts w:asciiTheme="majorHAnsi" w:hAnsiTheme="majorHAnsi" w:cstheme="majorHAnsi"/>
          <w:noProof/>
        </w:rPr>
        <w:lastRenderedPageBreak/>
        <w:drawing>
          <wp:inline distT="0" distB="0" distL="0" distR="0" wp14:anchorId="6D7F10B6" wp14:editId="68142F9B">
            <wp:extent cx="5589504" cy="1752600"/>
            <wp:effectExtent l="0" t="0" r="0" b="0"/>
            <wp:docPr id="480"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2419" cy="1778598"/>
                    </a:xfrm>
                    <a:prstGeom prst="rect">
                      <a:avLst/>
                    </a:prstGeom>
                    <a:noFill/>
                    <a:extLst/>
                  </pic:spPr>
                </pic:pic>
              </a:graphicData>
            </a:graphic>
          </wp:inline>
        </w:drawing>
      </w:r>
    </w:p>
    <w:p w:rsidR="00684615" w:rsidRPr="00A56BD3" w:rsidRDefault="00684615" w:rsidP="00684615">
      <w:pPr>
        <w:pStyle w:val="a8"/>
        <w:ind w:leftChars="0" w:left="465"/>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Figure 5.7-4 Data sheet created under menu group for input</w:t>
      </w:r>
    </w:p>
    <w:p w:rsidR="00684615" w:rsidRPr="00A56BD3" w:rsidRDefault="00684615" w:rsidP="006168E7">
      <w:pPr>
        <w:rPr>
          <w:rFonts w:asciiTheme="majorHAnsi" w:eastAsia="ＭＳ Ｐゴシック" w:hAnsiTheme="majorHAnsi" w:cstheme="majorHAnsi"/>
        </w:rPr>
      </w:pPr>
    </w:p>
    <w:p w:rsidR="00555300" w:rsidRPr="00A56BD3" w:rsidRDefault="00555300" w:rsidP="00555300">
      <w:pPr>
        <w:pStyle w:val="a8"/>
        <w:ind w:leftChars="0" w:left="465"/>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The datasheet is not linked to a specific host/operation, so host/operation items will not be displayed.</w:t>
      </w:r>
    </w:p>
    <w:p w:rsidR="00684615" w:rsidRPr="00A56BD3" w:rsidRDefault="00684615" w:rsidP="00684615">
      <w:pPr>
        <w:pStyle w:val="a8"/>
        <w:ind w:leftChars="0" w:left="465"/>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Data sheets will not be created for the "For substitution value automatic registration" and "For reference" menu groups.</w:t>
      </w:r>
    </w:p>
    <w:p w:rsidR="00684615" w:rsidRPr="00A56BD3" w:rsidRDefault="00684615" w:rsidP="00684615">
      <w:pPr>
        <w:pStyle w:val="a8"/>
        <w:ind w:leftChars="0" w:left="465"/>
        <w:rPr>
          <w:rFonts w:asciiTheme="majorHAnsi" w:eastAsia="ＭＳ Ｐゴシック" w:hAnsiTheme="majorHAnsi" w:cstheme="majorHAnsi"/>
        </w:rPr>
      </w:pPr>
    </w:p>
    <w:p w:rsidR="00555300" w:rsidRPr="00A56BD3" w:rsidRDefault="00CB3F66" w:rsidP="00BE09A1">
      <w:pPr>
        <w:pStyle w:val="a8"/>
        <w:numPr>
          <w:ilvl w:val="0"/>
          <w:numId w:val="37"/>
        </w:numPr>
        <w:ind w:leftChars="0"/>
        <w:rPr>
          <w:rFonts w:asciiTheme="majorHAnsi" w:eastAsia="ＭＳ Ｐゴシック" w:hAnsiTheme="majorHAnsi" w:cstheme="majorHAnsi"/>
        </w:rPr>
      </w:pPr>
      <w:r w:rsidRPr="00A56BD3">
        <w:rPr>
          <w:rFonts w:asciiTheme="majorHAnsi" w:eastAsia="ＭＳ Ｐゴシック" w:hAnsiTheme="majorHAnsi" w:cstheme="majorHAnsi"/>
        </w:rPr>
        <w:t>If "Parameter sheet(with operation)" is selected in the "Creation target" column</w:t>
      </w:r>
    </w:p>
    <w:p w:rsidR="00146094" w:rsidRPr="00A56BD3" w:rsidRDefault="00CB3F66" w:rsidP="00146094">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creating a menu (parameter sheet/ datasheet), if "Parameter sheet (with operation)" is selected in the "Creation target" column of the "Menu definition/create" menu (or "Menu definition list" menu), a parameter sheet for each operation will be created.</w:t>
      </w:r>
    </w:p>
    <w:p w:rsidR="00CB3F66" w:rsidRPr="00A56BD3" w:rsidRDefault="00146094" w:rsidP="00146094">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01984" behindDoc="0" locked="0" layoutInCell="1" allowOverlap="1" wp14:anchorId="769DA950" wp14:editId="5FE34C5C">
            <wp:simplePos x="0" y="0"/>
            <wp:positionH relativeFrom="column">
              <wp:posOffset>209550</wp:posOffset>
            </wp:positionH>
            <wp:positionV relativeFrom="paragraph">
              <wp:posOffset>-465</wp:posOffset>
            </wp:positionV>
            <wp:extent cx="5656421" cy="2028826"/>
            <wp:effectExtent l="0" t="0" r="1905" b="0"/>
            <wp:wrapNone/>
            <wp:docPr id="483"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pic:cNvPicPr>
                      <a:picLocks noChangeAspect="1"/>
                    </pic:cNvPicPr>
                  </pic:nvPicPr>
                  <pic:blipFill>
                    <a:blip r:embed="rId39"/>
                    <a:stretch>
                      <a:fillRect/>
                    </a:stretch>
                  </pic:blipFill>
                  <pic:spPr>
                    <a:xfrm>
                      <a:off x="0" y="0"/>
                      <a:ext cx="5656421" cy="2028826"/>
                    </a:xfrm>
                    <a:prstGeom prst="rect">
                      <a:avLst/>
                    </a:prstGeom>
                  </pic:spPr>
                </pic:pic>
              </a:graphicData>
            </a:graphic>
          </wp:anchor>
        </w:drawing>
      </w: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146094" w:rsidP="00CB3F66">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03008" behindDoc="0" locked="0" layoutInCell="1" allowOverlap="1" wp14:anchorId="4D35303A" wp14:editId="2DF55451">
                <wp:simplePos x="0" y="0"/>
                <wp:positionH relativeFrom="column">
                  <wp:posOffset>4817745</wp:posOffset>
                </wp:positionH>
                <wp:positionV relativeFrom="paragraph">
                  <wp:posOffset>139870</wp:posOffset>
                </wp:positionV>
                <wp:extent cx="1057275" cy="323850"/>
                <wp:effectExtent l="0" t="0" r="28575" b="19050"/>
                <wp:wrapNone/>
                <wp:docPr id="481" name="正方形/長方形 21"/>
                <wp:cNvGraphicFramePr/>
                <a:graphic xmlns:a="http://schemas.openxmlformats.org/drawingml/2006/main">
                  <a:graphicData uri="http://schemas.microsoft.com/office/word/2010/wordprocessingShape">
                    <wps:wsp>
                      <wps:cNvSpPr/>
                      <wps:spPr>
                        <a:xfrm>
                          <a:off x="0" y="0"/>
                          <a:ext cx="1057275" cy="323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7310AFC" id="正方形/長方形 21" o:spid="_x0000_s1026" style="position:absolute;left:0;text-align:left;margin-left:379.35pt;margin-top:11pt;width:83.25pt;height:25.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" filled="f" strokecolor="red" strokeweight="2pt">
                <v:stroke joinstyle="round"/>
              </v:rect>
            </w:pict>
          </mc:Fallback>
        </mc:AlternateContent>
      </w: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146094" w:rsidP="00CB3F66">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04032" behindDoc="0" locked="0" layoutInCell="1" allowOverlap="1" wp14:anchorId="39A3BEFB" wp14:editId="37B07AAC">
                <wp:simplePos x="0" y="0"/>
                <wp:positionH relativeFrom="column">
                  <wp:posOffset>4808220</wp:posOffset>
                </wp:positionH>
                <wp:positionV relativeFrom="paragraph">
                  <wp:posOffset>99060</wp:posOffset>
                </wp:positionV>
                <wp:extent cx="1057275" cy="323850"/>
                <wp:effectExtent l="0" t="0" r="28575" b="19050"/>
                <wp:wrapNone/>
                <wp:docPr id="482" name="正方形/長方形 22"/>
                <wp:cNvGraphicFramePr/>
                <a:graphic xmlns:a="http://schemas.openxmlformats.org/drawingml/2006/main">
                  <a:graphicData uri="http://schemas.microsoft.com/office/word/2010/wordprocessingShape">
                    <wps:wsp>
                      <wps:cNvSpPr/>
                      <wps:spPr>
                        <a:xfrm>
                          <a:off x="0" y="0"/>
                          <a:ext cx="1057275" cy="323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04E7767" id="正方形/長方形 22" o:spid="_x0000_s1026" style="position:absolute;left:0;text-align:left;margin-left:378.6pt;margin-top:7.8pt;width:83.25pt;height:25.5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" filled="f" strokecolor="red" strokeweight="2pt">
                <v:stroke joinstyle="round"/>
              </v:rect>
            </w:pict>
          </mc:Fallback>
        </mc:AlternateContent>
      </w: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rPr>
      </w:pPr>
    </w:p>
    <w:p w:rsidR="00CB3F66" w:rsidRPr="00A56BD3" w:rsidRDefault="00CB3F66" w:rsidP="00CB3F66">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Figure 5.5-7 Parameter </w:t>
      </w:r>
      <w:r w:rsidR="006168E7" w:rsidRPr="00A56BD3">
        <w:rPr>
          <w:rFonts w:asciiTheme="majorHAnsi" w:eastAsia="ＭＳ Ｐゴシック" w:hAnsiTheme="majorHAnsi" w:cstheme="majorHAnsi"/>
          <w:b/>
        </w:rPr>
        <w:t>sheet (with operation) creation</w:t>
      </w:r>
    </w:p>
    <w:p w:rsidR="00CB3F66" w:rsidRPr="00A56BD3" w:rsidRDefault="00CB3F66" w:rsidP="00CB3F66">
      <w:pPr>
        <w:rPr>
          <w:rFonts w:asciiTheme="majorHAnsi" w:eastAsia="ＭＳ Ｐゴシック" w:hAnsiTheme="majorHAnsi" w:cstheme="majorHAnsi"/>
        </w:rPr>
      </w:pPr>
      <w:r w:rsidRPr="00A56BD3">
        <w:rPr>
          <w:rFonts w:asciiTheme="majorHAnsi" w:eastAsia="ＭＳ Ｐゴシック" w:hAnsiTheme="majorHAnsi" w:cstheme="majorHAnsi"/>
        </w:rPr>
        <w:t>Check that a parameter sheet has been added to the menu group specified in the "Input (menu group)" column, "Substitution value auto list (menu group)" column and "Reference (menu group)" column.</w:t>
      </w:r>
    </w:p>
    <w:p w:rsidR="00CB3F66" w:rsidRPr="00A56BD3" w:rsidRDefault="00D47445" w:rsidP="00CB3F66">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08674B" w:rsidRPr="00A56BD3">
        <w:rPr>
          <w:rFonts w:asciiTheme="majorHAnsi" w:eastAsia="ＭＳ Ｐゴシック" w:hAnsiTheme="majorHAnsi" w:cstheme="majorHAnsi"/>
          <w:noProof/>
        </w:rPr>
        <w:drawing>
          <wp:inline distT="0" distB="0" distL="0" distR="0" wp14:anchorId="42273BA8" wp14:editId="76287BB6">
            <wp:extent cx="4219575" cy="2160270"/>
            <wp:effectExtent l="0" t="0" r="9525" b="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9663" cy="2175674"/>
                    </a:xfrm>
                    <a:prstGeom prst="rect">
                      <a:avLst/>
                    </a:prstGeom>
                  </pic:spPr>
                </pic:pic>
              </a:graphicData>
            </a:graphic>
          </wp:inline>
        </w:drawing>
      </w:r>
    </w:p>
    <w:p w:rsidR="00CB3F66" w:rsidRPr="00A56BD3" w:rsidRDefault="00D47445" w:rsidP="00D47445">
      <w:pPr>
        <w:ind w:firstLineChars="100" w:firstLine="211"/>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5.7-6 Menu group for "Input", "Substitution value automatic registration",” Reference"</w:t>
      </w:r>
    </w:p>
    <w:p w:rsidR="00085004" w:rsidRPr="00A56BD3" w:rsidRDefault="00085004" w:rsidP="00D47445">
      <w:pPr>
        <w:ind w:firstLineChars="100" w:firstLine="211"/>
        <w:rPr>
          <w:rFonts w:asciiTheme="majorHAnsi" w:eastAsia="ＭＳ Ｐゴシック" w:hAnsiTheme="majorHAnsi" w:cstheme="majorHAnsi"/>
          <w:b/>
          <w:szCs w:val="21"/>
        </w:rPr>
      </w:pPr>
    </w:p>
    <w:p w:rsidR="00CB3F66" w:rsidRPr="00A56BD3" w:rsidRDefault="00830D0F" w:rsidP="00BE09A1">
      <w:pPr>
        <w:pStyle w:val="a8"/>
        <w:numPr>
          <w:ilvl w:val="0"/>
          <w:numId w:val="39"/>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input</w:t>
      </w:r>
    </w:p>
    <w:p w:rsidR="00BB502A" w:rsidRPr="00A56BD3" w:rsidRDefault="00BB4A12" w:rsidP="00BB502A">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09152" behindDoc="0" locked="0" layoutInCell="1" allowOverlap="1" wp14:anchorId="04D9F93E" wp14:editId="4C8FF6D9">
            <wp:simplePos x="0" y="0"/>
            <wp:positionH relativeFrom="margin">
              <wp:posOffset>290195</wp:posOffset>
            </wp:positionH>
            <wp:positionV relativeFrom="paragraph">
              <wp:posOffset>182880</wp:posOffset>
            </wp:positionV>
            <wp:extent cx="5342255" cy="2305050"/>
            <wp:effectExtent l="0" t="0" r="0" b="0"/>
            <wp:wrapNone/>
            <wp:docPr id="488"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7"/>
                    <pic:cNvPicPr>
                      <a:picLocks noChangeAspect="1"/>
                    </pic:cNvPicPr>
                  </pic:nvPicPr>
                  <pic:blipFill>
                    <a:blip r:embed="rId41"/>
                    <a:stretch>
                      <a:fillRect/>
                    </a:stretch>
                  </pic:blipFill>
                  <pic:spPr>
                    <a:xfrm>
                      <a:off x="0" y="0"/>
                      <a:ext cx="5342255" cy="2305050"/>
                    </a:xfrm>
                    <a:prstGeom prst="rect">
                      <a:avLst/>
                    </a:prstGeom>
                  </pic:spPr>
                </pic:pic>
              </a:graphicData>
            </a:graphic>
            <wp14:sizeRelH relativeFrom="margin">
              <wp14:pctWidth>0</wp14:pctWidth>
            </wp14:sizeRelH>
            <wp14:sizeRelV relativeFrom="margin">
              <wp14:pctHeight>0</wp14:pctHeight>
            </wp14:sizeRelV>
          </wp:anchor>
        </w:drawing>
      </w:r>
      <w:r w:rsidR="00BB502A" w:rsidRPr="00A56BD3">
        <w:rPr>
          <w:rFonts w:asciiTheme="majorHAnsi" w:eastAsia="ＭＳ Ｐゴシック" w:hAnsiTheme="majorHAnsi" w:cstheme="majorHAnsi"/>
        </w:rPr>
        <w:t>A parameter sheet that can be maintained (register/update/abolition/restore) will be created.</w:t>
      </w:r>
    </w:p>
    <w:p w:rsidR="00CB3F66" w:rsidRPr="00A56BD3" w:rsidRDefault="00CB3F66"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4A12" w:rsidP="00CB3F66">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0176" behindDoc="0" locked="0" layoutInCell="1" allowOverlap="1" wp14:anchorId="79F865C9" wp14:editId="49FDB63A">
                <wp:simplePos x="0" y="0"/>
                <wp:positionH relativeFrom="margin">
                  <wp:posOffset>1299845</wp:posOffset>
                </wp:positionH>
                <wp:positionV relativeFrom="paragraph">
                  <wp:posOffset>6350</wp:posOffset>
                </wp:positionV>
                <wp:extent cx="457200" cy="572657"/>
                <wp:effectExtent l="0" t="0" r="19050" b="18415"/>
                <wp:wrapNone/>
                <wp:docPr id="487" name="正方形/長方形 28"/>
                <wp:cNvGraphicFramePr/>
                <a:graphic xmlns:a="http://schemas.openxmlformats.org/drawingml/2006/main">
                  <a:graphicData uri="http://schemas.microsoft.com/office/word/2010/wordprocessingShape">
                    <wps:wsp>
                      <wps:cNvSpPr/>
                      <wps:spPr>
                        <a:xfrm>
                          <a:off x="0" y="0"/>
                          <a:ext cx="457200" cy="572657"/>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F35C0" id="正方形/長方形 28" o:spid="_x0000_s1026" style="position:absolute;left:0;text-align:left;margin-left:102.35pt;margin-top:.5pt;width:36pt;height:45.1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" filled="f" strokecolor="red" strokeweight="2pt">
                <v:stroke joinstyle="round"/>
                <w10:wrap anchorx="margin"/>
              </v:rect>
            </w:pict>
          </mc:Fallback>
        </mc:AlternateContent>
      </w: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502A" w:rsidRPr="00A56BD3" w:rsidRDefault="00BB502A" w:rsidP="00CB3F66">
      <w:pPr>
        <w:rPr>
          <w:rFonts w:asciiTheme="majorHAnsi" w:eastAsia="ＭＳ Ｐゴシック" w:hAnsiTheme="majorHAnsi" w:cstheme="majorHAnsi"/>
        </w:rPr>
      </w:pPr>
    </w:p>
    <w:p w:rsidR="00BB4A12" w:rsidRPr="00A56BD3" w:rsidRDefault="00BB502A" w:rsidP="00CB3F66">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p>
    <w:p w:rsidR="00BB502A" w:rsidRPr="00A56BD3" w:rsidRDefault="00BB502A" w:rsidP="00BB4A12">
      <w:pPr>
        <w:ind w:firstLineChars="800" w:firstLine="1687"/>
        <w:rPr>
          <w:rFonts w:asciiTheme="majorHAnsi" w:eastAsia="ＭＳ Ｐゴシック" w:hAnsiTheme="majorHAnsi" w:cstheme="majorHAnsi"/>
          <w:b/>
        </w:rPr>
      </w:pPr>
      <w:r w:rsidRPr="00A56BD3">
        <w:rPr>
          <w:rFonts w:asciiTheme="majorHAnsi" w:eastAsia="ＭＳ Ｐゴシック" w:hAnsiTheme="majorHAnsi" w:cstheme="majorHAnsi"/>
          <w:b/>
        </w:rPr>
        <w:t>Figure 5.7-7 Parameter sheet created under menu group for input</w:t>
      </w:r>
    </w:p>
    <w:p w:rsidR="00CB3F66" w:rsidRPr="00A56BD3" w:rsidRDefault="00CB3F66" w:rsidP="00CB3F66">
      <w:pPr>
        <w:pStyle w:val="a8"/>
        <w:ind w:leftChars="0" w:left="360"/>
        <w:rPr>
          <w:rFonts w:asciiTheme="majorHAnsi" w:eastAsia="ＭＳ Ｐゴシック" w:hAnsiTheme="majorHAnsi" w:cstheme="majorHAnsi"/>
        </w:rPr>
      </w:pPr>
    </w:p>
    <w:p w:rsidR="005106D3" w:rsidRPr="00A56BD3" w:rsidRDefault="005106D3" w:rsidP="00BE09A1">
      <w:pPr>
        <w:pStyle w:val="a8"/>
        <w:numPr>
          <w:ilvl w:val="0"/>
          <w:numId w:val="39"/>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substitution value automatic registration</w:t>
      </w:r>
    </w:p>
    <w:p w:rsidR="005106D3" w:rsidRPr="00A56BD3" w:rsidRDefault="005106D3" w:rsidP="005106D3">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w:t>
      </w:r>
      <w:r w:rsidRPr="00A56BD3">
        <w:rPr>
          <w:rFonts w:asciiTheme="majorHAnsi" w:hAnsiTheme="majorHAnsi" w:cstheme="majorHAnsi"/>
        </w:rPr>
        <w:t xml:space="preserve"> </w:t>
      </w:r>
      <w:r w:rsidRPr="00A56BD3">
        <w:rPr>
          <w:rFonts w:asciiTheme="majorHAnsi" w:eastAsia="ＭＳ Ｐゴシック" w:hAnsiTheme="majorHAnsi" w:cstheme="majorHAnsi"/>
        </w:rPr>
        <w:t>The contents registered in the menu group for input will be displayed in the "list" submenu in operation units.</w:t>
      </w:r>
    </w:p>
    <w:p w:rsidR="005106D3" w:rsidRPr="00A56BD3" w:rsidRDefault="00103AD2" w:rsidP="00103AD2">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4B4CD7" w:rsidRPr="00A56BD3">
        <w:rPr>
          <w:rFonts w:asciiTheme="majorHAnsi" w:hAnsiTheme="majorHAnsi" w:cstheme="majorHAnsi"/>
          <w:noProof/>
        </w:rPr>
        <w:drawing>
          <wp:inline distT="0" distB="0" distL="0" distR="0" wp14:anchorId="61C675C3" wp14:editId="15A09195">
            <wp:extent cx="5600700" cy="3434830"/>
            <wp:effectExtent l="0" t="0" r="0" b="0"/>
            <wp:docPr id="489"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42"/>
                    <a:stretch>
                      <a:fillRect/>
                    </a:stretch>
                  </pic:blipFill>
                  <pic:spPr>
                    <a:xfrm>
                      <a:off x="0" y="0"/>
                      <a:ext cx="5600700" cy="3434830"/>
                    </a:xfrm>
                    <a:prstGeom prst="rect">
                      <a:avLst/>
                    </a:prstGeom>
                  </pic:spPr>
                </pic:pic>
              </a:graphicData>
            </a:graphic>
          </wp:inline>
        </w:drawing>
      </w:r>
    </w:p>
    <w:p w:rsidR="005106D3" w:rsidRPr="00A56BD3" w:rsidRDefault="005106D3" w:rsidP="00103AD2">
      <w:pPr>
        <w:rPr>
          <w:rFonts w:asciiTheme="majorHAnsi" w:eastAsia="ＭＳ Ｐゴシック" w:hAnsiTheme="majorHAnsi" w:cstheme="majorHAnsi"/>
        </w:rPr>
      </w:pPr>
    </w:p>
    <w:p w:rsidR="005106D3" w:rsidRPr="00A56BD3" w:rsidRDefault="005106D3" w:rsidP="00085004">
      <w:pPr>
        <w:pStyle w:val="a8"/>
        <w:ind w:leftChars="0" w:left="465"/>
        <w:jc w:val="center"/>
        <w:rPr>
          <w:rFonts w:asciiTheme="majorHAnsi" w:eastAsia="ＭＳ Ｐゴシック" w:hAnsiTheme="majorHAnsi" w:cstheme="majorHAnsi"/>
          <w:b/>
          <w:sz w:val="22"/>
        </w:rPr>
      </w:pPr>
      <w:r w:rsidRPr="00A56BD3">
        <w:rPr>
          <w:rFonts w:asciiTheme="majorHAnsi" w:eastAsia="ＭＳ Ｐゴシック" w:hAnsiTheme="majorHAnsi" w:cstheme="majorHAnsi"/>
          <w:b/>
          <w:sz w:val="20"/>
          <w:szCs w:val="18"/>
        </w:rPr>
        <w:t>Figure 5.7-8 Parameter sheet created under menu group for substitution value automatic registration</w:t>
      </w:r>
    </w:p>
    <w:p w:rsidR="005106D3" w:rsidRPr="00A56BD3" w:rsidRDefault="005106D3" w:rsidP="005106D3">
      <w:pPr>
        <w:rPr>
          <w:rFonts w:asciiTheme="majorHAnsi" w:eastAsia="ＭＳ Ｐゴシック" w:hAnsiTheme="majorHAnsi" w:cstheme="majorHAnsi"/>
        </w:rPr>
      </w:pPr>
    </w:p>
    <w:p w:rsidR="005106D3" w:rsidRPr="00A56BD3" w:rsidRDefault="00100A1C" w:rsidP="00100A1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5106D3" w:rsidRPr="00A56BD3" w:rsidRDefault="005106D3" w:rsidP="00BE09A1">
      <w:pPr>
        <w:pStyle w:val="a8"/>
        <w:numPr>
          <w:ilvl w:val="0"/>
          <w:numId w:val="39"/>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reference</w:t>
      </w:r>
    </w:p>
    <w:p w:rsidR="005106D3" w:rsidRPr="00A56BD3" w:rsidRDefault="008C188F" w:rsidP="005106D3">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w:t>
      </w:r>
      <w:r w:rsidR="00EE2D80"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The settings enabled at the time of the specified date and time in the "Operation: Reference date and time" column of the "Display Filter" sub menu will be displayed in the "List" sub menu.</w:t>
      </w:r>
    </w:p>
    <w:p w:rsidR="005106D3" w:rsidRPr="00A56BD3" w:rsidRDefault="005106D3" w:rsidP="005106D3">
      <w:pPr>
        <w:pStyle w:val="a8"/>
        <w:ind w:leftChars="0" w:left="465"/>
        <w:rPr>
          <w:rFonts w:asciiTheme="majorHAnsi" w:eastAsia="ＭＳ Ｐゴシック" w:hAnsiTheme="majorHAnsi" w:cstheme="majorHAnsi"/>
        </w:rPr>
      </w:pPr>
    </w:p>
    <w:p w:rsidR="005106D3" w:rsidRPr="00A56BD3" w:rsidRDefault="004B4CD7" w:rsidP="005106D3">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43FA3263" wp14:editId="72AC9B3B">
            <wp:extent cx="5800725" cy="2647785"/>
            <wp:effectExtent l="0" t="0" r="0" b="635"/>
            <wp:docPr id="4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1"/>
                    <pic:cNvPicPr>
                      <a:picLocks noChangeAspect="1"/>
                    </pic:cNvPicPr>
                  </pic:nvPicPr>
                  <pic:blipFill>
                    <a:blip r:embed="rId43"/>
                    <a:stretch>
                      <a:fillRect/>
                    </a:stretch>
                  </pic:blipFill>
                  <pic:spPr>
                    <a:xfrm>
                      <a:off x="0" y="0"/>
                      <a:ext cx="5812886" cy="2653336"/>
                    </a:xfrm>
                    <a:prstGeom prst="rect">
                      <a:avLst/>
                    </a:prstGeom>
                  </pic:spPr>
                </pic:pic>
              </a:graphicData>
            </a:graphic>
          </wp:inline>
        </w:drawing>
      </w:r>
    </w:p>
    <w:p w:rsidR="00EE2D80" w:rsidRPr="00A56BD3" w:rsidRDefault="00EE2D80" w:rsidP="004B4CD7">
      <w:pPr>
        <w:ind w:firstLineChars="900" w:firstLine="1897"/>
        <w:rPr>
          <w:rFonts w:asciiTheme="majorHAnsi" w:eastAsia="ＭＳ Ｐゴシック" w:hAnsiTheme="majorHAnsi" w:cstheme="majorHAnsi"/>
        </w:rPr>
      </w:pPr>
      <w:r w:rsidRPr="00A56BD3">
        <w:rPr>
          <w:rFonts w:asciiTheme="majorHAnsi" w:eastAsia="ＭＳ Ｐゴシック" w:hAnsiTheme="majorHAnsi" w:cstheme="majorHAnsi"/>
          <w:b/>
        </w:rPr>
        <w:t>Figure 5.7-9 Parameter sheet created under menu group for reference</w:t>
      </w:r>
      <w:r w:rsidRPr="00A56BD3">
        <w:rPr>
          <w:rFonts w:asciiTheme="majorHAnsi" w:eastAsia="ＭＳ Ｐゴシック" w:hAnsiTheme="majorHAnsi" w:cstheme="majorHAnsi"/>
        </w:rPr>
        <w:t>.</w:t>
      </w:r>
    </w:p>
    <w:p w:rsidR="00EE2D80" w:rsidRPr="00A56BD3" w:rsidRDefault="00EE2D80" w:rsidP="004B4CD7">
      <w:pPr>
        <w:rPr>
          <w:rFonts w:asciiTheme="majorHAnsi" w:eastAsia="ＭＳ Ｐゴシック" w:hAnsiTheme="majorHAnsi" w:cstheme="majorHAnsi"/>
        </w:rPr>
      </w:pPr>
    </w:p>
    <w:p w:rsidR="00EE2D80" w:rsidRPr="00A56BD3" w:rsidRDefault="00EE2D80" w:rsidP="006F29E3">
      <w:pPr>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EE2D80" w:rsidRPr="00A56BD3" w:rsidRDefault="00EE2D80" w:rsidP="006F29E3">
      <w:pPr>
        <w:rPr>
          <w:rFonts w:asciiTheme="majorHAnsi" w:eastAsia="ＭＳ Ｐゴシック" w:hAnsiTheme="majorHAnsi" w:cstheme="majorHAnsi"/>
        </w:rPr>
      </w:pPr>
    </w:p>
    <w:p w:rsidR="00EE2D80" w:rsidRPr="00A56BD3" w:rsidRDefault="00EE2D80" w:rsidP="00BE09A1">
      <w:pPr>
        <w:pStyle w:val="a8"/>
        <w:numPr>
          <w:ilvl w:val="0"/>
          <w:numId w:val="37"/>
        </w:numPr>
        <w:ind w:leftChars="0"/>
        <w:rPr>
          <w:rFonts w:asciiTheme="majorHAnsi" w:eastAsia="ＭＳ Ｐゴシック" w:hAnsiTheme="majorHAnsi" w:cstheme="majorHAnsi"/>
        </w:rPr>
      </w:pPr>
      <w:r w:rsidRPr="00A56BD3">
        <w:rPr>
          <w:rFonts w:asciiTheme="majorHAnsi" w:eastAsia="ＭＳ Ｐゴシック" w:hAnsiTheme="majorHAnsi" w:cstheme="majorHAnsi"/>
        </w:rPr>
        <w:t>If "Parameter sheet(with host/operation)" is selected in the "Creation target" column</w:t>
      </w:r>
    </w:p>
    <w:p w:rsidR="00EE2D80" w:rsidRPr="00A56BD3" w:rsidRDefault="00EE2D80" w:rsidP="00EE2D80">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creating a menu (parameter sheet/datasheet), if "Parameter sheet (with host/operation)" is selected in the "Creation target" column of the "Menu definition/create" menu (or "Menu definition list" menu), a parameter sheet will be created per host name.</w:t>
      </w:r>
    </w:p>
    <w:p w:rsidR="00D56F65" w:rsidRPr="00A56BD3" w:rsidRDefault="009549A0" w:rsidP="00D56F65">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12224" behindDoc="0" locked="0" layoutInCell="1" allowOverlap="1" wp14:anchorId="418C9AD6" wp14:editId="31AFDDE8">
            <wp:simplePos x="0" y="0"/>
            <wp:positionH relativeFrom="margin">
              <wp:posOffset>242570</wp:posOffset>
            </wp:positionH>
            <wp:positionV relativeFrom="paragraph">
              <wp:posOffset>1904</wp:posOffset>
            </wp:positionV>
            <wp:extent cx="5481320" cy="2543175"/>
            <wp:effectExtent l="0" t="0" r="5080" b="9525"/>
            <wp:wrapNone/>
            <wp:docPr id="4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44"/>
                    <a:stretch>
                      <a:fillRect/>
                    </a:stretch>
                  </pic:blipFill>
                  <pic:spPr>
                    <a:xfrm>
                      <a:off x="0" y="0"/>
                      <a:ext cx="5481320" cy="2543175"/>
                    </a:xfrm>
                    <a:prstGeom prst="rect">
                      <a:avLst/>
                    </a:prstGeom>
                  </pic:spPr>
                </pic:pic>
              </a:graphicData>
            </a:graphic>
            <wp14:sizeRelV relativeFrom="margin">
              <wp14:pctHeight>0</wp14:pctHeight>
            </wp14:sizeRelV>
          </wp:anchor>
        </w:drawing>
      </w: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9549A0" w:rsidP="00D56F65">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3248" behindDoc="0" locked="0" layoutInCell="1" allowOverlap="1" wp14:anchorId="77AD2748" wp14:editId="42E0E300">
                <wp:simplePos x="0" y="0"/>
                <wp:positionH relativeFrom="margin">
                  <wp:posOffset>4728845</wp:posOffset>
                </wp:positionH>
                <wp:positionV relativeFrom="paragraph">
                  <wp:posOffset>7620</wp:posOffset>
                </wp:positionV>
                <wp:extent cx="1019175" cy="361950"/>
                <wp:effectExtent l="0" t="0" r="28575" b="19050"/>
                <wp:wrapNone/>
                <wp:docPr id="490" name="正方形/長方形 3"/>
                <wp:cNvGraphicFramePr/>
                <a:graphic xmlns:a="http://schemas.openxmlformats.org/drawingml/2006/main">
                  <a:graphicData uri="http://schemas.microsoft.com/office/word/2010/wordprocessingShape">
                    <wps:wsp>
                      <wps:cNvSpPr/>
                      <wps:spPr>
                        <a:xfrm>
                          <a:off x="0" y="0"/>
                          <a:ext cx="1019175" cy="3619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D59D86E" id="正方形/長方形 3" o:spid="_x0000_s1026" style="position:absolute;left:0;text-align:left;margin-left:372.35pt;margin-top:.6pt;width:80.25pt;height:28.5pt;z-index:252213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" filled="f" strokecolor="red" strokeweight="2pt">
                <v:stroke joinstyle="round"/>
                <w10:wrap anchorx="margin"/>
              </v:rect>
            </w:pict>
          </mc:Fallback>
        </mc:AlternateContent>
      </w: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9549A0" w:rsidP="00D56F65">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4272" behindDoc="0" locked="0" layoutInCell="1" allowOverlap="1" wp14:anchorId="6FE5FE08" wp14:editId="4871490C">
                <wp:simplePos x="0" y="0"/>
                <wp:positionH relativeFrom="margin">
                  <wp:posOffset>4719320</wp:posOffset>
                </wp:positionH>
                <wp:positionV relativeFrom="paragraph">
                  <wp:posOffset>176530</wp:posOffset>
                </wp:positionV>
                <wp:extent cx="1019175" cy="429335"/>
                <wp:effectExtent l="0" t="0" r="28575" b="27940"/>
                <wp:wrapNone/>
                <wp:docPr id="491" name="正方形/長方形 4"/>
                <wp:cNvGraphicFramePr/>
                <a:graphic xmlns:a="http://schemas.openxmlformats.org/drawingml/2006/main">
                  <a:graphicData uri="http://schemas.microsoft.com/office/word/2010/wordprocessingShape">
                    <wps:wsp>
                      <wps:cNvSpPr/>
                      <wps:spPr>
                        <a:xfrm>
                          <a:off x="0" y="0"/>
                          <a:ext cx="1019175" cy="42933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55D086F" id="正方形/長方形 4" o:spid="_x0000_s1026" style="position:absolute;left:0;text-align:left;margin-left:371.6pt;margin-top:13.9pt;width:80.25pt;height:33.8pt;z-index:252214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" filled="f" strokecolor="red" strokeweight="2pt">
                <v:stroke joinstyle="round"/>
                <w10:wrap anchorx="margin"/>
              </v:rect>
            </w:pict>
          </mc:Fallback>
        </mc:AlternateContent>
      </w: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rPr>
      </w:pPr>
    </w:p>
    <w:p w:rsidR="00D56F65" w:rsidRPr="00A56BD3" w:rsidRDefault="00D56F65" w:rsidP="00D56F65">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5.7-10 Parameter sheet (with host/operation) creation</w:t>
      </w:r>
    </w:p>
    <w:p w:rsidR="008A2D35" w:rsidRPr="00A56BD3" w:rsidRDefault="008A2D35" w:rsidP="00EE2D80">
      <w:pPr>
        <w:pStyle w:val="a8"/>
        <w:ind w:leftChars="0" w:left="360"/>
        <w:rPr>
          <w:rFonts w:asciiTheme="majorHAnsi" w:eastAsia="ＭＳ Ｐゴシック" w:hAnsiTheme="majorHAnsi" w:cstheme="majorHAnsi"/>
          <w:b/>
          <w:szCs w:val="22"/>
        </w:rPr>
      </w:pPr>
    </w:p>
    <w:p w:rsidR="008A2D35" w:rsidRPr="00A56BD3" w:rsidRDefault="008A2D35" w:rsidP="00EE2D80">
      <w:pPr>
        <w:pStyle w:val="a8"/>
        <w:ind w:leftChars="0" w:left="360"/>
        <w:rPr>
          <w:rFonts w:asciiTheme="majorHAnsi" w:eastAsia="ＭＳ Ｐゴシック" w:hAnsiTheme="majorHAnsi" w:cstheme="majorHAnsi"/>
        </w:rPr>
      </w:pPr>
    </w:p>
    <w:p w:rsidR="00EB2BA8" w:rsidRPr="00A56BD3" w:rsidRDefault="00EB2BA8" w:rsidP="00EE2D80">
      <w:pPr>
        <w:pStyle w:val="a8"/>
        <w:ind w:leftChars="0" w:left="360"/>
        <w:rPr>
          <w:rFonts w:asciiTheme="majorHAnsi" w:eastAsia="ＭＳ Ｐゴシック" w:hAnsiTheme="majorHAnsi" w:cstheme="majorHAnsi"/>
        </w:rPr>
      </w:pPr>
    </w:p>
    <w:p w:rsidR="00EE2D80" w:rsidRPr="00A56BD3" w:rsidRDefault="00EF0F6E" w:rsidP="00EE2D80">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lastRenderedPageBreak/>
        <w:t>Check that a parameter sheet has been added to the menu group specified in the "Input (menu group)" column, "Substitution value automatic list (menu group)" column, and "Reference (menu group)" column.</w:t>
      </w:r>
    </w:p>
    <w:p w:rsidR="00EF0F6E" w:rsidRPr="00A56BD3" w:rsidRDefault="00D865CD" w:rsidP="00D865CD">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58FBB3A8" wp14:editId="4B281477">
            <wp:extent cx="4286250" cy="28384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6848" cy="2838846"/>
                    </a:xfrm>
                    <a:prstGeom prst="rect">
                      <a:avLst/>
                    </a:prstGeom>
                  </pic:spPr>
                </pic:pic>
              </a:graphicData>
            </a:graphic>
          </wp:inline>
        </w:drawing>
      </w:r>
    </w:p>
    <w:p w:rsidR="00EF0F6E" w:rsidRPr="00A56BD3" w:rsidRDefault="00EF0F6E" w:rsidP="00EF0F6E">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szCs w:val="21"/>
        </w:rPr>
        <w:t>Figure 5.7-11 Menu group for "Input", "Substitution value automatic registration",” Reference"</w:t>
      </w:r>
    </w:p>
    <w:p w:rsidR="00EF0F6E" w:rsidRPr="00A56BD3" w:rsidRDefault="00EF0F6E" w:rsidP="00EF0F6E">
      <w:pPr>
        <w:rPr>
          <w:rFonts w:asciiTheme="majorHAnsi" w:eastAsia="ＭＳ Ｐゴシック" w:hAnsiTheme="majorHAnsi" w:cstheme="majorHAnsi"/>
        </w:rPr>
      </w:pPr>
    </w:p>
    <w:p w:rsidR="00EF0F6E" w:rsidRPr="00A56BD3" w:rsidRDefault="00EF0F6E" w:rsidP="00BE09A1">
      <w:pPr>
        <w:pStyle w:val="a8"/>
        <w:numPr>
          <w:ilvl w:val="0"/>
          <w:numId w:val="40"/>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Host group for input</w:t>
      </w:r>
    </w:p>
    <w:p w:rsidR="00EF0F6E" w:rsidRPr="00A56BD3" w:rsidRDefault="00EF0F6E" w:rsidP="00EF0F6E">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A parameter sheet that can be maintained (register/update/abolition/restore) will be created.</w:t>
      </w:r>
    </w:p>
    <w:p w:rsidR="00EF0F6E" w:rsidRPr="00A56BD3" w:rsidRDefault="000731AA" w:rsidP="00EF0F6E">
      <w:pPr>
        <w:rPr>
          <w:rFonts w:asciiTheme="majorHAnsi" w:eastAsia="ＭＳ Ｐゴシック" w:hAnsiTheme="majorHAnsi" w:cstheme="majorHAnsi"/>
        </w:rPr>
      </w:pPr>
      <w:r w:rsidRPr="00A56BD3">
        <w:rPr>
          <w:rFonts w:asciiTheme="majorHAnsi" w:hAnsiTheme="majorHAnsi" w:cstheme="majorHAnsi"/>
          <w:noProof/>
        </w:rPr>
        <w:drawing>
          <wp:anchor distT="0" distB="0" distL="114300" distR="114300" simplePos="0" relativeHeight="252216320" behindDoc="0" locked="0" layoutInCell="1" allowOverlap="1" wp14:anchorId="49ED7C4A" wp14:editId="694A3D99">
            <wp:simplePos x="0" y="0"/>
            <wp:positionH relativeFrom="margin">
              <wp:posOffset>204470</wp:posOffset>
            </wp:positionH>
            <wp:positionV relativeFrom="paragraph">
              <wp:posOffset>45085</wp:posOffset>
            </wp:positionV>
            <wp:extent cx="5648325" cy="2476409"/>
            <wp:effectExtent l="0" t="0" r="0" b="635"/>
            <wp:wrapNone/>
            <wp:docPr id="50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6"/>
                    <a:stretch>
                      <a:fillRect/>
                    </a:stretch>
                  </pic:blipFill>
                  <pic:spPr>
                    <a:xfrm>
                      <a:off x="0" y="0"/>
                      <a:ext cx="5653497" cy="2478676"/>
                    </a:xfrm>
                    <a:prstGeom prst="rect">
                      <a:avLst/>
                    </a:prstGeom>
                  </pic:spPr>
                </pic:pic>
              </a:graphicData>
            </a:graphic>
            <wp14:sizeRelH relativeFrom="margin">
              <wp14:pctWidth>0</wp14:pctWidth>
            </wp14:sizeRelH>
            <wp14:sizeRelV relativeFrom="margin">
              <wp14:pctHeight>0</wp14:pctHeight>
            </wp14:sizeRelV>
          </wp:anchor>
        </w:drawing>
      </w: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0731AA" w:rsidP="00EF0F6E">
      <w:pPr>
        <w:rPr>
          <w:rFonts w:asciiTheme="majorHAnsi" w:eastAsia="ＭＳ Ｐゴシック"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17344" behindDoc="0" locked="0" layoutInCell="1" allowOverlap="1" wp14:anchorId="33B7586D" wp14:editId="602A0540">
                <wp:simplePos x="0" y="0"/>
                <wp:positionH relativeFrom="margin">
                  <wp:posOffset>1166495</wp:posOffset>
                </wp:positionH>
                <wp:positionV relativeFrom="paragraph">
                  <wp:posOffset>154940</wp:posOffset>
                </wp:positionV>
                <wp:extent cx="1250950" cy="539420"/>
                <wp:effectExtent l="0" t="0" r="25400" b="13335"/>
                <wp:wrapNone/>
                <wp:docPr id="501" name="正方形/長方形 8"/>
                <wp:cNvGraphicFramePr/>
                <a:graphic xmlns:a="http://schemas.openxmlformats.org/drawingml/2006/main">
                  <a:graphicData uri="http://schemas.microsoft.com/office/word/2010/wordprocessingShape">
                    <wps:wsp>
                      <wps:cNvSpPr/>
                      <wps:spPr>
                        <a:xfrm>
                          <a:off x="0" y="0"/>
                          <a:ext cx="1250950" cy="53942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392C9" id="正方形/長方形 8" o:spid="_x0000_s1026" style="position:absolute;left:0;text-align:left;margin-left:91.85pt;margin-top:12.2pt;width:98.5pt;height:42.4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" filled="f" strokecolor="red" strokeweight="2pt">
                <v:stroke joinstyle="round"/>
                <w10:wrap anchorx="margin"/>
              </v:rect>
            </w:pict>
          </mc:Fallback>
        </mc:AlternateContent>
      </w: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rPr>
      </w:pPr>
    </w:p>
    <w:p w:rsidR="00EF0F6E" w:rsidRPr="00A56BD3" w:rsidRDefault="00EF0F6E" w:rsidP="00EF0F6E">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5.7-12 Parameter sheet created under menu group for input.</w:t>
      </w:r>
    </w:p>
    <w:p w:rsidR="00EF0F6E" w:rsidRPr="00A56BD3" w:rsidRDefault="00EF0F6E" w:rsidP="00EF0F6E">
      <w:pPr>
        <w:rPr>
          <w:rFonts w:asciiTheme="majorHAnsi" w:eastAsia="ＭＳ Ｐゴシック" w:hAnsiTheme="majorHAnsi" w:cstheme="majorHAnsi"/>
          <w:b/>
        </w:rPr>
      </w:pPr>
    </w:p>
    <w:p w:rsidR="00483DE5" w:rsidRPr="00A56BD3" w:rsidRDefault="00483DE5" w:rsidP="00483DE5">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b/>
        </w:rPr>
        <w:br w:type="page"/>
      </w:r>
    </w:p>
    <w:p w:rsidR="00EF0F6E" w:rsidRPr="00A56BD3" w:rsidRDefault="00EF0F6E" w:rsidP="00BE09A1">
      <w:pPr>
        <w:pStyle w:val="a8"/>
        <w:numPr>
          <w:ilvl w:val="0"/>
          <w:numId w:val="40"/>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substitution value automatic registration</w:t>
      </w:r>
    </w:p>
    <w:p w:rsidR="00EF0F6E" w:rsidRPr="00A56BD3" w:rsidRDefault="00EF0F6E" w:rsidP="00EF0F6E">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contents registered in the menu group for input will be displayed in the "list" submenu in operation units.</w:t>
      </w:r>
    </w:p>
    <w:p w:rsidR="009269E3" w:rsidRPr="00A56BD3" w:rsidRDefault="009269E3" w:rsidP="00EF0F6E">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6FF21CE8" wp14:editId="364BF0EF">
            <wp:extent cx="5895975" cy="3617293"/>
            <wp:effectExtent l="0" t="0" r="0" b="2540"/>
            <wp:docPr id="5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1242" cy="3620524"/>
                    </a:xfrm>
                    <a:prstGeom prst="rect">
                      <a:avLst/>
                    </a:prstGeom>
                    <a:noFill/>
                    <a:extLst/>
                  </pic:spPr>
                </pic:pic>
              </a:graphicData>
            </a:graphic>
          </wp:inline>
        </w:drawing>
      </w:r>
    </w:p>
    <w:p w:rsidR="001F1166" w:rsidRPr="00A56BD3" w:rsidRDefault="001F1166" w:rsidP="009269E3">
      <w:pPr>
        <w:ind w:firstLineChars="400" w:firstLine="723"/>
        <w:rPr>
          <w:rFonts w:asciiTheme="majorHAnsi" w:eastAsia="ＭＳ Ｐゴシック" w:hAnsiTheme="majorHAnsi" w:cstheme="majorHAnsi"/>
          <w:sz w:val="18"/>
          <w:szCs w:val="18"/>
        </w:rPr>
      </w:pPr>
      <w:r w:rsidRPr="00A56BD3">
        <w:rPr>
          <w:rFonts w:asciiTheme="majorHAnsi" w:eastAsia="ＭＳ Ｐゴシック" w:hAnsiTheme="majorHAnsi" w:cstheme="majorHAnsi"/>
          <w:b/>
          <w:sz w:val="18"/>
          <w:szCs w:val="18"/>
        </w:rPr>
        <w:t>Figure 5.7-13 Parameter sheet created under menu group for substitution value automatic registration</w:t>
      </w:r>
    </w:p>
    <w:p w:rsidR="001F1166" w:rsidRPr="00A56BD3" w:rsidRDefault="001F1166" w:rsidP="001F1166">
      <w:pPr>
        <w:rPr>
          <w:rFonts w:asciiTheme="majorHAnsi" w:eastAsia="ＭＳ Ｐゴシック" w:hAnsiTheme="majorHAnsi" w:cstheme="majorHAnsi"/>
        </w:rPr>
      </w:pPr>
    </w:p>
    <w:p w:rsidR="00EF0F6E" w:rsidRPr="00A56BD3" w:rsidRDefault="001F1166" w:rsidP="00BE09A1">
      <w:pPr>
        <w:pStyle w:val="a8"/>
        <w:numPr>
          <w:ilvl w:val="0"/>
          <w:numId w:val="40"/>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w:t>
      </w:r>
      <w:r w:rsidR="00D279F1" w:rsidRPr="00A56BD3">
        <w:rPr>
          <w:rFonts w:asciiTheme="majorHAnsi" w:eastAsia="ＭＳ Ｐゴシック" w:hAnsiTheme="majorHAnsi" w:cstheme="majorHAnsi"/>
          <w:b/>
        </w:rPr>
        <w:t xml:space="preserve"> for</w:t>
      </w:r>
      <w:r w:rsidRPr="00A56BD3">
        <w:rPr>
          <w:rFonts w:asciiTheme="majorHAnsi" w:eastAsia="ＭＳ Ｐゴシック" w:hAnsiTheme="majorHAnsi" w:cstheme="majorHAnsi"/>
          <w:b/>
        </w:rPr>
        <w:t xml:space="preserve"> reference</w:t>
      </w:r>
    </w:p>
    <w:p w:rsidR="001F1166" w:rsidRPr="00A56BD3" w:rsidRDefault="001F1166" w:rsidP="001F1166">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settings enabled at the time of the specified date and time in the "Operation: Reference date and time" column of the "Display Filter" sub menu will be displayed in the "List" sub menu.</w:t>
      </w:r>
    </w:p>
    <w:p w:rsidR="00B359E8" w:rsidRPr="00A56BD3" w:rsidRDefault="00C83967" w:rsidP="001F1166">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3EB335DA" wp14:editId="14252393">
            <wp:extent cx="5362575" cy="3149546"/>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0173" cy="3165755"/>
                    </a:xfrm>
                    <a:prstGeom prst="rect">
                      <a:avLst/>
                    </a:prstGeom>
                  </pic:spPr>
                </pic:pic>
              </a:graphicData>
            </a:graphic>
          </wp:inline>
        </w:drawing>
      </w:r>
    </w:p>
    <w:p w:rsidR="001F1166" w:rsidRPr="00A56BD3" w:rsidRDefault="00C83967" w:rsidP="006073E8">
      <w:pPr>
        <w:pStyle w:val="a8"/>
        <w:ind w:leftChars="0" w:left="465" w:firstLineChars="200" w:firstLine="422"/>
        <w:rPr>
          <w:rFonts w:asciiTheme="majorHAnsi" w:eastAsia="ＭＳ Ｐゴシック" w:hAnsiTheme="majorHAnsi" w:cstheme="majorHAnsi"/>
        </w:rPr>
      </w:pPr>
      <w:r w:rsidRPr="00A56BD3">
        <w:rPr>
          <w:rFonts w:asciiTheme="majorHAnsi" w:eastAsia="ＭＳ Ｐゴシック" w:hAnsiTheme="majorHAnsi" w:cstheme="majorHAnsi"/>
          <w:b/>
        </w:rPr>
        <w:t>Figure 5.7-14 Parameter sheet created under menu group for reference</w:t>
      </w:r>
    </w:p>
    <w:p w:rsidR="00EF0F6E" w:rsidRPr="00A56BD3" w:rsidRDefault="00D81401" w:rsidP="00EE2D80">
      <w:pPr>
        <w:pStyle w:val="a8"/>
        <w:ind w:leftChars="0" w:left="360"/>
        <w:rPr>
          <w:rFonts w:asciiTheme="majorHAnsi" w:eastAsia="ＭＳ Ｐゴシック" w:hAnsiTheme="majorHAnsi" w:cstheme="majorHAnsi"/>
        </w:rPr>
      </w:pPr>
      <w:r w:rsidRPr="00A56BD3">
        <w:rPr>
          <w:rFonts w:ascii="ＭＳ ゴシック" w:eastAsia="ＭＳ ゴシック" w:hAnsi="ＭＳ ゴシック" w:cs="ＭＳ ゴシック" w:hint="eastAsia"/>
        </w:rPr>
        <w:lastRenderedPageBreak/>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D81401" w:rsidRPr="00A56BD3" w:rsidRDefault="00D81401" w:rsidP="00D81401">
      <w:pPr>
        <w:rPr>
          <w:rFonts w:asciiTheme="majorHAnsi" w:eastAsia="ＭＳ Ｐゴシック" w:hAnsiTheme="majorHAnsi" w:cstheme="majorHAnsi"/>
        </w:rPr>
      </w:pPr>
    </w:p>
    <w:p w:rsidR="00D81401" w:rsidRPr="00A56BD3" w:rsidRDefault="00D81401" w:rsidP="00BE09A1">
      <w:pPr>
        <w:pStyle w:val="a8"/>
        <w:numPr>
          <w:ilvl w:val="0"/>
          <w:numId w:val="37"/>
        </w:numPr>
        <w:ind w:leftChars="0"/>
        <w:rPr>
          <w:rFonts w:asciiTheme="majorHAnsi" w:eastAsia="ＭＳ Ｐゴシック" w:hAnsiTheme="majorHAnsi" w:cstheme="majorHAnsi"/>
        </w:rPr>
      </w:pPr>
      <w:r w:rsidRPr="00A56BD3">
        <w:rPr>
          <w:rFonts w:asciiTheme="majorHAnsi" w:eastAsia="ＭＳ Ｐゴシック" w:hAnsiTheme="majorHAnsi" w:cstheme="majorHAnsi"/>
        </w:rPr>
        <w:t>Select "Parameter sheet (with host/operation)" in the "Create target" column</w:t>
      </w:r>
    </w:p>
    <w:p w:rsidR="00D81401" w:rsidRPr="00A56BD3" w:rsidRDefault="00D81401"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If "Create as host group menu" is checked in the checkbox.</w:t>
      </w:r>
    </w:p>
    <w:p w:rsidR="00D81401" w:rsidRPr="00A56BD3" w:rsidRDefault="00D81401"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creating a menu (parameter sheet/datasheet), "Parameter sheet (with host/operation)" in the "Creation target" column of the "Menu definition/create" menu (or "Definition menu list" menu).</w:t>
      </w:r>
    </w:p>
    <w:p w:rsidR="00FA7DC5" w:rsidRPr="00A56BD3" w:rsidRDefault="00FA7DC5"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If the "Use" checkbox in the "Create as host group menu" column is checked, a parameter sheet will be created for each host name/host group name.</w:t>
      </w:r>
    </w:p>
    <w:p w:rsidR="0034061A" w:rsidRPr="00A56BD3" w:rsidRDefault="0034061A"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0C66D3FE" wp14:editId="670BF97E">
            <wp:extent cx="5857875" cy="3376930"/>
            <wp:effectExtent l="0" t="0" r="9525" b="0"/>
            <wp:docPr id="505" name="図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7875" cy="3376930"/>
                    </a:xfrm>
                    <a:prstGeom prst="rect">
                      <a:avLst/>
                    </a:prstGeom>
                  </pic:spPr>
                </pic:pic>
              </a:graphicData>
            </a:graphic>
          </wp:inline>
        </w:drawing>
      </w:r>
    </w:p>
    <w:p w:rsidR="004612D5" w:rsidRPr="00A56BD3" w:rsidRDefault="004612D5" w:rsidP="00C93455">
      <w:pPr>
        <w:ind w:firstLineChars="600" w:firstLine="126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5.7-15 parameter sheet (create as host group menu) creation</w:t>
      </w:r>
    </w:p>
    <w:p w:rsidR="004612D5" w:rsidRPr="00A56BD3" w:rsidRDefault="004612D5" w:rsidP="00D81401">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Check that a parameter sheet has been added to the menu group specified in the "Input (menu group)" column, "Substitution value automatic list (menu group)" column, and "Reference (menu group)" column.</w:t>
      </w:r>
    </w:p>
    <w:p w:rsidR="004612D5" w:rsidRPr="00A56BD3" w:rsidRDefault="00C93455" w:rsidP="004612D5">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473E22" w:rsidRPr="00A56BD3">
        <w:rPr>
          <w:rFonts w:asciiTheme="majorHAnsi" w:eastAsia="ＭＳ Ｐゴシック" w:hAnsiTheme="majorHAnsi" w:cstheme="majorHAnsi"/>
          <w:noProof/>
        </w:rPr>
        <w:drawing>
          <wp:inline distT="0" distB="0" distL="0" distR="0" wp14:anchorId="59A5DCB5" wp14:editId="5DED4A4B">
            <wp:extent cx="4248150" cy="2625725"/>
            <wp:effectExtent l="0" t="0" r="0" b="3175"/>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8159" cy="2638092"/>
                    </a:xfrm>
                    <a:prstGeom prst="rect">
                      <a:avLst/>
                    </a:prstGeom>
                  </pic:spPr>
                </pic:pic>
              </a:graphicData>
            </a:graphic>
          </wp:inline>
        </w:drawing>
      </w:r>
    </w:p>
    <w:p w:rsidR="004612D5" w:rsidRPr="00A56BD3" w:rsidRDefault="00C93455" w:rsidP="00C93455">
      <w:pPr>
        <w:ind w:firstLineChars="150" w:firstLine="271"/>
        <w:rPr>
          <w:rFonts w:asciiTheme="majorHAnsi" w:eastAsia="ＭＳ Ｐゴシック" w:hAnsiTheme="majorHAnsi" w:cstheme="majorHAnsi"/>
        </w:rPr>
      </w:pPr>
      <w:r w:rsidRPr="00A56BD3">
        <w:rPr>
          <w:rFonts w:asciiTheme="majorHAnsi" w:eastAsia="ＭＳ Ｐゴシック" w:hAnsiTheme="majorHAnsi" w:cstheme="majorHAnsi"/>
          <w:b/>
          <w:sz w:val="18"/>
          <w:szCs w:val="18"/>
        </w:rPr>
        <w:t>Figure 5.7-16 Menu group for "Input", "Substitution value automatic registration", and "reference" Menu group</w:t>
      </w:r>
    </w:p>
    <w:p w:rsidR="004612D5" w:rsidRPr="00A56BD3" w:rsidRDefault="004612D5" w:rsidP="00BE09A1">
      <w:pPr>
        <w:pStyle w:val="a8"/>
        <w:numPr>
          <w:ilvl w:val="0"/>
          <w:numId w:val="41"/>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input</w:t>
      </w:r>
    </w:p>
    <w:p w:rsidR="004612D5" w:rsidRPr="00A56BD3" w:rsidRDefault="004612D5" w:rsidP="004612D5">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A parameter sheet that can be maintained (register/update/abolition/restore) will be created.</w:t>
      </w:r>
    </w:p>
    <w:p w:rsidR="00E848C5" w:rsidRPr="00A56BD3" w:rsidRDefault="005708CB" w:rsidP="004612D5">
      <w:pPr>
        <w:pStyle w:val="a8"/>
        <w:ind w:leftChars="0" w:left="465"/>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78AB78F8" wp14:editId="44A4E348">
            <wp:extent cx="6119495" cy="4358005"/>
            <wp:effectExtent l="0" t="0" r="0" b="4445"/>
            <wp:docPr id="4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9495" cy="4358005"/>
                    </a:xfrm>
                    <a:prstGeom prst="rect">
                      <a:avLst/>
                    </a:prstGeom>
                    <a:noFill/>
                    <a:extLst/>
                  </pic:spPr>
                </pic:pic>
              </a:graphicData>
            </a:graphic>
          </wp:inline>
        </w:drawing>
      </w:r>
    </w:p>
    <w:p w:rsidR="004612D5" w:rsidRPr="00A56BD3" w:rsidRDefault="00E848C5" w:rsidP="004612D5">
      <w:pPr>
        <w:rPr>
          <w:rFonts w:asciiTheme="majorHAnsi" w:eastAsia="ＭＳ Ｐゴシック" w:hAnsiTheme="majorHAnsi" w:cstheme="majorHAnsi"/>
        </w:rPr>
      </w:pPr>
      <w:r w:rsidRPr="00A56BD3">
        <w:rPr>
          <w:rFonts w:asciiTheme="majorHAnsi" w:eastAsia="ＭＳ Ｐゴシック" w:hAnsiTheme="majorHAnsi" w:cstheme="majorHAnsi"/>
          <w:noProof/>
          <w:szCs w:val="21"/>
        </w:rPr>
        <w:t xml:space="preserve">    </w:t>
      </w:r>
      <w:r w:rsidRPr="00A56BD3">
        <w:rPr>
          <w:rFonts w:asciiTheme="majorHAnsi" w:eastAsia="ＭＳ Ｐゴシック" w:hAnsiTheme="majorHAnsi" w:cstheme="majorHAnsi"/>
        </w:rPr>
        <w:t xml:space="preserve">            </w:t>
      </w:r>
      <w:r w:rsidR="004612D5" w:rsidRPr="00A56BD3">
        <w:rPr>
          <w:rFonts w:asciiTheme="majorHAnsi" w:eastAsia="ＭＳ Ｐゴシック" w:hAnsiTheme="majorHAnsi" w:cstheme="majorHAnsi"/>
          <w:b/>
        </w:rPr>
        <w:t>Figure 5.7-17 Parameter sheet created under menu group for input</w:t>
      </w:r>
    </w:p>
    <w:p w:rsidR="004612D5" w:rsidRPr="00A56BD3" w:rsidRDefault="004612D5" w:rsidP="00D81401">
      <w:pPr>
        <w:pStyle w:val="a8"/>
        <w:ind w:leftChars="0" w:left="360"/>
        <w:rPr>
          <w:rFonts w:asciiTheme="majorHAnsi" w:eastAsia="ＭＳ Ｐゴシック" w:hAnsiTheme="majorHAnsi" w:cstheme="majorHAnsi"/>
        </w:rPr>
      </w:pPr>
    </w:p>
    <w:p w:rsidR="004612D5" w:rsidRPr="00A56BD3" w:rsidRDefault="004612D5" w:rsidP="006F29E3">
      <w:pPr>
        <w:rPr>
          <w:rFonts w:asciiTheme="majorHAnsi" w:eastAsia="ＭＳ Ｐゴシック" w:hAnsiTheme="majorHAnsi" w:cstheme="majorHAnsi"/>
        </w:rPr>
      </w:pPr>
      <w:r w:rsidRPr="00A56BD3">
        <w:rPr>
          <w:rFonts w:asciiTheme="majorHAnsi" w:eastAsia="ＭＳ Ｐゴシック" w:hAnsiTheme="majorHAnsi" w:cstheme="majorHAnsi"/>
        </w:rPr>
        <w:t>In the "Host name/host group name" column of the "Registration" sub menu, the host group name will be displayed as [HG] at the beginning of the name.</w:t>
      </w:r>
      <w:r w:rsidRPr="00A56BD3">
        <w:rPr>
          <w:rFonts w:asciiTheme="majorHAnsi" w:hAnsiTheme="majorHAnsi" w:cstheme="majorHAnsi"/>
        </w:rPr>
        <w:t xml:space="preserve"> </w:t>
      </w:r>
      <w:r w:rsidRPr="00A56BD3">
        <w:rPr>
          <w:rFonts w:asciiTheme="majorHAnsi" w:eastAsia="ＭＳ Ｐゴシック" w:hAnsiTheme="majorHAnsi" w:cstheme="majorHAnsi"/>
        </w:rPr>
        <w:t>The host name will be displayed as [H] at the first of the name.</w:t>
      </w:r>
    </w:p>
    <w:p w:rsidR="00846AED" w:rsidRPr="00A56BD3" w:rsidRDefault="00846AED" w:rsidP="006F29E3">
      <w:pPr>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noProof/>
        </w:rPr>
        <w:drawing>
          <wp:inline distT="0" distB="0" distL="0" distR="0" wp14:anchorId="6B8668F5" wp14:editId="1E755F10">
            <wp:extent cx="4020111" cy="2600688"/>
            <wp:effectExtent l="0" t="0" r="0" b="9525"/>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0111" cy="2600688"/>
                    </a:xfrm>
                    <a:prstGeom prst="rect">
                      <a:avLst/>
                    </a:prstGeom>
                  </pic:spPr>
                </pic:pic>
              </a:graphicData>
            </a:graphic>
          </wp:inline>
        </w:drawing>
      </w:r>
    </w:p>
    <w:p w:rsidR="00846AED" w:rsidRPr="00A56BD3" w:rsidRDefault="002E3AF2" w:rsidP="00F7311F">
      <w:pPr>
        <w:ind w:firstLineChars="600" w:firstLine="1265"/>
        <w:rPr>
          <w:rFonts w:asciiTheme="majorHAnsi" w:eastAsia="ＭＳ Ｐゴシック" w:hAnsiTheme="majorHAnsi" w:cstheme="majorHAnsi"/>
          <w:b/>
        </w:rPr>
      </w:pPr>
      <w:r w:rsidRPr="00A56BD3">
        <w:rPr>
          <w:rFonts w:asciiTheme="majorHAnsi" w:eastAsia="ＭＳ Ｐゴシック" w:hAnsiTheme="majorHAnsi" w:cstheme="majorHAnsi"/>
          <w:b/>
        </w:rPr>
        <w:t>Figure 5.7-18 "Host name/host group name" column</w:t>
      </w:r>
    </w:p>
    <w:p w:rsidR="002E3AF2" w:rsidRPr="00A56BD3" w:rsidRDefault="00787164" w:rsidP="00BE09A1">
      <w:pPr>
        <w:pStyle w:val="a8"/>
        <w:numPr>
          <w:ilvl w:val="0"/>
          <w:numId w:val="41"/>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substitution value automatic registration</w:t>
      </w:r>
    </w:p>
    <w:p w:rsidR="00787164" w:rsidRPr="00A56BD3" w:rsidRDefault="00787164"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contents registered in the menu group for input will be displayed in the "list" submenu in operation units.</w:t>
      </w:r>
    </w:p>
    <w:p w:rsidR="00787164" w:rsidRPr="00A56BD3" w:rsidRDefault="0032289E"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noProof/>
        </w:rPr>
        <w:t xml:space="preserve"> </w:t>
      </w:r>
      <w:r w:rsidRPr="00A56BD3">
        <w:rPr>
          <w:rFonts w:asciiTheme="majorHAnsi" w:hAnsiTheme="majorHAnsi" w:cstheme="majorHAnsi"/>
          <w:noProof/>
        </w:rPr>
        <w:drawing>
          <wp:inline distT="0" distB="0" distL="0" distR="0" wp14:anchorId="5716EEC5" wp14:editId="2648D1D3">
            <wp:extent cx="5724525" cy="3181350"/>
            <wp:effectExtent l="0" t="0" r="9525" b="0"/>
            <wp:docPr id="32" name="図 21"/>
            <wp:cNvGraphicFramePr/>
            <a:graphic xmlns:a="http://schemas.openxmlformats.org/drawingml/2006/main">
              <a:graphicData uri="http://schemas.openxmlformats.org/drawingml/2006/picture">
                <pic:pic xmlns:pic="http://schemas.openxmlformats.org/drawingml/2006/picture">
                  <pic:nvPicPr>
                    <pic:cNvPr id="22" name="図 2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extLst/>
                  </pic:spPr>
                </pic:pic>
              </a:graphicData>
            </a:graphic>
          </wp:inline>
        </w:drawing>
      </w:r>
    </w:p>
    <w:p w:rsidR="00787164" w:rsidRPr="00A56BD3" w:rsidRDefault="00787164" w:rsidP="00CA6128">
      <w:pPr>
        <w:ind w:firstLineChars="350" w:firstLine="632"/>
        <w:rPr>
          <w:rFonts w:asciiTheme="majorHAnsi" w:eastAsia="ＭＳ Ｐゴシック" w:hAnsiTheme="majorHAnsi" w:cstheme="majorHAnsi"/>
        </w:rPr>
      </w:pPr>
      <w:r w:rsidRPr="00A56BD3">
        <w:rPr>
          <w:rFonts w:asciiTheme="majorHAnsi" w:eastAsia="ＭＳ Ｐゴシック" w:hAnsiTheme="majorHAnsi" w:cstheme="majorHAnsi"/>
          <w:b/>
          <w:sz w:val="18"/>
          <w:szCs w:val="18"/>
        </w:rPr>
        <w:t>Figure 5.7-19 Parameter sheet created under menu group for substitution value automatic registration</w:t>
      </w:r>
      <w:r w:rsidRPr="00A56BD3">
        <w:rPr>
          <w:rFonts w:asciiTheme="majorHAnsi" w:eastAsia="ＭＳ Ｐゴシック" w:hAnsiTheme="majorHAnsi" w:cstheme="majorHAnsi"/>
        </w:rPr>
        <w:t>.</w:t>
      </w:r>
    </w:p>
    <w:p w:rsidR="00787164" w:rsidRPr="00A56BD3" w:rsidRDefault="00787164" w:rsidP="00787164">
      <w:pPr>
        <w:pStyle w:val="a8"/>
        <w:ind w:leftChars="0" w:left="465"/>
        <w:rPr>
          <w:rFonts w:asciiTheme="majorHAnsi" w:eastAsia="ＭＳ Ｐゴシック" w:hAnsiTheme="majorHAnsi" w:cstheme="majorHAnsi"/>
        </w:rPr>
      </w:pPr>
    </w:p>
    <w:p w:rsidR="00787164" w:rsidRPr="00A56BD3" w:rsidRDefault="00787164" w:rsidP="00BE09A1">
      <w:pPr>
        <w:pStyle w:val="a8"/>
        <w:numPr>
          <w:ilvl w:val="0"/>
          <w:numId w:val="41"/>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reference</w:t>
      </w:r>
    </w:p>
    <w:p w:rsidR="00787164" w:rsidRPr="00A56BD3" w:rsidRDefault="00787164"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settings enabled at the time of the specified date and time in the "Operation: Reference date and time" column of the "Display Filter" sub menu will be displayed in the "List" sub menu.</w:t>
      </w:r>
    </w:p>
    <w:p w:rsidR="00787164" w:rsidRPr="00A56BD3" w:rsidRDefault="00CA6128" w:rsidP="00787164">
      <w:pPr>
        <w:pStyle w:val="a8"/>
        <w:ind w:leftChars="0" w:left="465"/>
        <w:rPr>
          <w:rFonts w:asciiTheme="majorHAnsi" w:eastAsia="ＭＳ Ｐゴシック" w:hAnsiTheme="majorHAnsi" w:cstheme="majorHAnsi"/>
        </w:rPr>
      </w:pPr>
      <w:r w:rsidRPr="00A56BD3">
        <w:rPr>
          <w:rFonts w:asciiTheme="majorHAnsi" w:eastAsia="ＭＳ Ｐゴシック" w:hAnsiTheme="majorHAnsi" w:cstheme="majorHAnsi"/>
          <w:noProof/>
        </w:rPr>
        <w:t xml:space="preserve"> </w:t>
      </w:r>
      <w:r w:rsidRPr="00A56BD3">
        <w:rPr>
          <w:rFonts w:asciiTheme="majorHAnsi" w:hAnsiTheme="majorHAnsi" w:cstheme="majorHAnsi"/>
          <w:noProof/>
        </w:rPr>
        <w:drawing>
          <wp:inline distT="0" distB="0" distL="0" distR="0" wp14:anchorId="78D400ED" wp14:editId="0EF5B00E">
            <wp:extent cx="5505450" cy="3419475"/>
            <wp:effectExtent l="0" t="0" r="0" b="9525"/>
            <wp:docPr id="35" name="図 24"/>
            <wp:cNvGraphicFramePr/>
            <a:graphic xmlns:a="http://schemas.openxmlformats.org/drawingml/2006/main">
              <a:graphicData uri="http://schemas.openxmlformats.org/drawingml/2006/picture">
                <pic:pic xmlns:pic="http://schemas.openxmlformats.org/drawingml/2006/picture">
                  <pic:nvPicPr>
                    <pic:cNvPr id="25" name="図 24"/>
                    <pic:cNvPicPr/>
                  </pic:nvPicPr>
                  <pic:blipFill>
                    <a:blip r:embed="rId48"/>
                    <a:stretch>
                      <a:fillRect/>
                    </a:stretch>
                  </pic:blipFill>
                  <pic:spPr>
                    <a:xfrm>
                      <a:off x="0" y="0"/>
                      <a:ext cx="5505450" cy="3419475"/>
                    </a:xfrm>
                    <a:prstGeom prst="rect">
                      <a:avLst/>
                    </a:prstGeom>
                  </pic:spPr>
                </pic:pic>
              </a:graphicData>
            </a:graphic>
          </wp:inline>
        </w:drawing>
      </w:r>
    </w:p>
    <w:p w:rsidR="00787164" w:rsidRPr="00A56BD3" w:rsidRDefault="00787164" w:rsidP="00787164">
      <w:pPr>
        <w:pStyle w:val="a8"/>
        <w:ind w:leftChars="0" w:left="465"/>
        <w:rPr>
          <w:rFonts w:asciiTheme="majorHAnsi" w:eastAsia="ＭＳ Ｐゴシック" w:hAnsiTheme="majorHAnsi" w:cstheme="majorHAnsi"/>
        </w:rPr>
      </w:pPr>
    </w:p>
    <w:p w:rsidR="00787164" w:rsidRPr="00A56BD3" w:rsidRDefault="00004248" w:rsidP="00CA6128">
      <w:pPr>
        <w:ind w:firstLineChars="550" w:firstLine="1160"/>
        <w:rPr>
          <w:rFonts w:asciiTheme="majorHAnsi" w:eastAsia="ＭＳ Ｐゴシック" w:hAnsiTheme="majorHAnsi" w:cstheme="majorHAnsi"/>
          <w:b/>
        </w:rPr>
      </w:pPr>
      <w:r w:rsidRPr="00A56BD3">
        <w:rPr>
          <w:rFonts w:asciiTheme="majorHAnsi" w:eastAsia="ＭＳ Ｐゴシック" w:hAnsiTheme="majorHAnsi" w:cstheme="majorHAnsi"/>
          <w:b/>
        </w:rPr>
        <w:t>Figure 5.7-20 Parameter sheet created under menu group for reference</w:t>
      </w:r>
    </w:p>
    <w:p w:rsidR="00004248" w:rsidRPr="00A56BD3" w:rsidRDefault="00004248" w:rsidP="00004248">
      <w:pPr>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 xml:space="preserve">    </w:t>
      </w:r>
    </w:p>
    <w:p w:rsidR="00004248" w:rsidRPr="00A56BD3" w:rsidRDefault="00004248" w:rsidP="00004248">
      <w:pPr>
        <w:ind w:left="632" w:hangingChars="300" w:hanging="632"/>
        <w:rPr>
          <w:rFonts w:asciiTheme="majorHAnsi" w:eastAsia="ＭＳ Ｐゴシック" w:hAnsiTheme="majorHAnsi" w:cstheme="majorHAnsi"/>
          <w:b/>
        </w:rPr>
      </w:pPr>
      <w:r w:rsidRPr="00A56BD3">
        <w:rPr>
          <w:rFonts w:asciiTheme="majorHAnsi" w:eastAsia="ＭＳ Ｐゴシック" w:hAnsiTheme="majorHAnsi" w:cstheme="majorHAnsi"/>
          <w:b/>
        </w:rPr>
        <w:t xml:space="preserve">    </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1F6391" w:rsidRPr="00A56BD3" w:rsidRDefault="001F6391" w:rsidP="001F6391">
      <w:pPr>
        <w:widowControl/>
        <w:jc w:val="left"/>
        <w:rPr>
          <w:rFonts w:asciiTheme="majorHAnsi" w:eastAsia="ＭＳ Ｐゴシック" w:hAnsiTheme="majorHAnsi" w:cstheme="majorHAnsi"/>
        </w:rPr>
      </w:pPr>
    </w:p>
    <w:p w:rsidR="001F6391" w:rsidRPr="00A56BD3" w:rsidRDefault="00004248" w:rsidP="00BE09A1">
      <w:pPr>
        <w:pStyle w:val="a8"/>
        <w:numPr>
          <w:ilvl w:val="0"/>
          <w:numId w:val="37"/>
        </w:numPr>
        <w:ind w:leftChars="0"/>
        <w:rPr>
          <w:rFonts w:asciiTheme="majorHAnsi" w:eastAsia="ＭＳ Ｐゴシック" w:hAnsiTheme="majorHAnsi" w:cstheme="majorHAnsi"/>
        </w:rPr>
      </w:pPr>
      <w:r w:rsidRPr="00A56BD3">
        <w:rPr>
          <w:rFonts w:asciiTheme="majorHAnsi" w:eastAsia="ＭＳ Ｐゴシック" w:hAnsiTheme="majorHAnsi" w:cstheme="majorHAnsi"/>
        </w:rPr>
        <w:t>Select "Parameter sheet" in the "Creation target" column</w:t>
      </w:r>
    </w:p>
    <w:p w:rsidR="00004248" w:rsidRPr="00A56BD3" w:rsidRDefault="00004248" w:rsidP="00004248">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If "Create as vertical menu" is checked in the checkbox.</w:t>
      </w:r>
    </w:p>
    <w:p w:rsidR="00004248" w:rsidRPr="00A56BD3" w:rsidRDefault="00004248" w:rsidP="00004248">
      <w:pPr>
        <w:pStyle w:val="a8"/>
        <w:ind w:leftChars="0" w:left="360"/>
        <w:rPr>
          <w:rFonts w:asciiTheme="majorHAnsi" w:eastAsia="ＭＳ Ｐゴシック" w:hAnsiTheme="majorHAnsi" w:cstheme="majorHAnsi"/>
        </w:rPr>
      </w:pPr>
      <w:r w:rsidRPr="00A56BD3">
        <w:rPr>
          <w:rFonts w:asciiTheme="majorHAnsi" w:eastAsia="ＭＳ Ｐゴシック" w:hAnsiTheme="majorHAnsi" w:cstheme="majorHAnsi"/>
        </w:rPr>
        <w:t>When (parameter sheet/datasheet) menu is creating, select "Parameter sheet (with operation)" and "Parameter sheet (with host/operation)" in the "Creation target" column of the "Menu definition/create" menu (or "Menu definition list" menu).</w:t>
      </w:r>
      <w:r w:rsidR="002A7B7F" w:rsidRPr="00A56BD3">
        <w:rPr>
          <w:rFonts w:asciiTheme="majorHAnsi" w:hAnsiTheme="majorHAnsi" w:cstheme="majorHAnsi"/>
        </w:rPr>
        <w:t xml:space="preserve"> </w:t>
      </w:r>
      <w:r w:rsidR="002A7B7F" w:rsidRPr="00A56BD3">
        <w:rPr>
          <w:rFonts w:asciiTheme="majorHAnsi" w:eastAsia="ＭＳ Ｐゴシック" w:hAnsiTheme="majorHAnsi" w:cstheme="majorHAnsi"/>
        </w:rPr>
        <w:t>If "Use" of "Create as vertical menu "column is checked in the checkbox, a vertical parameter sheet is created where the created item is according to the number of REPEAT.</w:t>
      </w:r>
    </w:p>
    <w:p w:rsidR="001F6391" w:rsidRPr="00A56BD3" w:rsidRDefault="0007632F" w:rsidP="001F6391">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4FF5A764" wp14:editId="73337048">
            <wp:extent cx="5874482" cy="3197225"/>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6430" cy="3203728"/>
                    </a:xfrm>
                    <a:prstGeom prst="rect">
                      <a:avLst/>
                    </a:prstGeom>
                  </pic:spPr>
                </pic:pic>
              </a:graphicData>
            </a:graphic>
          </wp:inline>
        </w:drawing>
      </w:r>
    </w:p>
    <w:p w:rsidR="00BE349F" w:rsidRPr="00A56BD3" w:rsidRDefault="00BE349F" w:rsidP="0007632F">
      <w:pPr>
        <w:ind w:firstLineChars="700" w:firstLine="147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5.7-21 parameter sheet (Create as vertical menu) creation</w:t>
      </w:r>
    </w:p>
    <w:p w:rsidR="00BE349F" w:rsidRPr="00A56BD3" w:rsidRDefault="00BE349F" w:rsidP="001F6391">
      <w:pPr>
        <w:pStyle w:val="a8"/>
        <w:ind w:leftChars="0" w:left="420"/>
        <w:rPr>
          <w:rFonts w:asciiTheme="majorHAnsi" w:eastAsia="ＭＳ Ｐゴシック" w:hAnsiTheme="majorHAnsi" w:cstheme="majorHAnsi"/>
          <w:b/>
        </w:rPr>
      </w:pPr>
    </w:p>
    <w:p w:rsidR="00BE349F" w:rsidRPr="00A56BD3" w:rsidRDefault="005B7882" w:rsidP="001F6391">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rPr>
        <w:t>Ex</w:t>
      </w:r>
      <w:r w:rsidR="00BE349F" w:rsidRPr="00A56BD3">
        <w:rPr>
          <w:rFonts w:asciiTheme="majorHAnsi" w:eastAsia="ＭＳ Ｐゴシック" w:hAnsiTheme="majorHAnsi" w:cstheme="majorHAnsi"/>
        </w:rPr>
        <w:t>) Parameter list included in hosts file</w:t>
      </w:r>
    </w:p>
    <w:p w:rsidR="00BE349F" w:rsidRPr="00A56BD3" w:rsidRDefault="00BE349F" w:rsidP="00BE349F">
      <w:pPr>
        <w:pStyle w:val="a8"/>
        <w:ind w:leftChars="0" w:left="735" w:hangingChars="350" w:hanging="735"/>
        <w:rPr>
          <w:rFonts w:asciiTheme="majorHAnsi" w:eastAsia="ＭＳ Ｐゴシック" w:hAnsiTheme="majorHAnsi" w:cstheme="majorHAnsi"/>
        </w:rPr>
      </w:pPr>
      <w:r w:rsidRPr="00A56BD3">
        <w:rPr>
          <w:rFonts w:asciiTheme="majorHAnsi" w:eastAsia="ＭＳ Ｐゴシック" w:hAnsiTheme="majorHAnsi" w:cstheme="majorHAnsi"/>
        </w:rPr>
        <w:t xml:space="preserve">       As shown in the hosts file below, it is possible to use the parameter sheet to register the "IP Address and "Domain" four times repeatedly.</w:t>
      </w:r>
    </w:p>
    <w:p w:rsidR="00BE349F" w:rsidRPr="00A56BD3" w:rsidRDefault="0007632F" w:rsidP="0007632F">
      <w:pPr>
        <w:pStyle w:val="a8"/>
        <w:ind w:leftChars="0" w:left="735" w:hangingChars="350" w:hanging="735"/>
        <w:rPr>
          <w:rFonts w:asciiTheme="majorHAnsi" w:eastAsia="ＭＳ Ｐゴシック" w:hAnsiTheme="majorHAnsi" w:cstheme="majorHAnsi"/>
        </w:rPr>
      </w:pPr>
      <w:r w:rsidRPr="00A56BD3">
        <w:rPr>
          <w:rFonts w:asciiTheme="majorHAnsi" w:eastAsia="ＭＳ Ｐゴシック" w:hAnsiTheme="majorHAnsi" w:cstheme="majorHAnsi"/>
          <w:noProof/>
        </w:rPr>
        <w:t xml:space="preserve">    </w:t>
      </w:r>
      <w:r w:rsidRPr="00A56BD3">
        <w:rPr>
          <w:rFonts w:asciiTheme="majorHAnsi" w:eastAsia="ＭＳ Ｐゴシック" w:hAnsiTheme="majorHAnsi" w:cstheme="majorHAnsi"/>
          <w:noProof/>
        </w:rPr>
        <w:drawing>
          <wp:inline distT="0" distB="0" distL="0" distR="0">
            <wp:extent cx="2533650" cy="98107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3650" cy="981075"/>
                    </a:xfrm>
                    <a:prstGeom prst="rect">
                      <a:avLst/>
                    </a:prstGeom>
                    <a:noFill/>
                    <a:ln>
                      <a:noFill/>
                    </a:ln>
                  </pic:spPr>
                </pic:pic>
              </a:graphicData>
            </a:graphic>
          </wp:inline>
        </w:drawing>
      </w:r>
      <w:r w:rsidR="00BE349F" w:rsidRPr="00A56BD3">
        <w:rPr>
          <w:rFonts w:asciiTheme="majorHAnsi" w:eastAsia="ＭＳ Ｐゴシック" w:hAnsiTheme="majorHAnsi" w:cstheme="majorHAnsi"/>
        </w:rPr>
        <w:t xml:space="preserve">      </w:t>
      </w:r>
    </w:p>
    <w:p w:rsidR="00BE349F" w:rsidRPr="00A56BD3" w:rsidRDefault="00BE349F" w:rsidP="00BE349F">
      <w:pPr>
        <w:pStyle w:val="a8"/>
        <w:ind w:leftChars="0" w:left="735" w:hangingChars="350" w:hanging="735"/>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5.7-22 hosts file</w:t>
      </w:r>
    </w:p>
    <w:p w:rsidR="00BE349F" w:rsidRPr="00A56BD3" w:rsidRDefault="00BE349F" w:rsidP="00BE349F">
      <w:pPr>
        <w:pStyle w:val="a8"/>
        <w:ind w:leftChars="0" w:left="735" w:hangingChars="350" w:hanging="735"/>
        <w:rPr>
          <w:rFonts w:asciiTheme="majorHAnsi" w:eastAsia="ＭＳ Ｐゴシック" w:hAnsiTheme="majorHAnsi" w:cstheme="majorHAnsi"/>
        </w:rPr>
      </w:pPr>
    </w:p>
    <w:p w:rsidR="00700CCC" w:rsidRPr="00A56BD3" w:rsidRDefault="00700CCC" w:rsidP="00700CCC">
      <w:pPr>
        <w:pStyle w:val="a8"/>
        <w:ind w:leftChars="350" w:left="735"/>
        <w:rPr>
          <w:rFonts w:asciiTheme="majorHAnsi" w:eastAsia="ＭＳ Ｐゴシック" w:hAnsiTheme="majorHAnsi" w:cstheme="majorHAnsi"/>
        </w:rPr>
      </w:pPr>
      <w:r w:rsidRPr="00A56BD3">
        <w:rPr>
          <w:rFonts w:asciiTheme="majorHAnsi" w:eastAsia="ＭＳ Ｐゴシック" w:hAnsiTheme="majorHAnsi" w:cstheme="majorHAnsi"/>
        </w:rPr>
        <w:t>Check that a parameter sheet has been added to the menu group specified in the "Input (menu group)" column, "Substitution value automatic list (menu group)" column, and "Reference (menu group)" column.</w:t>
      </w:r>
    </w:p>
    <w:p w:rsidR="00700CCC" w:rsidRPr="00A56BD3" w:rsidRDefault="00700CCC" w:rsidP="00700CCC">
      <w:pPr>
        <w:rPr>
          <w:rFonts w:asciiTheme="majorHAnsi" w:eastAsia="ＭＳ Ｐゴシック" w:hAnsiTheme="majorHAnsi" w:cstheme="majorHAnsi"/>
        </w:rPr>
      </w:pPr>
    </w:p>
    <w:p w:rsidR="00700CCC" w:rsidRPr="00A56BD3" w:rsidRDefault="00700CCC" w:rsidP="00700CCC">
      <w:pPr>
        <w:rPr>
          <w:rFonts w:asciiTheme="majorHAnsi" w:eastAsia="ＭＳ Ｐゴシック" w:hAnsiTheme="majorHAnsi" w:cstheme="majorHAnsi"/>
        </w:rPr>
      </w:pPr>
    </w:p>
    <w:p w:rsidR="00700CCC" w:rsidRPr="00A56BD3" w:rsidRDefault="00681D68" w:rsidP="00700CCC">
      <w:pPr>
        <w:rPr>
          <w:rFonts w:asciiTheme="majorHAnsi" w:eastAsia="ＭＳ Ｐゴシック" w:hAnsiTheme="majorHAnsi" w:cstheme="majorHAnsi"/>
        </w:rPr>
      </w:pPr>
      <w:r w:rsidRPr="00A56BD3">
        <w:rPr>
          <w:rFonts w:asciiTheme="majorHAnsi" w:eastAsia="ＭＳ Ｐゴシック" w:hAnsiTheme="majorHAnsi" w:cstheme="majorHAnsi"/>
          <w:b/>
          <w:noProof/>
        </w:rPr>
        <w:lastRenderedPageBreak/>
        <w:t xml:space="preserve"> </w:t>
      </w:r>
      <w:r w:rsidR="0092622F" w:rsidRPr="00A56BD3">
        <w:rPr>
          <w:rFonts w:asciiTheme="majorHAnsi" w:eastAsia="ＭＳ Ｐゴシック" w:hAnsiTheme="majorHAnsi" w:cstheme="majorHAnsi"/>
        </w:rPr>
        <w:t xml:space="preserve">         </w:t>
      </w:r>
      <w:r w:rsidR="0092622F" w:rsidRPr="00A56BD3">
        <w:rPr>
          <w:rFonts w:asciiTheme="majorHAnsi" w:eastAsia="ＭＳ Ｐゴシック" w:hAnsiTheme="majorHAnsi" w:cstheme="majorHAnsi"/>
          <w:noProof/>
        </w:rPr>
        <w:drawing>
          <wp:inline distT="0" distB="0" distL="0" distR="0" wp14:anchorId="2FE54D77" wp14:editId="0AD99D35">
            <wp:extent cx="4248150" cy="2625725"/>
            <wp:effectExtent l="0" t="0" r="0" b="317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8159" cy="2638092"/>
                    </a:xfrm>
                    <a:prstGeom prst="rect">
                      <a:avLst/>
                    </a:prstGeom>
                  </pic:spPr>
                </pic:pic>
              </a:graphicData>
            </a:graphic>
          </wp:inline>
        </w:drawing>
      </w:r>
    </w:p>
    <w:p w:rsidR="00700CCC" w:rsidRPr="00A56BD3" w:rsidRDefault="00681D68" w:rsidP="0092622F">
      <w:pPr>
        <w:ind w:firstLineChars="400" w:firstLine="840"/>
        <w:rPr>
          <w:rFonts w:asciiTheme="majorHAnsi" w:eastAsia="ＭＳ Ｐゴシック" w:hAnsiTheme="majorHAnsi" w:cstheme="majorHAnsi"/>
          <w:b/>
          <w:sz w:val="18"/>
          <w:szCs w:val="18"/>
        </w:rPr>
      </w:pPr>
      <w:r w:rsidRPr="00A56BD3">
        <w:rPr>
          <w:rFonts w:asciiTheme="majorHAnsi" w:eastAsia="ＭＳ Ｐゴシック" w:hAnsiTheme="majorHAnsi" w:cstheme="majorHAnsi"/>
        </w:rPr>
        <w:t xml:space="preserve"> </w:t>
      </w:r>
      <w:r w:rsidR="00700CCC" w:rsidRPr="00A56BD3">
        <w:rPr>
          <w:rFonts w:asciiTheme="majorHAnsi" w:eastAsia="ＭＳ Ｐゴシック" w:hAnsiTheme="majorHAnsi" w:cstheme="majorHAnsi"/>
          <w:b/>
          <w:sz w:val="18"/>
          <w:szCs w:val="18"/>
        </w:rPr>
        <w:t>Figure 5.7-23 Menu group for "Input", "Substitution value automatic registration”, "Reference"</w:t>
      </w:r>
    </w:p>
    <w:p w:rsidR="00681D68" w:rsidRPr="00A56BD3" w:rsidRDefault="00681D68" w:rsidP="00700CCC">
      <w:pPr>
        <w:rPr>
          <w:rFonts w:asciiTheme="majorHAnsi" w:eastAsia="ＭＳ Ｐゴシック" w:hAnsiTheme="majorHAnsi" w:cstheme="majorHAnsi"/>
          <w:b/>
          <w:sz w:val="18"/>
          <w:szCs w:val="18"/>
        </w:rPr>
      </w:pPr>
    </w:p>
    <w:p w:rsidR="00A078E0" w:rsidRPr="00A56BD3" w:rsidRDefault="00A078E0" w:rsidP="00BE09A1">
      <w:pPr>
        <w:pStyle w:val="a8"/>
        <w:numPr>
          <w:ilvl w:val="1"/>
          <w:numId w:val="42"/>
        </w:numPr>
        <w:ind w:leftChars="0"/>
        <w:rPr>
          <w:rFonts w:asciiTheme="majorHAnsi" w:eastAsia="ＭＳ Ｐゴシック" w:hAnsiTheme="majorHAnsi" w:cstheme="majorHAnsi"/>
          <w:b/>
        </w:rPr>
      </w:pPr>
      <w:r w:rsidRPr="00A56BD3">
        <w:rPr>
          <w:rFonts w:asciiTheme="majorHAnsi" w:eastAsia="ＭＳ Ｐゴシック" w:hAnsiTheme="majorHAnsi" w:cstheme="majorHAnsi"/>
          <w:b/>
        </w:rPr>
        <w:t>Menu group for input</w:t>
      </w:r>
    </w:p>
    <w:p w:rsidR="00A078E0" w:rsidRPr="00A56BD3" w:rsidRDefault="00A078E0"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rPr>
        <w:t>A parameter sheet will be created that can be maintained (register/update/abolition/restore) on host name unit.</w:t>
      </w:r>
      <w:r w:rsidRPr="00A56BD3">
        <w:rPr>
          <w:rFonts w:asciiTheme="majorHAnsi" w:hAnsiTheme="majorHAnsi" w:cstheme="majorHAnsi"/>
        </w:rPr>
        <w:t xml:space="preserve"> (</w:t>
      </w:r>
      <w:r w:rsidRPr="00A56BD3">
        <w:rPr>
          <w:rFonts w:asciiTheme="majorHAnsi" w:eastAsia="ＭＳ Ｐゴシック" w:hAnsiTheme="majorHAnsi" w:cstheme="majorHAnsi"/>
        </w:rPr>
        <w:t>If the host group user checkbox is checked, maintenance can be performed for each host group name unit.)</w:t>
      </w:r>
    </w:p>
    <w:p w:rsidR="00FF3430" w:rsidRPr="00A56BD3" w:rsidRDefault="00FF3430"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rPr>
        <w:t>For registered "host name" and "operation" combinations, it is possible to set multiple parameters by entering the "Substitution order" column.</w:t>
      </w:r>
    </w:p>
    <w:p w:rsidR="00FF3430" w:rsidRPr="00A56BD3" w:rsidRDefault="005131EF"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12472302" wp14:editId="56D66C5F">
            <wp:extent cx="5695950" cy="4055893"/>
            <wp:effectExtent l="0" t="0" r="0" b="190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1695" cy="4059984"/>
                    </a:xfrm>
                    <a:prstGeom prst="rect">
                      <a:avLst/>
                    </a:prstGeom>
                  </pic:spPr>
                </pic:pic>
              </a:graphicData>
            </a:graphic>
          </wp:inline>
        </w:drawing>
      </w:r>
    </w:p>
    <w:p w:rsidR="00FF3430" w:rsidRPr="00A56BD3" w:rsidRDefault="00FF3430" w:rsidP="00EF4AAB">
      <w:pPr>
        <w:ind w:firstLineChars="950" w:firstLine="2003"/>
        <w:jc w:val="left"/>
        <w:rPr>
          <w:rFonts w:asciiTheme="majorHAnsi" w:eastAsia="ＭＳ Ｐゴシック" w:hAnsiTheme="majorHAnsi" w:cstheme="majorHAnsi"/>
          <w:b/>
        </w:rPr>
      </w:pPr>
      <w:r w:rsidRPr="00A56BD3">
        <w:rPr>
          <w:rFonts w:asciiTheme="majorHAnsi" w:eastAsia="ＭＳ Ｐゴシック" w:hAnsiTheme="majorHAnsi" w:cstheme="majorHAnsi"/>
          <w:b/>
        </w:rPr>
        <w:t xml:space="preserve"> Figure 5.7-24 Parameter sheet created under menu group for input.</w:t>
      </w:r>
    </w:p>
    <w:p w:rsidR="00FF3430" w:rsidRPr="00A56BD3" w:rsidRDefault="00FF3430" w:rsidP="00A078E0">
      <w:pPr>
        <w:pStyle w:val="a8"/>
        <w:ind w:leftChars="0" w:left="945"/>
        <w:jc w:val="left"/>
        <w:rPr>
          <w:rFonts w:asciiTheme="majorHAnsi" w:eastAsia="ＭＳ Ｐゴシック" w:hAnsiTheme="majorHAnsi" w:cstheme="majorHAnsi"/>
        </w:rPr>
      </w:pPr>
    </w:p>
    <w:p w:rsidR="00FF3430" w:rsidRPr="00A56BD3" w:rsidRDefault="0077770F" w:rsidP="00A078E0">
      <w:pPr>
        <w:pStyle w:val="a8"/>
        <w:ind w:leftChars="0" w:left="945"/>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lastRenderedPageBreak/>
        <w:t>※</w:t>
      </w:r>
      <w:r w:rsidR="005934B1">
        <w:rPr>
          <w:rFonts w:asciiTheme="majorHAnsi" w:eastAsia="ＭＳ Ｐゴシック" w:hAnsiTheme="majorHAnsi" w:cstheme="majorHAnsi"/>
        </w:rPr>
        <w:t>Users can only register substitute orders between 1~4 for the “4:REPEAT” settings.</w:t>
      </w:r>
    </w:p>
    <w:p w:rsidR="00FF3430" w:rsidRPr="00A56BD3" w:rsidRDefault="00FF3430" w:rsidP="00A078E0">
      <w:pPr>
        <w:pStyle w:val="a8"/>
        <w:ind w:leftChars="0" w:left="945"/>
        <w:jc w:val="left"/>
        <w:rPr>
          <w:rFonts w:asciiTheme="majorHAnsi" w:eastAsia="ＭＳ Ｐゴシック" w:hAnsiTheme="majorHAnsi" w:cstheme="majorHAnsi"/>
        </w:rPr>
      </w:pPr>
    </w:p>
    <w:p w:rsidR="00FF3430" w:rsidRPr="00A56BD3" w:rsidRDefault="00FF3430" w:rsidP="00A078E0">
      <w:pPr>
        <w:pStyle w:val="a8"/>
        <w:ind w:leftChars="0" w:left="945"/>
        <w:jc w:val="left"/>
        <w:rPr>
          <w:rFonts w:asciiTheme="majorHAnsi" w:eastAsia="ＭＳ Ｐゴシック" w:hAnsiTheme="majorHAnsi" w:cstheme="majorHAnsi"/>
        </w:rPr>
      </w:pPr>
    </w:p>
    <w:p w:rsidR="005B7882" w:rsidRPr="00A56BD3" w:rsidRDefault="005B7882" w:rsidP="00A078E0">
      <w:pPr>
        <w:pStyle w:val="a8"/>
        <w:ind w:leftChars="0" w:left="945"/>
        <w:jc w:val="left"/>
        <w:rPr>
          <w:rFonts w:asciiTheme="majorHAnsi" w:eastAsia="ＭＳ Ｐゴシック" w:hAnsiTheme="majorHAnsi" w:cstheme="majorHAnsi"/>
        </w:rPr>
      </w:pPr>
      <w:r w:rsidRPr="00A56BD3">
        <w:rPr>
          <w:rFonts w:asciiTheme="majorHAnsi" w:eastAsia="ＭＳ Ｐゴシック" w:hAnsiTheme="majorHAnsi" w:cstheme="majorHAnsi"/>
        </w:rPr>
        <w:t>Ex)</w:t>
      </w:r>
      <w:r w:rsidR="002969D0" w:rsidRPr="00A56BD3">
        <w:rPr>
          <w:rFonts w:asciiTheme="majorHAnsi" w:hAnsiTheme="majorHAnsi" w:cstheme="majorHAnsi"/>
        </w:rPr>
        <w:t xml:space="preserve"> </w:t>
      </w:r>
      <w:r w:rsidR="002969D0" w:rsidRPr="00A56BD3">
        <w:rPr>
          <w:rFonts w:asciiTheme="majorHAnsi" w:eastAsia="ＭＳ Ｐゴシック" w:hAnsiTheme="majorHAnsi" w:cstheme="majorHAnsi"/>
        </w:rPr>
        <w:t>If the user attempt the registration above without using the vertical menu (1)</w:t>
      </w:r>
    </w:p>
    <w:p w:rsidR="002969D0" w:rsidRPr="00A56BD3" w:rsidRDefault="002969D0" w:rsidP="002969D0">
      <w:pPr>
        <w:pStyle w:val="a8"/>
        <w:ind w:left="1050" w:hangingChars="100" w:hanging="21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  Users cannot set more than one parameter for a registered host name and operation combination.</w:t>
      </w:r>
    </w:p>
    <w:p w:rsidR="002969D0" w:rsidRPr="00A56BD3" w:rsidRDefault="009C0161" w:rsidP="009C0161">
      <w:pPr>
        <w:pStyle w:val="a8"/>
        <w:ind w:left="1050" w:hangingChars="100" w:hanging="210"/>
        <w:jc w:val="left"/>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6D90FA29" wp14:editId="45011AC5">
            <wp:extent cx="5557520" cy="3743844"/>
            <wp:effectExtent l="0" t="0" r="508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333" cy="3748434"/>
                    </a:xfrm>
                    <a:prstGeom prst="rect">
                      <a:avLst/>
                    </a:prstGeom>
                  </pic:spPr>
                </pic:pic>
              </a:graphicData>
            </a:graphic>
          </wp:inline>
        </w:drawing>
      </w:r>
    </w:p>
    <w:p w:rsidR="002969D0" w:rsidRPr="00A56BD3" w:rsidRDefault="002969D0" w:rsidP="002969D0">
      <w:pPr>
        <w:pStyle w:val="a8"/>
        <w:ind w:left="1050" w:hangingChars="100" w:hanging="210"/>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 xml:space="preserve"> Figure 5.7-25 Parameter sheet created under menu group for input</w:t>
      </w:r>
    </w:p>
    <w:p w:rsidR="006644A3" w:rsidRPr="00A56BD3" w:rsidRDefault="006644A3" w:rsidP="002969D0">
      <w:pPr>
        <w:pStyle w:val="a8"/>
        <w:ind w:left="1051" w:hangingChars="100" w:hanging="211"/>
        <w:jc w:val="left"/>
        <w:rPr>
          <w:rFonts w:asciiTheme="majorHAnsi" w:eastAsia="ＭＳ Ｐゴシック" w:hAnsiTheme="majorHAnsi" w:cstheme="majorHAnsi"/>
          <w:b/>
        </w:rPr>
      </w:pPr>
    </w:p>
    <w:p w:rsidR="002969D0" w:rsidRPr="00A56BD3" w:rsidRDefault="002969D0" w:rsidP="002969D0">
      <w:pPr>
        <w:jc w:val="left"/>
        <w:rPr>
          <w:rFonts w:asciiTheme="majorHAnsi" w:eastAsia="ＭＳ Ｐゴシック" w:hAnsiTheme="majorHAnsi" w:cstheme="majorHAnsi"/>
          <w:szCs w:val="21"/>
        </w:rPr>
      </w:pP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When "11.11.11.11" and "test1.com" are already set for the combination "host01" and "operation01", if you try to set "22.22.22.22" and "test2.com" in the same way, an error will occur.</w:t>
      </w:r>
    </w:p>
    <w:p w:rsidR="009C0161" w:rsidRPr="00A56BD3" w:rsidRDefault="009C0161" w:rsidP="002969D0">
      <w:pPr>
        <w:jc w:val="left"/>
        <w:rPr>
          <w:rFonts w:asciiTheme="majorHAnsi" w:eastAsia="ＭＳ Ｐゴシック" w:hAnsiTheme="majorHAnsi" w:cstheme="majorHAnsi"/>
          <w:szCs w:val="21"/>
        </w:rPr>
      </w:pPr>
    </w:p>
    <w:p w:rsidR="002969D0" w:rsidRPr="00A56BD3" w:rsidRDefault="009C0161" w:rsidP="006644A3">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2969D0" w:rsidRPr="00A56BD3" w:rsidRDefault="002969D0" w:rsidP="002969D0">
      <w:pPr>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lastRenderedPageBreak/>
        <w:t>Ex)</w:t>
      </w:r>
      <w:r w:rsidRPr="00A56BD3">
        <w:rPr>
          <w:rFonts w:asciiTheme="majorHAnsi" w:hAnsiTheme="majorHAnsi" w:cstheme="majorHAnsi"/>
        </w:rPr>
        <w:t xml:space="preserve"> </w:t>
      </w:r>
      <w:r w:rsidRPr="00A56BD3">
        <w:rPr>
          <w:rFonts w:asciiTheme="majorHAnsi" w:eastAsia="ＭＳ Ｐゴシック" w:hAnsiTheme="majorHAnsi" w:cstheme="majorHAnsi"/>
          <w:szCs w:val="21"/>
        </w:rPr>
        <w:t>If the user attempt the registration above without using the vertical menu</w:t>
      </w:r>
      <w:r w:rsidR="0018240F"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(2)</w:t>
      </w:r>
    </w:p>
    <w:p w:rsidR="0018240F" w:rsidRPr="00A56BD3" w:rsidRDefault="0018240F" w:rsidP="0018240F">
      <w:pPr>
        <w:ind w:left="315" w:hangingChars="150" w:hanging="315"/>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If the user wants to set multiple parameters for a registered combination of "host name " and "Operation", it can be done by increasing the number of items. However, the parameter sheet will be displayed horizontally and the visibility will be poor.</w:t>
      </w:r>
    </w:p>
    <w:p w:rsidR="0018240F" w:rsidRPr="00A56BD3" w:rsidRDefault="00514532" w:rsidP="0018240F">
      <w:pPr>
        <w:ind w:left="315" w:hangingChars="150" w:hanging="315"/>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w:t>
      </w:r>
      <w:r w:rsidRPr="00A56BD3">
        <w:rPr>
          <w:rFonts w:asciiTheme="majorHAnsi" w:hAnsiTheme="majorHAnsi" w:cstheme="majorHAnsi"/>
          <w:noProof/>
        </w:rPr>
        <w:drawing>
          <wp:anchor distT="0" distB="0" distL="114300" distR="114300" simplePos="0" relativeHeight="252219392" behindDoc="0" locked="0" layoutInCell="1" allowOverlap="1" wp14:anchorId="441CF858" wp14:editId="1FBBABA9">
            <wp:simplePos x="0" y="0"/>
            <wp:positionH relativeFrom="column">
              <wp:posOffset>0</wp:posOffset>
            </wp:positionH>
            <wp:positionV relativeFrom="paragraph">
              <wp:posOffset>-635</wp:posOffset>
            </wp:positionV>
            <wp:extent cx="6119495" cy="3079115"/>
            <wp:effectExtent l="0" t="0" r="0" b="6985"/>
            <wp:wrapNone/>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56"/>
                    <a:stretch>
                      <a:fillRect/>
                    </a:stretch>
                  </pic:blipFill>
                  <pic:spPr>
                    <a:xfrm>
                      <a:off x="0" y="0"/>
                      <a:ext cx="6119495" cy="3079115"/>
                    </a:xfrm>
                    <a:prstGeom prst="rect">
                      <a:avLst/>
                    </a:prstGeom>
                  </pic:spPr>
                </pic:pic>
              </a:graphicData>
            </a:graphic>
          </wp:anchor>
        </w:drawing>
      </w: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r w:rsidRPr="00A56BD3">
        <w:rPr>
          <w:rFonts w:asciiTheme="majorHAnsi" w:hAnsiTheme="majorHAnsi" w:cstheme="majorHAnsi"/>
          <w:noProof/>
        </w:rPr>
        <mc:AlternateContent>
          <mc:Choice Requires="wps">
            <w:drawing>
              <wp:anchor distT="0" distB="0" distL="114300" distR="114300" simplePos="0" relativeHeight="252220416" behindDoc="0" locked="0" layoutInCell="1" allowOverlap="1" wp14:anchorId="42A4E59A" wp14:editId="7DB539DF">
                <wp:simplePos x="0" y="0"/>
                <wp:positionH relativeFrom="column">
                  <wp:posOffset>614045</wp:posOffset>
                </wp:positionH>
                <wp:positionV relativeFrom="paragraph">
                  <wp:posOffset>112396</wp:posOffset>
                </wp:positionV>
                <wp:extent cx="4381500" cy="1466850"/>
                <wp:effectExtent l="0" t="0" r="19050" b="19050"/>
                <wp:wrapNone/>
                <wp:docPr id="55" name="正方形/長方形 2"/>
                <wp:cNvGraphicFramePr/>
                <a:graphic xmlns:a="http://schemas.openxmlformats.org/drawingml/2006/main">
                  <a:graphicData uri="http://schemas.microsoft.com/office/word/2010/wordprocessingShape">
                    <wps:wsp>
                      <wps:cNvSpPr/>
                      <wps:spPr>
                        <a:xfrm>
                          <a:off x="0" y="0"/>
                          <a:ext cx="4381500" cy="1466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97563" id="正方形/長方形 2" o:spid="_x0000_s1026" style="position:absolute;left:0;text-align:left;margin-left:48.35pt;margin-top:8.85pt;width:345pt;height:11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" filled="f" strokecolor="red" strokeweight="2pt">
                <v:stroke joinstyle="round"/>
              </v:rect>
            </w:pict>
          </mc:Fallback>
        </mc:AlternateContent>
      </w: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514532" w:rsidRPr="00A56BD3" w:rsidRDefault="00514532"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8240F" w:rsidRPr="00A56BD3" w:rsidRDefault="0018240F" w:rsidP="0018240F">
      <w:pPr>
        <w:ind w:left="315" w:hangingChars="150" w:hanging="315"/>
        <w:jc w:val="left"/>
        <w:rPr>
          <w:rFonts w:asciiTheme="majorHAnsi" w:eastAsia="ＭＳ Ｐゴシック" w:hAnsiTheme="majorHAnsi" w:cstheme="majorHAnsi"/>
          <w:szCs w:val="21"/>
        </w:rPr>
      </w:pPr>
    </w:p>
    <w:p w:rsidR="001F6391" w:rsidRPr="00A56BD3" w:rsidRDefault="001F6391" w:rsidP="004F7AFB">
      <w:pPr>
        <w:rPr>
          <w:rFonts w:asciiTheme="majorHAnsi" w:eastAsia="ＭＳ Ｐゴシック" w:hAnsiTheme="majorHAnsi" w:cstheme="majorHAnsi"/>
          <w:noProof/>
          <w:szCs w:val="21"/>
        </w:rPr>
      </w:pPr>
    </w:p>
    <w:p w:rsidR="0018240F" w:rsidRPr="00A56BD3" w:rsidRDefault="0018240F" w:rsidP="001F6391">
      <w:pPr>
        <w:ind w:leftChars="-1" w:left="-2"/>
        <w:rPr>
          <w:rFonts w:asciiTheme="majorHAnsi" w:eastAsia="ＭＳ Ｐゴシック" w:hAnsiTheme="majorHAnsi" w:cstheme="majorHAnsi"/>
          <w:b/>
          <w:noProof/>
          <w:szCs w:val="21"/>
        </w:rPr>
      </w:pPr>
      <w:r w:rsidRPr="00A56BD3">
        <w:rPr>
          <w:rFonts w:asciiTheme="majorHAnsi" w:eastAsia="ＭＳ Ｐゴシック" w:hAnsiTheme="majorHAnsi" w:cstheme="majorHAnsi"/>
          <w:noProof/>
          <w:szCs w:val="21"/>
        </w:rPr>
        <w:t xml:space="preserve">           </w:t>
      </w:r>
      <w:r w:rsidRPr="00A56BD3">
        <w:rPr>
          <w:rFonts w:asciiTheme="majorHAnsi" w:eastAsia="ＭＳ Ｐゴシック" w:hAnsiTheme="majorHAnsi" w:cstheme="majorHAnsi"/>
          <w:b/>
          <w:noProof/>
          <w:szCs w:val="21"/>
        </w:rPr>
        <w:t>Figure 5.7-26 “Menu defination/creation” menu</w:t>
      </w:r>
    </w:p>
    <w:p w:rsidR="0018240F" w:rsidRPr="00A56BD3" w:rsidRDefault="0018240F" w:rsidP="001F6391">
      <w:pPr>
        <w:ind w:leftChars="-1" w:left="-2"/>
        <w:rPr>
          <w:rFonts w:asciiTheme="majorHAnsi" w:eastAsia="ＭＳ Ｐゴシック" w:hAnsiTheme="majorHAnsi" w:cstheme="majorHAnsi"/>
          <w:szCs w:val="21"/>
        </w:rPr>
      </w:pPr>
    </w:p>
    <w:p w:rsidR="0018240F" w:rsidRPr="00A56BD3" w:rsidRDefault="0018240F" w:rsidP="001F6391">
      <w:pPr>
        <w:ind w:leftChars="-1" w:left="-2"/>
        <w:rPr>
          <w:rFonts w:asciiTheme="majorHAnsi" w:eastAsia="ＭＳ Ｐゴシック" w:hAnsiTheme="majorHAnsi" w:cstheme="majorHAnsi"/>
          <w:szCs w:val="21"/>
        </w:rPr>
      </w:pP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It is possible to set parameters &gt; created items in the "Menu definition/creation" menu in the "Create menu" menu group.</w:t>
      </w:r>
    </w:p>
    <w:p w:rsidR="001F6391" w:rsidRPr="00A56BD3" w:rsidRDefault="00A1570F" w:rsidP="00A1570F">
      <w:pPr>
        <w:ind w:leftChars="-1" w:left="-2"/>
        <w:rPr>
          <w:rFonts w:asciiTheme="majorHAnsi" w:eastAsia="ＭＳ Ｐゴシック" w:hAnsiTheme="majorHAnsi" w:cstheme="majorHAnsi"/>
          <w:szCs w:val="21"/>
        </w:rPr>
      </w:pPr>
      <w:r w:rsidRPr="00A56BD3">
        <w:rPr>
          <w:rFonts w:asciiTheme="majorHAnsi" w:hAnsiTheme="majorHAnsi" w:cstheme="majorHAnsi"/>
          <w:noProof/>
        </w:rPr>
        <w:drawing>
          <wp:inline distT="0" distB="0" distL="0" distR="0" wp14:anchorId="5613D093" wp14:editId="09BF0F47">
            <wp:extent cx="6119495" cy="2329180"/>
            <wp:effectExtent l="0" t="0" r="0" b="0"/>
            <wp:docPr id="5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9495" cy="2329180"/>
                    </a:xfrm>
                    <a:prstGeom prst="rect">
                      <a:avLst/>
                    </a:prstGeom>
                    <a:noFill/>
                    <a:extLst/>
                  </pic:spPr>
                </pic:pic>
              </a:graphicData>
            </a:graphic>
          </wp:inline>
        </w:drawing>
      </w:r>
    </w:p>
    <w:p w:rsidR="0018240F" w:rsidRPr="00A56BD3" w:rsidRDefault="0018240F" w:rsidP="001F6391">
      <w:pPr>
        <w:ind w:leftChars="-1" w:left="-2"/>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b/>
          <w:szCs w:val="21"/>
        </w:rPr>
        <w:t>Figure 5.7-27 Parameter sheet created under menu group for input.</w:t>
      </w:r>
    </w:p>
    <w:p w:rsidR="00897932" w:rsidRPr="00A56BD3" w:rsidRDefault="00897932" w:rsidP="001F6391">
      <w:pPr>
        <w:ind w:leftChars="-1" w:left="-2"/>
        <w:rPr>
          <w:rFonts w:asciiTheme="majorHAnsi" w:eastAsia="ＭＳ Ｐゴシック" w:hAnsiTheme="majorHAnsi" w:cstheme="majorHAnsi"/>
          <w:b/>
          <w:szCs w:val="21"/>
        </w:rPr>
      </w:pPr>
    </w:p>
    <w:p w:rsidR="00897932" w:rsidRPr="00A56BD3" w:rsidRDefault="00897932" w:rsidP="00897932">
      <w:pPr>
        <w:ind w:leftChars="-1" w:left="314" w:hangingChars="150" w:hanging="316"/>
        <w:rPr>
          <w:rFonts w:asciiTheme="majorHAnsi" w:eastAsia="ＭＳ Ｐゴシック" w:hAnsiTheme="majorHAnsi" w:cstheme="majorHAnsi"/>
          <w:szCs w:val="21"/>
        </w:rPr>
      </w:pPr>
      <w:r w:rsidRPr="00A56BD3">
        <w:rPr>
          <w:rFonts w:asciiTheme="majorHAnsi" w:eastAsia="ＭＳ Ｐゴシック" w:hAnsiTheme="majorHAnsi" w:cstheme="majorHAnsi"/>
          <w:b/>
          <w:szCs w:val="21"/>
        </w:rPr>
        <w:t xml:space="preserve"> </w:t>
      </w: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For the case above,  Items up to "IP Adress_4" and " Domain_4" are created. Items after that are not created.</w:t>
      </w:r>
    </w:p>
    <w:p w:rsidR="00897932" w:rsidRPr="00A56BD3" w:rsidRDefault="00897932" w:rsidP="00897932">
      <w:pPr>
        <w:ind w:leftChars="-1" w:left="313" w:hangingChars="150" w:hanging="315"/>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Also, because there are no items, users cannot register content ("55.55.55.55", "test5.com") that corresponds to "IP address_5" or "domain_5" for the same combination of "host name" and "operation".</w:t>
      </w:r>
    </w:p>
    <w:p w:rsidR="00897932" w:rsidRPr="00A56BD3" w:rsidRDefault="00897932" w:rsidP="00897932">
      <w:pPr>
        <w:ind w:leftChars="-1" w:left="313" w:hangingChars="150" w:hanging="315"/>
        <w:rPr>
          <w:rFonts w:asciiTheme="majorHAnsi" w:eastAsia="ＭＳ Ｐゴシック" w:hAnsiTheme="majorHAnsi" w:cstheme="majorHAnsi"/>
          <w:szCs w:val="21"/>
        </w:rPr>
      </w:pPr>
    </w:p>
    <w:p w:rsidR="00360825" w:rsidRPr="00A56BD3" w:rsidRDefault="00BD365C" w:rsidP="00360825">
      <w:pPr>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I</w:t>
      </w:r>
      <w:r w:rsidR="00897932" w:rsidRPr="00A56BD3">
        <w:rPr>
          <w:rFonts w:asciiTheme="majorHAnsi" w:eastAsia="ＭＳ Ｐゴシック" w:hAnsiTheme="majorHAnsi" w:cstheme="majorHAnsi"/>
          <w:szCs w:val="21"/>
        </w:rPr>
        <w:t>f you want to create a parameter sheet that repeats the same item, as in the hosts file, we recommend that you use the vertical menu.</w:t>
      </w:r>
      <w:r w:rsidR="00C46260" w:rsidRPr="00A56BD3">
        <w:rPr>
          <w:rFonts w:asciiTheme="majorHAnsi" w:eastAsia="ＭＳ Ｐゴシック" w:hAnsiTheme="majorHAnsi" w:cstheme="majorHAnsi"/>
          <w:szCs w:val="21"/>
        </w:rPr>
        <w:t xml:space="preserve"> (Vertical menus cannot be used for data sheets.)</w:t>
      </w:r>
    </w:p>
    <w:p w:rsidR="005266F8" w:rsidRPr="00A56BD3" w:rsidRDefault="005266F8" w:rsidP="00BE09A1">
      <w:pPr>
        <w:pStyle w:val="a8"/>
        <w:widowControl/>
        <w:numPr>
          <w:ilvl w:val="0"/>
          <w:numId w:val="42"/>
        </w:numPr>
        <w:ind w:leftChars="0"/>
        <w:jc w:val="left"/>
        <w:rPr>
          <w:rFonts w:asciiTheme="majorHAnsi" w:eastAsia="ＭＳ Ｐゴシック" w:hAnsiTheme="majorHAnsi" w:cstheme="majorHAnsi"/>
          <w:b/>
        </w:rPr>
      </w:pPr>
      <w:r w:rsidRPr="00A56BD3">
        <w:rPr>
          <w:rFonts w:asciiTheme="majorHAnsi" w:eastAsia="ＭＳ Ｐゴシック" w:hAnsiTheme="majorHAnsi" w:cstheme="majorHAnsi"/>
          <w:b/>
        </w:rPr>
        <w:lastRenderedPageBreak/>
        <w:t>Menu group for substitution value automatic registration</w:t>
      </w:r>
    </w:p>
    <w:p w:rsidR="005266F8" w:rsidRPr="00A56BD3" w:rsidRDefault="005266F8"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 The contents registered in the input menu group are displayed in the "List" sub menu in a format that is automatically converted from the vertical menu to the normal menu (horizontal display).</w:t>
      </w:r>
    </w:p>
    <w:p w:rsidR="003E4B9E" w:rsidRPr="00A56BD3" w:rsidRDefault="003E4B9E" w:rsidP="003E4B9E">
      <w:pPr>
        <w:pStyle w:val="a8"/>
        <w:widowControl/>
        <w:ind w:leftChars="0" w:left="525"/>
        <w:jc w:val="left"/>
        <w:rPr>
          <w:rFonts w:asciiTheme="majorHAnsi" w:hAnsiTheme="majorHAnsi" w:cstheme="majorHAnsi"/>
          <w:noProof/>
        </w:rPr>
      </w:pPr>
      <w:r w:rsidRPr="00A56BD3">
        <w:rPr>
          <w:rFonts w:asciiTheme="majorHAnsi" w:hAnsiTheme="majorHAnsi" w:cstheme="majorHAnsi"/>
          <w:noProof/>
        </w:rPr>
        <w:drawing>
          <wp:inline distT="0" distB="0" distL="0" distR="0" wp14:anchorId="2C66C816" wp14:editId="1691F4C1">
            <wp:extent cx="5857875" cy="2743200"/>
            <wp:effectExtent l="0" t="0" r="9525" b="0"/>
            <wp:docPr id="1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8"/>
                    <a:stretch>
                      <a:fillRect/>
                    </a:stretch>
                  </pic:blipFill>
                  <pic:spPr>
                    <a:xfrm>
                      <a:off x="0" y="0"/>
                      <a:ext cx="5886135" cy="2756434"/>
                    </a:xfrm>
                    <a:prstGeom prst="rect">
                      <a:avLst/>
                    </a:prstGeom>
                  </pic:spPr>
                </pic:pic>
              </a:graphicData>
            </a:graphic>
          </wp:inline>
        </w:drawing>
      </w:r>
    </w:p>
    <w:p w:rsidR="005266F8" w:rsidRPr="00A56BD3" w:rsidRDefault="005266F8" w:rsidP="003E4B9E">
      <w:pPr>
        <w:widowControl/>
        <w:ind w:firstLineChars="400" w:firstLine="723"/>
        <w:jc w:val="left"/>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Figure 5.7-28 Parameter sheet created under menu group for substitution value automatic registration.</w:t>
      </w:r>
    </w:p>
    <w:p w:rsidR="005266F8" w:rsidRPr="00A56BD3" w:rsidRDefault="005266F8" w:rsidP="005266F8">
      <w:pPr>
        <w:pStyle w:val="a8"/>
        <w:widowControl/>
        <w:ind w:leftChars="0" w:left="525"/>
        <w:jc w:val="left"/>
        <w:rPr>
          <w:rFonts w:asciiTheme="majorHAnsi" w:eastAsia="ＭＳ Ｐゴシック" w:hAnsiTheme="majorHAnsi" w:cstheme="majorHAnsi"/>
        </w:rPr>
      </w:pPr>
    </w:p>
    <w:p w:rsidR="005266F8" w:rsidRPr="00A56BD3" w:rsidRDefault="005266F8"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For each combination of "host name " and "operation", the registration contents will be displayed in one line.</w:t>
      </w:r>
    </w:p>
    <w:p w:rsidR="00BB4617" w:rsidRPr="00A56BD3" w:rsidRDefault="00BB4617"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"Item name [Repeat number]" will be displayed in the parameters.</w:t>
      </w:r>
    </w:p>
    <w:p w:rsidR="00BB4617" w:rsidRPr="00A56BD3" w:rsidRDefault="00BB4617" w:rsidP="005266F8">
      <w:pPr>
        <w:pStyle w:val="a8"/>
        <w:widowControl/>
        <w:ind w:leftChars="0" w:left="525"/>
        <w:jc w:val="left"/>
        <w:rPr>
          <w:rFonts w:asciiTheme="majorHAnsi" w:eastAsia="ＭＳ Ｐゴシック" w:hAnsiTheme="majorHAnsi" w:cstheme="majorHAnsi"/>
        </w:rPr>
      </w:pPr>
    </w:p>
    <w:p w:rsidR="00BB4617" w:rsidRPr="00A56BD3" w:rsidRDefault="00BB4617" w:rsidP="005266F8">
      <w:pPr>
        <w:pStyle w:val="a8"/>
        <w:widowControl/>
        <w:ind w:leftChars="0" w:left="525"/>
        <w:jc w:val="left"/>
        <w:rPr>
          <w:rFonts w:asciiTheme="majorHAnsi" w:eastAsia="ＭＳ Ｐゴシック" w:hAnsiTheme="majorHAnsi" w:cstheme="majorHAnsi"/>
        </w:rPr>
      </w:pPr>
    </w:p>
    <w:p w:rsidR="00BB4617" w:rsidRPr="00A56BD3" w:rsidRDefault="00BB4617" w:rsidP="00BE09A1">
      <w:pPr>
        <w:pStyle w:val="a8"/>
        <w:widowControl/>
        <w:numPr>
          <w:ilvl w:val="0"/>
          <w:numId w:val="42"/>
        </w:numPr>
        <w:ind w:leftChars="0"/>
        <w:jc w:val="left"/>
        <w:rPr>
          <w:rFonts w:asciiTheme="majorHAnsi" w:eastAsia="ＭＳ Ｐゴシック" w:hAnsiTheme="majorHAnsi" w:cstheme="majorHAnsi"/>
          <w:b/>
        </w:rPr>
      </w:pPr>
      <w:r w:rsidRPr="00A56BD3">
        <w:rPr>
          <w:rFonts w:asciiTheme="majorHAnsi" w:eastAsia="ＭＳ Ｐゴシック" w:hAnsiTheme="majorHAnsi" w:cstheme="majorHAnsi"/>
          <w:b/>
        </w:rPr>
        <w:t>Menu group for reference</w:t>
      </w:r>
    </w:p>
    <w:p w:rsidR="005266F8" w:rsidRPr="00A56BD3" w:rsidRDefault="00BB4617" w:rsidP="005266F8">
      <w:pPr>
        <w:pStyle w:val="a8"/>
        <w:widowControl/>
        <w:ind w:leftChars="0" w:left="525"/>
        <w:jc w:val="left"/>
        <w:rPr>
          <w:rFonts w:asciiTheme="majorHAnsi" w:eastAsia="ＭＳ Ｐゴシック" w:hAnsiTheme="majorHAnsi" w:cstheme="majorHAnsi"/>
        </w:rPr>
      </w:pPr>
      <w:r w:rsidRPr="00A56BD3">
        <w:rPr>
          <w:rFonts w:asciiTheme="majorHAnsi" w:eastAsia="ＭＳ Ｐゴシック" w:hAnsiTheme="majorHAnsi" w:cstheme="majorHAnsi"/>
        </w:rPr>
        <w:t>This is a menu for viewing only.</w:t>
      </w:r>
      <w:r w:rsidRPr="00A56BD3">
        <w:rPr>
          <w:rFonts w:asciiTheme="majorHAnsi" w:hAnsiTheme="majorHAnsi" w:cstheme="majorHAnsi"/>
        </w:rPr>
        <w:t xml:space="preserve"> </w:t>
      </w:r>
      <w:r w:rsidRPr="00A56BD3">
        <w:rPr>
          <w:rFonts w:asciiTheme="majorHAnsi" w:eastAsia="ＭＳ Ｐゴシック" w:hAnsiTheme="majorHAnsi" w:cstheme="majorHAnsi"/>
        </w:rPr>
        <w:t>The settings enabled at the time of the specified date and time in the "Operation: Base date and time" column of the "Display Filter" sub menu will be displayed in the "List" sub menu in combination of "Host Name" and "Operation".</w:t>
      </w:r>
    </w:p>
    <w:p w:rsidR="000065FE" w:rsidRPr="00A56BD3" w:rsidRDefault="000065FE" w:rsidP="005266F8">
      <w:pPr>
        <w:pStyle w:val="a8"/>
        <w:widowControl/>
        <w:ind w:leftChars="0" w:left="525"/>
        <w:jc w:val="left"/>
        <w:rPr>
          <w:rFonts w:asciiTheme="majorHAnsi" w:eastAsia="ＭＳ Ｐゴシック" w:hAnsiTheme="majorHAnsi" w:cstheme="majorHAnsi"/>
        </w:rPr>
      </w:pPr>
      <w:r w:rsidRPr="00A56BD3">
        <w:rPr>
          <w:rFonts w:asciiTheme="majorHAnsi" w:hAnsiTheme="majorHAnsi" w:cstheme="majorHAnsi"/>
          <w:noProof/>
        </w:rPr>
        <w:drawing>
          <wp:inline distT="0" distB="0" distL="0" distR="0" wp14:anchorId="0669AB62" wp14:editId="1EE083CE">
            <wp:extent cx="5172075" cy="2724150"/>
            <wp:effectExtent l="0" t="0" r="9525" b="0"/>
            <wp:docPr id="61" name="図 24"/>
            <wp:cNvGraphicFramePr/>
            <a:graphic xmlns:a="http://schemas.openxmlformats.org/drawingml/2006/main">
              <a:graphicData uri="http://schemas.openxmlformats.org/drawingml/2006/picture">
                <pic:pic xmlns:pic="http://schemas.openxmlformats.org/drawingml/2006/picture">
                  <pic:nvPicPr>
                    <pic:cNvPr id="25" name="図 24"/>
                    <pic:cNvPicPr/>
                  </pic:nvPicPr>
                  <pic:blipFill>
                    <a:blip r:embed="rId48"/>
                    <a:stretch>
                      <a:fillRect/>
                    </a:stretch>
                  </pic:blipFill>
                  <pic:spPr>
                    <a:xfrm>
                      <a:off x="0" y="0"/>
                      <a:ext cx="5172075" cy="2724150"/>
                    </a:xfrm>
                    <a:prstGeom prst="rect">
                      <a:avLst/>
                    </a:prstGeom>
                  </pic:spPr>
                </pic:pic>
              </a:graphicData>
            </a:graphic>
          </wp:inline>
        </w:drawing>
      </w:r>
    </w:p>
    <w:p w:rsidR="00BB4617" w:rsidRPr="00A56BD3" w:rsidRDefault="008D4D1F" w:rsidP="000065FE">
      <w:pPr>
        <w:widowControl/>
        <w:ind w:firstLineChars="650" w:firstLine="1370"/>
        <w:jc w:val="left"/>
        <w:rPr>
          <w:rFonts w:asciiTheme="majorHAnsi" w:eastAsia="ＭＳ Ｐゴシック" w:hAnsiTheme="majorHAnsi" w:cstheme="majorHAnsi"/>
          <w:b/>
        </w:rPr>
      </w:pPr>
      <w:r w:rsidRPr="00A56BD3">
        <w:rPr>
          <w:rFonts w:asciiTheme="majorHAnsi" w:eastAsia="ＭＳ Ｐゴシック" w:hAnsiTheme="majorHAnsi" w:cstheme="majorHAnsi"/>
          <w:b/>
        </w:rPr>
        <w:t xml:space="preserve"> Figure 5.7-29 Parameter sheet created under menu group for reference</w:t>
      </w:r>
    </w:p>
    <w:p w:rsidR="00BB4617" w:rsidRPr="00A56BD3" w:rsidRDefault="00BB4617" w:rsidP="005266F8">
      <w:pPr>
        <w:pStyle w:val="a8"/>
        <w:widowControl/>
        <w:ind w:leftChars="0" w:left="525"/>
        <w:jc w:val="left"/>
        <w:rPr>
          <w:rFonts w:asciiTheme="majorHAnsi" w:eastAsia="ＭＳ Ｐゴシック" w:hAnsiTheme="majorHAnsi" w:cstheme="majorHAnsi"/>
        </w:rPr>
      </w:pPr>
    </w:p>
    <w:p w:rsidR="001F6391" w:rsidRPr="00A56BD3" w:rsidRDefault="00D75A19" w:rsidP="000065FE">
      <w:pPr>
        <w:pStyle w:val="a8"/>
        <w:widowControl/>
        <w:ind w:leftChars="0" w:left="525"/>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If the filter button is clicked when the "Operation: Reference date" field in the "Display filter" submenu is blank, only the latest data in the "Reference Date" field for each operation will be displayed in the "list" submenu.</w:t>
      </w:r>
    </w:p>
    <w:p w:rsidR="00E9381E" w:rsidRPr="00A56BD3" w:rsidRDefault="00085004" w:rsidP="00A909AF">
      <w:pPr>
        <w:pStyle w:val="1"/>
      </w:pPr>
      <w:bookmarkStart w:id="59" w:name="_Ref32847325"/>
      <w:bookmarkStart w:id="60" w:name="_Toc502133159"/>
      <w:bookmarkStart w:id="61" w:name="_Ref502133865"/>
      <w:bookmarkStart w:id="62" w:name="_Ref502133871"/>
      <w:bookmarkStart w:id="63" w:name="_Ref504133069"/>
      <w:bookmarkStart w:id="64" w:name="_Ref497926971"/>
      <w:bookmarkStart w:id="65" w:name="_Toc106636259"/>
      <w:r w:rsidRPr="00A56BD3">
        <w:lastRenderedPageBreak/>
        <w:t>”</w:t>
      </w:r>
      <w:r w:rsidR="004957E1" w:rsidRPr="00A56BD3">
        <w:t>Create Menu</w:t>
      </w:r>
      <w:r w:rsidRPr="00A56BD3">
        <w:t xml:space="preserve">” </w:t>
      </w:r>
      <w:r w:rsidR="004957E1" w:rsidRPr="00A56BD3">
        <w:t>menu group</w:t>
      </w:r>
      <w:r w:rsidRPr="00A56BD3">
        <w:t xml:space="preserve"> hidden menus</w:t>
      </w:r>
      <w:bookmarkEnd w:id="65"/>
    </w:p>
    <w:p w:rsidR="00855F40" w:rsidRPr="00A56BD3" w:rsidRDefault="00A909AF" w:rsidP="005934B1">
      <w:pPr>
        <w:pStyle w:val="20"/>
      </w:pPr>
      <w:r w:rsidRPr="00A56BD3">
        <w:t xml:space="preserve"> </w:t>
      </w:r>
      <w:bookmarkStart w:id="66" w:name="_Toc106636260"/>
      <w:r w:rsidR="008A62F7" w:rsidRPr="00A56BD3">
        <w:t xml:space="preserve">Register a column group using </w:t>
      </w:r>
      <w:r w:rsidR="005B7D55" w:rsidRPr="00A56BD3">
        <w:t>「</w:t>
      </w:r>
      <w:r w:rsidR="00DB13DF" w:rsidRPr="00A56BD3">
        <w:t>Column g</w:t>
      </w:r>
      <w:r w:rsidR="008A62F7" w:rsidRPr="00A56BD3">
        <w:t>roup list</w:t>
      </w:r>
      <w:bookmarkEnd w:id="59"/>
      <w:r w:rsidR="005B7D55" w:rsidRPr="00A56BD3">
        <w:t>」</w:t>
      </w:r>
      <w:bookmarkEnd w:id="66"/>
    </w:p>
    <w:p w:rsidR="00B32818" w:rsidRPr="00A56BD3" w:rsidRDefault="00B32818"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During installation, the Column group list menu will not be displayed.</w:t>
      </w:r>
    </w:p>
    <w:p w:rsidR="00FC3544" w:rsidRPr="00A56BD3" w:rsidRDefault="006E47FF"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column groups of sheets that belong to the menu to be created can be maintained (View/Update/Discard/restore).</w:t>
      </w:r>
    </w:p>
    <w:p w:rsidR="00B32818" w:rsidRPr="00A56BD3" w:rsidRDefault="00E551A7"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 </w:t>
      </w:r>
      <w:r w:rsidRPr="00A56BD3">
        <w:rPr>
          <w:rFonts w:asciiTheme="majorHAnsi" w:hAnsiTheme="majorHAnsi" w:cstheme="majorHAnsi"/>
          <w:noProof/>
        </w:rPr>
        <w:drawing>
          <wp:inline distT="0" distB="0" distL="0" distR="0" wp14:anchorId="1FE3C13A" wp14:editId="5BB4A6B6">
            <wp:extent cx="5453380" cy="3104515"/>
            <wp:effectExtent l="0" t="0" r="0" b="635"/>
            <wp:docPr id="1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59"/>
                    <a:stretch>
                      <a:fillRect/>
                    </a:stretch>
                  </pic:blipFill>
                  <pic:spPr>
                    <a:xfrm>
                      <a:off x="0" y="0"/>
                      <a:ext cx="5471369" cy="3114756"/>
                    </a:xfrm>
                    <a:prstGeom prst="rect">
                      <a:avLst/>
                    </a:prstGeom>
                  </pic:spPr>
                </pic:pic>
              </a:graphicData>
            </a:graphic>
          </wp:inline>
        </w:drawing>
      </w:r>
    </w:p>
    <w:p w:rsidR="00B32818" w:rsidRPr="00A56BD3" w:rsidRDefault="00B32818" w:rsidP="00E551A7">
      <w:pPr>
        <w:widowControl/>
        <w:ind w:firstLineChars="500" w:firstLine="1054"/>
        <w:jc w:val="left"/>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6.1-1 “Column group list” menu</w:t>
      </w:r>
    </w:p>
    <w:p w:rsidR="007D7623" w:rsidRPr="00A56BD3" w:rsidRDefault="008A05A6"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A column group is a group that displays the heading portion of a menu item. The menu creation function allows users to create a column groups of items that they want to create. The red marked frame in the following example is the column group that can be created by the menu creation function </w:t>
      </w:r>
    </w:p>
    <w:p w:rsidR="00CD7386" w:rsidRPr="00A56BD3" w:rsidRDefault="00CD7386"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w:drawing>
          <wp:inline distT="0" distB="0" distL="0" distR="0" wp14:anchorId="08D5A7C4" wp14:editId="29CFE28D">
            <wp:extent cx="5972175" cy="2828925"/>
            <wp:effectExtent l="0" t="0" r="9525" b="952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9997" cy="2837367"/>
                    </a:xfrm>
                    <a:prstGeom prst="rect">
                      <a:avLst/>
                    </a:prstGeom>
                  </pic:spPr>
                </pic:pic>
              </a:graphicData>
            </a:graphic>
          </wp:inline>
        </w:drawing>
      </w:r>
    </w:p>
    <w:p w:rsidR="00FC3544" w:rsidRPr="00A56BD3" w:rsidRDefault="00B32818" w:rsidP="00CD7386">
      <w:pPr>
        <w:widowControl/>
        <w:ind w:firstLineChars="1050" w:firstLine="2214"/>
        <w:jc w:val="left"/>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Figure 6.1-2 Parameter sheet created under menu group for input</w:t>
      </w:r>
    </w:p>
    <w:p w:rsidR="009D6D9E" w:rsidRPr="00A56BD3" w:rsidRDefault="009D6D9E" w:rsidP="00855F40">
      <w:pPr>
        <w:widowControl/>
        <w:jc w:val="left"/>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lastRenderedPageBreak/>
        <w:t xml:space="preserve">              </w:t>
      </w:r>
      <w:r w:rsidRPr="00A56BD3">
        <w:rPr>
          <w:rFonts w:asciiTheme="majorHAnsi" w:eastAsia="ＭＳ Ｐゴシック" w:hAnsiTheme="majorHAnsi" w:cstheme="majorHAnsi"/>
          <w:b/>
          <w:szCs w:val="21"/>
        </w:rPr>
        <w:t>Table 6.1-1 "Column group list" menu configuration value</w:t>
      </w:r>
    </w:p>
    <w:tbl>
      <w:tblPr>
        <w:tblStyle w:val="16"/>
        <w:tblW w:w="0" w:type="auto"/>
        <w:tblLook w:val="04A0" w:firstRow="1" w:lastRow="0" w:firstColumn="1" w:lastColumn="0" w:noHBand="0" w:noVBand="1"/>
      </w:tblPr>
      <w:tblGrid>
        <w:gridCol w:w="1838"/>
        <w:gridCol w:w="7789"/>
      </w:tblGrid>
      <w:tr w:rsidR="00855F40" w:rsidRPr="00A56BD3" w:rsidTr="007777DA">
        <w:tc>
          <w:tcPr>
            <w:tcW w:w="1838" w:type="dxa"/>
            <w:shd w:val="clear" w:color="auto" w:fill="002B62"/>
          </w:tcPr>
          <w:p w:rsidR="00855F40" w:rsidRPr="00A56BD3" w:rsidRDefault="00E700A4" w:rsidP="00855F40">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7789" w:type="dxa"/>
            <w:shd w:val="clear" w:color="auto" w:fill="002B62"/>
          </w:tcPr>
          <w:p w:rsidR="00855F40" w:rsidRPr="00A56BD3" w:rsidRDefault="00BD1E0B" w:rsidP="00855F40">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855F40" w:rsidRPr="00A56BD3" w:rsidTr="00C162C5">
        <w:tc>
          <w:tcPr>
            <w:tcW w:w="1838" w:type="dxa"/>
            <w:shd w:val="clear" w:color="auto" w:fill="E5EAEF"/>
          </w:tcPr>
          <w:p w:rsidR="00855F40" w:rsidRPr="00A56BD3" w:rsidRDefault="009D6D9E" w:rsidP="00855F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w:t>
            </w:r>
            <w:r w:rsidR="004666AD" w:rsidRPr="00A56BD3">
              <w:rPr>
                <w:rFonts w:asciiTheme="majorHAnsi" w:eastAsia="ＭＳ Ｐゴシック" w:hAnsiTheme="majorHAnsi" w:cstheme="majorHAnsi"/>
                <w:sz w:val="18"/>
                <w:szCs w:val="18"/>
              </w:rPr>
              <w:t>olumn group</w:t>
            </w:r>
          </w:p>
        </w:tc>
        <w:tc>
          <w:tcPr>
            <w:tcW w:w="7789" w:type="dxa"/>
          </w:tcPr>
          <w:p w:rsidR="009D6D9E" w:rsidRPr="00A56BD3" w:rsidRDefault="009D6D9E" w:rsidP="00FF2E95">
            <w:pPr>
              <w:widowControl/>
              <w:jc w:val="left"/>
              <w:rPr>
                <w:rFonts w:asciiTheme="majorHAnsi" w:eastAsia="ＭＳ ゴシック" w:hAnsiTheme="majorHAnsi" w:cstheme="majorHAnsi"/>
                <w:sz w:val="18"/>
                <w:szCs w:val="18"/>
              </w:rPr>
            </w:pPr>
            <w:r w:rsidRPr="00A56BD3">
              <w:rPr>
                <w:rFonts w:asciiTheme="majorHAnsi" w:eastAsia="ＭＳ ゴシック" w:hAnsiTheme="majorHAnsi" w:cstheme="majorHAnsi"/>
                <w:sz w:val="18"/>
                <w:szCs w:val="18"/>
              </w:rPr>
              <w:t xml:space="preserve">The name of the parent column group and the column group will be displayed as a </w:t>
            </w:r>
            <w:r w:rsidRPr="00A56BD3">
              <w:rPr>
                <w:rFonts w:asciiTheme="majorHAnsi" w:eastAsia="ＭＳ ゴシック" w:hAnsiTheme="majorHAnsi" w:cstheme="majorHAnsi"/>
                <w:sz w:val="18"/>
                <w:szCs w:val="18"/>
              </w:rPr>
              <w:t>「</w:t>
            </w:r>
            <w:r w:rsidRPr="00A56BD3">
              <w:rPr>
                <w:rFonts w:asciiTheme="majorHAnsi" w:eastAsia="ＭＳ ゴシック" w:hAnsiTheme="majorHAnsi" w:cstheme="majorHAnsi"/>
                <w:sz w:val="18"/>
                <w:szCs w:val="18"/>
              </w:rPr>
              <w:t>/</w:t>
            </w:r>
            <w:r w:rsidRPr="00A56BD3">
              <w:rPr>
                <w:rFonts w:asciiTheme="majorHAnsi" w:eastAsia="ＭＳ ゴシック" w:hAnsiTheme="majorHAnsi" w:cstheme="majorHAnsi"/>
                <w:sz w:val="18"/>
                <w:szCs w:val="18"/>
              </w:rPr>
              <w:t>」</w:t>
            </w:r>
            <w:r w:rsidRPr="00A56BD3">
              <w:rPr>
                <w:rFonts w:asciiTheme="majorHAnsi" w:eastAsia="ＭＳ ゴシック" w:hAnsiTheme="majorHAnsi" w:cstheme="majorHAnsi"/>
                <w:sz w:val="18"/>
                <w:szCs w:val="18"/>
              </w:rPr>
              <w:t xml:space="preserve"> connection.</w:t>
            </w:r>
          </w:p>
          <w:p w:rsidR="00FF2E95" w:rsidRPr="00A56BD3" w:rsidRDefault="00E06E9A" w:rsidP="00FF2E9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9D6D9E" w:rsidRPr="00A56BD3">
              <w:rPr>
                <w:rFonts w:asciiTheme="majorHAnsi" w:eastAsia="ＭＳ Ｐゴシック" w:hAnsiTheme="majorHAnsi" w:cstheme="majorHAnsi"/>
                <w:sz w:val="18"/>
                <w:szCs w:val="18"/>
              </w:rPr>
              <w:t>Displayed in the "List/Update" sub-menu.</w:t>
            </w:r>
          </w:p>
          <w:p w:rsidR="00E06E9A" w:rsidRPr="00A56BD3" w:rsidRDefault="009D6D9E" w:rsidP="00FF2E95">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With "Update" and "abolition/restore" button.</w:t>
            </w:r>
          </w:p>
        </w:tc>
      </w:tr>
      <w:tr w:rsidR="009D6D9E" w:rsidRPr="00A56BD3" w:rsidTr="00C162C5">
        <w:tc>
          <w:tcPr>
            <w:tcW w:w="1838" w:type="dxa"/>
            <w:shd w:val="clear" w:color="auto" w:fill="E5EAEF"/>
          </w:tcPr>
          <w:p w:rsidR="009D6D9E" w:rsidRPr="00A56BD3" w:rsidRDefault="009D6D9E" w:rsidP="00855F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New column group </w:t>
            </w:r>
          </w:p>
        </w:tc>
        <w:tc>
          <w:tcPr>
            <w:tcW w:w="7789" w:type="dxa"/>
          </w:tcPr>
          <w:p w:rsidR="009D6D9E" w:rsidRPr="00A56BD3" w:rsidRDefault="007B47B2" w:rsidP="00FF2E95">
            <w:pPr>
              <w:widowControl/>
              <w:jc w:val="left"/>
              <w:rPr>
                <w:rFonts w:asciiTheme="majorHAnsi" w:eastAsia="ＭＳ ゴシック" w:hAnsiTheme="majorHAnsi" w:cstheme="majorHAnsi"/>
                <w:sz w:val="18"/>
                <w:szCs w:val="18"/>
              </w:rPr>
            </w:pPr>
            <w:r w:rsidRPr="00A56BD3">
              <w:rPr>
                <w:rFonts w:asciiTheme="majorHAnsi" w:eastAsia="ＭＳ ゴシック" w:hAnsiTheme="majorHAnsi" w:cstheme="majorHAnsi"/>
                <w:sz w:val="18"/>
                <w:szCs w:val="18"/>
              </w:rPr>
              <w:t>Select the parent column group from the pull-down.</w:t>
            </w:r>
          </w:p>
          <w:p w:rsidR="007B47B2" w:rsidRPr="00A56BD3" w:rsidRDefault="006E0FEC" w:rsidP="00FF2E95">
            <w:pPr>
              <w:widowControl/>
              <w:jc w:val="left"/>
              <w:rPr>
                <w:rFonts w:asciiTheme="majorHAnsi" w:eastAsia="ＭＳ 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7B47B2" w:rsidRPr="00A56BD3">
              <w:rPr>
                <w:rFonts w:asciiTheme="majorHAnsi" w:eastAsia="ＭＳ ゴシック" w:hAnsiTheme="majorHAnsi" w:cstheme="majorHAnsi"/>
                <w:sz w:val="18"/>
                <w:szCs w:val="18"/>
              </w:rPr>
              <w:t>Displayed in the "Update" button and "Register" sub menu of the "List /Update" sub menu</w:t>
            </w:r>
          </w:p>
        </w:tc>
      </w:tr>
      <w:tr w:rsidR="00855F40" w:rsidRPr="00A56BD3" w:rsidTr="00C162C5">
        <w:tc>
          <w:tcPr>
            <w:tcW w:w="1838" w:type="dxa"/>
            <w:shd w:val="clear" w:color="auto" w:fill="E5EAEF"/>
          </w:tcPr>
          <w:p w:rsidR="00855F40" w:rsidRPr="00A56BD3" w:rsidRDefault="00E265F1" w:rsidP="00855F40">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 name</w:t>
            </w:r>
          </w:p>
        </w:tc>
        <w:tc>
          <w:tcPr>
            <w:tcW w:w="7789" w:type="dxa"/>
          </w:tcPr>
          <w:p w:rsidR="00855F40" w:rsidRPr="00A56BD3" w:rsidRDefault="00FF2E95" w:rsidP="00FF2E9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column group name</w:t>
            </w:r>
          </w:p>
          <w:p w:rsidR="006E0FEC" w:rsidRPr="00A56BD3" w:rsidRDefault="006E0FEC" w:rsidP="006E0FEC">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ゴシック" w:hAnsiTheme="majorHAnsi" w:cstheme="majorHAnsi"/>
                <w:sz w:val="18"/>
                <w:szCs w:val="18"/>
              </w:rPr>
              <w:t>Displayed in the "Update" button and "Register" sub menu of the "List /Update" sub menu</w:t>
            </w:r>
          </w:p>
        </w:tc>
      </w:tr>
      <w:tr w:rsidR="00730A2B" w:rsidRPr="00A56BD3" w:rsidTr="00C162C5">
        <w:tc>
          <w:tcPr>
            <w:tcW w:w="1838" w:type="dxa"/>
            <w:shd w:val="clear" w:color="auto" w:fill="E5EAEF"/>
          </w:tcPr>
          <w:p w:rsidR="00730A2B" w:rsidRPr="00A56BD3" w:rsidRDefault="00730A2B" w:rsidP="00730A2B">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7789" w:type="dxa"/>
            <w:shd w:val="clear" w:color="auto" w:fill="auto"/>
          </w:tcPr>
          <w:p w:rsidR="00730A2B" w:rsidRPr="00A56BD3" w:rsidRDefault="00730A2B" w:rsidP="00730A2B">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B712AE" w:rsidRPr="00A56BD3" w:rsidRDefault="00B712AE" w:rsidP="00855F40">
      <w:pPr>
        <w:widowControl/>
        <w:jc w:val="left"/>
        <w:rPr>
          <w:rFonts w:asciiTheme="majorHAnsi" w:eastAsia="ＭＳ Ｐゴシック" w:hAnsiTheme="majorHAnsi" w:cstheme="majorHAnsi"/>
          <w:szCs w:val="21"/>
        </w:rPr>
      </w:pPr>
    </w:p>
    <w:p w:rsidR="0051220A" w:rsidRPr="00A56BD3" w:rsidRDefault="00CD799A" w:rsidP="00855F40">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following checks are perf</w:t>
      </w:r>
      <w:r w:rsidR="00A860AA" w:rsidRPr="00A56BD3">
        <w:rPr>
          <w:rFonts w:asciiTheme="majorHAnsi" w:eastAsia="ＭＳ Ｐゴシック" w:hAnsiTheme="majorHAnsi" w:cstheme="majorHAnsi"/>
          <w:szCs w:val="21"/>
        </w:rPr>
        <w:t>ormed at the time of updating/</w:t>
      </w:r>
      <w:r w:rsidRPr="00A56BD3">
        <w:rPr>
          <w:rFonts w:asciiTheme="majorHAnsi" w:eastAsia="ＭＳ Ｐゴシック" w:hAnsiTheme="majorHAnsi" w:cstheme="majorHAnsi"/>
          <w:szCs w:val="21"/>
        </w:rPr>
        <w:t>discard.</w:t>
      </w:r>
    </w:p>
    <w:p w:rsidR="006D6ED8" w:rsidRPr="00A56BD3" w:rsidRDefault="009D5140" w:rsidP="00BE09A1">
      <w:pPr>
        <w:pStyle w:val="a8"/>
        <w:widowControl/>
        <w:numPr>
          <w:ilvl w:val="0"/>
          <w:numId w:val="1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The data itself cannot be selected as a parent column group.</w:t>
      </w:r>
    </w:p>
    <w:p w:rsidR="006D6ED8" w:rsidRPr="00A56BD3" w:rsidRDefault="00072344" w:rsidP="00BE09A1">
      <w:pPr>
        <w:pStyle w:val="a8"/>
        <w:widowControl/>
        <w:numPr>
          <w:ilvl w:val="0"/>
          <w:numId w:val="10"/>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If it is specified in the parent group of other data, it cannot be discarded.</w:t>
      </w:r>
    </w:p>
    <w:p w:rsidR="00710432" w:rsidRPr="00A56BD3" w:rsidRDefault="00072344" w:rsidP="00BE09A1">
      <w:pPr>
        <w:pStyle w:val="a8"/>
        <w:widowControl/>
        <w:numPr>
          <w:ilvl w:val="0"/>
          <w:numId w:val="10"/>
        </w:numPr>
        <w:ind w:leftChars="0"/>
        <w:jc w:val="left"/>
        <w:rPr>
          <w:rFonts w:asciiTheme="majorHAnsi" w:eastAsia="ＭＳ Ｐゴシック" w:hAnsiTheme="majorHAnsi" w:cstheme="majorHAnsi"/>
        </w:rPr>
      </w:pPr>
      <w:bookmarkStart w:id="67" w:name="_Ref523990375"/>
      <w:bookmarkStart w:id="68" w:name="_Toc530581909"/>
      <w:r w:rsidRPr="00A56BD3">
        <w:rPr>
          <w:rFonts w:asciiTheme="majorHAnsi" w:eastAsia="ＭＳ Ｐゴシック" w:hAnsiTheme="majorHAnsi" w:cstheme="majorHAnsi"/>
        </w:rPr>
        <w:t>A parent-child relationship that results in a loop relationship cannot be set.</w:t>
      </w:r>
      <w:r w:rsidR="005837E3"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(If the parent-child relationship is A</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B</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C, C cannot be specified as the parent of A.)</w:t>
      </w:r>
      <w:r w:rsidR="005837E3" w:rsidRPr="00A56BD3">
        <w:rPr>
          <w:rFonts w:asciiTheme="majorHAnsi" w:eastAsia="ＭＳ Ｐゴシック" w:hAnsiTheme="majorHAnsi" w:cstheme="majorHAnsi"/>
        </w:rPr>
        <w:t>.</w:t>
      </w:r>
      <w:r w:rsidR="005B1DF2" w:rsidRPr="00A56BD3">
        <w:rPr>
          <w:rFonts w:asciiTheme="majorHAnsi" w:eastAsia="ＭＳ Ｐゴシック" w:hAnsiTheme="majorHAnsi" w:cstheme="majorHAnsi"/>
        </w:rPr>
        <w:tab/>
      </w:r>
    </w:p>
    <w:p w:rsidR="00F67C6F" w:rsidRPr="00A56BD3" w:rsidRDefault="00F67C6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0F4DAA" w:rsidRPr="00A56BD3" w:rsidRDefault="00A909AF" w:rsidP="005934B1">
      <w:pPr>
        <w:pStyle w:val="20"/>
      </w:pPr>
      <w:bookmarkStart w:id="69" w:name="_Ref32847343"/>
      <w:bookmarkEnd w:id="67"/>
      <w:bookmarkEnd w:id="68"/>
      <w:r w:rsidRPr="00A56BD3">
        <w:lastRenderedPageBreak/>
        <w:t xml:space="preserve"> </w:t>
      </w:r>
      <w:bookmarkStart w:id="70" w:name="_Toc106636261"/>
      <w:r w:rsidR="00D91AFE" w:rsidRPr="00A56BD3">
        <w:t>Register items to be set using</w:t>
      </w:r>
      <w:r w:rsidR="00D91AFE" w:rsidRPr="00A56BD3">
        <w:t>「</w:t>
      </w:r>
      <w:r w:rsidR="00D91AFE" w:rsidRPr="00A56BD3">
        <w:t>Menu item creation information</w:t>
      </w:r>
      <w:r w:rsidR="00D91AFE" w:rsidRPr="00A56BD3">
        <w:t>」</w:t>
      </w:r>
      <w:bookmarkEnd w:id="69"/>
      <w:bookmarkEnd w:id="70"/>
    </w:p>
    <w:p w:rsidR="00A860AA" w:rsidRPr="00A56BD3" w:rsidRDefault="00A860AA" w:rsidP="00FA3267">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During installation, the Column group list menu will not be displayed.</w:t>
      </w:r>
    </w:p>
    <w:p w:rsidR="000F4DAA" w:rsidRPr="00A56BD3" w:rsidRDefault="00186A14" w:rsidP="00FA3267">
      <w:pPr>
        <w:widowControl/>
        <w:jc w:val="left"/>
        <w:rPr>
          <w:rFonts w:asciiTheme="majorHAnsi" w:hAnsiTheme="majorHAnsi" w:cstheme="majorHAnsi"/>
          <w:noProof/>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1998208" behindDoc="0" locked="0" layoutInCell="1" allowOverlap="1" wp14:anchorId="30601AF3" wp14:editId="600E4A7F">
                <wp:simplePos x="0" y="0"/>
                <wp:positionH relativeFrom="margin">
                  <wp:align>left</wp:align>
                </wp:positionH>
                <wp:positionV relativeFrom="paragraph">
                  <wp:posOffset>1204535</wp:posOffset>
                </wp:positionV>
                <wp:extent cx="590550" cy="194400"/>
                <wp:effectExtent l="0" t="0" r="19050" b="15240"/>
                <wp:wrapNone/>
                <wp:docPr id="359" name="正方形/長方形 359"/>
                <wp:cNvGraphicFramePr/>
                <a:graphic xmlns:a="http://schemas.openxmlformats.org/drawingml/2006/main">
                  <a:graphicData uri="http://schemas.microsoft.com/office/word/2010/wordprocessingShape">
                    <wps:wsp>
                      <wps:cNvSpPr/>
                      <wps:spPr>
                        <a:xfrm>
                          <a:off x="0" y="0"/>
                          <a:ext cx="590550" cy="1944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CFC3" id="正方形/長方形 359" o:spid="_x0000_s1026" style="position:absolute;left:0;text-align:left;margin-left:0;margin-top:94.85pt;width:46.5pt;height:15.3pt;z-index:25199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" filled="f" strokecolor="red" strokeweight="1.25pt">
                <w10:wrap anchorx="margin"/>
              </v:rect>
            </w:pict>
          </mc:Fallback>
        </mc:AlternateContent>
      </w:r>
      <w:r w:rsidR="00FA3267" w:rsidRPr="00A56BD3">
        <w:rPr>
          <w:rFonts w:asciiTheme="majorHAnsi" w:eastAsia="ＭＳ Ｐゴシック" w:hAnsiTheme="majorHAnsi" w:cstheme="majorHAnsi"/>
          <w:szCs w:val="21"/>
        </w:rPr>
        <w:t>The items managed in the parameter sheet or data sheet menu to be created can be maintained (View/Update/Discard/restore).</w:t>
      </w:r>
      <w:r w:rsidR="007D7623" w:rsidRPr="00A56BD3">
        <w:rPr>
          <w:rFonts w:asciiTheme="majorHAnsi" w:hAnsiTheme="majorHAnsi" w:cstheme="majorHAnsi"/>
          <w:noProof/>
        </w:rPr>
        <w:drawing>
          <wp:inline distT="0" distB="0" distL="0" distR="0" wp14:anchorId="0EA02BCB" wp14:editId="03A812A9">
            <wp:extent cx="5896800" cy="3262630"/>
            <wp:effectExtent l="0" t="0" r="889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y01m20d_09513035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99591" cy="3264174"/>
                    </a:xfrm>
                    <a:prstGeom prst="rect">
                      <a:avLst/>
                    </a:prstGeom>
                  </pic:spPr>
                </pic:pic>
              </a:graphicData>
            </a:graphic>
          </wp:inline>
        </w:drawing>
      </w:r>
    </w:p>
    <w:p w:rsidR="000F4DAA" w:rsidRPr="00A56BD3" w:rsidRDefault="00A860AA" w:rsidP="000F4DAA">
      <w:pPr>
        <w:rPr>
          <w:rFonts w:asciiTheme="majorHAnsi" w:hAnsiTheme="majorHAnsi" w:cstheme="majorHAnsi"/>
          <w:b/>
        </w:rPr>
      </w:pPr>
      <w:r w:rsidRPr="00A56BD3">
        <w:rPr>
          <w:rFonts w:asciiTheme="majorHAnsi" w:hAnsiTheme="majorHAnsi" w:cstheme="majorHAnsi"/>
          <w:b/>
        </w:rPr>
        <w:t xml:space="preserve">            Figure 6.2-1 "Menu item creation information" menu</w:t>
      </w:r>
    </w:p>
    <w:p w:rsidR="00A860AA" w:rsidRPr="00A56BD3" w:rsidRDefault="00A860AA" w:rsidP="000F4DAA">
      <w:pPr>
        <w:rPr>
          <w:rFonts w:asciiTheme="majorHAnsi" w:hAnsiTheme="majorHAnsi" w:cstheme="majorHAnsi"/>
          <w:b/>
        </w:rPr>
      </w:pPr>
    </w:p>
    <w:p w:rsidR="00A860AA" w:rsidRPr="00A56BD3" w:rsidRDefault="00A860AA" w:rsidP="000F4DAA">
      <w:pPr>
        <w:rPr>
          <w:rFonts w:asciiTheme="majorHAnsi" w:hAnsiTheme="majorHAnsi" w:cstheme="majorHAnsi"/>
          <w:b/>
        </w:rPr>
      </w:pPr>
      <w:r w:rsidRPr="00A56BD3">
        <w:rPr>
          <w:rFonts w:asciiTheme="majorHAnsi" w:hAnsiTheme="majorHAnsi" w:cstheme="majorHAnsi"/>
          <w:b/>
        </w:rPr>
        <w:t xml:space="preserve">            Table 6.2-1 "Menu item creation information" menu configuration value</w:t>
      </w:r>
    </w:p>
    <w:tbl>
      <w:tblPr>
        <w:tblStyle w:val="16"/>
        <w:tblW w:w="0" w:type="auto"/>
        <w:tblLook w:val="04A0" w:firstRow="1" w:lastRow="0" w:firstColumn="1" w:lastColumn="0" w:noHBand="0" w:noVBand="1"/>
      </w:tblPr>
      <w:tblGrid>
        <w:gridCol w:w="1057"/>
        <w:gridCol w:w="1348"/>
        <w:gridCol w:w="7222"/>
      </w:tblGrid>
      <w:tr w:rsidR="000F4DAA" w:rsidRPr="00A56BD3" w:rsidTr="001F5DF5">
        <w:trPr>
          <w:tblHeader/>
        </w:trPr>
        <w:tc>
          <w:tcPr>
            <w:tcW w:w="2357" w:type="dxa"/>
            <w:gridSpan w:val="2"/>
            <w:shd w:val="clear" w:color="auto" w:fill="002B62"/>
          </w:tcPr>
          <w:p w:rsidR="000F4DAA" w:rsidRPr="00A56BD3" w:rsidRDefault="003F6C80" w:rsidP="00740A14">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Settings</w:t>
            </w:r>
          </w:p>
        </w:tc>
        <w:tc>
          <w:tcPr>
            <w:tcW w:w="7270" w:type="dxa"/>
            <w:shd w:val="clear" w:color="auto" w:fill="002B62"/>
          </w:tcPr>
          <w:p w:rsidR="000F4DAA" w:rsidRPr="00A56BD3" w:rsidRDefault="0017643C" w:rsidP="003F261D">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0F4DAA" w:rsidRPr="00A56BD3" w:rsidTr="001F5DF5">
        <w:tc>
          <w:tcPr>
            <w:tcW w:w="2357" w:type="dxa"/>
            <w:gridSpan w:val="2"/>
            <w:shd w:val="clear" w:color="auto" w:fill="E5EAEF"/>
          </w:tcPr>
          <w:p w:rsidR="000F4DAA" w:rsidRPr="00A56BD3" w:rsidRDefault="00E92DA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w:t>
            </w:r>
          </w:p>
        </w:tc>
        <w:tc>
          <w:tcPr>
            <w:tcW w:w="7270" w:type="dxa"/>
          </w:tcPr>
          <w:p w:rsidR="000F4DAA" w:rsidRPr="00A56BD3" w:rsidRDefault="003F6C80"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 (parameter sheet/ data sheet) to link items from the pull-down.</w:t>
            </w:r>
          </w:p>
        </w:tc>
      </w:tr>
      <w:tr w:rsidR="000F4DAA" w:rsidRPr="00A56BD3" w:rsidTr="001F5DF5">
        <w:tc>
          <w:tcPr>
            <w:tcW w:w="2357" w:type="dxa"/>
            <w:gridSpan w:val="2"/>
            <w:shd w:val="clear" w:color="auto" w:fill="E5EAEF"/>
          </w:tcPr>
          <w:p w:rsidR="000F4DAA" w:rsidRPr="00A56BD3" w:rsidRDefault="001A77F3"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 name</w:t>
            </w:r>
          </w:p>
        </w:tc>
        <w:tc>
          <w:tcPr>
            <w:tcW w:w="7270" w:type="dxa"/>
          </w:tcPr>
          <w:p w:rsidR="00B04ADE" w:rsidRPr="00A56BD3" w:rsidRDefault="00B04ADE" w:rsidP="00B04A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item name to be displayed on the menu</w:t>
            </w:r>
          </w:p>
          <w:p w:rsidR="00B04ADE" w:rsidRPr="00A56BD3" w:rsidRDefault="00B04ADE" w:rsidP="00B04A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 xml:space="preserve"> Do not use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in the item names. When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is used, the</w:t>
            </w:r>
          </w:p>
          <w:p w:rsidR="000F4DAA" w:rsidRPr="00A56BD3" w:rsidRDefault="00B04ADE" w:rsidP="00B04A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Substitute value auto registration setting</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in each driver may not work properly.</w:t>
            </w:r>
          </w:p>
        </w:tc>
      </w:tr>
      <w:tr w:rsidR="000F4DAA" w:rsidRPr="00A56BD3" w:rsidTr="001F5DF5">
        <w:tc>
          <w:tcPr>
            <w:tcW w:w="2357" w:type="dxa"/>
            <w:gridSpan w:val="2"/>
            <w:shd w:val="clear" w:color="auto" w:fill="E5EAEF"/>
          </w:tcPr>
          <w:p w:rsidR="000F4DAA" w:rsidRPr="00A56BD3" w:rsidRDefault="00234BD2"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7270" w:type="dxa"/>
            <w:shd w:val="clear" w:color="auto" w:fill="auto"/>
          </w:tcPr>
          <w:p w:rsidR="000F4DAA" w:rsidRPr="00A56BD3" w:rsidRDefault="00935998"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order of the columns displayed in the menu. They are displayed in ascending order from the left.</w:t>
            </w:r>
          </w:p>
        </w:tc>
      </w:tr>
      <w:tr w:rsidR="000F4DAA" w:rsidRPr="00A56BD3" w:rsidTr="001F5DF5">
        <w:tc>
          <w:tcPr>
            <w:tcW w:w="2357" w:type="dxa"/>
            <w:gridSpan w:val="2"/>
            <w:shd w:val="clear" w:color="auto" w:fill="E5EAEF"/>
          </w:tcPr>
          <w:p w:rsidR="000F4DAA" w:rsidRPr="00A56BD3" w:rsidRDefault="00277B06"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w:t>
            </w:r>
          </w:p>
        </w:tc>
        <w:tc>
          <w:tcPr>
            <w:tcW w:w="7270" w:type="dxa"/>
            <w:shd w:val="clear" w:color="auto" w:fill="auto"/>
          </w:tcPr>
          <w:p w:rsidR="000F4DAA" w:rsidRPr="00A56BD3" w:rsidRDefault="00AC7B2A"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To make it a required item, select </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w:t>
            </w:r>
            <w:r w:rsidR="004C37D8" w:rsidRPr="00A56BD3">
              <w:rPr>
                <w:rFonts w:asciiTheme="majorHAnsi" w:eastAsia="ＭＳ Ｐゴシック" w:hAnsiTheme="majorHAnsi" w:cstheme="majorHAnsi"/>
                <w:sz w:val="18"/>
                <w:szCs w:val="18"/>
              </w:rPr>
              <w:t>.</w:t>
            </w:r>
          </w:p>
        </w:tc>
      </w:tr>
      <w:tr w:rsidR="000F4DAA" w:rsidRPr="00A56BD3" w:rsidTr="001F5DF5">
        <w:tc>
          <w:tcPr>
            <w:tcW w:w="2357" w:type="dxa"/>
            <w:gridSpan w:val="2"/>
            <w:shd w:val="clear" w:color="auto" w:fill="E5EAEF"/>
          </w:tcPr>
          <w:p w:rsidR="000F4DAA" w:rsidRPr="00A56BD3" w:rsidRDefault="00A676A7"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Unique</w:t>
            </w:r>
          </w:p>
        </w:tc>
        <w:tc>
          <w:tcPr>
            <w:tcW w:w="7270" w:type="dxa"/>
            <w:shd w:val="clear" w:color="auto" w:fill="auto"/>
          </w:tcPr>
          <w:p w:rsidR="000F4DAA" w:rsidRPr="00A56BD3" w:rsidRDefault="00150B87"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To make it a unique item, select </w:t>
            </w:r>
            <w:r w:rsidR="000B7D0B"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w:t>
            </w:r>
            <w:r w:rsidR="000B7D0B"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sz w:val="18"/>
                <w:szCs w:val="18"/>
              </w:rPr>
              <w:t xml:space="preserve"> from the pull-down menu.</w:t>
            </w:r>
          </w:p>
        </w:tc>
      </w:tr>
      <w:tr w:rsidR="00B65C07" w:rsidRPr="00A56BD3" w:rsidTr="001F5DF5">
        <w:tc>
          <w:tcPr>
            <w:tcW w:w="2357" w:type="dxa"/>
            <w:gridSpan w:val="2"/>
            <w:shd w:val="clear" w:color="auto" w:fill="E5EAEF"/>
          </w:tcPr>
          <w:p w:rsidR="00B65C07" w:rsidRPr="00A56BD3" w:rsidRDefault="00B65C07" w:rsidP="00B65C0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w:t>
            </w:r>
          </w:p>
        </w:tc>
        <w:tc>
          <w:tcPr>
            <w:tcW w:w="7270" w:type="dxa"/>
            <w:shd w:val="clear" w:color="auto" w:fill="auto"/>
          </w:tcPr>
          <w:p w:rsidR="00B65C07" w:rsidRPr="00A56BD3" w:rsidRDefault="00B65C07" w:rsidP="00B65C0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column group to which it belong from the pull-down menu.</w:t>
            </w:r>
          </w:p>
        </w:tc>
      </w:tr>
      <w:tr w:rsidR="000F4DAA" w:rsidRPr="00A56BD3" w:rsidTr="001F5DF5">
        <w:tc>
          <w:tcPr>
            <w:tcW w:w="2357" w:type="dxa"/>
            <w:gridSpan w:val="2"/>
            <w:shd w:val="clear" w:color="auto" w:fill="E5EAEF"/>
          </w:tcPr>
          <w:p w:rsidR="000F4DAA" w:rsidRPr="00A56BD3" w:rsidRDefault="005A55AD"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w:t>
            </w:r>
          </w:p>
        </w:tc>
        <w:tc>
          <w:tcPr>
            <w:tcW w:w="7270" w:type="dxa"/>
            <w:shd w:val="clear" w:color="auto" w:fill="auto"/>
          </w:tcPr>
          <w:p w:rsidR="008764FC" w:rsidRPr="00A56BD3" w:rsidRDefault="005934B1" w:rsidP="002048F5">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Select</w:t>
            </w:r>
            <w:r w:rsidR="008764FC" w:rsidRPr="00A56BD3">
              <w:rPr>
                <w:rFonts w:asciiTheme="majorHAnsi" w:eastAsia="ＭＳ Ｐゴシック" w:hAnsiTheme="majorHAnsi" w:cstheme="majorHAnsi"/>
                <w:sz w:val="18"/>
                <w:szCs w:val="18"/>
              </w:rPr>
              <w:t xml:space="preserve"> “String”, “Multi string”, “Integer”, “Decimal number”, “Date”, “Date/time”, “Pull down selection” from the pulldown menu.</w:t>
            </w:r>
          </w:p>
          <w:p w:rsidR="002048F5" w:rsidRPr="00A56BD3" w:rsidRDefault="002048F5" w:rsidP="002048F5">
            <w:pPr>
              <w:widowControl/>
              <w:jc w:val="left"/>
              <w:rPr>
                <w:rFonts w:asciiTheme="majorHAnsi" w:eastAsia="ＭＳ Ｐゴシック" w:hAnsiTheme="majorHAnsi" w:cstheme="majorHAnsi"/>
                <w:sz w:val="18"/>
                <w:szCs w:val="18"/>
              </w:rPr>
            </w:pP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“String” is selected, the item is a text box with single line input.</w:t>
            </w: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“Multi string” is selected, the item is a text box with multiple line input.</w:t>
            </w: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“Integer” is selected, the item is a text box that only integer can be entered.</w:t>
            </w:r>
          </w:p>
          <w:p w:rsidR="008764FC"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“Decimal number” is selected, the item is a text box that integer/decimal number can be entered.</w:t>
            </w:r>
          </w:p>
          <w:p w:rsidR="002048F5" w:rsidRPr="00A56BD3" w:rsidRDefault="008764FC" w:rsidP="008764FC">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When “Date” and “Date/time” is selected, the item is entered by calendar selection. </w:t>
            </w:r>
          </w:p>
          <w:p w:rsidR="002048F5" w:rsidRPr="00A56BD3" w:rsidRDefault="008764FC" w:rsidP="002048F5">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“Pulldown selection” is selected, the item is a pulldown menu item.</w:t>
            </w:r>
          </w:p>
          <w:p w:rsidR="00331031" w:rsidRPr="00A56BD3" w:rsidRDefault="00331031" w:rsidP="004C4B29">
            <w:pPr>
              <w:widowControl/>
              <w:jc w:val="left"/>
              <w:rPr>
                <w:rFonts w:asciiTheme="majorHAnsi" w:eastAsia="ＭＳ Ｐゴシック" w:hAnsiTheme="majorHAnsi" w:cstheme="majorHAnsi"/>
                <w:sz w:val="18"/>
                <w:szCs w:val="18"/>
              </w:rPr>
            </w:pPr>
          </w:p>
          <w:p w:rsidR="00331031" w:rsidRPr="00A56BD3" w:rsidRDefault="00331031" w:rsidP="004C4B2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If "Password" is selected, the item will be a text box where any text typed in the box will be hidden with "●”</w:t>
            </w:r>
            <w:r w:rsidRPr="00A56BD3">
              <w:rPr>
                <w:rFonts w:asciiTheme="majorHAnsi" w:hAnsiTheme="majorHAnsi" w:cstheme="majorHAnsi"/>
              </w:rPr>
              <w:t xml:space="preserve"> </w:t>
            </w:r>
            <w:r w:rsidRPr="00A56BD3">
              <w:rPr>
                <w:rFonts w:asciiTheme="majorHAnsi" w:eastAsia="ＭＳ Ｐゴシック" w:hAnsiTheme="majorHAnsi" w:cstheme="majorHAnsi"/>
                <w:sz w:val="18"/>
                <w:szCs w:val="18"/>
              </w:rPr>
              <w:t>( The text will only be displayed if the eye icon inside the frame is pressed).</w:t>
            </w:r>
          </w:p>
          <w:p w:rsidR="00331031" w:rsidRPr="00A56BD3" w:rsidRDefault="00331031" w:rsidP="004C4B2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"File upload" is selected, the item will contain 2 buttons. One where users can browse and select files, and one called "Pre-upload".</w:t>
            </w:r>
          </w:p>
          <w:p w:rsidR="00331031" w:rsidRPr="00A56BD3" w:rsidRDefault="00331031" w:rsidP="004C4B29">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When "Link" is selected, the entered URL will be a text box item that will be displayed as a link.</w:t>
            </w:r>
          </w:p>
          <w:p w:rsidR="00331031" w:rsidRPr="00A56BD3" w:rsidRDefault="00331031" w:rsidP="004C4B29">
            <w:pPr>
              <w:widowControl/>
              <w:jc w:val="left"/>
              <w:rPr>
                <w:rFonts w:asciiTheme="majorHAnsi" w:eastAsia="ＭＳ Ｐゴシック" w:hAnsiTheme="majorHAnsi" w:cstheme="majorHAnsi"/>
                <w:sz w:val="18"/>
                <w:szCs w:val="18"/>
              </w:rPr>
            </w:pPr>
          </w:p>
          <w:p w:rsidR="000F4DAA" w:rsidRPr="00A56BD3" w:rsidRDefault="000F4DAA" w:rsidP="004C4B29">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008764FC" w:rsidRPr="00A56BD3">
              <w:rPr>
                <w:rFonts w:asciiTheme="majorHAnsi" w:eastAsia="ＭＳ Ｐゴシック" w:hAnsiTheme="majorHAnsi" w:cstheme="majorHAnsi"/>
                <w:sz w:val="18"/>
                <w:szCs w:val="18"/>
              </w:rPr>
              <w:t xml:space="preserve"> </w:t>
            </w:r>
            <w:r w:rsidR="0008397E" w:rsidRPr="00A56BD3">
              <w:rPr>
                <w:rFonts w:asciiTheme="majorHAnsi" w:eastAsia="ＭＳ Ｐゴシック" w:hAnsiTheme="majorHAnsi" w:cstheme="majorHAnsi"/>
                <w:sz w:val="18"/>
                <w:szCs w:val="18"/>
              </w:rPr>
              <w:t xml:space="preserve">About the trace history of the menu created </w:t>
            </w:r>
            <w:r w:rsidR="008764FC" w:rsidRPr="00A56BD3">
              <w:rPr>
                <w:rFonts w:asciiTheme="majorHAnsi" w:eastAsia="ＭＳ Ｐゴシック" w:hAnsiTheme="majorHAnsi" w:cstheme="majorHAnsi"/>
                <w:sz w:val="18"/>
                <w:szCs w:val="18"/>
              </w:rPr>
              <w:t xml:space="preserve">with </w:t>
            </w:r>
            <w:r w:rsidR="0008397E" w:rsidRPr="00A56BD3">
              <w:rPr>
                <w:rFonts w:asciiTheme="majorHAnsi" w:eastAsia="ＭＳ Ｐゴシック" w:hAnsiTheme="majorHAnsi" w:cstheme="majorHAnsi"/>
                <w:sz w:val="18"/>
                <w:szCs w:val="18"/>
              </w:rPr>
              <w:t>「</w:t>
            </w:r>
            <w:r w:rsidR="008764FC" w:rsidRPr="00A56BD3">
              <w:rPr>
                <w:rFonts w:asciiTheme="majorHAnsi" w:eastAsia="ＭＳ Ｐゴシック" w:hAnsiTheme="majorHAnsi" w:cstheme="majorHAnsi"/>
                <w:sz w:val="18"/>
                <w:szCs w:val="18"/>
              </w:rPr>
              <w:t>Pulldown selection</w:t>
            </w:r>
            <w:r w:rsidR="0008397E" w:rsidRPr="00A56BD3">
              <w:rPr>
                <w:rFonts w:asciiTheme="majorHAnsi" w:eastAsia="ＭＳ Ｐゴシック" w:hAnsiTheme="majorHAnsi" w:cstheme="majorHAnsi"/>
                <w:sz w:val="18"/>
                <w:szCs w:val="18"/>
              </w:rPr>
              <w:t>」</w:t>
            </w:r>
            <w:r w:rsidR="0008397E" w:rsidRPr="00A56BD3">
              <w:rPr>
                <w:rFonts w:asciiTheme="majorHAnsi" w:eastAsia="ＭＳ Ｐゴシック" w:hAnsiTheme="majorHAnsi" w:cstheme="majorHAnsi"/>
                <w:sz w:val="18"/>
                <w:szCs w:val="18"/>
              </w:rPr>
              <w:t xml:space="preserve"> is selected, </w:t>
            </w:r>
            <w:r w:rsidR="00376365" w:rsidRPr="00A56BD3">
              <w:rPr>
                <w:rFonts w:asciiTheme="majorHAnsi" w:eastAsia="ＭＳ Ｐゴシック" w:hAnsiTheme="majorHAnsi" w:cstheme="majorHAnsi"/>
                <w:sz w:val="18"/>
                <w:szCs w:val="18"/>
              </w:rPr>
              <w:t xml:space="preserve">the supplement is described in </w:t>
            </w:r>
            <w:r w:rsidR="00376365" w:rsidRPr="00A56BD3">
              <w:rPr>
                <w:rFonts w:asciiTheme="majorHAnsi" w:eastAsia="ＭＳ Ｐゴシック" w:hAnsiTheme="majorHAnsi" w:cstheme="majorHAnsi"/>
                <w:sz w:val="18"/>
                <w:szCs w:val="18"/>
              </w:rPr>
              <w:t>「</w:t>
            </w:r>
            <w:r w:rsidR="00EE6FD8" w:rsidRPr="00A56BD3">
              <w:rPr>
                <w:rFonts w:asciiTheme="majorHAnsi" w:eastAsia="ＭＳ Ｐゴシック" w:hAnsiTheme="majorHAnsi" w:cstheme="majorHAnsi"/>
                <w:sz w:val="18"/>
                <w:szCs w:val="18"/>
              </w:rPr>
              <w:t>8</w:t>
            </w:r>
            <w:r w:rsidR="0008397E" w:rsidRPr="00A56BD3">
              <w:rPr>
                <w:rFonts w:asciiTheme="majorHAnsi" w:eastAsia="ＭＳ Ｐゴシック" w:hAnsiTheme="majorHAnsi" w:cstheme="majorHAnsi"/>
                <w:sz w:val="18"/>
                <w:szCs w:val="18"/>
              </w:rPr>
              <w:t xml:space="preserve">.5 </w:t>
            </w:r>
            <w:r w:rsidR="004C4B29" w:rsidRPr="00A56BD3">
              <w:rPr>
                <w:rFonts w:asciiTheme="majorHAnsi" w:eastAsia="ＭＳ Ｐゴシック" w:hAnsiTheme="majorHAnsi" w:cstheme="majorHAnsi"/>
                <w:sz w:val="18"/>
                <w:szCs w:val="18"/>
              </w:rPr>
              <w:fldChar w:fldCharType="begin"/>
            </w:r>
            <w:r w:rsidR="004C4B29" w:rsidRPr="00A56BD3">
              <w:rPr>
                <w:rFonts w:asciiTheme="majorHAnsi" w:eastAsia="ＭＳ Ｐゴシック" w:hAnsiTheme="majorHAnsi" w:cstheme="majorHAnsi"/>
                <w:sz w:val="18"/>
                <w:szCs w:val="18"/>
              </w:rPr>
              <w:instrText xml:space="preserve"> REF _Ref33193577 \h  \* MERGEFORMAT </w:instrText>
            </w:r>
            <w:r w:rsidR="004C4B29" w:rsidRPr="00A56BD3">
              <w:rPr>
                <w:rFonts w:asciiTheme="majorHAnsi" w:eastAsia="ＭＳ Ｐゴシック" w:hAnsiTheme="majorHAnsi" w:cstheme="majorHAnsi"/>
                <w:sz w:val="18"/>
                <w:szCs w:val="18"/>
              </w:rPr>
              <w:fldChar w:fldCharType="separate"/>
            </w:r>
            <w:r w:rsidR="00C93C43">
              <w:rPr>
                <w:rFonts w:asciiTheme="majorHAnsi" w:eastAsia="ＭＳ Ｐゴシック" w:hAnsiTheme="majorHAnsi" w:cstheme="majorHAnsi" w:hint="eastAsia"/>
                <w:b/>
                <w:bCs/>
                <w:sz w:val="18"/>
                <w:szCs w:val="18"/>
              </w:rPr>
              <w:t>エラー</w:t>
            </w:r>
            <w:r w:rsidR="00C93C43">
              <w:rPr>
                <w:rFonts w:asciiTheme="majorHAnsi" w:eastAsia="ＭＳ Ｐゴシック" w:hAnsiTheme="majorHAnsi" w:cstheme="majorHAnsi" w:hint="eastAsia"/>
                <w:b/>
                <w:bCs/>
                <w:sz w:val="18"/>
                <w:szCs w:val="18"/>
              </w:rPr>
              <w:t xml:space="preserve">! </w:t>
            </w:r>
            <w:r w:rsidR="00C93C43">
              <w:rPr>
                <w:rFonts w:asciiTheme="majorHAnsi" w:eastAsia="ＭＳ Ｐゴシック" w:hAnsiTheme="majorHAnsi" w:cstheme="majorHAnsi" w:hint="eastAsia"/>
                <w:b/>
                <w:bCs/>
                <w:sz w:val="18"/>
                <w:szCs w:val="18"/>
              </w:rPr>
              <w:t>参照元が見つかりません。</w:t>
            </w:r>
            <w:r w:rsidR="004C4B29" w:rsidRPr="00A56BD3">
              <w:rPr>
                <w:rFonts w:asciiTheme="majorHAnsi" w:eastAsia="ＭＳ Ｐゴシック" w:hAnsiTheme="majorHAnsi" w:cstheme="majorHAnsi"/>
                <w:sz w:val="18"/>
                <w:szCs w:val="18"/>
              </w:rPr>
              <w:fldChar w:fldCharType="end"/>
            </w:r>
            <w:r w:rsidR="00376365" w:rsidRPr="00A56BD3">
              <w:rPr>
                <w:rFonts w:asciiTheme="majorHAnsi" w:eastAsia="ＭＳ Ｐゴシック" w:hAnsiTheme="majorHAnsi" w:cstheme="majorHAnsi"/>
                <w:sz w:val="18"/>
                <w:szCs w:val="18"/>
              </w:rPr>
              <w:t>」</w:t>
            </w:r>
            <w:r w:rsidR="0008397E" w:rsidRPr="00A56BD3">
              <w:rPr>
                <w:rFonts w:asciiTheme="majorHAnsi" w:eastAsia="ＭＳ Ｐゴシック" w:hAnsiTheme="majorHAnsi" w:cstheme="majorHAnsi"/>
                <w:sz w:val="18"/>
                <w:szCs w:val="18"/>
              </w:rPr>
              <w:t>.</w:t>
            </w:r>
          </w:p>
          <w:p w:rsidR="002048F5" w:rsidRPr="00A56BD3" w:rsidRDefault="002048F5" w:rsidP="00975C61">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color w:val="FF0000"/>
                <w:sz w:val="18"/>
                <w:szCs w:val="18"/>
              </w:rPr>
              <w:t>※</w:t>
            </w:r>
            <w:r w:rsidR="009B4FA3" w:rsidRPr="00A56BD3">
              <w:rPr>
                <w:rFonts w:asciiTheme="majorHAnsi" w:eastAsia="ＭＳ Ｐゴシック" w:hAnsiTheme="majorHAnsi" w:cstheme="majorHAnsi"/>
                <w:color w:val="FF0000"/>
                <w:sz w:val="18"/>
                <w:szCs w:val="18"/>
              </w:rPr>
              <w:t xml:space="preserve">The association target item in “Substitution value automatic registration setting” are “String”, </w:t>
            </w:r>
            <w:r w:rsidR="00975C61" w:rsidRPr="00A56BD3">
              <w:rPr>
                <w:rFonts w:asciiTheme="majorHAnsi" w:eastAsia="ＭＳ Ｐゴシック" w:hAnsiTheme="majorHAnsi" w:cstheme="majorHAnsi"/>
                <w:color w:val="FF0000"/>
                <w:sz w:val="18"/>
                <w:szCs w:val="18"/>
              </w:rPr>
              <w:t xml:space="preserve">“Multi string”, </w:t>
            </w:r>
            <w:r w:rsidR="009B4FA3" w:rsidRPr="00A56BD3">
              <w:rPr>
                <w:rFonts w:asciiTheme="majorHAnsi" w:eastAsia="ＭＳ Ｐゴシック" w:hAnsiTheme="majorHAnsi" w:cstheme="majorHAnsi"/>
                <w:color w:val="FF0000"/>
                <w:sz w:val="18"/>
                <w:szCs w:val="18"/>
              </w:rPr>
              <w:t>“Integer”, and “Decimal number”.</w:t>
            </w:r>
            <w:r w:rsidR="00975C61" w:rsidRPr="00A56BD3">
              <w:rPr>
                <w:rFonts w:asciiTheme="majorHAnsi" w:eastAsia="ＭＳ Ｐゴシック" w:hAnsiTheme="majorHAnsi" w:cstheme="majorHAnsi"/>
                <w:color w:val="FF0000"/>
                <w:sz w:val="18"/>
                <w:szCs w:val="18"/>
              </w:rPr>
              <w:t xml:space="preserve"> </w:t>
            </w:r>
            <w:r w:rsidR="009B4FA3" w:rsidRPr="00A56BD3">
              <w:rPr>
                <w:rFonts w:asciiTheme="majorHAnsi" w:eastAsia="ＭＳ Ｐゴシック" w:hAnsiTheme="majorHAnsi" w:cstheme="majorHAnsi"/>
                <w:color w:val="FF0000"/>
                <w:sz w:val="18"/>
                <w:szCs w:val="18"/>
              </w:rPr>
              <w:t>“Date/time”, and “Date” can’t be associated. “Pulldown selection” can’t be associated if the item of pulldown selection are “Multi string”, “Date/time”, and “Date”.</w:t>
            </w:r>
          </w:p>
        </w:tc>
      </w:tr>
      <w:tr w:rsidR="005934B1" w:rsidRPr="00A56BD3" w:rsidTr="001F5DF5">
        <w:tc>
          <w:tcPr>
            <w:tcW w:w="1007" w:type="dxa"/>
            <w:vMerge w:val="restart"/>
            <w:shd w:val="clear" w:color="auto" w:fill="E5EAEF"/>
          </w:tcPr>
          <w:p w:rsidR="005934B1" w:rsidRPr="00A56BD3" w:rsidRDefault="005934B1" w:rsidP="003F261D">
            <w:pPr>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String</w:t>
            </w:r>
          </w:p>
        </w:tc>
        <w:tc>
          <w:tcPr>
            <w:tcW w:w="1350" w:type="dxa"/>
            <w:shd w:val="clear" w:color="auto" w:fill="E5EAEF"/>
          </w:tcPr>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tcPr>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“String”.</w:t>
            </w:r>
          </w:p>
          <w:p w:rsidR="005934B1" w:rsidRPr="00A56BD3" w:rsidRDefault="005934B1" w:rsidP="00204E9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5934B1" w:rsidRPr="00A56BD3" w:rsidTr="001F5DF5">
        <w:tc>
          <w:tcPr>
            <w:tcW w:w="1007" w:type="dxa"/>
            <w:vMerge/>
            <w:shd w:val="clear" w:color="auto" w:fill="E5EAEF"/>
          </w:tcPr>
          <w:p w:rsidR="005934B1" w:rsidRPr="00A56BD3" w:rsidRDefault="005934B1" w:rsidP="003F261D">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270" w:type="dxa"/>
            <w:shd w:val="clear" w:color="auto" w:fill="auto"/>
          </w:tcPr>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For half-width alphanumeric characters of 1 byte or more:/^[a-zA-Z0-9]+$/</w:t>
            </w:r>
          </w:p>
          <w:p w:rsidR="005934B1" w:rsidRPr="00A56BD3" w:rsidRDefault="005934B1" w:rsidP="003F261D">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“Multi string”, “Integer”, “Decimal number”, “Date/time”, “Date”, and “Pulldown selection”.</w:t>
            </w:r>
          </w:p>
        </w:tc>
      </w:tr>
      <w:tr w:rsidR="005934B1" w:rsidRPr="00A56BD3" w:rsidTr="001F5DF5">
        <w:tc>
          <w:tcPr>
            <w:tcW w:w="1007" w:type="dxa"/>
            <w:vMerge/>
            <w:shd w:val="clear" w:color="auto" w:fill="E5EAEF"/>
          </w:tcPr>
          <w:p w:rsidR="005934B1" w:rsidRPr="00A56BD3" w:rsidRDefault="005934B1" w:rsidP="003F261D">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3F261D">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Input the default value of data that will be used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Make sure to not input a value that exceeds the set maximum byte size or a value that does not match a regular expression.</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When the menu's data is output as an Excel file, the default value will be set by default.</w:t>
            </w:r>
          </w:p>
        </w:tc>
      </w:tr>
      <w:tr w:rsidR="005934B1" w:rsidRPr="00A56BD3" w:rsidTr="001F5DF5">
        <w:tc>
          <w:tcPr>
            <w:tcW w:w="1007" w:type="dxa"/>
            <w:vMerge w:val="restart"/>
            <w:shd w:val="clear" w:color="auto" w:fill="E5EAEF"/>
          </w:tcPr>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Multi string</w:t>
            </w:r>
          </w:p>
        </w:tc>
        <w:tc>
          <w:tcPr>
            <w:tcW w:w="1350" w:type="dxa"/>
            <w:shd w:val="clear" w:color="auto" w:fill="E5EAEF"/>
          </w:tcPr>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 of bytes</w:t>
            </w:r>
          </w:p>
        </w:tc>
        <w:tc>
          <w:tcPr>
            <w:tcW w:w="7270" w:type="dxa"/>
            <w:shd w:val="clear" w:color="auto" w:fill="auto"/>
          </w:tcPr>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size is 8192 bytes.</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The byte count of half-width alphanumeric characters are equivalent to the number of characters. </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full-width characters, the number of characters x 3 + 2 bytes is required.</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Required if “Input Method” is “Multi String”.</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5934B1" w:rsidRPr="00A56BD3" w:rsidTr="001F5DF5">
        <w:tc>
          <w:tcPr>
            <w:tcW w:w="1007" w:type="dxa"/>
            <w:vMerge/>
            <w:shd w:val="clear" w:color="auto" w:fill="E5EAEF"/>
          </w:tcPr>
          <w:p w:rsidR="005934B1" w:rsidRPr="00A56BD3" w:rsidRDefault="005934B1" w:rsidP="0099240A">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Regular expression</w:t>
            </w:r>
          </w:p>
        </w:tc>
        <w:tc>
          <w:tcPr>
            <w:tcW w:w="7270" w:type="dxa"/>
            <w:shd w:val="clear" w:color="auto" w:fill="auto"/>
          </w:tcPr>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you want to check input values with regular expression, enter the regular expression.</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For half-width numeric items of 0 bytes or more: /^[0-9]*$/</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For half-width alphanumeric characters of 1 byte or more:/^[a-zA-Z0-9]+$/</w:t>
            </w:r>
          </w:p>
          <w:p w:rsidR="005934B1" w:rsidRPr="00A56BD3" w:rsidRDefault="005934B1" w:rsidP="0099240A">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“Integer”, “Decimal number”,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Input the default value of data that will be used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Make sure to not input a value that exceeds the set maximum byte size or a value that does not match a regular expression.</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lastRenderedPageBreak/>
              <w:t>When the menu's data is output as an Excel file, the default value will be set by default.</w:t>
            </w:r>
          </w:p>
        </w:tc>
      </w:tr>
      <w:tr w:rsidR="005934B1" w:rsidRPr="00A56BD3" w:rsidTr="001F5DF5">
        <w:tc>
          <w:tcPr>
            <w:tcW w:w="1007" w:type="dxa"/>
            <w:vMerge w:val="restart"/>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Integer</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Minimum value</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-2147483648 to 2147483647 can be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-2147483648 if not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b/>
                <w:bCs/>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value</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-2147483648 to 2147483647 can be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2147483647 if not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larger than the minimum value.</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“Decimal number”,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b/>
                <w:bCs/>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Input the default value of data that will be used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Make sure to not input a value that is within the set maximum and minimum byte size.</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When the menu's data is output as an Excel file, the default value will be set by default.</w:t>
            </w:r>
          </w:p>
        </w:tc>
      </w:tr>
      <w:tr w:rsidR="005934B1" w:rsidRPr="00A56BD3" w:rsidTr="001F5DF5">
        <w:tc>
          <w:tcPr>
            <w:tcW w:w="1007" w:type="dxa"/>
            <w:vMerge w:val="restart"/>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Decimal number</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Minimum value</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minimum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smaller than the maximum value.</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lang w:eastAsia="zh-TW"/>
              </w:rPr>
            </w:pPr>
            <w:r w:rsidRPr="00A56BD3">
              <w:rPr>
                <w:rFonts w:asciiTheme="majorHAnsi" w:eastAsia="ＭＳ Ｐゴシック" w:hAnsiTheme="majorHAnsi" w:cstheme="majorHAnsi"/>
                <w:sz w:val="18"/>
                <w:szCs w:val="18"/>
                <w:lang w:eastAsia="zh-TW"/>
              </w:rPr>
              <w:t>Maximum value</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value of the column.</w:t>
            </w:r>
            <w:r w:rsidRPr="00A56BD3">
              <w:rPr>
                <w:rFonts w:asciiTheme="majorHAnsi" w:eastAsia="ＭＳ Ｐゴシック" w:hAnsiTheme="majorHAnsi" w:cstheme="majorHAnsi"/>
                <w:sz w:val="18"/>
                <w:szCs w:val="18"/>
              </w:rPr>
              <w:br/>
              <w:t>Integer value from -99999999999999 to 99999999999999 with total digit for whole number + fraction part less than 14 digits can be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value will be 99999999999999 if not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Please enter value larger than the minimum value.</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Digits</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upper limit of the total digit for whole number + fraction part.</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Example: 0.123 has 4 digits (whole number 1 digit, fraction part 3 digits)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         11.1111 has 6 digits (whole number 2 digit2, fraction part 3 digits)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Integer value from 1 to 14 can be entered.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Can’t be entered if “Input method” is “String”, “Multi string”, “Integer”, “Date/time”, “Date”, and “Pulldown selection”.</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Input the default value of data that will be used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Make sure to not input a value that is within the set maximum and minimum byte size.</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When the menu's data is output as an Excel file, the default value will be set by default.</w:t>
            </w:r>
          </w:p>
        </w:tc>
      </w:tr>
      <w:tr w:rsidR="005934B1" w:rsidRPr="00A56BD3" w:rsidTr="001F5DF5">
        <w:tc>
          <w:tcPr>
            <w:tcW w:w="1007" w:type="dxa"/>
            <w:vMerge w:val="restart"/>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Pulldown selection</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Menu: Item</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target to refer to from the created menu (parameter sheet/data sheet) from the pull-down menu.</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"Pull-down selection", selection is required.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ＭＳ ゴシック" w:eastAsia="ＭＳ ゴシック" w:hAnsi="ＭＳ ゴシック" w:cs="ＭＳ ゴシック" w:hint="eastAsia"/>
                <w:sz w:val="18"/>
                <w:szCs w:val="18"/>
              </w:rPr>
              <w:t>※</w:t>
            </w:r>
            <w:r w:rsidRPr="00A56BD3">
              <w:rPr>
                <w:rFonts w:asciiTheme="majorHAnsi" w:eastAsia="ＭＳ Ｐゴシック" w:hAnsiTheme="majorHAnsi" w:cstheme="majorHAnsi"/>
                <w:sz w:val="18"/>
                <w:szCs w:val="18"/>
              </w:rPr>
              <w:t>Items that satisfy the following conditions are displayed in the pull-down menu.</w:t>
            </w:r>
          </w:p>
          <w:p w:rsidR="005934B1" w:rsidRPr="00A56BD3" w:rsidRDefault="005934B1" w:rsidP="00BE09A1">
            <w:pPr>
              <w:pStyle w:val="a8"/>
              <w:widowControl/>
              <w:numPr>
                <w:ilvl w:val="0"/>
                <w:numId w:val="43"/>
              </w:numPr>
              <w:ind w:leftChars="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name" and "IP address" item of "Basic console" menu group "Device list" menu.</w:t>
            </w:r>
          </w:p>
          <w:p w:rsidR="005934B1" w:rsidRPr="00A56BD3" w:rsidRDefault="005934B1" w:rsidP="00BE09A1">
            <w:pPr>
              <w:pStyle w:val="a8"/>
              <w:widowControl/>
              <w:numPr>
                <w:ilvl w:val="0"/>
                <w:numId w:val="43"/>
              </w:numPr>
              <w:ind w:leftChars="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lastRenderedPageBreak/>
              <w:t>If Ansible driver is installed, "Ansible Common" Menu group's, File list" menu's " File embedded variable name" item and "Template list" menu's "Template embedded variable name" item.</w:t>
            </w:r>
          </w:p>
          <w:p w:rsidR="005934B1" w:rsidRPr="00A56BD3" w:rsidRDefault="005934B1" w:rsidP="00BE09A1">
            <w:pPr>
              <w:pStyle w:val="a8"/>
              <w:widowControl/>
              <w:numPr>
                <w:ilvl w:val="0"/>
                <w:numId w:val="43"/>
              </w:numPr>
              <w:ind w:leftChars="0"/>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Items in which the input method of the menu (parameter sheet /data sheet) created by the function of the "Menu Creation" menu group is "string (single line)" , "string (multiple line)" , "integer" , "multiple line" , "integer," "number" , "date and time" , "date" , "link" or "required" and "unique constraint."</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Select the data value that will be used by default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Data registered to the set “Select item” will be selectable from the pulldown selection.</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When the menu's data is output as an Excel file, the default value will be set by default.</w:t>
            </w:r>
          </w:p>
        </w:tc>
      </w:tr>
      <w:tr w:rsidR="005934B1" w:rsidRPr="00A56BD3" w:rsidTr="001F5DF5">
        <w:tc>
          <w:tcPr>
            <w:tcW w:w="1007"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Password</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numbers of bytes</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is 8192 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half size alphanumeric characters, it is the number of characters.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 size characters, you will need (The number of characters) x 3 + 2bytes.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"password", it is required to enter it.</w:t>
            </w:r>
          </w:p>
        </w:tc>
      </w:tr>
      <w:tr w:rsidR="005934B1" w:rsidRPr="00A56BD3" w:rsidTr="001F5DF5">
        <w:tc>
          <w:tcPr>
            <w:tcW w:w="1007"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File upload</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numbers of file</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 of the file to upload.</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is 4294967296 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"File upload", it becomes an required item.</w:t>
            </w:r>
          </w:p>
        </w:tc>
      </w:tr>
      <w:tr w:rsidR="005934B1" w:rsidRPr="00A56BD3" w:rsidTr="001F5DF5">
        <w:tc>
          <w:tcPr>
            <w:tcW w:w="1007" w:type="dxa"/>
            <w:vMerge w:val="restart"/>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Link</w:t>
            </w: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Maximum numbers of bytes</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maximum number of 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maximum is 8192 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half size alphanumeric characters, it is the number of characters.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For full size characters, you will need (The number of characters) x 3 + 2bytes.</w:t>
            </w:r>
          </w:p>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If the "input method" is "password", it is required to enter it.</w:t>
            </w:r>
          </w:p>
        </w:tc>
      </w:tr>
      <w:tr w:rsidR="005934B1" w:rsidRPr="00A56BD3" w:rsidTr="001F5DF5">
        <w:tc>
          <w:tcPr>
            <w:tcW w:w="1007" w:type="dxa"/>
            <w:vMerge/>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p>
        </w:tc>
        <w:tc>
          <w:tcPr>
            <w:tcW w:w="1350"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Default value</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Input the default value of data that will be used when data is registered.</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Make sure to not input a value that is within the set maximum and minimum byte size.</w:t>
            </w:r>
          </w:p>
          <w:p w:rsidR="005934B1"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When the menu's data is output as an Excel file, the default value will be set by default.</w:t>
            </w:r>
          </w:p>
        </w:tc>
      </w:tr>
      <w:tr w:rsidR="005934B1" w:rsidRPr="00A56BD3" w:rsidTr="001F5DF5">
        <w:tc>
          <w:tcPr>
            <w:tcW w:w="1007" w:type="dxa"/>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Parameter sheet reference</w:t>
            </w:r>
          </w:p>
        </w:tc>
        <w:tc>
          <w:tcPr>
            <w:tcW w:w="1350" w:type="dxa"/>
            <w:shd w:val="clear" w:color="auto" w:fill="E5EAEF"/>
          </w:tcPr>
          <w:p w:rsidR="005934B1" w:rsidRDefault="005934B1" w:rsidP="005934B1">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hint="eastAsia"/>
                <w:sz w:val="18"/>
                <w:szCs w:val="18"/>
              </w:rPr>
              <w:t>Menu group:</w:t>
            </w:r>
            <w:r>
              <w:rPr>
                <w:rFonts w:asciiTheme="majorHAnsi" w:eastAsia="ＭＳ Ｐゴシック" w:hAnsiTheme="majorHAnsi" w:cstheme="majorHAnsi"/>
                <w:sz w:val="18"/>
                <w:szCs w:val="18"/>
              </w:rPr>
              <w:t xml:space="preserve"> </w:t>
            </w:r>
            <w:r>
              <w:rPr>
                <w:rFonts w:asciiTheme="majorHAnsi" w:eastAsia="ＭＳ Ｐゴシック" w:hAnsiTheme="majorHAnsi" w:cstheme="majorHAnsi" w:hint="eastAsia"/>
                <w:sz w:val="18"/>
                <w:szCs w:val="18"/>
              </w:rPr>
              <w:t>Menu: Item</w:t>
            </w:r>
          </w:p>
        </w:tc>
        <w:tc>
          <w:tcPr>
            <w:tcW w:w="7270" w:type="dxa"/>
            <w:shd w:val="clear" w:color="auto" w:fill="auto"/>
          </w:tcPr>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Select the reference item from the selected menu.</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 xml:space="preserve">Items with the following input methods can be selected: </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"String", "Multistring", "Integer", "Decimal number", "Time", "Date", "Password", "File upload", and "Link".</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hint="eastAsia"/>
                <w:sz w:val="18"/>
                <w:szCs w:val="18"/>
              </w:rPr>
              <w:t>※</w:t>
            </w:r>
            <w:r w:rsidRPr="005934B1">
              <w:rPr>
                <w:rFonts w:asciiTheme="majorHAnsi" w:eastAsia="ＭＳ Ｐゴシック" w:hAnsiTheme="majorHAnsi" w:cstheme="majorHAnsi" w:hint="eastAsia"/>
                <w:sz w:val="18"/>
                <w:szCs w:val="18"/>
              </w:rPr>
              <w:t>Menus that uses "Parameter reference" might have their value displayed in brackets when searching for them with the display filter.</w:t>
            </w:r>
          </w:p>
          <w:p w:rsidR="005934B1" w:rsidRPr="005934B1"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rPr>
              <w:t>For more information, please see chapter 8.12.</w:t>
            </w:r>
          </w:p>
        </w:tc>
      </w:tr>
      <w:tr w:rsidR="005934B1" w:rsidRPr="00A56BD3" w:rsidTr="001F5DF5">
        <w:tc>
          <w:tcPr>
            <w:tcW w:w="2357" w:type="dxa"/>
            <w:gridSpan w:val="2"/>
            <w:shd w:val="clear" w:color="auto" w:fill="E5EAEF"/>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description that will be displayed when users hover mouse cursor over the item name.</w:t>
            </w:r>
          </w:p>
        </w:tc>
      </w:tr>
      <w:tr w:rsidR="005934B1" w:rsidRPr="00A56BD3" w:rsidTr="001F5DF5">
        <w:tc>
          <w:tcPr>
            <w:tcW w:w="2357" w:type="dxa"/>
            <w:gridSpan w:val="2"/>
            <w:shd w:val="clear" w:color="auto" w:fill="E5EAEF"/>
          </w:tcPr>
          <w:p w:rsidR="005934B1" w:rsidRPr="00A56BD3" w:rsidRDefault="005934B1" w:rsidP="005934B1">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7270" w:type="dxa"/>
            <w:shd w:val="clear" w:color="auto" w:fill="auto"/>
          </w:tcPr>
          <w:p w:rsidR="005934B1" w:rsidRPr="00A56BD3" w:rsidRDefault="005934B1" w:rsidP="005934B1">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DE4AB3" w:rsidRPr="00A56BD3" w:rsidRDefault="00DE4AB3" w:rsidP="000F4DAA">
      <w:pPr>
        <w:widowControl/>
        <w:jc w:val="left"/>
        <w:rPr>
          <w:rFonts w:asciiTheme="majorHAnsi" w:eastAsia="ＭＳ Ｐゴシック" w:hAnsiTheme="majorHAnsi" w:cstheme="majorHAnsi"/>
          <w:sz w:val="18"/>
          <w:szCs w:val="18"/>
        </w:rPr>
      </w:pPr>
    </w:p>
    <w:p w:rsidR="005934B1" w:rsidRPr="005934B1" w:rsidRDefault="005934B1" w:rsidP="005934B1">
      <w:pPr>
        <w:widowControl/>
        <w:jc w:val="left"/>
        <w:rPr>
          <w:rFonts w:asciiTheme="majorHAnsi" w:eastAsia="ＭＳ Ｐゴシック" w:hAnsiTheme="majorHAnsi" w:cstheme="majorHAnsi"/>
          <w:sz w:val="18"/>
          <w:szCs w:val="18"/>
          <w:u w:val="single"/>
        </w:rPr>
      </w:pPr>
      <w:r w:rsidRPr="005934B1">
        <w:rPr>
          <w:rFonts w:asciiTheme="majorHAnsi" w:eastAsia="ＭＳ Ｐゴシック" w:hAnsiTheme="majorHAnsi" w:cstheme="majorHAnsi" w:hint="eastAsia"/>
          <w:sz w:val="18"/>
          <w:szCs w:val="18"/>
          <w:u w:val="single"/>
        </w:rPr>
        <w:t>※</w:t>
      </w:r>
      <w:r w:rsidRPr="005934B1">
        <w:rPr>
          <w:rFonts w:asciiTheme="majorHAnsi" w:eastAsia="ＭＳ Ｐゴシック" w:hAnsiTheme="majorHAnsi" w:cstheme="majorHAnsi"/>
          <w:sz w:val="18"/>
          <w:szCs w:val="18"/>
          <w:u w:val="single"/>
        </w:rPr>
        <w:t xml:space="preserve">Make sure not to edit items directly from the "Menu item creation information" menu. </w:t>
      </w:r>
    </w:p>
    <w:p w:rsidR="00F67C6F" w:rsidRPr="00A56BD3" w:rsidRDefault="005934B1" w:rsidP="005934B1">
      <w:pPr>
        <w:widowControl/>
        <w:jc w:val="left"/>
        <w:rPr>
          <w:rFonts w:asciiTheme="majorHAnsi" w:eastAsia="ＭＳ Ｐゴシック" w:hAnsiTheme="majorHAnsi" w:cstheme="majorHAnsi"/>
          <w:sz w:val="18"/>
          <w:szCs w:val="18"/>
        </w:rPr>
      </w:pPr>
      <w:r w:rsidRPr="005934B1">
        <w:rPr>
          <w:rFonts w:asciiTheme="majorHAnsi" w:eastAsia="ＭＳ Ｐゴシック" w:hAnsiTheme="majorHAnsi" w:cstheme="majorHAnsi"/>
          <w:sz w:val="18"/>
          <w:szCs w:val="18"/>
          <w:u w:val="single"/>
        </w:rPr>
        <w:t>Doing so can create inconsistencies with the data when it is later updated through the "Menu definition/ creation" menu.</w:t>
      </w:r>
      <w:r w:rsidR="00F67C6F" w:rsidRPr="00A56BD3">
        <w:rPr>
          <w:rFonts w:asciiTheme="majorHAnsi" w:eastAsia="ＭＳ Ｐゴシック" w:hAnsiTheme="majorHAnsi" w:cstheme="majorHAnsi"/>
          <w:sz w:val="18"/>
          <w:szCs w:val="18"/>
        </w:rPr>
        <w:br w:type="page"/>
      </w:r>
    </w:p>
    <w:p w:rsidR="00716A6B" w:rsidRPr="00A56BD3" w:rsidRDefault="00294401" w:rsidP="005934B1">
      <w:pPr>
        <w:pStyle w:val="20"/>
      </w:pPr>
      <w:bookmarkStart w:id="71" w:name="_Ref32847357"/>
      <w:bookmarkEnd w:id="60"/>
      <w:bookmarkEnd w:id="61"/>
      <w:bookmarkEnd w:id="62"/>
      <w:bookmarkEnd w:id="63"/>
      <w:r w:rsidRPr="00A56BD3">
        <w:lastRenderedPageBreak/>
        <w:t xml:space="preserve"> </w:t>
      </w:r>
      <w:bookmarkStart w:id="72" w:name="_Ref33193380"/>
      <w:bookmarkStart w:id="73" w:name="_Toc106636262"/>
      <w:r w:rsidR="00976D5B" w:rsidRPr="00A56BD3">
        <w:t>Vertical registration using</w:t>
      </w:r>
      <w:r w:rsidR="00976D5B" w:rsidRPr="00A56BD3">
        <w:t>「</w:t>
      </w:r>
      <w:r w:rsidR="00976D5B" w:rsidRPr="00A56BD3">
        <w:t>Vertical</w:t>
      </w:r>
      <w:r w:rsidR="004E2EBE" w:rsidRPr="00A56BD3">
        <w:t xml:space="preserve"> menu creation information</w:t>
      </w:r>
      <w:r w:rsidR="00976D5B" w:rsidRPr="00A56BD3">
        <w:t>」</w:t>
      </w:r>
      <w:bookmarkEnd w:id="71"/>
      <w:bookmarkEnd w:id="72"/>
      <w:bookmarkEnd w:id="73"/>
    </w:p>
    <w:p w:rsidR="008A3FBA" w:rsidRPr="00A56BD3" w:rsidRDefault="00976D5B" w:rsidP="0016151E">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Users can select the menu and start item name of the parameter sheet to be created, and specify the number of items and the number of repetitions for vertical management display.</w:t>
      </w:r>
    </w:p>
    <w:p w:rsidR="008A3FBA" w:rsidRPr="00A56BD3" w:rsidRDefault="008A3FBA" w:rsidP="0016151E">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t>
      </w:r>
      <w:r w:rsidRPr="00A56BD3">
        <w:rPr>
          <w:rFonts w:ascii="ＭＳ ゴシック" w:eastAsia="ＭＳ ゴシック" w:hAnsi="ＭＳ ゴシック" w:cs="ＭＳ ゴシック" w:hint="eastAsia"/>
          <w:szCs w:val="21"/>
        </w:rPr>
        <w:t>※</w:t>
      </w:r>
      <w:r w:rsidRPr="00A56BD3">
        <w:rPr>
          <w:rFonts w:asciiTheme="majorHAnsi" w:eastAsia="ＭＳ Ｐゴシック" w:hAnsiTheme="majorHAnsi" w:cstheme="majorHAnsi"/>
          <w:szCs w:val="21"/>
        </w:rPr>
        <w:t>)</w:t>
      </w:r>
      <w:r w:rsidR="00693F2C" w:rsidRPr="00A56BD3">
        <w:rPr>
          <w:rFonts w:asciiTheme="majorHAnsi" w:hAnsiTheme="majorHAnsi" w:cstheme="majorHAnsi"/>
          <w:szCs w:val="21"/>
        </w:rPr>
        <w:t xml:space="preserve"> </w:t>
      </w:r>
      <w:r w:rsidR="004E51D3" w:rsidRPr="00A56BD3">
        <w:rPr>
          <w:rFonts w:asciiTheme="majorHAnsi" w:eastAsia="ＭＳ Ｐゴシック" w:hAnsiTheme="majorHAnsi" w:cstheme="majorHAnsi"/>
          <w:szCs w:val="21"/>
        </w:rPr>
        <w:t>Vertical menus cannot be used for data sheets</w:t>
      </w:r>
      <w:r w:rsidR="00693F2C" w:rsidRPr="00A56BD3">
        <w:rPr>
          <w:rFonts w:asciiTheme="majorHAnsi" w:eastAsia="ＭＳ Ｐゴシック" w:hAnsiTheme="majorHAnsi" w:cstheme="majorHAnsi"/>
          <w:szCs w:val="21"/>
        </w:rPr>
        <w:t>.</w:t>
      </w:r>
    </w:p>
    <w:p w:rsidR="004E51D3" w:rsidRPr="00A56BD3" w:rsidRDefault="004E51D3" w:rsidP="0016151E">
      <w:pPr>
        <w:rPr>
          <w:rFonts w:asciiTheme="majorHAnsi" w:hAnsiTheme="majorHAnsi" w:cstheme="majorHAnsi"/>
          <w:szCs w:val="21"/>
        </w:rPr>
      </w:pPr>
    </w:p>
    <w:p w:rsidR="0016151E" w:rsidRPr="00A56BD3" w:rsidRDefault="00455332" w:rsidP="0016151E">
      <w:pPr>
        <w:rPr>
          <w:rFonts w:asciiTheme="majorHAnsi"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00256" behindDoc="0" locked="0" layoutInCell="1" allowOverlap="1" wp14:anchorId="160D5C1C" wp14:editId="7BF39CDA">
                <wp:simplePos x="0" y="0"/>
                <wp:positionH relativeFrom="margin">
                  <wp:align>left</wp:align>
                </wp:positionH>
                <wp:positionV relativeFrom="paragraph">
                  <wp:posOffset>1026905</wp:posOffset>
                </wp:positionV>
                <wp:extent cx="602902" cy="237600"/>
                <wp:effectExtent l="0" t="0" r="26035" b="10160"/>
                <wp:wrapNone/>
                <wp:docPr id="360" name="正方形/長方形 360"/>
                <wp:cNvGraphicFramePr/>
                <a:graphic xmlns:a="http://schemas.openxmlformats.org/drawingml/2006/main">
                  <a:graphicData uri="http://schemas.microsoft.com/office/word/2010/wordprocessingShape">
                    <wps:wsp>
                      <wps:cNvSpPr/>
                      <wps:spPr>
                        <a:xfrm>
                          <a:off x="0" y="0"/>
                          <a:ext cx="602902" cy="237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CEF21" id="正方形/長方形 360" o:spid="_x0000_s1026" style="position:absolute;left:0;text-align:left;margin-left:0;margin-top:80.85pt;width:47.45pt;height:18.7pt;z-index:25200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" filled="f" strokecolor="red" strokeweight="1.25pt">
                <w10:wrap anchorx="margin"/>
              </v:rect>
            </w:pict>
          </mc:Fallback>
        </mc:AlternateContent>
      </w:r>
      <w:r w:rsidR="00A30DE6" w:rsidRPr="00A56BD3">
        <w:rPr>
          <w:rFonts w:asciiTheme="majorHAnsi" w:hAnsiTheme="majorHAnsi" w:cstheme="majorHAnsi"/>
          <w:noProof/>
        </w:rPr>
        <w:drawing>
          <wp:inline distT="0" distB="0" distL="0" distR="0" wp14:anchorId="09CA4920" wp14:editId="62281B1B">
            <wp:extent cx="6040800" cy="3219134"/>
            <wp:effectExtent l="0" t="0" r="0" b="63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y01m20d_09561434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51828" cy="3225011"/>
                    </a:xfrm>
                    <a:prstGeom prst="rect">
                      <a:avLst/>
                    </a:prstGeom>
                  </pic:spPr>
                </pic:pic>
              </a:graphicData>
            </a:graphic>
          </wp:inline>
        </w:drawing>
      </w:r>
    </w:p>
    <w:p w:rsidR="004E24C3" w:rsidRPr="00A56BD3" w:rsidRDefault="004E51D3" w:rsidP="004E24C3">
      <w:pPr>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Figure 6.3-1 "Menu (vertical) creation Information" menu</w:t>
      </w:r>
    </w:p>
    <w:p w:rsidR="004E51D3" w:rsidRPr="00A56BD3" w:rsidRDefault="004E51D3" w:rsidP="004E24C3">
      <w:pPr>
        <w:rPr>
          <w:rFonts w:asciiTheme="majorHAnsi" w:hAnsiTheme="majorHAnsi" w:cstheme="majorHAnsi"/>
        </w:rPr>
      </w:pPr>
    </w:p>
    <w:p w:rsidR="004E51D3" w:rsidRPr="00A56BD3" w:rsidRDefault="004E51D3" w:rsidP="004E24C3">
      <w:pPr>
        <w:rPr>
          <w:rFonts w:asciiTheme="majorHAnsi" w:hAnsiTheme="majorHAnsi" w:cstheme="majorHAnsi"/>
          <w:b/>
        </w:rPr>
      </w:pPr>
      <w:r w:rsidRPr="00A56BD3">
        <w:rPr>
          <w:rFonts w:asciiTheme="majorHAnsi" w:hAnsiTheme="majorHAnsi" w:cstheme="majorHAnsi"/>
        </w:rPr>
        <w:t xml:space="preserve">                 </w:t>
      </w:r>
      <w:r w:rsidRPr="00A56BD3">
        <w:rPr>
          <w:rFonts w:asciiTheme="majorHAnsi" w:hAnsiTheme="majorHAnsi" w:cstheme="majorHAnsi"/>
          <w:b/>
        </w:rPr>
        <w:t xml:space="preserve">Table 6.3-1 "Menu (vertical) creation Information" </w:t>
      </w:r>
      <w:r w:rsidR="0042292C" w:rsidRPr="00A56BD3">
        <w:rPr>
          <w:rFonts w:asciiTheme="majorHAnsi" w:hAnsiTheme="majorHAnsi" w:cstheme="majorHAnsi"/>
          <w:b/>
        </w:rPr>
        <w:t>menu setting value</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002B62"/>
          </w:tcPr>
          <w:p w:rsidR="00F84238" w:rsidRPr="00A56BD3" w:rsidRDefault="00905DCC" w:rsidP="00A71AC9">
            <w:pPr>
              <w:spacing w:line="259" w:lineRule="auto"/>
              <w:ind w:left="7"/>
              <w:jc w:val="center"/>
              <w:rPr>
                <w:rFonts w:asciiTheme="majorHAnsi" w:eastAsia="ＭＳ Ｐゴシック" w:hAnsiTheme="majorHAnsi" w:cstheme="majorHAnsi"/>
                <w:sz w:val="20"/>
                <w:szCs w:val="20"/>
              </w:rPr>
            </w:pPr>
            <w:r w:rsidRPr="00A56BD3">
              <w:rPr>
                <w:rFonts w:asciiTheme="majorHAnsi" w:eastAsia="ＭＳ Ｐゴシック" w:hAnsiTheme="majorHAnsi" w:cstheme="majorHAnsi"/>
                <w:sz w:val="20"/>
                <w:szCs w:val="20"/>
              </w:rPr>
              <w:t>Item name</w:t>
            </w:r>
          </w:p>
        </w:tc>
        <w:tc>
          <w:tcPr>
            <w:tcW w:w="6379" w:type="dxa"/>
            <w:tcBorders>
              <w:top w:val="single" w:sz="4" w:space="0" w:color="000000"/>
              <w:left w:val="single" w:sz="4" w:space="0" w:color="000000"/>
              <w:bottom w:val="single" w:sz="4" w:space="0" w:color="000000"/>
              <w:right w:val="single" w:sz="4" w:space="0" w:color="000000"/>
            </w:tcBorders>
            <w:shd w:val="clear" w:color="auto" w:fill="002B62"/>
          </w:tcPr>
          <w:p w:rsidR="00F84238" w:rsidRPr="00A56BD3" w:rsidRDefault="00905DCC" w:rsidP="00A71AC9">
            <w:pPr>
              <w:spacing w:line="259" w:lineRule="auto"/>
              <w:ind w:left="10"/>
              <w:jc w:val="center"/>
              <w:rPr>
                <w:rFonts w:asciiTheme="majorHAnsi" w:eastAsia="ＭＳ Ｐゴシック" w:hAnsiTheme="majorHAnsi" w:cstheme="majorHAnsi"/>
                <w:sz w:val="20"/>
                <w:szCs w:val="20"/>
              </w:rPr>
            </w:pPr>
            <w:r w:rsidRPr="00A56BD3">
              <w:rPr>
                <w:rFonts w:asciiTheme="majorHAnsi" w:eastAsia="ＭＳ Ｐゴシック" w:hAnsiTheme="majorHAnsi" w:cstheme="majorHAnsi"/>
                <w:sz w:val="20"/>
                <w:szCs w:val="20"/>
              </w:rPr>
              <w:t>Description</w:t>
            </w:r>
          </w:p>
        </w:tc>
      </w:tr>
      <w:tr w:rsidR="00F84238" w:rsidRPr="00A56BD3" w:rsidTr="00A27C9E">
        <w:trPr>
          <w:trHeight w:val="617"/>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56BD3" w:rsidRDefault="006A5F64"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 Start item name</w:t>
            </w:r>
          </w:p>
        </w:tc>
        <w:tc>
          <w:tcPr>
            <w:tcW w:w="6379" w:type="dxa"/>
            <w:tcBorders>
              <w:top w:val="single" w:sz="4" w:space="0" w:color="000000"/>
              <w:left w:val="single" w:sz="4" w:space="0" w:color="000000"/>
              <w:bottom w:val="single" w:sz="4" w:space="0" w:color="000000"/>
              <w:right w:val="single" w:sz="4" w:space="0" w:color="000000"/>
            </w:tcBorders>
          </w:tcPr>
          <w:p w:rsidR="00F84238" w:rsidRPr="00A56BD3" w:rsidRDefault="00AE39B2" w:rsidP="00DA3F7A">
            <w:pPr>
              <w:spacing w:line="259" w:lineRule="auto"/>
              <w:ind w:left="1"/>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menu and start item name of the parameter sheet from pull-down menu</w:t>
            </w:r>
            <w:r w:rsidR="003C79D5" w:rsidRPr="00A56BD3">
              <w:rPr>
                <w:rFonts w:asciiTheme="majorHAnsi" w:eastAsia="ＭＳ Ｐゴシック" w:hAnsiTheme="majorHAnsi" w:cstheme="majorHAnsi"/>
                <w:sz w:val="18"/>
                <w:szCs w:val="18"/>
              </w:rPr>
              <w:t>.</w:t>
            </w:r>
          </w:p>
        </w:tc>
      </w:tr>
      <w:tr w:rsidR="00F84238"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56BD3" w:rsidRDefault="00EB4208"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Number of items</w:t>
            </w:r>
          </w:p>
        </w:tc>
        <w:tc>
          <w:tcPr>
            <w:tcW w:w="6379" w:type="dxa"/>
            <w:tcBorders>
              <w:top w:val="single" w:sz="4" w:space="0" w:color="000000"/>
              <w:left w:val="single" w:sz="4" w:space="0" w:color="000000"/>
              <w:bottom w:val="single" w:sz="4" w:space="0" w:color="000000"/>
              <w:right w:val="single" w:sz="4" w:space="0" w:color="000000"/>
            </w:tcBorders>
          </w:tcPr>
          <w:p w:rsidR="00F84238" w:rsidRPr="00A56BD3" w:rsidRDefault="003058DD" w:rsidP="008A3FBA">
            <w:pPr>
              <w:spacing w:after="33" w:line="259" w:lineRule="auto"/>
              <w:ind w:left="1"/>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number of items from the start item.</w:t>
            </w:r>
          </w:p>
        </w:tc>
      </w:tr>
      <w:tr w:rsidR="00F84238"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A56BD3" w:rsidRDefault="009F065D"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Repetition count</w:t>
            </w:r>
          </w:p>
        </w:tc>
        <w:tc>
          <w:tcPr>
            <w:tcW w:w="6379" w:type="dxa"/>
            <w:tcBorders>
              <w:top w:val="single" w:sz="4" w:space="0" w:color="000000"/>
              <w:left w:val="single" w:sz="4" w:space="0" w:color="000000"/>
              <w:bottom w:val="single" w:sz="4" w:space="0" w:color="000000"/>
              <w:right w:val="single" w:sz="4" w:space="0" w:color="000000"/>
            </w:tcBorders>
          </w:tcPr>
          <w:p w:rsidR="00F84238" w:rsidRPr="00A56BD3" w:rsidRDefault="00A47C18" w:rsidP="00A71AC9">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Enter the number of repetition count in the vertical display.</w:t>
            </w:r>
            <w:r w:rsidR="00F84238" w:rsidRPr="00A56BD3">
              <w:rPr>
                <w:rFonts w:asciiTheme="majorHAnsi" w:eastAsia="ＭＳ Ｐゴシック" w:hAnsiTheme="majorHAnsi" w:cstheme="majorHAnsi"/>
                <w:sz w:val="18"/>
                <w:szCs w:val="18"/>
              </w:rPr>
              <w:t xml:space="preserve"> </w:t>
            </w:r>
          </w:p>
        </w:tc>
      </w:tr>
      <w:tr w:rsidR="00A27C9E" w:rsidRPr="00A56BD3" w:rsidTr="00A27C9E">
        <w:trPr>
          <w:trHeight w:val="28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A27C9E" w:rsidRPr="00A56BD3" w:rsidRDefault="00A27C9E" w:rsidP="00A27C9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Remarks</w:t>
            </w:r>
          </w:p>
        </w:tc>
        <w:tc>
          <w:tcPr>
            <w:tcW w:w="6379" w:type="dxa"/>
            <w:tcBorders>
              <w:top w:val="single" w:sz="4" w:space="0" w:color="000000"/>
              <w:left w:val="single" w:sz="4" w:space="0" w:color="000000"/>
              <w:bottom w:val="single" w:sz="4" w:space="0" w:color="000000"/>
              <w:right w:val="single" w:sz="4" w:space="0" w:color="000000"/>
            </w:tcBorders>
          </w:tcPr>
          <w:p w:rsidR="00A27C9E" w:rsidRPr="00A56BD3" w:rsidRDefault="00A27C9E" w:rsidP="00A27C9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8A3FBA" w:rsidRPr="00A56BD3" w:rsidRDefault="008A3FBA" w:rsidP="00DC38EE">
      <w:pPr>
        <w:rPr>
          <w:rFonts w:asciiTheme="majorHAnsi" w:eastAsia="ＭＳ Ｐゴシック" w:hAnsiTheme="majorHAnsi" w:cstheme="majorHAnsi"/>
        </w:rPr>
      </w:pPr>
    </w:p>
    <w:p w:rsidR="00E42755" w:rsidRPr="00A56BD3" w:rsidRDefault="00E42755" w:rsidP="00DC38EE">
      <w:pPr>
        <w:rPr>
          <w:rFonts w:asciiTheme="majorHAnsi" w:eastAsia="ＭＳ Ｐゴシック" w:hAnsiTheme="majorHAnsi" w:cstheme="majorHAnsi"/>
        </w:rPr>
      </w:pPr>
      <w:r w:rsidRPr="00A56BD3">
        <w:rPr>
          <w:rFonts w:asciiTheme="majorHAnsi" w:eastAsia="ＭＳ Ｐゴシック" w:hAnsiTheme="majorHAnsi" w:cstheme="majorHAnsi"/>
        </w:rPr>
        <w:t>Example) Manage the parameters described in the hosts file.</w:t>
      </w:r>
    </w:p>
    <w:p w:rsidR="00E50B35" w:rsidRPr="00A56BD3" w:rsidRDefault="00E50B35" w:rsidP="00E50B35">
      <w:pPr>
        <w:widowControl/>
        <w:jc w:val="left"/>
        <w:rPr>
          <w:rFonts w:asciiTheme="majorHAnsi" w:eastAsia="ＭＳ Ｐゴシック" w:hAnsiTheme="majorHAnsi" w:cstheme="majorHAnsi"/>
          <w:sz w:val="18"/>
          <w:szCs w:val="18"/>
        </w:rPr>
      </w:pPr>
    </w:p>
    <w:p w:rsidR="00834BF9" w:rsidRPr="00A56BD3" w:rsidRDefault="00834BF9" w:rsidP="004E4135">
      <w:pPr>
        <w:rPr>
          <w:rFonts w:asciiTheme="majorHAnsi" w:eastAsia="ＭＳ Ｐゴシック" w:hAnsiTheme="majorHAnsi" w:cstheme="majorHAnsi"/>
        </w:rPr>
      </w:pPr>
      <w:r w:rsidRPr="00A56BD3">
        <w:rPr>
          <w:rFonts w:asciiTheme="majorHAnsi" w:eastAsia="ＭＳ Ｐゴシック" w:hAnsiTheme="majorHAnsi" w:cstheme="majorHAnsi"/>
        </w:rPr>
        <w:t>hosts</w:t>
      </w:r>
      <w:r w:rsidR="004548CE" w:rsidRPr="00A56BD3">
        <w:rPr>
          <w:rFonts w:asciiTheme="majorHAnsi" w:eastAsia="ＭＳ Ｐゴシック" w:hAnsiTheme="majorHAnsi" w:cstheme="majorHAnsi"/>
        </w:rPr>
        <w:t xml:space="preserve"> File</w:t>
      </w:r>
    </w:p>
    <w:p w:rsidR="00E77DFF" w:rsidRPr="00A56BD3" w:rsidRDefault="00161454" w:rsidP="004E4135">
      <w:pPr>
        <w:rPr>
          <w:rFonts w:asciiTheme="majorHAnsi" w:eastAsia="ＭＳ Ｐゴシック" w:hAnsiTheme="majorHAnsi" w:cstheme="majorHAnsi"/>
          <w:b/>
        </w:rPr>
      </w:pPr>
      <w:r w:rsidRPr="00A56BD3">
        <w:rPr>
          <w:rFonts w:asciiTheme="majorHAnsi" w:eastAsia="ＭＳ Ｐゴシック" w:hAnsiTheme="majorHAnsi" w:cstheme="majorHAnsi"/>
          <w:noProof/>
        </w:rPr>
        <w:drawing>
          <wp:inline distT="0" distB="0" distL="0" distR="0" wp14:anchorId="2EFB2EFB" wp14:editId="75461917">
            <wp:extent cx="2902628" cy="112395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3378" cy="1124240"/>
                    </a:xfrm>
                    <a:prstGeom prst="rect">
                      <a:avLst/>
                    </a:prstGeom>
                    <a:noFill/>
                    <a:ln>
                      <a:noFill/>
                    </a:ln>
                  </pic:spPr>
                </pic:pic>
              </a:graphicData>
            </a:graphic>
          </wp:inline>
        </w:drawing>
      </w:r>
    </w:p>
    <w:p w:rsidR="00E77DFF" w:rsidRPr="00A56BD3" w:rsidRDefault="00156D50" w:rsidP="004E4135">
      <w:pPr>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00887561"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6.3-2 hosts file</w:t>
      </w:r>
    </w:p>
    <w:p w:rsidR="00156D50" w:rsidRPr="00A56BD3" w:rsidRDefault="00156D50" w:rsidP="004E4135">
      <w:pPr>
        <w:rPr>
          <w:rFonts w:asciiTheme="majorHAnsi" w:eastAsia="ＭＳ Ｐゴシック" w:hAnsiTheme="majorHAnsi" w:cstheme="majorHAnsi"/>
          <w:b/>
        </w:rPr>
      </w:pPr>
    </w:p>
    <w:p w:rsidR="00DD0320" w:rsidRPr="00A56BD3" w:rsidRDefault="00AC5521" w:rsidP="00DC38EE">
      <w:pPr>
        <w:rPr>
          <w:rFonts w:asciiTheme="majorHAnsi" w:eastAsia="ＭＳ Ｐゴシック" w:hAnsiTheme="majorHAnsi" w:cstheme="majorHAnsi"/>
        </w:rPr>
      </w:pPr>
      <w:r w:rsidRPr="00A56BD3">
        <w:rPr>
          <w:rFonts w:asciiTheme="majorHAnsi" w:eastAsia="ＭＳ Ｐゴシック" w:hAnsiTheme="majorHAnsi" w:cstheme="majorHAnsi"/>
        </w:rPr>
        <w:lastRenderedPageBreak/>
        <w:t xml:space="preserve">When specifying IP address + domain name in set as described above , use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Vertical menu (vertical) creation information</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by setting the menu name: start item name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role: IP address</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specify the number of items as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2</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w:t>
      </w:r>
      <w:r w:rsidR="00A63E87" w:rsidRPr="00A56BD3">
        <w:rPr>
          <w:rFonts w:asciiTheme="majorHAnsi" w:eastAsia="ＭＳ Ｐゴシック" w:hAnsiTheme="majorHAnsi" w:cstheme="majorHAnsi"/>
        </w:rPr>
        <w:t>repetition</w:t>
      </w:r>
      <w:r w:rsidRPr="00A56BD3">
        <w:rPr>
          <w:rFonts w:asciiTheme="majorHAnsi" w:eastAsia="ＭＳ Ｐゴシック" w:hAnsiTheme="majorHAnsi" w:cstheme="majorHAnsi"/>
        </w:rPr>
        <w:t xml:space="preserve"> count as</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4</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vertical display conversion is performed as below becoming more readable and management becomes easier.</w:t>
      </w:r>
    </w:p>
    <w:p w:rsidR="0042292C" w:rsidRPr="00A56BD3" w:rsidRDefault="0042292C" w:rsidP="00DC38EE">
      <w:pPr>
        <w:rPr>
          <w:rFonts w:asciiTheme="majorHAnsi" w:eastAsia="ＭＳ Ｐゴシック" w:hAnsiTheme="majorHAnsi" w:cstheme="majorHAnsi"/>
          <w:b/>
        </w:rPr>
      </w:pPr>
    </w:p>
    <w:p w:rsidR="00B91BE1" w:rsidRPr="00A56BD3" w:rsidRDefault="00A35FA9" w:rsidP="00976D5B">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Vertical menu creation information</w:t>
      </w:r>
    </w:p>
    <w:p w:rsidR="00895339" w:rsidRPr="00A56BD3" w:rsidRDefault="00DC38EE" w:rsidP="004E4135">
      <w:pPr>
        <w:rPr>
          <w:rFonts w:asciiTheme="majorHAnsi" w:eastAsia="ＭＳ Ｐゴシック" w:hAnsiTheme="majorHAnsi" w:cstheme="majorHAnsi"/>
        </w:rPr>
      </w:pPr>
      <w:r w:rsidRPr="00A56BD3">
        <w:rPr>
          <w:rFonts w:asciiTheme="majorHAnsi" w:eastAsia="ＭＳ Ｐゴシック" w:hAnsiTheme="majorHAnsi" w:cstheme="majorHAnsi"/>
          <w:noProof/>
        </w:rPr>
        <w:drawing>
          <wp:inline distT="0" distB="0" distL="0" distR="0" wp14:anchorId="3241FBA5" wp14:editId="37B74812">
            <wp:extent cx="6054675" cy="412750"/>
            <wp:effectExtent l="0" t="0" r="3810" b="6350"/>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2020y01m20d_130931756.jpg"/>
                    <pic:cNvPicPr/>
                  </pic:nvPicPr>
                  <pic:blipFill>
                    <a:blip r:embed="rId63">
                      <a:extLst>
                        <a:ext uri="{28A0092B-C50C-407E-A947-70E740481C1C}">
                          <a14:useLocalDpi xmlns:a14="http://schemas.microsoft.com/office/drawing/2010/main" val="0"/>
                        </a:ext>
                      </a:extLst>
                    </a:blip>
                    <a:stretch>
                      <a:fillRect/>
                    </a:stretch>
                  </pic:blipFill>
                  <pic:spPr>
                    <a:xfrm>
                      <a:off x="0" y="0"/>
                      <a:ext cx="6054675" cy="412750"/>
                    </a:xfrm>
                    <a:prstGeom prst="rect">
                      <a:avLst/>
                    </a:prstGeom>
                  </pic:spPr>
                </pic:pic>
              </a:graphicData>
            </a:graphic>
          </wp:inline>
        </w:drawing>
      </w:r>
    </w:p>
    <w:p w:rsidR="0042292C" w:rsidRPr="00A56BD3" w:rsidRDefault="0042292C" w:rsidP="0042292C">
      <w:pPr>
        <w:widowControl/>
        <w:ind w:firstLineChars="400" w:firstLine="843"/>
        <w:jc w:val="left"/>
        <w:rPr>
          <w:rFonts w:asciiTheme="majorHAnsi" w:eastAsia="ＭＳ Ｐゴシック" w:hAnsiTheme="majorHAnsi" w:cstheme="majorHAnsi"/>
        </w:rPr>
      </w:pPr>
      <w:r w:rsidRPr="00A56BD3">
        <w:rPr>
          <w:rFonts w:asciiTheme="majorHAnsi" w:eastAsia="ＭＳ Ｐゴシック" w:hAnsiTheme="majorHAnsi" w:cstheme="majorHAnsi"/>
          <w:b/>
        </w:rPr>
        <w:t>Table 6.3-3 "Menu (vertical) creation Information" menu</w:t>
      </w:r>
    </w:p>
    <w:p w:rsidR="0042292C" w:rsidRPr="00A56BD3" w:rsidRDefault="0042292C">
      <w:pPr>
        <w:widowControl/>
        <w:jc w:val="left"/>
        <w:rPr>
          <w:rFonts w:asciiTheme="majorHAnsi" w:eastAsia="ＭＳ Ｐゴシック" w:hAnsiTheme="majorHAnsi" w:cstheme="majorHAnsi"/>
        </w:rPr>
      </w:pPr>
    </w:p>
    <w:p w:rsidR="0042292C" w:rsidRPr="00A56BD3" w:rsidRDefault="0042292C">
      <w:pPr>
        <w:widowControl/>
        <w:jc w:val="left"/>
        <w:rPr>
          <w:rFonts w:asciiTheme="majorHAnsi" w:eastAsia="ＭＳ Ｐゴシック" w:hAnsiTheme="majorHAnsi" w:cstheme="majorHAnsi"/>
        </w:rPr>
      </w:pPr>
    </w:p>
    <w:p w:rsidR="0045770F" w:rsidRPr="00A56BD3" w:rsidRDefault="00D003C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1520" behindDoc="0" locked="0" layoutInCell="1" allowOverlap="1" wp14:anchorId="66C78EE5" wp14:editId="1401650A">
                <wp:simplePos x="0" y="0"/>
                <wp:positionH relativeFrom="margin">
                  <wp:align>right</wp:align>
                </wp:positionH>
                <wp:positionV relativeFrom="paragraph">
                  <wp:posOffset>166125</wp:posOffset>
                </wp:positionV>
                <wp:extent cx="4819650" cy="321955"/>
                <wp:effectExtent l="0" t="0" r="19050" b="20955"/>
                <wp:wrapNone/>
                <wp:docPr id="45" name="テキスト ボックス 45"/>
                <wp:cNvGraphicFramePr/>
                <a:graphic xmlns:a="http://schemas.openxmlformats.org/drawingml/2006/main">
                  <a:graphicData uri="http://schemas.microsoft.com/office/word/2010/wordprocessingShape">
                    <wps:wsp>
                      <wps:cNvSpPr txBox="1"/>
                      <wps:spPr>
                        <a:xfrm>
                          <a:off x="0" y="0"/>
                          <a:ext cx="4819650" cy="321955"/>
                        </a:xfrm>
                        <a:prstGeom prst="rect">
                          <a:avLst/>
                        </a:prstGeom>
                        <a:noFill/>
                        <a:ln w="6350">
                          <a:solidFill>
                            <a:srgbClr val="FF0000"/>
                          </a:solidFill>
                        </a:ln>
                      </wps:spPr>
                      <wps:txbx>
                        <w:txbxContent>
                          <w:p w:rsidR="00FD2293" w:rsidRPr="0053077F" w:rsidRDefault="00FD2293" w:rsidP="00D003CC">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In the example, the start item name specifies the leftmost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in the red frame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78EE5" id="テキスト ボックス 45" o:spid="_x0000_s1036" type="#_x0000_t202" style="position:absolute;margin-left:328.3pt;margin-top:13.1pt;width:379.5pt;height:25.3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" filled="f" strokecolor="red" strokeweight=".5pt">
                <v:textbox>
                  <w:txbxContent>
                    <w:p w:rsidR="00FD2293" w:rsidRPr="0053077F" w:rsidRDefault="00FD2293" w:rsidP="00D003CC">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In the example, the start item name specifies the leftmost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in the red frame below</w:t>
                      </w:r>
                    </w:p>
                  </w:txbxContent>
                </v:textbox>
                <w10:wrap anchorx="margin"/>
              </v:shape>
            </w:pict>
          </mc:Fallback>
        </mc:AlternateContent>
      </w:r>
    </w:p>
    <w:p w:rsidR="00DC38EE" w:rsidRPr="00A56BD3" w:rsidRDefault="00DC38EE" w:rsidP="009E0E1F">
      <w:pPr>
        <w:widowControl/>
        <w:jc w:val="left"/>
        <w:rPr>
          <w:rFonts w:asciiTheme="majorHAnsi" w:eastAsia="ＭＳ Ｐゴシック" w:hAnsiTheme="majorHAnsi" w:cstheme="majorHAnsi"/>
        </w:rPr>
      </w:pPr>
      <w:bookmarkStart w:id="74" w:name="_Ref504133098"/>
    </w:p>
    <w:p w:rsidR="00DC38EE" w:rsidRPr="00A56BD3" w:rsidRDefault="00702B16" w:rsidP="009E0E1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Horizontal display </w:t>
      </w:r>
      <w:r w:rsidR="00DC38EE" w:rsidRPr="00A56BD3">
        <w:rPr>
          <w:rFonts w:asciiTheme="majorHAnsi" w:eastAsia="ＭＳ Ｐゴシック" w:hAnsiTheme="majorHAnsi" w:cstheme="majorHAnsi"/>
          <w:noProof/>
        </w:rPr>
        <mc:AlternateContent>
          <mc:Choice Requires="wps">
            <w:drawing>
              <wp:anchor distT="0" distB="0" distL="114300" distR="114300" simplePos="0" relativeHeight="252012544" behindDoc="0" locked="0" layoutInCell="1" allowOverlap="1" wp14:anchorId="769544DD" wp14:editId="35F775CC">
                <wp:simplePos x="0" y="0"/>
                <wp:positionH relativeFrom="column">
                  <wp:posOffset>3307715</wp:posOffset>
                </wp:positionH>
                <wp:positionV relativeFrom="paragraph">
                  <wp:posOffset>113030</wp:posOffset>
                </wp:positionV>
                <wp:extent cx="315784" cy="178130"/>
                <wp:effectExtent l="0" t="0" r="27305" b="31750"/>
                <wp:wrapNone/>
                <wp:docPr id="46" name="直線コネクタ 46"/>
                <wp:cNvGraphicFramePr/>
                <a:graphic xmlns:a="http://schemas.openxmlformats.org/drawingml/2006/main">
                  <a:graphicData uri="http://schemas.microsoft.com/office/word/2010/wordprocessingShape">
                    <wps:wsp>
                      <wps:cNvCnPr/>
                      <wps:spPr>
                        <a:xfrm flipH="1">
                          <a:off x="0" y="0"/>
                          <a:ext cx="315784" cy="17813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BD141E" id="直線コネクタ 46" o:spid="_x0000_s1026" style="position:absolute;left:0;text-align:left;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45pt,8.9pt" to="285.3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" strokecolor="red" strokeweight=".5pt">
                <v:stroke joinstyle="miter"/>
              </v:line>
            </w:pict>
          </mc:Fallback>
        </mc:AlternateContent>
      </w:r>
    </w:p>
    <w:p w:rsidR="00DC38EE" w:rsidRPr="00A56BD3" w:rsidRDefault="00DC38EE" w:rsidP="009E0E1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0496" behindDoc="0" locked="0" layoutInCell="1" allowOverlap="1" wp14:anchorId="0AD5E37D" wp14:editId="53AC396D">
                <wp:simplePos x="0" y="0"/>
                <wp:positionH relativeFrom="column">
                  <wp:posOffset>6286</wp:posOffset>
                </wp:positionH>
                <wp:positionV relativeFrom="paragraph">
                  <wp:posOffset>192756</wp:posOffset>
                </wp:positionV>
                <wp:extent cx="3995697" cy="122945"/>
                <wp:effectExtent l="0" t="0" r="24130" b="10795"/>
                <wp:wrapNone/>
                <wp:docPr id="38" name="テキスト ボックス 38"/>
                <wp:cNvGraphicFramePr/>
                <a:graphic xmlns:a="http://schemas.openxmlformats.org/drawingml/2006/main">
                  <a:graphicData uri="http://schemas.microsoft.com/office/word/2010/wordprocessingShape">
                    <wps:wsp>
                      <wps:cNvSpPr txBox="1"/>
                      <wps:spPr>
                        <a:xfrm>
                          <a:off x="0" y="0"/>
                          <a:ext cx="3995697" cy="122945"/>
                        </a:xfrm>
                        <a:prstGeom prst="rect">
                          <a:avLst/>
                        </a:prstGeom>
                        <a:noFill/>
                        <a:ln w="19050">
                          <a:solidFill>
                            <a:srgbClr val="FF0000"/>
                          </a:solidFill>
                        </a:ln>
                      </wps:spPr>
                      <wps:txbx>
                        <w:txbxContent>
                          <w:p w:rsidR="00FD2293" w:rsidRDefault="00FD2293"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5E37D" id="テキスト ボックス 38" o:spid="_x0000_s1037" type="#_x0000_t202" style="position:absolute;margin-left:.5pt;margin-top:15.2pt;width:314.6pt;height:9.7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" filled="f" strokecolor="red" strokeweight="1.5pt">
                <v:textbox>
                  <w:txbxContent>
                    <w:p w:rsidR="00FD2293" w:rsidRDefault="00FD2293" w:rsidP="00DC38EE"/>
                  </w:txbxContent>
                </v:textbox>
              </v:shape>
            </w:pict>
          </mc:Fallback>
        </mc:AlternateContent>
      </w:r>
      <w:r w:rsidRPr="00A56BD3">
        <w:rPr>
          <w:rFonts w:asciiTheme="majorHAnsi" w:eastAsia="ＭＳ Ｐゴシック" w:hAnsiTheme="majorHAnsi" w:cstheme="majorHAnsi"/>
          <w:noProof/>
        </w:rPr>
        <w:drawing>
          <wp:inline distT="0" distB="0" distL="0" distR="0" wp14:anchorId="5FEA516C" wp14:editId="47635A94">
            <wp:extent cx="6119495" cy="415585"/>
            <wp:effectExtent l="0" t="0" r="0" b="381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2020y01m20d_130834631.jpg"/>
                    <pic:cNvPicPr/>
                  </pic:nvPicPr>
                  <pic:blipFill>
                    <a:blip r:embed="rId64">
                      <a:extLst>
                        <a:ext uri="{28A0092B-C50C-407E-A947-70E740481C1C}">
                          <a14:useLocalDpi xmlns:a14="http://schemas.microsoft.com/office/drawing/2010/main" val="0"/>
                        </a:ext>
                      </a:extLst>
                    </a:blip>
                    <a:stretch>
                      <a:fillRect/>
                    </a:stretch>
                  </pic:blipFill>
                  <pic:spPr>
                    <a:xfrm>
                      <a:off x="0" y="0"/>
                      <a:ext cx="6119495" cy="415585"/>
                    </a:xfrm>
                    <a:prstGeom prst="rect">
                      <a:avLst/>
                    </a:prstGeom>
                  </pic:spPr>
                </pic:pic>
              </a:graphicData>
            </a:graphic>
          </wp:inline>
        </w:drawing>
      </w:r>
    </w:p>
    <w:p w:rsidR="0042292C" w:rsidRPr="00A56BD3" w:rsidRDefault="0042292C" w:rsidP="0042292C">
      <w:pPr>
        <w:widowControl/>
        <w:jc w:val="left"/>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Figure 6.3-4 Parameter sheet created under menu group for substitution value automatic registration</w:t>
      </w:r>
    </w:p>
    <w:p w:rsidR="0042292C" w:rsidRPr="00A56BD3" w:rsidRDefault="0042292C" w:rsidP="009E0E1F">
      <w:pPr>
        <w:widowControl/>
        <w:jc w:val="left"/>
        <w:rPr>
          <w:rFonts w:asciiTheme="majorHAnsi" w:eastAsia="ＭＳ Ｐゴシック" w:hAnsiTheme="majorHAnsi" w:cstheme="majorHAnsi"/>
        </w:rPr>
      </w:pPr>
    </w:p>
    <w:p w:rsidR="001677F7" w:rsidRPr="00A56BD3" w:rsidRDefault="001677F7" w:rsidP="009E0E1F">
      <w:pPr>
        <w:widowControl/>
        <w:jc w:val="left"/>
        <w:rPr>
          <w:rFonts w:asciiTheme="majorHAnsi" w:eastAsia="ＭＳ Ｐゴシック" w:hAnsiTheme="majorHAnsi" w:cstheme="majorHAnsi"/>
        </w:rPr>
      </w:pPr>
    </w:p>
    <w:p w:rsidR="001677F7" w:rsidRPr="00A56BD3" w:rsidRDefault="001677F7" w:rsidP="009E0E1F">
      <w:pPr>
        <w:widowControl/>
        <w:jc w:val="left"/>
        <w:rPr>
          <w:rFonts w:asciiTheme="majorHAnsi" w:eastAsia="ＭＳ Ｐゴシック" w:hAnsiTheme="majorHAnsi" w:cstheme="majorHAnsi"/>
        </w:rPr>
      </w:pPr>
    </w:p>
    <w:p w:rsidR="001677F7" w:rsidRPr="00A56BD3" w:rsidRDefault="001677F7" w:rsidP="009E0E1F">
      <w:pPr>
        <w:widowControl/>
        <w:jc w:val="left"/>
        <w:rPr>
          <w:rFonts w:asciiTheme="majorHAnsi" w:eastAsia="ＭＳ Ｐゴシック" w:hAnsiTheme="majorHAnsi" w:cstheme="majorHAnsi"/>
        </w:rPr>
      </w:pPr>
    </w:p>
    <w:p w:rsidR="00DC38EE" w:rsidRPr="00A56BD3" w:rsidRDefault="0028675A" w:rsidP="009E0E1F">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4592" behindDoc="0" locked="0" layoutInCell="1" allowOverlap="1" wp14:anchorId="1CE1F889" wp14:editId="72ECFADB">
                <wp:simplePos x="0" y="0"/>
                <wp:positionH relativeFrom="margin">
                  <wp:align>right</wp:align>
                </wp:positionH>
                <wp:positionV relativeFrom="paragraph">
                  <wp:posOffset>3655</wp:posOffset>
                </wp:positionV>
                <wp:extent cx="4826000" cy="388800"/>
                <wp:effectExtent l="0" t="0" r="12700" b="11430"/>
                <wp:wrapNone/>
                <wp:docPr id="60" name="テキスト ボックス 60"/>
                <wp:cNvGraphicFramePr/>
                <a:graphic xmlns:a="http://schemas.openxmlformats.org/drawingml/2006/main">
                  <a:graphicData uri="http://schemas.microsoft.com/office/word/2010/wordprocessingShape">
                    <wps:wsp>
                      <wps:cNvSpPr txBox="1"/>
                      <wps:spPr>
                        <a:xfrm>
                          <a:off x="0" y="0"/>
                          <a:ext cx="4826000" cy="388800"/>
                        </a:xfrm>
                        <a:prstGeom prst="rect">
                          <a:avLst/>
                        </a:prstGeom>
                        <a:noFill/>
                        <a:ln w="6350">
                          <a:solidFill>
                            <a:srgbClr val="FF0000"/>
                          </a:solidFill>
                        </a:ln>
                      </wps:spPr>
                      <wps:txbx>
                        <w:txbxContent>
                          <w:p w:rsidR="00FD2293" w:rsidRPr="0053077F" w:rsidRDefault="00FD2293" w:rsidP="00E4778D">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Counting from the specified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the items until the second item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domain name</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1F889" id="テキスト ボックス 60" o:spid="_x0000_s1038" type="#_x0000_t202" style="position:absolute;margin-left:328.8pt;margin-top:.3pt;width:380pt;height:30.6pt;z-index:25201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" filled="f" strokecolor="red" strokeweight=".5pt">
                <v:textbox>
                  <w:txbxContent>
                    <w:p w:rsidR="00FD2293" w:rsidRPr="0053077F" w:rsidRDefault="00FD2293" w:rsidP="00E4778D">
                      <w:pPr>
                        <w:spacing w:line="180" w:lineRule="exact"/>
                        <w:rPr>
                          <w:rFonts w:asciiTheme="majorHAnsi" w:eastAsia="ＭＳ Ｐゴシック" w:hAnsiTheme="majorHAnsi" w:cstheme="majorHAnsi"/>
                        </w:rPr>
                      </w:pPr>
                      <w:r w:rsidRPr="0053077F">
                        <w:rPr>
                          <w:rFonts w:asciiTheme="majorHAnsi" w:eastAsia="ＭＳ Ｐゴシック" w:hAnsiTheme="majorHAnsi" w:cstheme="majorHAnsi"/>
                        </w:rPr>
                        <w:t xml:space="preserve">Counting from the specified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IP address</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the items until the second item </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domain name</w:t>
                      </w:r>
                      <w:r w:rsidRPr="0053077F">
                        <w:rPr>
                          <w:rFonts w:asciiTheme="majorHAnsi" w:eastAsia="ＭＳ Ｐゴシック" w:hAnsiTheme="majorHAnsi" w:cstheme="majorHAnsi"/>
                        </w:rPr>
                        <w:t>」</w:t>
                      </w:r>
                      <w:r w:rsidRPr="0053077F">
                        <w:rPr>
                          <w:rFonts w:asciiTheme="majorHAnsi" w:eastAsia="ＭＳ Ｐゴシック" w:hAnsiTheme="majorHAnsi" w:cstheme="majorHAnsi"/>
                        </w:rPr>
                        <w:t xml:space="preserve"> is displayed</w:t>
                      </w:r>
                    </w:p>
                  </w:txbxContent>
                </v:textbox>
                <w10:wrap anchorx="margin"/>
              </v:shape>
            </w:pict>
          </mc:Fallback>
        </mc:AlternateContent>
      </w:r>
    </w:p>
    <w:p w:rsidR="00F8315E" w:rsidRPr="00A56BD3" w:rsidRDefault="00F8315E" w:rsidP="005E4D2C">
      <w:pPr>
        <w:widowControl/>
        <w:jc w:val="left"/>
        <w:rPr>
          <w:rFonts w:asciiTheme="majorHAnsi" w:eastAsia="ＭＳ Ｐゴシック" w:hAnsiTheme="majorHAnsi" w:cstheme="majorHAnsi"/>
        </w:rPr>
      </w:pPr>
    </w:p>
    <w:p w:rsidR="00F8315E" w:rsidRPr="00A56BD3" w:rsidRDefault="0028675A" w:rsidP="005E4D2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5616" behindDoc="0" locked="0" layoutInCell="1" allowOverlap="1" wp14:anchorId="6E9F475C" wp14:editId="55FC679E">
                <wp:simplePos x="0" y="0"/>
                <wp:positionH relativeFrom="column">
                  <wp:posOffset>5422979</wp:posOffset>
                </wp:positionH>
                <wp:positionV relativeFrom="paragraph">
                  <wp:posOffset>53339</wp:posOffset>
                </wp:positionV>
                <wp:extent cx="191691" cy="333375"/>
                <wp:effectExtent l="0" t="0" r="37465" b="28575"/>
                <wp:wrapNone/>
                <wp:docPr id="64" name="直線コネクタ 64"/>
                <wp:cNvGraphicFramePr/>
                <a:graphic xmlns:a="http://schemas.openxmlformats.org/drawingml/2006/main">
                  <a:graphicData uri="http://schemas.microsoft.com/office/word/2010/wordprocessingShape">
                    <wps:wsp>
                      <wps:cNvCnPr/>
                      <wps:spPr>
                        <a:xfrm>
                          <a:off x="0" y="0"/>
                          <a:ext cx="191691" cy="3333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21C2E" id="直線コネクタ 64" o:spid="_x0000_s1026" style="position:absolute;left:0;text-align:lef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pt,4.2pt" to="442.1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" strokecolor="red" strokeweight=".5pt">
                <v:stroke joinstyle="miter"/>
              </v:line>
            </w:pict>
          </mc:Fallback>
        </mc:AlternateContent>
      </w:r>
      <w:r w:rsidR="00114D9E" w:rsidRPr="00A56BD3">
        <w:rPr>
          <w:rFonts w:asciiTheme="majorHAnsi" w:eastAsia="ＭＳ Ｐゴシック" w:hAnsiTheme="majorHAnsi" w:cstheme="majorHAnsi"/>
        </w:rPr>
        <w:t>Vertical display</w:t>
      </w:r>
    </w:p>
    <w:p w:rsidR="00F8315E" w:rsidRPr="00A56BD3" w:rsidRDefault="001677F7" w:rsidP="005E4D2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20736" behindDoc="0" locked="0" layoutInCell="1" allowOverlap="1" wp14:anchorId="23A085A1" wp14:editId="0EC4D15F">
                <wp:simplePos x="0" y="0"/>
                <wp:positionH relativeFrom="column">
                  <wp:posOffset>4671694</wp:posOffset>
                </wp:positionH>
                <wp:positionV relativeFrom="paragraph">
                  <wp:posOffset>1014730</wp:posOffset>
                </wp:positionV>
                <wp:extent cx="263525" cy="168821"/>
                <wp:effectExtent l="0" t="0" r="22225" b="22225"/>
                <wp:wrapNone/>
                <wp:docPr id="404" name="直線コネクタ 404"/>
                <wp:cNvGraphicFramePr/>
                <a:graphic xmlns:a="http://schemas.openxmlformats.org/drawingml/2006/main">
                  <a:graphicData uri="http://schemas.microsoft.com/office/word/2010/wordprocessingShape">
                    <wps:wsp>
                      <wps:cNvCnPr/>
                      <wps:spPr>
                        <a:xfrm flipH="1">
                          <a:off x="0" y="0"/>
                          <a:ext cx="263525" cy="16882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504BC" id="直線コネクタ 404" o:spid="_x0000_s1026" style="position:absolute;left:0;text-align:left;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5pt,79.9pt" to="388.6pt,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" strokecolor="red" strokeweight=".5pt">
                <v:stroke joinstyle="miter"/>
              </v:line>
            </w:pict>
          </mc:Fallback>
        </mc:AlternateContent>
      </w:r>
      <w:r w:rsidR="00727DC0" w:rsidRPr="00A56BD3">
        <w:rPr>
          <w:rFonts w:asciiTheme="majorHAnsi" w:eastAsia="ＭＳ Ｐゴシック" w:hAnsiTheme="majorHAnsi" w:cstheme="majorHAnsi"/>
          <w:noProof/>
        </w:rPr>
        <mc:AlternateContent>
          <mc:Choice Requires="wps">
            <w:drawing>
              <wp:anchor distT="0" distB="0" distL="114300" distR="114300" simplePos="0" relativeHeight="252016640" behindDoc="0" locked="0" layoutInCell="1" allowOverlap="1" wp14:anchorId="545E676D" wp14:editId="543AE456">
                <wp:simplePos x="0" y="0"/>
                <wp:positionH relativeFrom="margin">
                  <wp:posOffset>4818444</wp:posOffset>
                </wp:positionH>
                <wp:positionV relativeFrom="paragraph">
                  <wp:posOffset>360045</wp:posOffset>
                </wp:positionV>
                <wp:extent cx="1028700" cy="646430"/>
                <wp:effectExtent l="0" t="0" r="19050" b="20320"/>
                <wp:wrapNone/>
                <wp:docPr id="65" name="テキスト ボックス 65"/>
                <wp:cNvGraphicFramePr/>
                <a:graphic xmlns:a="http://schemas.openxmlformats.org/drawingml/2006/main">
                  <a:graphicData uri="http://schemas.microsoft.com/office/word/2010/wordprocessingShape">
                    <wps:wsp>
                      <wps:cNvSpPr txBox="1"/>
                      <wps:spPr>
                        <a:xfrm>
                          <a:off x="0" y="0"/>
                          <a:ext cx="1028700" cy="646430"/>
                        </a:xfrm>
                        <a:prstGeom prst="rect">
                          <a:avLst/>
                        </a:prstGeom>
                        <a:noFill/>
                        <a:ln w="19050">
                          <a:solidFill>
                            <a:srgbClr val="FF0000"/>
                          </a:solidFill>
                        </a:ln>
                      </wps:spPr>
                      <wps:txbx>
                        <w:txbxContent>
                          <w:p w:rsidR="00FD2293" w:rsidRDefault="00FD2293"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E676D" id="テキスト ボックス 65" o:spid="_x0000_s1039" type="#_x0000_t202" style="position:absolute;margin-left:379.4pt;margin-top:28.35pt;width:81pt;height:50.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" filled="f" strokecolor="red" strokeweight="1.5pt">
                <v:textbox>
                  <w:txbxContent>
                    <w:p w:rsidR="00FD2293" w:rsidRDefault="00FD2293" w:rsidP="00DC38EE"/>
                  </w:txbxContent>
                </v:textbox>
                <w10:wrap anchorx="margin"/>
              </v:shape>
            </w:pict>
          </mc:Fallback>
        </mc:AlternateContent>
      </w:r>
      <w:r w:rsidR="00727DC0" w:rsidRPr="00A56BD3">
        <w:rPr>
          <w:rFonts w:asciiTheme="majorHAnsi" w:eastAsia="ＭＳ Ｐゴシック" w:hAnsiTheme="majorHAnsi" w:cstheme="majorHAnsi"/>
          <w:noProof/>
        </w:rPr>
        <mc:AlternateContent>
          <mc:Choice Requires="wps">
            <w:drawing>
              <wp:anchor distT="0" distB="0" distL="114300" distR="114300" simplePos="0" relativeHeight="252013568" behindDoc="0" locked="0" layoutInCell="1" allowOverlap="1" wp14:anchorId="5E89CDD8" wp14:editId="01673CD8">
                <wp:simplePos x="0" y="0"/>
                <wp:positionH relativeFrom="margin">
                  <wp:posOffset>4823524</wp:posOffset>
                </wp:positionH>
                <wp:positionV relativeFrom="paragraph">
                  <wp:posOffset>201295</wp:posOffset>
                </wp:positionV>
                <wp:extent cx="1016000" cy="144145"/>
                <wp:effectExtent l="0" t="0" r="12700" b="27305"/>
                <wp:wrapNone/>
                <wp:docPr id="58" name="テキスト ボックス 58"/>
                <wp:cNvGraphicFramePr/>
                <a:graphic xmlns:a="http://schemas.openxmlformats.org/drawingml/2006/main">
                  <a:graphicData uri="http://schemas.microsoft.com/office/word/2010/wordprocessingShape">
                    <wps:wsp>
                      <wps:cNvSpPr txBox="1"/>
                      <wps:spPr>
                        <a:xfrm>
                          <a:off x="0" y="0"/>
                          <a:ext cx="1016000" cy="144145"/>
                        </a:xfrm>
                        <a:prstGeom prst="rect">
                          <a:avLst/>
                        </a:prstGeom>
                        <a:noFill/>
                        <a:ln w="19050">
                          <a:solidFill>
                            <a:srgbClr val="FF0000"/>
                          </a:solidFill>
                        </a:ln>
                      </wps:spPr>
                      <wps:txbx>
                        <w:txbxContent>
                          <w:p w:rsidR="00FD2293" w:rsidRDefault="00FD2293" w:rsidP="00DC38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9CDD8" id="テキスト ボックス 58" o:spid="_x0000_s1040" type="#_x0000_t202" style="position:absolute;margin-left:379.8pt;margin-top:15.85pt;width:80pt;height:11.3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" filled="f" strokecolor="red" strokeweight="1.5pt">
                <v:textbox>
                  <w:txbxContent>
                    <w:p w:rsidR="00FD2293" w:rsidRDefault="00FD2293" w:rsidP="00DC38EE"/>
                  </w:txbxContent>
                </v:textbox>
                <w10:wrap anchorx="margin"/>
              </v:shape>
            </w:pict>
          </mc:Fallback>
        </mc:AlternateContent>
      </w:r>
      <w:r w:rsidR="0028675A" w:rsidRPr="00A56BD3">
        <w:rPr>
          <w:rFonts w:asciiTheme="majorHAnsi" w:eastAsia="ＭＳ Ｐゴシック" w:hAnsiTheme="majorHAnsi" w:cstheme="majorHAnsi"/>
          <w:noProof/>
        </w:rPr>
        <w:drawing>
          <wp:inline distT="0" distB="0" distL="0" distR="0" wp14:anchorId="60842E66" wp14:editId="5391E89B">
            <wp:extent cx="6262487" cy="925774"/>
            <wp:effectExtent l="0" t="0" r="5080" b="8255"/>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2020y01m20d_131400538.jpg"/>
                    <pic:cNvPicPr/>
                  </pic:nvPicPr>
                  <pic:blipFill>
                    <a:blip r:embed="rId65">
                      <a:extLst>
                        <a:ext uri="{28A0092B-C50C-407E-A947-70E740481C1C}">
                          <a14:useLocalDpi xmlns:a14="http://schemas.microsoft.com/office/drawing/2010/main" val="0"/>
                        </a:ext>
                      </a:extLst>
                    </a:blip>
                    <a:stretch>
                      <a:fillRect/>
                    </a:stretch>
                  </pic:blipFill>
                  <pic:spPr>
                    <a:xfrm>
                      <a:off x="0" y="0"/>
                      <a:ext cx="6405512" cy="946917"/>
                    </a:xfrm>
                    <a:prstGeom prst="rect">
                      <a:avLst/>
                    </a:prstGeom>
                  </pic:spPr>
                </pic:pic>
              </a:graphicData>
            </a:graphic>
          </wp:inline>
        </w:drawing>
      </w:r>
    </w:p>
    <w:p w:rsidR="00DC38EE" w:rsidRPr="00A56BD3" w:rsidRDefault="001677F7" w:rsidP="005E4D2C">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018688" behindDoc="0" locked="0" layoutInCell="1" allowOverlap="1" wp14:anchorId="2367ED36" wp14:editId="7155DB10">
                <wp:simplePos x="0" y="0"/>
                <wp:positionH relativeFrom="margin">
                  <wp:posOffset>2058035</wp:posOffset>
                </wp:positionH>
                <wp:positionV relativeFrom="paragraph">
                  <wp:posOffset>104775</wp:posOffset>
                </wp:positionV>
                <wp:extent cx="3740728" cy="460800"/>
                <wp:effectExtent l="0" t="0" r="12700" b="15875"/>
                <wp:wrapNone/>
                <wp:docPr id="68" name="テキスト ボックス 68"/>
                <wp:cNvGraphicFramePr/>
                <a:graphic xmlns:a="http://schemas.openxmlformats.org/drawingml/2006/main">
                  <a:graphicData uri="http://schemas.microsoft.com/office/word/2010/wordprocessingShape">
                    <wps:wsp>
                      <wps:cNvSpPr txBox="1"/>
                      <wps:spPr>
                        <a:xfrm>
                          <a:off x="0" y="0"/>
                          <a:ext cx="3740728" cy="460800"/>
                        </a:xfrm>
                        <a:prstGeom prst="rect">
                          <a:avLst/>
                        </a:prstGeom>
                        <a:noFill/>
                        <a:ln w="6350">
                          <a:solidFill>
                            <a:srgbClr val="FF0000"/>
                          </a:solidFill>
                        </a:ln>
                      </wps:spPr>
                      <wps:txbx>
                        <w:txbxContent>
                          <w:p w:rsidR="00FD2293" w:rsidRPr="0053077F" w:rsidRDefault="00FD2293" w:rsidP="00DC38EE">
                            <w:pPr>
                              <w:rPr>
                                <w:rFonts w:asciiTheme="majorHAnsi" w:eastAsia="ＭＳ Ｐゴシック" w:hAnsiTheme="majorHAnsi" w:cstheme="majorHAnsi"/>
                              </w:rPr>
                            </w:pPr>
                            <w:r w:rsidRPr="0053077F">
                              <w:rPr>
                                <w:rFonts w:asciiTheme="majorHAnsi" w:eastAsia="ＭＳ Ｐゴシック" w:hAnsiTheme="majorHAnsi" w:cstheme="majorHAnsi"/>
                              </w:rPr>
                              <w:t>The parameter for the 2 items is displayed vertically for 4 times repeatedly.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7ED36" id="テキスト ボックス 68" o:spid="_x0000_s1041" type="#_x0000_t202" style="position:absolute;margin-left:162.05pt;margin-top:8.25pt;width:294.55pt;height:36.3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" filled="f" strokecolor="red" strokeweight=".5pt">
                <v:textbox>
                  <w:txbxContent>
                    <w:p w:rsidR="00FD2293" w:rsidRPr="0053077F" w:rsidRDefault="00FD2293" w:rsidP="00DC38EE">
                      <w:pPr>
                        <w:rPr>
                          <w:rFonts w:asciiTheme="majorHAnsi" w:eastAsia="ＭＳ Ｐゴシック" w:hAnsiTheme="majorHAnsi" w:cstheme="majorHAnsi"/>
                        </w:rPr>
                      </w:pPr>
                      <w:r w:rsidRPr="0053077F">
                        <w:rPr>
                          <w:rFonts w:asciiTheme="majorHAnsi" w:eastAsia="ＭＳ Ｐゴシック" w:hAnsiTheme="majorHAnsi" w:cstheme="majorHAnsi"/>
                        </w:rPr>
                        <w:t>The parameter for the 2 items is displayed vertically for 4 times repeatedly.</w:t>
                      </w:r>
                    </w:p>
                  </w:txbxContent>
                </v:textbox>
                <w10:wrap anchorx="margin"/>
              </v:shape>
            </w:pict>
          </mc:Fallback>
        </mc:AlternateContent>
      </w:r>
    </w:p>
    <w:p w:rsidR="00F8315E" w:rsidRPr="00A56BD3" w:rsidRDefault="00F8315E" w:rsidP="005E4D2C">
      <w:pPr>
        <w:widowControl/>
        <w:jc w:val="left"/>
        <w:rPr>
          <w:rFonts w:asciiTheme="majorHAnsi" w:eastAsia="ＭＳ Ｐゴシック" w:hAnsiTheme="majorHAnsi" w:cstheme="majorHAnsi"/>
        </w:rPr>
      </w:pPr>
    </w:p>
    <w:p w:rsidR="00F8315E" w:rsidRPr="00A56BD3" w:rsidRDefault="00F8315E" w:rsidP="005E4D2C">
      <w:pPr>
        <w:widowControl/>
        <w:jc w:val="left"/>
        <w:rPr>
          <w:rFonts w:asciiTheme="majorHAnsi" w:eastAsia="ＭＳ Ｐゴシック" w:hAnsiTheme="majorHAnsi" w:cstheme="majorHAnsi"/>
        </w:rPr>
      </w:pPr>
    </w:p>
    <w:p w:rsidR="000B4955" w:rsidRPr="00A56BD3" w:rsidRDefault="000B4955" w:rsidP="005E4D2C">
      <w:pPr>
        <w:widowControl/>
        <w:jc w:val="left"/>
        <w:rPr>
          <w:rFonts w:asciiTheme="majorHAnsi" w:eastAsia="ＭＳ Ｐゴシック" w:hAnsiTheme="majorHAnsi" w:cstheme="majorHAnsi"/>
        </w:rPr>
      </w:pPr>
    </w:p>
    <w:p w:rsidR="001677F7" w:rsidRPr="00A56BD3" w:rsidRDefault="001677F7" w:rsidP="001677F7">
      <w:pPr>
        <w:widowControl/>
        <w:jc w:val="left"/>
        <w:rPr>
          <w:rFonts w:asciiTheme="majorHAnsi" w:eastAsia="ＭＳ Ｐゴシック" w:hAnsiTheme="majorHAnsi" w:cstheme="majorHAnsi"/>
          <w:b/>
          <w:sz w:val="20"/>
          <w:szCs w:val="20"/>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sz w:val="20"/>
          <w:szCs w:val="20"/>
        </w:rPr>
        <w:t>Figure 6.3-5 Parameter sheet created under menu group for reference</w:t>
      </w: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085004" w:rsidRPr="00A56BD3" w:rsidRDefault="00085004" w:rsidP="001677F7">
      <w:pPr>
        <w:widowControl/>
        <w:jc w:val="left"/>
        <w:rPr>
          <w:rFonts w:asciiTheme="majorHAnsi" w:eastAsia="ＭＳ Ｐゴシック" w:hAnsiTheme="majorHAnsi" w:cstheme="majorHAnsi"/>
          <w:b/>
          <w:sz w:val="20"/>
          <w:szCs w:val="20"/>
        </w:rPr>
      </w:pPr>
    </w:p>
    <w:p w:rsidR="001677F7" w:rsidRPr="00A56BD3" w:rsidRDefault="001677F7" w:rsidP="005E4D2C">
      <w:pPr>
        <w:widowControl/>
        <w:jc w:val="left"/>
        <w:rPr>
          <w:rFonts w:asciiTheme="majorHAnsi" w:eastAsia="ＭＳ Ｐゴシック" w:hAnsiTheme="majorHAnsi" w:cstheme="majorHAnsi"/>
        </w:rPr>
      </w:pPr>
    </w:p>
    <w:p w:rsidR="00085004" w:rsidRPr="00A56BD3" w:rsidRDefault="00085004" w:rsidP="005E4D2C">
      <w:pPr>
        <w:widowControl/>
        <w:jc w:val="left"/>
        <w:rPr>
          <w:rFonts w:asciiTheme="majorHAnsi" w:eastAsia="ＭＳ Ｐゴシック" w:hAnsiTheme="majorHAnsi" w:cstheme="majorHAnsi"/>
        </w:rPr>
      </w:pPr>
    </w:p>
    <w:p w:rsidR="00085004" w:rsidRPr="00A56BD3" w:rsidRDefault="00085004" w:rsidP="005E4D2C">
      <w:pPr>
        <w:widowControl/>
        <w:jc w:val="left"/>
        <w:rPr>
          <w:rFonts w:asciiTheme="majorHAnsi" w:eastAsia="ＭＳ Ｐゴシック" w:hAnsiTheme="majorHAnsi" w:cstheme="majorHAnsi"/>
        </w:rPr>
      </w:pPr>
    </w:p>
    <w:p w:rsidR="00085004" w:rsidRPr="00A56BD3" w:rsidRDefault="00085004" w:rsidP="005934B1">
      <w:pPr>
        <w:pStyle w:val="20"/>
      </w:pPr>
      <w:bookmarkStart w:id="75" w:name="_Toc76740066"/>
      <w:bookmarkStart w:id="76" w:name="_Toc106636263"/>
      <w:bookmarkEnd w:id="64"/>
      <w:bookmarkEnd w:id="74"/>
      <w:r w:rsidRPr="00A56BD3">
        <w:lastRenderedPageBreak/>
        <w:t>Registering unique constraints in the</w:t>
      </w:r>
      <w:r w:rsidRPr="00A56BD3">
        <w:br/>
        <w:t>“Unique constraint(multiple items)”</w:t>
      </w:r>
      <w:bookmarkEnd w:id="75"/>
      <w:r w:rsidRPr="00A56BD3">
        <w:t>Menu</w:t>
      </w:r>
      <w:bookmarkEnd w:id="76"/>
    </w:p>
    <w:p w:rsidR="00085004" w:rsidRPr="00A56BD3" w:rsidRDefault="008F4197" w:rsidP="0008500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rPr>
        <w:t xml:space="preserve">This menu is hidden by default when installing ITA. </w:t>
      </w:r>
    </w:p>
    <w:p w:rsidR="00085004" w:rsidRPr="00A56BD3" w:rsidRDefault="008F4197" w:rsidP="00085004">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In this menu, users can administrate (See/Update/Abolish/Restore) unique constraints for user-created menus (Parameter sheets/Data sheets).</w:t>
      </w:r>
    </w:p>
    <w:p w:rsidR="00085004" w:rsidRPr="00A56BD3" w:rsidRDefault="00085004" w:rsidP="00085004">
      <w:pPr>
        <w:rPr>
          <w:rFonts w:asciiTheme="majorHAnsi" w:hAnsiTheme="majorHAnsi" w:cstheme="majorHAnsi"/>
        </w:rPr>
      </w:pPr>
      <w:r w:rsidRPr="00A56BD3">
        <w:rPr>
          <w:rFonts w:asciiTheme="majorHAnsi" w:eastAsia="ＭＳ Ｐゴシック" w:hAnsiTheme="majorHAnsi" w:cstheme="majorHAnsi"/>
          <w:noProof/>
        </w:rPr>
        <w:drawing>
          <wp:anchor distT="0" distB="0" distL="114300" distR="114300" simplePos="0" relativeHeight="252259328" behindDoc="0" locked="0" layoutInCell="1" allowOverlap="1" wp14:anchorId="6F309CFC" wp14:editId="37035BBF">
            <wp:simplePos x="0" y="0"/>
            <wp:positionH relativeFrom="page">
              <wp:align>center</wp:align>
            </wp:positionH>
            <wp:positionV relativeFrom="paragraph">
              <wp:posOffset>8704</wp:posOffset>
            </wp:positionV>
            <wp:extent cx="4757853" cy="2760166"/>
            <wp:effectExtent l="0" t="0" r="5080" b="2540"/>
            <wp:wrapNone/>
            <wp:docPr id="49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8F4197" w:rsidP="00085004">
      <w:pPr>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085004" w:rsidRPr="00A56BD3">
        <w:rPr>
          <w:rFonts w:asciiTheme="majorHAnsi" w:eastAsia="ＭＳ Ｐゴシック" w:hAnsiTheme="majorHAnsi" w:cstheme="majorHAnsi"/>
        </w:rPr>
        <w:t xml:space="preserve">　</w:t>
      </w:r>
      <w:r w:rsidR="00085004" w:rsidRPr="00A56BD3">
        <w:rPr>
          <w:rFonts w:asciiTheme="majorHAnsi" w:eastAsia="ＭＳ Ｐゴシック" w:hAnsiTheme="majorHAnsi" w:cstheme="majorHAnsi"/>
        </w:rPr>
        <w:t>6.4-1</w:t>
      </w:r>
      <w:r w:rsidR="0008500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“Unique constraint(multiple items) creation information” menu</w:t>
      </w:r>
    </w:p>
    <w:p w:rsidR="00085004" w:rsidRPr="00A56BD3" w:rsidRDefault="00085004" w:rsidP="00085004">
      <w:pPr>
        <w:rPr>
          <w:rFonts w:asciiTheme="majorHAnsi" w:eastAsia="ＭＳ Ｐゴシック" w:hAnsiTheme="majorHAnsi" w:cstheme="majorHAnsi"/>
        </w:rPr>
      </w:pPr>
    </w:p>
    <w:p w:rsidR="00085004" w:rsidRPr="00A56BD3" w:rsidRDefault="008F4197" w:rsidP="00085004">
      <w:pPr>
        <w:rPr>
          <w:rFonts w:asciiTheme="majorHAnsi" w:eastAsia="ＭＳ Ｐゴシック" w:hAnsiTheme="majorHAnsi" w:cstheme="majorHAnsi"/>
        </w:rPr>
      </w:pPr>
      <w:r w:rsidRPr="00A56BD3">
        <w:rPr>
          <w:rFonts w:asciiTheme="majorHAnsi" w:eastAsia="ＭＳ Ｐゴシック" w:hAnsiTheme="majorHAnsi" w:cstheme="majorHAnsi"/>
        </w:rPr>
        <w:t>The unique constraint functions controls what combination of items with the same content can be registered in user-created menus.</w:t>
      </w:r>
    </w:p>
    <w:p w:rsidR="00085004" w:rsidRPr="00A56BD3" w:rsidRDefault="00085004" w:rsidP="00085004">
      <w:pPr>
        <w:rPr>
          <w:rFonts w:asciiTheme="majorHAnsi" w:eastAsia="ＭＳ Ｐゴシック" w:hAnsiTheme="majorHAnsi" w:cstheme="majorHAnsi"/>
        </w:rPr>
      </w:pPr>
      <w:r w:rsidRPr="00A56BD3">
        <w:rPr>
          <w:rFonts w:asciiTheme="majorHAnsi" w:eastAsia="ＭＳ Ｐゴシック" w:hAnsiTheme="majorHAnsi" w:cstheme="majorHAnsi"/>
          <w:noProof/>
        </w:rPr>
        <w:drawing>
          <wp:anchor distT="0" distB="0" distL="114300" distR="114300" simplePos="0" relativeHeight="252260352" behindDoc="0" locked="0" layoutInCell="1" allowOverlap="1" wp14:anchorId="16E36CF4" wp14:editId="2DD799D1">
            <wp:simplePos x="0" y="0"/>
            <wp:positionH relativeFrom="page">
              <wp:posOffset>999593</wp:posOffset>
            </wp:positionH>
            <wp:positionV relativeFrom="paragraph">
              <wp:posOffset>54074</wp:posOffset>
            </wp:positionV>
            <wp:extent cx="5634111" cy="3640715"/>
            <wp:effectExtent l="0" t="0" r="5080" b="0"/>
            <wp:wrapNone/>
            <wp:docPr id="49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eastAsia="ＭＳ Ｐゴシック"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8F4197" w:rsidP="00085004">
      <w:pPr>
        <w:jc w:val="center"/>
        <w:rPr>
          <w:rFonts w:asciiTheme="majorHAnsi" w:hAnsiTheme="majorHAnsi" w:cstheme="majorHAnsi"/>
        </w:rPr>
      </w:pPr>
      <w:r w:rsidRPr="00A56BD3">
        <w:rPr>
          <w:rFonts w:asciiTheme="majorHAnsi" w:eastAsia="ＭＳ Ｐゴシック" w:hAnsiTheme="majorHAnsi" w:cstheme="majorHAnsi"/>
        </w:rPr>
        <w:t>Figure</w:t>
      </w:r>
      <w:r w:rsidR="00085004" w:rsidRPr="00A56BD3">
        <w:rPr>
          <w:rFonts w:asciiTheme="majorHAnsi" w:eastAsia="ＭＳ Ｐゴシック" w:hAnsiTheme="majorHAnsi" w:cstheme="majorHAnsi"/>
        </w:rPr>
        <w:t xml:space="preserve">　</w:t>
      </w:r>
      <w:r w:rsidR="00085004" w:rsidRPr="00A56BD3">
        <w:rPr>
          <w:rFonts w:asciiTheme="majorHAnsi" w:eastAsia="ＭＳ Ｐゴシック" w:hAnsiTheme="majorHAnsi" w:cstheme="majorHAnsi"/>
        </w:rPr>
        <w:t>6.4-2</w:t>
      </w:r>
      <w:r w:rsidR="0008500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“Unique constraint(multiple items) creation information” menu</w:t>
      </w:r>
    </w:p>
    <w:p w:rsidR="00085004" w:rsidRPr="00A56BD3" w:rsidRDefault="00085004" w:rsidP="00085004">
      <w:pPr>
        <w:rPr>
          <w:rFonts w:asciiTheme="majorHAnsi" w:hAnsiTheme="majorHAnsi" w:cstheme="majorHAnsi"/>
        </w:rPr>
      </w:pPr>
    </w:p>
    <w:p w:rsidR="00085004" w:rsidRPr="00A56BD3" w:rsidRDefault="008F4197" w:rsidP="00085004">
      <w:pPr>
        <w:jc w:val="center"/>
        <w:rPr>
          <w:rFonts w:asciiTheme="majorHAnsi" w:hAnsiTheme="majorHAnsi" w:cstheme="majorHAnsi"/>
        </w:rPr>
      </w:pPr>
      <w:r w:rsidRPr="00A56BD3">
        <w:rPr>
          <w:rFonts w:asciiTheme="majorHAnsi" w:eastAsia="ＭＳ Ｐゴシック" w:hAnsiTheme="majorHAnsi" w:cstheme="majorHAnsi"/>
        </w:rPr>
        <w:t>Table</w:t>
      </w:r>
      <w:r w:rsidR="00085004" w:rsidRPr="00A56BD3">
        <w:rPr>
          <w:rFonts w:asciiTheme="majorHAnsi" w:eastAsia="ＭＳ Ｐゴシック" w:hAnsiTheme="majorHAnsi" w:cstheme="majorHAnsi"/>
        </w:rPr>
        <w:t xml:space="preserve">　</w:t>
      </w:r>
      <w:r w:rsidR="00085004" w:rsidRPr="00A56BD3">
        <w:rPr>
          <w:rFonts w:asciiTheme="majorHAnsi" w:eastAsia="ＭＳ Ｐゴシック" w:hAnsiTheme="majorHAnsi" w:cstheme="majorHAnsi"/>
        </w:rPr>
        <w:t>6.4-1</w:t>
      </w:r>
      <w:r w:rsidR="0008500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“Unique constraint(multiple items) creation information” menu setting values</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85004" w:rsidRPr="00A56BD3" w:rsidTr="00274CC3">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085004" w:rsidRPr="00A56BD3" w:rsidRDefault="008F4197" w:rsidP="00274CC3">
            <w:pPr>
              <w:spacing w:line="259" w:lineRule="auto"/>
              <w:ind w:left="7"/>
              <w:jc w:val="center"/>
              <w:rPr>
                <w:rFonts w:asciiTheme="majorHAnsi" w:eastAsia="ＭＳ Ｐゴシック" w:hAnsiTheme="majorHAnsi" w:cstheme="majorHAnsi"/>
                <w:b/>
              </w:rPr>
            </w:pPr>
            <w:r w:rsidRPr="00A56BD3">
              <w:rPr>
                <w:rFonts w:asciiTheme="majorHAnsi" w:eastAsia="ＭＳ Ｐゴシック" w:hAnsiTheme="majorHAnsi" w:cstheme="majorHAnsi"/>
                <w:b/>
                <w:sz w:val="18"/>
              </w:rPr>
              <w:t>Setting item</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085004" w:rsidRPr="00A56BD3" w:rsidRDefault="008F4197" w:rsidP="00274CC3">
            <w:pPr>
              <w:spacing w:line="259" w:lineRule="auto"/>
              <w:ind w:left="10"/>
              <w:jc w:val="center"/>
              <w:rPr>
                <w:rFonts w:asciiTheme="majorHAnsi" w:eastAsia="ＭＳ Ｐゴシック" w:hAnsiTheme="majorHAnsi" w:cstheme="majorHAnsi"/>
                <w:b/>
              </w:rPr>
            </w:pPr>
            <w:r w:rsidRPr="00A56BD3">
              <w:rPr>
                <w:rFonts w:asciiTheme="majorHAnsi" w:eastAsia="ＭＳ Ｐゴシック" w:hAnsiTheme="majorHAnsi" w:cstheme="majorHAnsi"/>
                <w:b/>
                <w:sz w:val="18"/>
              </w:rPr>
              <w:t>Description</w:t>
            </w:r>
          </w:p>
        </w:tc>
      </w:tr>
      <w:tr w:rsidR="00085004" w:rsidRPr="00A56BD3" w:rsidTr="00274CC3">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085004" w:rsidRPr="00A56BD3" w:rsidRDefault="008F4197" w:rsidP="00274CC3">
            <w:pPr>
              <w:spacing w:line="259" w:lineRule="auto"/>
              <w:jc w:val="left"/>
              <w:rPr>
                <w:rFonts w:asciiTheme="majorHAnsi" w:eastAsia="ＭＳ Ｐゴシック" w:hAnsiTheme="majorHAnsi" w:cstheme="majorHAnsi"/>
              </w:rPr>
            </w:pPr>
            <w:r w:rsidRPr="00A56BD3">
              <w:rPr>
                <w:rFonts w:asciiTheme="majorHAnsi" w:eastAsia="ＭＳ Ｐゴシック" w:hAnsiTheme="majorHAnsi" w:cstheme="majorHAnsi"/>
                <w:sz w:val="18"/>
              </w:rPr>
              <w:t>Menu name</w:t>
            </w:r>
          </w:p>
        </w:tc>
        <w:tc>
          <w:tcPr>
            <w:tcW w:w="6379" w:type="dxa"/>
            <w:tcBorders>
              <w:top w:val="single" w:sz="4" w:space="0" w:color="000000"/>
              <w:left w:val="single" w:sz="4" w:space="0" w:color="000000"/>
              <w:bottom w:val="single" w:sz="4" w:space="0" w:color="000000"/>
              <w:right w:val="single" w:sz="4" w:space="0" w:color="000000"/>
            </w:tcBorders>
          </w:tcPr>
          <w:p w:rsidR="00085004" w:rsidRPr="00A56BD3" w:rsidRDefault="009E0A74" w:rsidP="00274CC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Select the menu’s unique constraint you want to configure by choosing from the pulldown menu.</w:t>
            </w:r>
          </w:p>
        </w:tc>
      </w:tr>
      <w:tr w:rsidR="00085004" w:rsidRPr="00A56BD3" w:rsidTr="00274CC3">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085004" w:rsidRPr="00A56BD3" w:rsidRDefault="008F4197" w:rsidP="00274CC3">
            <w:pPr>
              <w:spacing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Unique constraint(multiple items)</w:t>
            </w:r>
          </w:p>
        </w:tc>
        <w:tc>
          <w:tcPr>
            <w:tcW w:w="6379" w:type="dxa"/>
            <w:tcBorders>
              <w:top w:val="single" w:sz="4" w:space="0" w:color="000000"/>
              <w:left w:val="single" w:sz="4" w:space="0" w:color="000000"/>
              <w:bottom w:val="single" w:sz="4" w:space="0" w:color="000000"/>
              <w:right w:val="single" w:sz="4" w:space="0" w:color="000000"/>
            </w:tcBorders>
          </w:tcPr>
          <w:p w:rsidR="00085004" w:rsidRPr="00A56BD3" w:rsidRDefault="009E0A74" w:rsidP="009E0A74">
            <w:pPr>
              <w:spacing w:after="33" w:line="259" w:lineRule="auto"/>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the combination of items you want for the unique constraint.</w:t>
            </w:r>
          </w:p>
          <w:p w:rsidR="00085004" w:rsidRPr="00A56BD3" w:rsidRDefault="009E0A74" w:rsidP="00274CC3">
            <w:pPr>
              <w:spacing w:after="33" w:line="259" w:lineRule="auto"/>
              <w:ind w:left="1"/>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Separate the item IDs by commas.</w:t>
            </w:r>
          </w:p>
          <w:p w:rsidR="00085004" w:rsidRPr="00A56BD3" w:rsidRDefault="009E0A74" w:rsidP="00274CC3">
            <w:pPr>
              <w:spacing w:after="33" w:line="259" w:lineRule="auto"/>
              <w:ind w:left="1"/>
              <w:jc w:val="left"/>
              <w:rPr>
                <w:rFonts w:asciiTheme="majorHAnsi" w:eastAsia="ＭＳ Ｐゴシック" w:hAnsiTheme="majorHAnsi" w:cstheme="majorHAnsi"/>
                <w:sz w:val="18"/>
              </w:rPr>
            </w:pPr>
            <w:r w:rsidRPr="00A56BD3">
              <w:rPr>
                <w:rFonts w:asciiTheme="majorHAnsi" w:eastAsia="ＭＳ Ｐゴシック" w:hAnsiTheme="majorHAnsi" w:cstheme="majorHAnsi"/>
                <w:sz w:val="18"/>
                <w:szCs w:val="18"/>
              </w:rPr>
              <w:t>The item ID corresponds to the numbers found in the “Menu item creation information” menu.</w:t>
            </w:r>
          </w:p>
        </w:tc>
      </w:tr>
    </w:tbl>
    <w:p w:rsidR="00085004" w:rsidRPr="00A56BD3" w:rsidRDefault="00085004" w:rsidP="00085004">
      <w:pPr>
        <w:rPr>
          <w:rFonts w:asciiTheme="majorHAnsi" w:hAnsiTheme="majorHAnsi" w:cstheme="majorHAnsi"/>
        </w:rPr>
      </w:pPr>
    </w:p>
    <w:p w:rsidR="00085004" w:rsidRPr="00A56BD3" w:rsidRDefault="00085004" w:rsidP="00085004">
      <w:pPr>
        <w:rPr>
          <w:rFonts w:asciiTheme="majorHAnsi" w:hAnsiTheme="majorHAnsi" w:cstheme="majorHAnsi"/>
        </w:rPr>
      </w:pPr>
    </w:p>
    <w:p w:rsidR="00085004" w:rsidRPr="00A56BD3" w:rsidRDefault="00085004" w:rsidP="00085004">
      <w:pPr>
        <w:widowControl/>
        <w:jc w:val="left"/>
        <w:rPr>
          <w:rFonts w:asciiTheme="majorHAnsi" w:hAnsiTheme="majorHAnsi" w:cstheme="majorHAnsi"/>
        </w:rPr>
      </w:pPr>
      <w:r w:rsidRPr="00A56BD3">
        <w:rPr>
          <w:rFonts w:asciiTheme="majorHAnsi" w:hAnsiTheme="majorHAnsi" w:cstheme="majorHAnsi"/>
        </w:rPr>
        <w:br w:type="page"/>
      </w:r>
    </w:p>
    <w:p w:rsidR="0016151E" w:rsidRPr="00A56BD3" w:rsidRDefault="00CD1618" w:rsidP="005934B1">
      <w:pPr>
        <w:pStyle w:val="20"/>
      </w:pPr>
      <w:bookmarkStart w:id="77" w:name="_Ref32847375"/>
      <w:bookmarkStart w:id="78" w:name="_Ref33193388"/>
      <w:bookmarkStart w:id="79" w:name="_Toc106636264"/>
      <w:r w:rsidRPr="00A56BD3">
        <w:lastRenderedPageBreak/>
        <w:t>Create</w:t>
      </w:r>
      <w:r w:rsidR="00093790" w:rsidRPr="00A56BD3">
        <w:t xml:space="preserve"> parameter sheet/data sheet</w:t>
      </w:r>
      <w:r w:rsidRPr="00A56BD3">
        <w:t xml:space="preserve"> using</w:t>
      </w:r>
      <w:r w:rsidR="009E0A74" w:rsidRPr="00A56BD3">
        <w:t xml:space="preserve"> “</w:t>
      </w:r>
      <w:r w:rsidRPr="00A56BD3">
        <w:t>Create menu</w:t>
      </w:r>
      <w:bookmarkEnd w:id="77"/>
      <w:bookmarkEnd w:id="78"/>
      <w:r w:rsidR="009E0A74" w:rsidRPr="00A56BD3">
        <w:t>”</w:t>
      </w:r>
      <w:bookmarkEnd w:id="79"/>
      <w:r w:rsidR="009E0A74" w:rsidRPr="00A56BD3">
        <w:t xml:space="preserve"> </w:t>
      </w: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During installation, the Column group list menu will not be displayed.</w:t>
      </w: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Create a menu (parameter sheet/datasheet) in the menu group specified in the "Menu Definition List" menu.</w:t>
      </w:r>
    </w:p>
    <w:p w:rsidR="00C33316" w:rsidRPr="00A56BD3" w:rsidRDefault="00C33316" w:rsidP="00D57FC4">
      <w:pPr>
        <w:widowControl/>
        <w:jc w:val="left"/>
        <w:rPr>
          <w:rFonts w:asciiTheme="majorHAnsi" w:eastAsia="ＭＳ Ｐゴシック" w:hAnsiTheme="majorHAnsi" w:cstheme="majorHAnsi"/>
          <w:szCs w:val="21"/>
        </w:rPr>
      </w:pP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If a role is selected, the menu definition will only be accessible by the selected role. Created menus (Parameter sheets/ data sheets) can only be accessed by the selected role according to the settings in the "role/menu link list" menu.</w:t>
      </w:r>
    </w:p>
    <w:p w:rsidR="00C33316" w:rsidRPr="00A56BD3" w:rsidRDefault="00C33316"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If no role is selected, the menu definition will be accessible to all roles, and the created menu (Parameter sheets/ data sheets) will be accessible to only to the System administrator role and the role group of the user who created the menu (According to the role/menu link list" menu.</w:t>
      </w:r>
    </w:p>
    <w:p w:rsidR="00C33316" w:rsidRPr="00A56BD3" w:rsidRDefault="00C33316" w:rsidP="00D57FC4">
      <w:pPr>
        <w:widowControl/>
        <w:jc w:val="left"/>
        <w:rPr>
          <w:rFonts w:asciiTheme="majorHAnsi" w:eastAsia="ＭＳ Ｐゴシック" w:hAnsiTheme="majorHAnsi" w:cstheme="majorHAnsi"/>
          <w:szCs w:val="21"/>
        </w:rPr>
      </w:pPr>
    </w:p>
    <w:p w:rsidR="0052424C" w:rsidRPr="00A56BD3" w:rsidRDefault="0052424C" w:rsidP="00D57FC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menu (parameter sheet/ data sheet) that has been set for each item will be displayed in the "Create menu" sub menu.</w:t>
      </w:r>
      <w:r w:rsidRPr="00A56BD3">
        <w:rPr>
          <w:rFonts w:asciiTheme="majorHAnsi" w:hAnsiTheme="majorHAnsi" w:cstheme="majorHAnsi"/>
        </w:rPr>
        <w:t xml:space="preserve"> </w:t>
      </w:r>
      <w:r w:rsidRPr="00A56BD3">
        <w:rPr>
          <w:rFonts w:asciiTheme="majorHAnsi" w:eastAsia="ＭＳ Ｐゴシック" w:hAnsiTheme="majorHAnsi" w:cstheme="majorHAnsi"/>
          <w:szCs w:val="21"/>
        </w:rPr>
        <w:t>Check the menu you want to create and press the "Start menu creation" button.</w:t>
      </w:r>
    </w:p>
    <w:p w:rsidR="0052424C" w:rsidRPr="00A56BD3" w:rsidRDefault="0052424C" w:rsidP="00D57FC4">
      <w:pPr>
        <w:widowControl/>
        <w:jc w:val="left"/>
        <w:rPr>
          <w:rFonts w:asciiTheme="majorHAnsi" w:eastAsia="ＭＳ Ｐゴシック" w:hAnsiTheme="majorHAnsi" w:cstheme="majorHAnsi"/>
          <w:szCs w:val="21"/>
        </w:rPr>
      </w:pPr>
    </w:p>
    <w:p w:rsidR="00B35865" w:rsidRPr="00A56BD3" w:rsidRDefault="00C43C4B" w:rsidP="00D57FC4">
      <w:pPr>
        <w:ind w:leftChars="-1" w:left="-2"/>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w:drawing>
          <wp:inline distT="0" distB="0" distL="0" distR="0" wp14:anchorId="105C9E0B" wp14:editId="3C0DFF98">
            <wp:extent cx="6069600" cy="3523241"/>
            <wp:effectExtent l="0" t="0" r="7620" b="127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0y01m20d_095924241.jpg"/>
                    <pic:cNvPicPr/>
                  </pic:nvPicPr>
                  <pic:blipFill>
                    <a:blip r:embed="rId68">
                      <a:extLst>
                        <a:ext uri="{28A0092B-C50C-407E-A947-70E740481C1C}">
                          <a14:useLocalDpi xmlns:a14="http://schemas.microsoft.com/office/drawing/2010/main" val="0"/>
                        </a:ext>
                      </a:extLst>
                    </a:blip>
                    <a:stretch>
                      <a:fillRect/>
                    </a:stretch>
                  </pic:blipFill>
                  <pic:spPr>
                    <a:xfrm>
                      <a:off x="0" y="0"/>
                      <a:ext cx="6073034" cy="3525234"/>
                    </a:xfrm>
                    <a:prstGeom prst="rect">
                      <a:avLst/>
                    </a:prstGeom>
                  </pic:spPr>
                </pic:pic>
              </a:graphicData>
            </a:graphic>
          </wp:inline>
        </w:drawing>
      </w:r>
    </w:p>
    <w:p w:rsidR="00A25883" w:rsidRPr="00A56BD3" w:rsidRDefault="00A47178" w:rsidP="00D57FC4">
      <w:pPr>
        <w:pStyle w:val="a8"/>
        <w:ind w:leftChars="0" w:left="0"/>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b/>
        </w:rPr>
        <w:t xml:space="preserve"> Figure 6.5</w:t>
      </w:r>
      <w:r w:rsidRPr="00A56BD3">
        <w:rPr>
          <w:rFonts w:asciiTheme="majorHAnsi" w:eastAsia="ＭＳ Ｐゴシック" w:hAnsiTheme="majorHAnsi" w:cstheme="majorHAnsi"/>
          <w:b/>
        </w:rPr>
        <w:t>-1 "Menu creation execution" menu</w:t>
      </w:r>
    </w:p>
    <w:p w:rsidR="00A47178" w:rsidRPr="00A56BD3" w:rsidRDefault="00A47178"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D57FC4">
      <w:pPr>
        <w:pStyle w:val="a8"/>
        <w:ind w:leftChars="0" w:left="0"/>
        <w:rPr>
          <w:rFonts w:asciiTheme="majorHAnsi" w:eastAsia="ＭＳ Ｐゴシック" w:hAnsiTheme="majorHAnsi" w:cstheme="majorHAnsi"/>
        </w:rPr>
      </w:pPr>
    </w:p>
    <w:p w:rsidR="00C35D5C" w:rsidRPr="00A56BD3" w:rsidRDefault="00C35D5C" w:rsidP="00C35D5C">
      <w:pPr>
        <w:rPr>
          <w:rFonts w:asciiTheme="majorHAnsi" w:eastAsia="ＭＳ Ｐゴシック" w:hAnsiTheme="majorHAnsi" w:cstheme="majorHAnsi"/>
        </w:rPr>
      </w:pPr>
      <w:r w:rsidRPr="00A56BD3">
        <w:rPr>
          <w:rFonts w:asciiTheme="majorHAnsi" w:eastAsia="ＭＳ Ｐゴシック" w:hAnsiTheme="majorHAnsi" w:cstheme="majorHAnsi"/>
        </w:rPr>
        <w:t xml:space="preserve">If a menu (parameter sheet/data sheet) with the same name has already been registered, or if a menu </w:t>
      </w:r>
      <w:r w:rsidRPr="00A56BD3">
        <w:rPr>
          <w:rFonts w:asciiTheme="majorHAnsi" w:eastAsia="ＭＳ Ｐゴシック" w:hAnsiTheme="majorHAnsi" w:cstheme="majorHAnsi"/>
        </w:rPr>
        <w:lastRenderedPageBreak/>
        <w:t>with the same item number in the "Menu Definition List" menu exists, the menu will be overwritten and the entered data will be deleted.</w:t>
      </w:r>
    </w:p>
    <w:p w:rsidR="00114D7E" w:rsidRPr="00A56BD3" w:rsidRDefault="00ED599E" w:rsidP="00C35D5C">
      <w:pPr>
        <w:rPr>
          <w:rFonts w:asciiTheme="majorHAnsi" w:eastAsia="ＭＳ Ｐゴシック" w:hAnsiTheme="majorHAnsi" w:cstheme="majorHAnsi"/>
        </w:rPr>
      </w:pPr>
      <w:r w:rsidRPr="00A56BD3">
        <w:rPr>
          <w:rFonts w:asciiTheme="majorHAnsi" w:eastAsia="ＭＳ Ｐゴシック" w:hAnsiTheme="majorHAnsi" w:cstheme="majorHAnsi"/>
        </w:rPr>
        <w:t xml:space="preserve">If you need the registered data, please select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Cancel</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and back up the data</w:t>
      </w:r>
    </w:p>
    <w:p w:rsidR="00ED599E" w:rsidRPr="00A56BD3" w:rsidRDefault="00ED599E" w:rsidP="00ED599E">
      <w:pPr>
        <w:pStyle w:val="a8"/>
        <w:ind w:leftChars="0" w:left="0"/>
        <w:rPr>
          <w:rFonts w:asciiTheme="majorHAnsi" w:eastAsia="ＭＳ Ｐゴシック" w:hAnsiTheme="majorHAnsi" w:cstheme="majorHAnsi"/>
        </w:rPr>
      </w:pPr>
    </w:p>
    <w:p w:rsidR="003D4089" w:rsidRPr="00A56BD3" w:rsidRDefault="003D4089" w:rsidP="00D57FC4">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If the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OK</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button in the confirmation dialog is clicked, the creat</w:t>
      </w:r>
      <w:r w:rsidR="00934FBE" w:rsidRPr="00A56BD3">
        <w:rPr>
          <w:rFonts w:asciiTheme="majorHAnsi" w:eastAsia="ＭＳ Ｐゴシック" w:hAnsiTheme="majorHAnsi" w:cstheme="majorHAnsi"/>
        </w:rPr>
        <w:t>e request</w:t>
      </w:r>
      <w:r w:rsidRPr="00A56BD3">
        <w:rPr>
          <w:rFonts w:asciiTheme="majorHAnsi" w:eastAsia="ＭＳ Ｐゴシック" w:hAnsiTheme="majorHAnsi" w:cstheme="majorHAnsi"/>
        </w:rPr>
        <w:t xml:space="preserve"> </w:t>
      </w:r>
      <w:r w:rsidR="00934FBE" w:rsidRPr="00A56BD3">
        <w:rPr>
          <w:rFonts w:asciiTheme="majorHAnsi" w:eastAsia="ＭＳ Ｐゴシック" w:hAnsiTheme="majorHAnsi" w:cstheme="majorHAnsi"/>
        </w:rPr>
        <w:t>will be</w:t>
      </w:r>
      <w:r w:rsidRPr="00A56BD3">
        <w:rPr>
          <w:rFonts w:asciiTheme="majorHAnsi" w:eastAsia="ＭＳ Ｐゴシック" w:hAnsiTheme="majorHAnsi" w:cstheme="majorHAnsi"/>
        </w:rPr>
        <w:t xml:space="preserve"> </w:t>
      </w:r>
      <w:r w:rsidR="00934FBE" w:rsidRPr="00A56BD3">
        <w:rPr>
          <w:rFonts w:asciiTheme="majorHAnsi" w:eastAsia="ＭＳ Ｐゴシック" w:hAnsiTheme="majorHAnsi" w:cstheme="majorHAnsi"/>
        </w:rPr>
        <w:t>accepted</w:t>
      </w:r>
      <w:r w:rsidR="00305B15" w:rsidRPr="00A56BD3">
        <w:rPr>
          <w:rFonts w:asciiTheme="majorHAnsi" w:eastAsia="ＭＳ Ｐゴシック" w:hAnsiTheme="majorHAnsi" w:cstheme="majorHAnsi"/>
        </w:rPr>
        <w:t>.</w:t>
      </w:r>
    </w:p>
    <w:p w:rsidR="00C35D5C" w:rsidRPr="00A56BD3" w:rsidRDefault="00C35D5C" w:rsidP="00D57FC4">
      <w:pPr>
        <w:pStyle w:val="a8"/>
        <w:ind w:leftChars="0" w:left="0"/>
        <w:rPr>
          <w:rFonts w:asciiTheme="majorHAnsi" w:eastAsia="ＭＳ Ｐゴシック" w:hAnsiTheme="majorHAnsi" w:cstheme="majorHAnsi"/>
        </w:rPr>
      </w:pPr>
    </w:p>
    <w:p w:rsidR="00CF1A75" w:rsidRPr="00A56BD3" w:rsidRDefault="00C35D5C" w:rsidP="00DB3D38">
      <w:pPr>
        <w:ind w:leftChars="-1" w:left="-2"/>
        <w:rPr>
          <w:rFonts w:asciiTheme="majorHAnsi" w:eastAsia="ＭＳ Ｐゴシック" w:hAnsiTheme="majorHAnsi" w:cstheme="majorHAnsi"/>
          <w:szCs w:val="21"/>
        </w:rPr>
      </w:pPr>
      <w:r w:rsidRPr="00A56BD3">
        <w:rPr>
          <w:rFonts w:asciiTheme="majorHAnsi" w:hAnsiTheme="majorHAnsi" w:cstheme="majorHAnsi"/>
          <w:noProof/>
        </w:rPr>
        <mc:AlternateContent>
          <mc:Choice Requires="wps">
            <w:drawing>
              <wp:anchor distT="0" distB="0" distL="114300" distR="114300" simplePos="0" relativeHeight="252186624" behindDoc="0" locked="0" layoutInCell="1" allowOverlap="1">
                <wp:simplePos x="0" y="0"/>
                <wp:positionH relativeFrom="column">
                  <wp:posOffset>-24130</wp:posOffset>
                </wp:positionH>
                <wp:positionV relativeFrom="paragraph">
                  <wp:posOffset>45720</wp:posOffset>
                </wp:positionV>
                <wp:extent cx="4267200" cy="2105025"/>
                <wp:effectExtent l="0" t="0" r="19050" b="28575"/>
                <wp:wrapNone/>
                <wp:docPr id="457" name="正方形/長方形 457"/>
                <wp:cNvGraphicFramePr/>
                <a:graphic xmlns:a="http://schemas.openxmlformats.org/drawingml/2006/main">
                  <a:graphicData uri="http://schemas.microsoft.com/office/word/2010/wordprocessingShape">
                    <wps:wsp>
                      <wps:cNvSpPr/>
                      <wps:spPr>
                        <a:xfrm>
                          <a:off x="0" y="0"/>
                          <a:ext cx="4267200" cy="21050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B0E97" id="正方形/長方形 457" o:spid="_x0000_s1026" style="position:absolute;left:0;text-align:left;margin-left:-1.9pt;margin-top:3.6pt;width:336pt;height:165.7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" filled="f" strokecolor="black [3200]">
                <v:stroke joinstyle="round"/>
              </v:rect>
            </w:pict>
          </mc:Fallback>
        </mc:AlternateContent>
      </w:r>
      <w:r w:rsidR="00F546CF" w:rsidRPr="00A56BD3">
        <w:rPr>
          <w:rFonts w:asciiTheme="majorHAnsi" w:hAnsiTheme="majorHAnsi" w:cstheme="majorHAnsi"/>
          <w:noProof/>
        </w:rPr>
        <w:drawing>
          <wp:inline distT="0" distB="0" distL="0" distR="0" wp14:anchorId="056C6A1D" wp14:editId="2B2F943B">
            <wp:extent cx="4227195" cy="2095200"/>
            <wp:effectExtent l="0" t="0" r="1905"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31"/>
                    <a:stretch/>
                  </pic:blipFill>
                  <pic:spPr bwMode="auto">
                    <a:xfrm>
                      <a:off x="0" y="0"/>
                      <a:ext cx="4232169" cy="2097665"/>
                    </a:xfrm>
                    <a:prstGeom prst="rect">
                      <a:avLst/>
                    </a:prstGeom>
                    <a:ln>
                      <a:noFill/>
                    </a:ln>
                    <a:extLst>
                      <a:ext uri="{53640926-AAD7-44D8-BBD7-CCE9431645EC}">
                        <a14:shadowObscured xmlns:a14="http://schemas.microsoft.com/office/drawing/2010/main"/>
                      </a:ext>
                    </a:extLst>
                  </pic:spPr>
                </pic:pic>
              </a:graphicData>
            </a:graphic>
          </wp:inline>
        </w:drawing>
      </w:r>
      <w:r w:rsidR="00DB3D38" w:rsidRPr="00A56BD3">
        <w:rPr>
          <w:rFonts w:asciiTheme="majorHAnsi" w:eastAsia="ＭＳ Ｐゴシック" w:hAnsiTheme="majorHAnsi" w:cstheme="majorHAnsi"/>
          <w:szCs w:val="21"/>
        </w:rPr>
        <w:t xml:space="preserve">　　　　</w:t>
      </w:r>
    </w:p>
    <w:p w:rsidR="002235EF" w:rsidRPr="00A56BD3" w:rsidRDefault="002235EF" w:rsidP="00DB3D38">
      <w:pPr>
        <w:ind w:leftChars="-1" w:left="-2"/>
        <w:rPr>
          <w:rFonts w:asciiTheme="majorHAnsi" w:eastAsia="ＭＳ Ｐゴシック" w:hAnsiTheme="majorHAnsi" w:cstheme="majorHAnsi"/>
          <w:b/>
          <w:szCs w:val="21"/>
        </w:rPr>
      </w:pPr>
      <w:r w:rsidRPr="00A56BD3">
        <w:rPr>
          <w:rFonts w:asciiTheme="majorHAnsi" w:eastAsia="ＭＳ Ｐゴシック" w:hAnsiTheme="majorHAnsi" w:cstheme="majorHAnsi"/>
          <w:szCs w:val="21"/>
        </w:rPr>
        <w:t xml:space="preserve">     </w:t>
      </w:r>
      <w:r w:rsidR="009E0A74" w:rsidRPr="00A56BD3">
        <w:rPr>
          <w:rFonts w:asciiTheme="majorHAnsi" w:eastAsia="ＭＳ Ｐゴシック" w:hAnsiTheme="majorHAnsi" w:cstheme="majorHAnsi"/>
          <w:b/>
          <w:szCs w:val="21"/>
        </w:rPr>
        <w:t>Figure 6.5</w:t>
      </w:r>
      <w:r w:rsidRPr="00A56BD3">
        <w:rPr>
          <w:rFonts w:asciiTheme="majorHAnsi" w:eastAsia="ＭＳ Ｐゴシック" w:hAnsiTheme="majorHAnsi" w:cstheme="majorHAnsi"/>
          <w:b/>
          <w:szCs w:val="21"/>
        </w:rPr>
        <w:t>-2 Menu creation check dialog</w:t>
      </w:r>
    </w:p>
    <w:p w:rsidR="002235EF" w:rsidRPr="00A56BD3" w:rsidRDefault="002235EF" w:rsidP="00DB3D38">
      <w:pPr>
        <w:ind w:leftChars="-1" w:left="-2"/>
        <w:rPr>
          <w:rFonts w:asciiTheme="majorHAnsi" w:eastAsia="ＭＳ Ｐゴシック" w:hAnsiTheme="majorHAnsi" w:cstheme="majorHAnsi"/>
          <w:szCs w:val="21"/>
        </w:rPr>
      </w:pPr>
    </w:p>
    <w:p w:rsidR="002235EF" w:rsidRPr="00A56BD3" w:rsidRDefault="002235EF" w:rsidP="00DC6946">
      <w:pPr>
        <w:rPr>
          <w:rFonts w:asciiTheme="majorHAnsi" w:eastAsia="ＭＳ Ｐゴシック" w:hAnsiTheme="majorHAnsi" w:cstheme="majorHAnsi"/>
          <w:szCs w:val="21"/>
        </w:rPr>
      </w:pPr>
    </w:p>
    <w:p w:rsidR="00CF1A75" w:rsidRPr="00A56BD3" w:rsidRDefault="00CB3280" w:rsidP="00565693">
      <w:pPr>
        <w:rPr>
          <w:rFonts w:asciiTheme="majorHAnsi" w:eastAsia="ＭＳ Ｐゴシック" w:hAnsiTheme="majorHAnsi" w:cstheme="majorHAnsi"/>
        </w:rPr>
      </w:pPr>
      <w:r w:rsidRPr="00A56BD3">
        <w:rPr>
          <w:rFonts w:asciiTheme="majorHAnsi" w:eastAsia="ＭＳ Ｐゴシック" w:hAnsiTheme="majorHAnsi" w:cstheme="majorHAnsi"/>
        </w:rPr>
        <w:t xml:space="preserve">When you click the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Menu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button, the screen changes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Menu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menu , which is displayed in a state filtered by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ID</w:t>
      </w:r>
      <w:r w:rsidRPr="00A56BD3">
        <w:rPr>
          <w:rFonts w:asciiTheme="majorHAnsi" w:eastAsia="ＭＳ Ｐゴシック" w:hAnsiTheme="majorHAnsi" w:cstheme="majorHAnsi"/>
        </w:rPr>
        <w:t>」</w:t>
      </w:r>
      <w:r w:rsidR="00934FBE" w:rsidRPr="00A56BD3">
        <w:rPr>
          <w:rFonts w:asciiTheme="majorHAnsi" w:eastAsia="ＭＳ Ｐゴシック" w:hAnsiTheme="majorHAnsi" w:cstheme="majorHAnsi"/>
        </w:rPr>
        <w:t>.</w:t>
      </w:r>
    </w:p>
    <w:bookmarkStart w:id="80" w:name="_Toc530581912"/>
    <w:bookmarkStart w:id="81" w:name="_Ref516298"/>
    <w:bookmarkStart w:id="82" w:name="_Ref516505"/>
    <w:bookmarkStart w:id="83" w:name="_Toc523996301"/>
    <w:bookmarkStart w:id="84" w:name="_Ref517682"/>
    <w:p w:rsidR="00F26B24" w:rsidRPr="00A56BD3" w:rsidRDefault="00CF1A75" w:rsidP="00EB2BA8">
      <w:pPr>
        <w:jc w:val="center"/>
        <w:rPr>
          <w:rFonts w:asciiTheme="majorHAnsi" w:eastAsia="ＭＳ Ｐゴシック" w:hAnsiTheme="majorHAnsi" w:cstheme="majorHAnsi"/>
          <w:szCs w:val="21"/>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2784" behindDoc="0" locked="0" layoutInCell="1" allowOverlap="1" wp14:anchorId="0887506B" wp14:editId="4A9DAD9F">
                <wp:simplePos x="0" y="0"/>
                <wp:positionH relativeFrom="margin">
                  <wp:posOffset>633170</wp:posOffset>
                </wp:positionH>
                <wp:positionV relativeFrom="paragraph">
                  <wp:posOffset>1004545</wp:posOffset>
                </wp:positionV>
                <wp:extent cx="734400" cy="177800"/>
                <wp:effectExtent l="0" t="0" r="27940" b="12700"/>
                <wp:wrapNone/>
                <wp:docPr id="406" name="正方形/長方形 406"/>
                <wp:cNvGraphicFramePr/>
                <a:graphic xmlns:a="http://schemas.openxmlformats.org/drawingml/2006/main">
                  <a:graphicData uri="http://schemas.microsoft.com/office/word/2010/wordprocessingShape">
                    <wps:wsp>
                      <wps:cNvSpPr/>
                      <wps:spPr>
                        <a:xfrm>
                          <a:off x="0" y="0"/>
                          <a:ext cx="734400" cy="177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33025" id="正方形/長方形 406" o:spid="_x0000_s1026" style="position:absolute;left:0;text-align:left;margin-left:49.85pt;margin-top:79.1pt;width:57.85pt;height:14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EctQIAAJw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" filled="f" strokecolor="red" strokeweight="1.25pt">
                <w10:wrap anchorx="margin"/>
              </v:rect>
            </w:pict>
          </mc:Fallback>
        </mc:AlternateContent>
      </w:r>
      <w:r w:rsidR="00C43C4B" w:rsidRPr="00A56BD3">
        <w:rPr>
          <w:rFonts w:asciiTheme="majorHAnsi" w:eastAsia="ＭＳ Ｐゴシック" w:hAnsiTheme="majorHAnsi" w:cstheme="majorHAnsi"/>
          <w:noProof/>
          <w:szCs w:val="21"/>
        </w:rPr>
        <w:drawing>
          <wp:inline distT="0" distB="0" distL="0" distR="0" wp14:anchorId="7F261F08" wp14:editId="0BB3D8CF">
            <wp:extent cx="5899709" cy="3523615"/>
            <wp:effectExtent l="0" t="0" r="6350" b="635"/>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0y01m20d_100009091.jpg"/>
                    <pic:cNvPicPr/>
                  </pic:nvPicPr>
                  <pic:blipFill>
                    <a:blip r:embed="rId70">
                      <a:extLst>
                        <a:ext uri="{28A0092B-C50C-407E-A947-70E740481C1C}">
                          <a14:useLocalDpi xmlns:a14="http://schemas.microsoft.com/office/drawing/2010/main" val="0"/>
                        </a:ext>
                      </a:extLst>
                    </a:blip>
                    <a:stretch>
                      <a:fillRect/>
                    </a:stretch>
                  </pic:blipFill>
                  <pic:spPr>
                    <a:xfrm>
                      <a:off x="0" y="0"/>
                      <a:ext cx="5899709" cy="3523615"/>
                    </a:xfrm>
                    <a:prstGeom prst="rect">
                      <a:avLst/>
                    </a:prstGeom>
                  </pic:spPr>
                </pic:pic>
              </a:graphicData>
            </a:graphic>
          </wp:inline>
        </w:drawing>
      </w:r>
    </w:p>
    <w:p w:rsidR="00DC6946" w:rsidRPr="00A56BD3" w:rsidRDefault="00DC6946" w:rsidP="00EB2BA8">
      <w:pPr>
        <w:jc w:val="center"/>
        <w:rPr>
          <w:rFonts w:asciiTheme="majorHAnsi" w:eastAsia="ＭＳ Ｐゴシック" w:hAnsiTheme="majorHAnsi" w:cstheme="majorHAnsi"/>
          <w:b/>
          <w:szCs w:val="21"/>
        </w:rPr>
      </w:pPr>
      <w:r w:rsidRPr="00A56BD3">
        <w:rPr>
          <w:rFonts w:asciiTheme="majorHAnsi" w:eastAsia="ＭＳ Ｐゴシック" w:hAnsiTheme="majorHAnsi" w:cstheme="majorHAnsi"/>
          <w:b/>
          <w:szCs w:val="21"/>
        </w:rPr>
        <w:t>Figur</w:t>
      </w:r>
      <w:r w:rsidR="009E0A74" w:rsidRPr="00A56BD3">
        <w:rPr>
          <w:rFonts w:asciiTheme="majorHAnsi" w:eastAsia="ＭＳ Ｐゴシック" w:hAnsiTheme="majorHAnsi" w:cstheme="majorHAnsi"/>
          <w:b/>
          <w:szCs w:val="21"/>
        </w:rPr>
        <w:t>e 6.5</w:t>
      </w:r>
      <w:r w:rsidRPr="00A56BD3">
        <w:rPr>
          <w:rFonts w:asciiTheme="majorHAnsi" w:eastAsia="ＭＳ Ｐゴシック" w:hAnsiTheme="majorHAnsi" w:cstheme="majorHAnsi"/>
          <w:b/>
          <w:szCs w:val="21"/>
        </w:rPr>
        <w:t>-3 “Menu creation history” button</w:t>
      </w:r>
    </w:p>
    <w:p w:rsidR="00F67C6F" w:rsidRPr="00A56BD3" w:rsidRDefault="00F67C6F">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931AF9" w:rsidRPr="00A56BD3" w:rsidRDefault="00EB2BA8" w:rsidP="00A909AF">
      <w:pPr>
        <w:pStyle w:val="1"/>
      </w:pPr>
      <w:bookmarkStart w:id="85" w:name="bookmark_3"/>
      <w:bookmarkStart w:id="86" w:name="_Toc106636265"/>
      <w:bookmarkEnd w:id="53"/>
      <w:bookmarkEnd w:id="80"/>
      <w:bookmarkEnd w:id="81"/>
      <w:bookmarkEnd w:id="82"/>
      <w:bookmarkEnd w:id="83"/>
      <w:bookmarkEnd w:id="84"/>
      <w:bookmarkEnd w:id="85"/>
      <w:r w:rsidRPr="00A56BD3">
        <w:lastRenderedPageBreak/>
        <w:t>Application</w:t>
      </w:r>
      <w:r w:rsidR="00686386" w:rsidRPr="00A56BD3">
        <w:t xml:space="preserve"> operation</w:t>
      </w:r>
      <w:bookmarkEnd w:id="86"/>
    </w:p>
    <w:p w:rsidR="00B35865" w:rsidRPr="00A56BD3" w:rsidRDefault="00833A8D"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Operation that utilize the Menu creation function include not only user input from the browser screen of the client PC, but also system operation and maintenance.</w:t>
      </w:r>
      <w:r w:rsidR="00DD2B9F"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The operation and maintenance are as follows.</w:t>
      </w:r>
    </w:p>
    <w:p w:rsidR="00B35865" w:rsidRPr="00A56BD3" w:rsidRDefault="00B35865" w:rsidP="00B35865">
      <w:pPr>
        <w:rPr>
          <w:rFonts w:asciiTheme="majorHAnsi" w:eastAsia="ＭＳ Ｐゴシック" w:hAnsiTheme="majorHAnsi" w:cstheme="majorHAnsi"/>
          <w:szCs w:val="21"/>
        </w:rPr>
      </w:pPr>
    </w:p>
    <w:p w:rsidR="00B35865" w:rsidRPr="00A56BD3" w:rsidRDefault="00DD2B9F"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 xml:space="preserve">Maintenance  </w:t>
      </w:r>
    </w:p>
    <w:p w:rsidR="00B35865" w:rsidRPr="00A56BD3" w:rsidRDefault="009A76D8" w:rsidP="00B35865">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w:t>
      </w:r>
      <w:r w:rsidRPr="00A56BD3">
        <w:rPr>
          <w:rFonts w:asciiTheme="majorHAnsi" w:eastAsia="ＭＳ Ｐゴシック" w:hAnsiTheme="majorHAnsi" w:cstheme="majorHAnsi"/>
          <w:szCs w:val="21"/>
        </w:rPr>
        <w:t>Change log level</w:t>
      </w:r>
    </w:p>
    <w:p w:rsidR="009A76D8" w:rsidRPr="00A56BD3" w:rsidRDefault="009A76D8" w:rsidP="00B35865">
      <w:pPr>
        <w:rPr>
          <w:rFonts w:asciiTheme="majorHAnsi" w:eastAsia="ＭＳ Ｐゴシック" w:hAnsiTheme="majorHAnsi" w:cstheme="majorHAnsi"/>
          <w:szCs w:val="21"/>
        </w:rPr>
      </w:pPr>
    </w:p>
    <w:p w:rsidR="00B35865" w:rsidRPr="00A56BD3" w:rsidRDefault="00A909AF" w:rsidP="005934B1">
      <w:pPr>
        <w:pStyle w:val="20"/>
      </w:pPr>
      <w:bookmarkStart w:id="87" w:name="_メンテナンス"/>
      <w:bookmarkStart w:id="88" w:name="_Ref33193767"/>
      <w:bookmarkEnd w:id="87"/>
      <w:r w:rsidRPr="00A56BD3">
        <w:t xml:space="preserve"> </w:t>
      </w:r>
      <w:bookmarkStart w:id="89" w:name="_Ref48825964"/>
      <w:bookmarkStart w:id="90" w:name="_Ref48825977"/>
      <w:bookmarkStart w:id="91" w:name="_Toc106636266"/>
      <w:r w:rsidR="002A5D8D" w:rsidRPr="00A56BD3">
        <w:t>Maintenance</w:t>
      </w:r>
      <w:bookmarkEnd w:id="88"/>
      <w:bookmarkEnd w:id="89"/>
      <w:bookmarkEnd w:id="90"/>
      <w:bookmarkEnd w:id="91"/>
    </w:p>
    <w:p w:rsidR="00B35865" w:rsidRPr="00A56BD3" w:rsidRDefault="000F0FC0" w:rsidP="003C547C">
      <w:pPr>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following files are requ</w:t>
      </w:r>
      <w:r w:rsidR="00677171" w:rsidRPr="00A56BD3">
        <w:rPr>
          <w:rFonts w:asciiTheme="majorHAnsi" w:eastAsia="ＭＳ Ｐゴシック" w:hAnsiTheme="majorHAnsi" w:cstheme="majorHAnsi"/>
          <w:szCs w:val="21"/>
        </w:rPr>
        <w:t xml:space="preserve">ired to Start/Stop/Restart the </w:t>
      </w:r>
      <w:r w:rsidRPr="00A56BD3">
        <w:rPr>
          <w:rFonts w:asciiTheme="majorHAnsi" w:eastAsia="ＭＳ Ｐゴシック" w:hAnsiTheme="majorHAnsi" w:cstheme="majorHAnsi"/>
          <w:szCs w:val="21"/>
        </w:rPr>
        <w:t>process of the Menu creation function.</w:t>
      </w:r>
    </w:p>
    <w:p w:rsidR="00A903D3" w:rsidRPr="00A56BD3" w:rsidRDefault="00A903D3" w:rsidP="003C547C">
      <w:pPr>
        <w:rPr>
          <w:rFonts w:asciiTheme="majorHAnsi" w:eastAsia="ＭＳ Ｐゴシック" w:hAnsiTheme="majorHAnsi" w:cstheme="majorHAnsi"/>
          <w:szCs w:val="21"/>
        </w:rPr>
      </w:pPr>
    </w:p>
    <w:tbl>
      <w:tblPr>
        <w:tblStyle w:val="16"/>
        <w:tblW w:w="0" w:type="auto"/>
        <w:tblInd w:w="-5" w:type="dxa"/>
        <w:tblLook w:val="04A0" w:firstRow="1" w:lastRow="0" w:firstColumn="1" w:lastColumn="0" w:noHBand="0" w:noVBand="1"/>
      </w:tblPr>
      <w:tblGrid>
        <w:gridCol w:w="4820"/>
        <w:gridCol w:w="3643"/>
      </w:tblGrid>
      <w:tr w:rsidR="00933056" w:rsidRPr="00A56BD3" w:rsidTr="00805318">
        <w:trPr>
          <w:trHeight w:val="259"/>
        </w:trPr>
        <w:tc>
          <w:tcPr>
            <w:tcW w:w="4820" w:type="dxa"/>
            <w:tcBorders>
              <w:bottom w:val="single" w:sz="4" w:space="0" w:color="auto"/>
            </w:tcBorders>
            <w:shd w:val="clear" w:color="auto" w:fill="002B62"/>
          </w:tcPr>
          <w:p w:rsidR="00933056" w:rsidRPr="00A56BD3" w:rsidRDefault="001C4E1F"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c>
          <w:tcPr>
            <w:tcW w:w="3643" w:type="dxa"/>
            <w:tcBorders>
              <w:left w:val="single" w:sz="4" w:space="0" w:color="auto"/>
              <w:bottom w:val="single" w:sz="4" w:space="0" w:color="auto"/>
            </w:tcBorders>
            <w:shd w:val="clear" w:color="auto" w:fill="002B62"/>
          </w:tcPr>
          <w:p w:rsidR="00933056" w:rsidRPr="00A56BD3" w:rsidRDefault="00471E63" w:rsidP="003C547C">
            <w:pPr>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Target file name</w:t>
            </w:r>
          </w:p>
        </w:tc>
      </w:tr>
      <w:tr w:rsidR="00933056" w:rsidRPr="00A56BD3" w:rsidTr="00805318">
        <w:trPr>
          <w:trHeight w:val="858"/>
        </w:trPr>
        <w:tc>
          <w:tcPr>
            <w:tcW w:w="4820" w:type="dxa"/>
          </w:tcPr>
          <w:p w:rsidR="00933056" w:rsidRPr="00A56BD3" w:rsidRDefault="00934329" w:rsidP="003C547C">
            <w:pPr>
              <w:rPr>
                <w:rFonts w:asciiTheme="majorHAnsi" w:eastAsia="ＭＳ Ｐゴシック" w:hAnsiTheme="majorHAnsi" w:cstheme="majorHAnsi"/>
                <w:color w:val="000000"/>
                <w:sz w:val="18"/>
                <w:szCs w:val="18"/>
              </w:rPr>
            </w:pPr>
            <w:r w:rsidRPr="00A56BD3">
              <w:rPr>
                <w:rFonts w:asciiTheme="majorHAnsi" w:eastAsia="ＭＳ Ｐゴシック" w:hAnsiTheme="majorHAnsi" w:cstheme="majorHAnsi"/>
                <w:color w:val="000000"/>
                <w:sz w:val="18"/>
                <w:szCs w:val="18"/>
              </w:rPr>
              <w:t>Menu creation function .this function creates a parameter sheet menu based on the information entered in the web</w:t>
            </w:r>
          </w:p>
        </w:tc>
        <w:tc>
          <w:tcPr>
            <w:tcW w:w="3643" w:type="dxa"/>
            <w:tcBorders>
              <w:top w:val="single" w:sz="4" w:space="0" w:color="auto"/>
              <w:left w:val="single" w:sz="4" w:space="0" w:color="auto"/>
            </w:tcBorders>
          </w:tcPr>
          <w:p w:rsidR="00933056" w:rsidRPr="00A56BD3" w:rsidRDefault="00933056" w:rsidP="003C547C">
            <w:pPr>
              <w:rPr>
                <w:rFonts w:asciiTheme="majorHAnsi" w:eastAsia="ＭＳ Ｐゴシック" w:hAnsiTheme="majorHAnsi" w:cstheme="majorHAnsi"/>
                <w:sz w:val="18"/>
                <w:szCs w:val="18"/>
              </w:rPr>
            </w:pPr>
            <w:proofErr w:type="spellStart"/>
            <w:r w:rsidRPr="00A56BD3">
              <w:rPr>
                <w:rFonts w:asciiTheme="majorHAnsi" w:eastAsia="ＭＳ Ｐゴシック" w:hAnsiTheme="majorHAnsi" w:cstheme="majorHAnsi"/>
                <w:sz w:val="18"/>
                <w:szCs w:val="18"/>
              </w:rPr>
              <w:t>ky_create_param_menu_execute.service</w:t>
            </w:r>
            <w:proofErr w:type="spellEnd"/>
          </w:p>
        </w:tc>
      </w:tr>
      <w:tr w:rsidR="00933056" w:rsidRPr="00A56BD3" w:rsidTr="00805318">
        <w:trPr>
          <w:trHeight w:val="1144"/>
        </w:trPr>
        <w:tc>
          <w:tcPr>
            <w:tcW w:w="4820" w:type="dxa"/>
          </w:tcPr>
          <w:p w:rsidR="00993DE9" w:rsidRPr="00A56BD3" w:rsidRDefault="00993DE9" w:rsidP="00993DE9">
            <w:pPr>
              <w:rPr>
                <w:rFonts w:asciiTheme="majorHAnsi" w:eastAsia="ＭＳ Ｐゴシック" w:hAnsiTheme="majorHAnsi" w:cstheme="majorHAnsi"/>
                <w:color w:val="000000"/>
                <w:sz w:val="18"/>
                <w:szCs w:val="18"/>
              </w:rPr>
            </w:pPr>
            <w:r w:rsidRPr="00A56BD3">
              <w:rPr>
                <w:rFonts w:asciiTheme="majorHAnsi" w:eastAsia="ＭＳ Ｐゴシック" w:hAnsiTheme="majorHAnsi" w:cstheme="majorHAnsi"/>
                <w:color w:val="000000"/>
                <w:sz w:val="18"/>
                <w:szCs w:val="18"/>
              </w:rPr>
              <w:t xml:space="preserve">Menu update function for linking with other menus </w:t>
            </w:r>
          </w:p>
          <w:p w:rsidR="00933056" w:rsidRPr="00A56BD3" w:rsidRDefault="00993DE9" w:rsidP="00993DE9">
            <w:pPr>
              <w:rPr>
                <w:rFonts w:asciiTheme="majorHAnsi" w:eastAsia="ＭＳ Ｐゴシック" w:hAnsiTheme="majorHAnsi" w:cstheme="majorHAnsi"/>
                <w:color w:val="000000"/>
                <w:sz w:val="18"/>
                <w:szCs w:val="18"/>
              </w:rPr>
            </w:pPr>
            <w:r w:rsidRPr="00A56BD3">
              <w:rPr>
                <w:rFonts w:asciiTheme="majorHAnsi" w:eastAsia="ＭＳ Ｐゴシック" w:hAnsiTheme="majorHAnsi" w:cstheme="majorHAnsi"/>
                <w:color w:val="000000"/>
                <w:sz w:val="18"/>
                <w:szCs w:val="18"/>
              </w:rPr>
              <w:t xml:space="preserve">This is a function to create items to be displayed in the pull-down menu of </w:t>
            </w:r>
            <w:r w:rsidR="00285530"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color w:val="000000"/>
                <w:sz w:val="18"/>
                <w:szCs w:val="18"/>
              </w:rPr>
              <w:t>Menu group: Menu: Item</w:t>
            </w:r>
            <w:r w:rsidR="00285530" w:rsidRPr="00A56BD3">
              <w:rPr>
                <w:rFonts w:asciiTheme="majorHAnsi" w:eastAsia="ＭＳ Ｐゴシック" w:hAnsiTheme="majorHAnsi" w:cstheme="majorHAnsi"/>
                <w:sz w:val="18"/>
                <w:szCs w:val="18"/>
              </w:rPr>
              <w:t>」</w:t>
            </w:r>
            <w:r w:rsidR="00285530"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color w:val="000000"/>
                <w:sz w:val="18"/>
                <w:szCs w:val="18"/>
              </w:rPr>
              <w:t xml:space="preserve">in the </w:t>
            </w:r>
            <w:r w:rsidR="00285530" w:rsidRPr="00A56BD3">
              <w:rPr>
                <w:rFonts w:asciiTheme="majorHAnsi" w:eastAsia="ＭＳ Ｐゴシック" w:hAnsiTheme="majorHAnsi" w:cstheme="majorHAnsi"/>
                <w:sz w:val="18"/>
                <w:szCs w:val="18"/>
              </w:rPr>
              <w:t>「</w:t>
            </w:r>
            <w:r w:rsidRPr="00A56BD3">
              <w:rPr>
                <w:rFonts w:asciiTheme="majorHAnsi" w:eastAsia="ＭＳ Ｐゴシック" w:hAnsiTheme="majorHAnsi" w:cstheme="majorHAnsi"/>
                <w:color w:val="000000"/>
                <w:sz w:val="18"/>
                <w:szCs w:val="18"/>
              </w:rPr>
              <w:t>Menu item creation information</w:t>
            </w:r>
            <w:r w:rsidR="00285530" w:rsidRPr="00A56BD3">
              <w:rPr>
                <w:rFonts w:asciiTheme="majorHAnsi" w:eastAsia="ＭＳ Ｐゴシック" w:hAnsiTheme="majorHAnsi" w:cstheme="majorHAnsi"/>
                <w:sz w:val="18"/>
                <w:szCs w:val="18"/>
              </w:rPr>
              <w:t>」</w:t>
            </w:r>
            <w:r w:rsidR="00285530" w:rsidRPr="00A56BD3">
              <w:rPr>
                <w:rFonts w:asciiTheme="majorHAnsi" w:eastAsia="ＭＳ Ｐゴシック" w:hAnsiTheme="majorHAnsi" w:cstheme="majorHAnsi"/>
                <w:sz w:val="18"/>
                <w:szCs w:val="18"/>
              </w:rPr>
              <w:t xml:space="preserve"> </w:t>
            </w:r>
            <w:r w:rsidRPr="00A56BD3">
              <w:rPr>
                <w:rFonts w:asciiTheme="majorHAnsi" w:eastAsia="ＭＳ Ｐゴシック" w:hAnsiTheme="majorHAnsi" w:cstheme="majorHAnsi"/>
                <w:color w:val="000000"/>
                <w:sz w:val="18"/>
                <w:szCs w:val="18"/>
              </w:rPr>
              <w:t>menu.</w:t>
            </w:r>
          </w:p>
        </w:tc>
        <w:tc>
          <w:tcPr>
            <w:tcW w:w="3643" w:type="dxa"/>
            <w:tcBorders>
              <w:left w:val="single" w:sz="4" w:space="0" w:color="auto"/>
            </w:tcBorders>
          </w:tcPr>
          <w:p w:rsidR="00933056" w:rsidRPr="00A56BD3" w:rsidRDefault="00933056" w:rsidP="003C547C">
            <w:pPr>
              <w:rPr>
                <w:rFonts w:asciiTheme="majorHAnsi" w:eastAsia="ＭＳ Ｐゴシック" w:hAnsiTheme="majorHAnsi" w:cstheme="majorHAnsi"/>
                <w:sz w:val="18"/>
                <w:szCs w:val="18"/>
              </w:rPr>
            </w:pPr>
            <w:proofErr w:type="spellStart"/>
            <w:r w:rsidRPr="00A56BD3">
              <w:rPr>
                <w:rFonts w:asciiTheme="majorHAnsi" w:eastAsia="ＭＳ Ｐゴシック" w:hAnsiTheme="majorHAnsi" w:cstheme="majorHAnsi"/>
                <w:sz w:val="18"/>
                <w:szCs w:val="18"/>
              </w:rPr>
              <w:t>ky_createOtherMenuLink.service</w:t>
            </w:r>
            <w:proofErr w:type="spellEnd"/>
          </w:p>
        </w:tc>
      </w:tr>
    </w:tbl>
    <w:p w:rsidR="00B35865" w:rsidRPr="00A56BD3" w:rsidRDefault="00B35865" w:rsidP="003C547C">
      <w:pPr>
        <w:rPr>
          <w:rFonts w:asciiTheme="majorHAnsi" w:eastAsia="ＭＳ Ｐゴシック" w:hAnsiTheme="majorHAnsi" w:cstheme="majorHAnsi"/>
          <w:szCs w:val="21"/>
        </w:rPr>
      </w:pPr>
    </w:p>
    <w:p w:rsidR="00D306D5" w:rsidRPr="00A56BD3" w:rsidRDefault="00D306D5" w:rsidP="00D306D5">
      <w:pPr>
        <w:ind w:firstLine="38"/>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The target file is located in </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&lt;installation directory&gt;/</w:t>
      </w:r>
      <w:proofErr w:type="spellStart"/>
      <w:r w:rsidRPr="00A56BD3">
        <w:rPr>
          <w:rFonts w:asciiTheme="majorHAnsi" w:eastAsia="ＭＳ Ｐゴシック" w:hAnsiTheme="majorHAnsi" w:cstheme="majorHAnsi"/>
          <w:szCs w:val="21"/>
        </w:rPr>
        <w:t>ita</w:t>
      </w:r>
      <w:proofErr w:type="spellEnd"/>
      <w:r w:rsidRPr="00A56BD3">
        <w:rPr>
          <w:rFonts w:asciiTheme="majorHAnsi" w:eastAsia="ＭＳ Ｐゴシック" w:hAnsiTheme="majorHAnsi" w:cstheme="majorHAnsi"/>
          <w:szCs w:val="21"/>
        </w:rPr>
        <w:t>-root/backyards/</w:t>
      </w:r>
      <w:proofErr w:type="spellStart"/>
      <w:r w:rsidRPr="00A56BD3">
        <w:rPr>
          <w:rFonts w:asciiTheme="majorHAnsi" w:eastAsia="ＭＳ Ｐゴシック" w:hAnsiTheme="majorHAnsi" w:cstheme="majorHAnsi"/>
          <w:szCs w:val="21"/>
        </w:rPr>
        <w:t>create_param_menu</w:t>
      </w:r>
      <w:proofErr w:type="spellEnd"/>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xml:space="preserve"> and a link is created in </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w:t>
      </w:r>
      <w:proofErr w:type="spellStart"/>
      <w:r w:rsidRPr="00A56BD3">
        <w:rPr>
          <w:rFonts w:asciiTheme="majorHAnsi" w:eastAsia="ＭＳ Ｐゴシック" w:hAnsiTheme="majorHAnsi" w:cstheme="majorHAnsi"/>
          <w:szCs w:val="21"/>
        </w:rPr>
        <w:t>usr</w:t>
      </w:r>
      <w:proofErr w:type="spellEnd"/>
      <w:r w:rsidRPr="00A56BD3">
        <w:rPr>
          <w:rFonts w:asciiTheme="majorHAnsi" w:eastAsia="ＭＳ Ｐゴシック" w:hAnsiTheme="majorHAnsi" w:cstheme="majorHAnsi"/>
          <w:szCs w:val="21"/>
        </w:rPr>
        <w:t>/lib/</w:t>
      </w:r>
      <w:proofErr w:type="spellStart"/>
      <w:r w:rsidRPr="00A56BD3">
        <w:rPr>
          <w:rFonts w:asciiTheme="majorHAnsi" w:eastAsia="ＭＳ Ｐゴシック" w:hAnsiTheme="majorHAnsi" w:cstheme="majorHAnsi"/>
          <w:szCs w:val="21"/>
        </w:rPr>
        <w:t>systemd</w:t>
      </w:r>
      <w:proofErr w:type="spellEnd"/>
      <w:r w:rsidRPr="00A56BD3">
        <w:rPr>
          <w:rFonts w:asciiTheme="majorHAnsi" w:eastAsia="ＭＳ Ｐゴシック" w:hAnsiTheme="majorHAnsi" w:cstheme="majorHAnsi"/>
          <w:szCs w:val="21"/>
        </w:rPr>
        <w:t>/system</w:t>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 Please do not delete them.</w:t>
      </w:r>
    </w:p>
    <w:p w:rsidR="00B35865" w:rsidRPr="00A56BD3" w:rsidRDefault="00B35865" w:rsidP="003C547C">
      <w:pPr>
        <w:ind w:firstLine="8"/>
        <w:rPr>
          <w:rFonts w:asciiTheme="majorHAnsi" w:eastAsia="ＭＳ Ｐゴシック" w:hAnsiTheme="majorHAnsi" w:cstheme="majorHAnsi"/>
          <w:szCs w:val="21"/>
        </w:rPr>
      </w:pPr>
    </w:p>
    <w:p w:rsidR="00047D6F" w:rsidRPr="00A56BD3" w:rsidRDefault="00047D6F" w:rsidP="00047D6F">
      <w:pPr>
        <w:ind w:firstLine="8"/>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The method of Starting/Stopping/Restarting a process is as follows. Please execute the command with root permission.</w:t>
      </w:r>
    </w:p>
    <w:p w:rsidR="00B35865" w:rsidRPr="00A56BD3" w:rsidRDefault="00B35865" w:rsidP="003C547C">
      <w:pPr>
        <w:tabs>
          <w:tab w:val="left" w:pos="3882"/>
        </w:tabs>
        <w:rPr>
          <w:rFonts w:asciiTheme="majorHAnsi" w:eastAsia="ＭＳ Ｐゴシック" w:hAnsiTheme="majorHAnsi" w:cstheme="majorHAnsi"/>
          <w:szCs w:val="21"/>
        </w:rPr>
      </w:pPr>
    </w:p>
    <w:p w:rsidR="00B35865" w:rsidRPr="00A56BD3" w:rsidRDefault="006F37B6" w:rsidP="00BE09A1">
      <w:pPr>
        <w:pStyle w:val="a8"/>
        <w:numPr>
          <w:ilvl w:val="0"/>
          <w:numId w:val="11"/>
        </w:numPr>
        <w:ind w:leftChars="0"/>
        <w:rPr>
          <w:rFonts w:asciiTheme="majorHAnsi" w:eastAsia="ＭＳ Ｐゴシック" w:hAnsiTheme="majorHAnsi" w:cstheme="majorHAnsi"/>
        </w:rPr>
      </w:pPr>
      <w:r w:rsidRPr="00A56BD3">
        <w:rPr>
          <w:rFonts w:asciiTheme="majorHAnsi" w:eastAsia="ＭＳ Ｐゴシック" w:hAnsiTheme="majorHAnsi" w:cstheme="majorHAnsi"/>
        </w:rPr>
        <w:t>Start the process</w:t>
      </w:r>
      <w:r w:rsidR="00287E42" w:rsidRPr="00A56BD3">
        <w:rPr>
          <w:rFonts w:asciiTheme="majorHAnsi" w:eastAsia="ＭＳ Ｐゴシック" w:hAnsiTheme="majorHAnsi" w:cstheme="majorHAnsi"/>
        </w:rPr>
        <w:br/>
      </w:r>
      <w:r w:rsidR="00287E42" w:rsidRPr="00A56BD3">
        <w:rPr>
          <w:rFonts w:asciiTheme="majorHAnsi" w:hAnsiTheme="majorHAnsi" w:cstheme="majorHAnsi"/>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FD2293" w:rsidRPr="00B35865" w:rsidRDefault="00FD2293" w:rsidP="00287E42">
                            <w:pPr>
                              <w:rPr>
                                <w:color w:val="FFFFFF"/>
                              </w:rPr>
                            </w:pPr>
                            <w:r w:rsidRPr="00B35865">
                              <w:rPr>
                                <w:rFonts w:asciiTheme="majorHAnsi" w:hAnsiTheme="majorHAnsi" w:cstheme="majorHAnsi"/>
                                <w:color w:val="FFFFFF"/>
                              </w:rPr>
                              <w:t xml:space="preserve"># </w:t>
                            </w:r>
                            <w:proofErr w:type="spellStart"/>
                            <w:r w:rsidRPr="00374DDE">
                              <w:rPr>
                                <w:rFonts w:ascii="Arial" w:hAnsi="Arial" w:cstheme="majorHAnsi"/>
                                <w:color w:val="FFFFFF"/>
                              </w:rPr>
                              <w:t>systemctl</w:t>
                            </w:r>
                            <w:proofErr w:type="spellEnd"/>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FD2293" w:rsidRPr="00B35865" w:rsidRDefault="00FD2293"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5DCE4E9" id="テキスト ボックス 21" o:spid="_x0000_s1042"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BX91/g&#10;hgIAABIFAAAOAAAAAAAAAAAAAAAAAC4CAABkcnMvZTJvRG9jLnhtbFBLAQItABQABgAIAAAAIQC4&#10;AMB12gAAAAQBAAAPAAAAAAAAAAAAAAAAAOAEAABkcnMvZG93bnJldi54bWxQSwUGAAAAAAQABADz&#10;AAAA5wUAAAAA&#10;" fillcolor="#17375e" strokecolor="#17375e" strokeweight=".5pt">
                <v:textbox>
                  <w:txbxContent>
                    <w:p w:rsidR="00FD2293" w:rsidRPr="00B35865" w:rsidRDefault="00FD2293" w:rsidP="00287E42">
                      <w:pPr>
                        <w:rPr>
                          <w:color w:val="FFFFFF"/>
                        </w:rPr>
                      </w:pPr>
                      <w:r w:rsidRPr="00B35865">
                        <w:rPr>
                          <w:rFonts w:asciiTheme="majorHAnsi" w:hAnsiTheme="majorHAnsi" w:cstheme="majorHAnsi"/>
                          <w:color w:val="FFFFFF"/>
                        </w:rPr>
                        <w:t xml:space="preserve"># </w:t>
                      </w:r>
                      <w:proofErr w:type="spellStart"/>
                      <w:r w:rsidRPr="00374DDE">
                        <w:rPr>
                          <w:rFonts w:ascii="Arial" w:hAnsi="Arial" w:cstheme="majorHAnsi"/>
                          <w:color w:val="FFFFFF"/>
                        </w:rPr>
                        <w:t>systemctl</w:t>
                      </w:r>
                      <w:proofErr w:type="spellEnd"/>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FD2293" w:rsidRPr="00B35865" w:rsidRDefault="00FD2293" w:rsidP="00287E42">
                      <w:pPr>
                        <w:rPr>
                          <w:rFonts w:asciiTheme="majorHAnsi" w:hAnsiTheme="majorHAnsi" w:cstheme="majorHAnsi"/>
                          <w:color w:val="FFFFFF"/>
                        </w:rPr>
                      </w:pPr>
                    </w:p>
                  </w:txbxContent>
                </v:textbox>
                <w10:anchorlock/>
              </v:shape>
            </w:pict>
          </mc:Fallback>
        </mc:AlternateConten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rPr>
        <w:br/>
      </w:r>
    </w:p>
    <w:p w:rsidR="00287E42" w:rsidRPr="00A56BD3" w:rsidRDefault="00900756" w:rsidP="00BE09A1">
      <w:pPr>
        <w:pStyle w:val="a8"/>
        <w:numPr>
          <w:ilvl w:val="0"/>
          <w:numId w:val="11"/>
        </w:numPr>
        <w:ind w:leftChars="0"/>
        <w:rPr>
          <w:rFonts w:asciiTheme="majorHAnsi" w:eastAsia="ＭＳ Ｐゴシック" w:hAnsiTheme="majorHAnsi" w:cstheme="majorHAnsi"/>
        </w:rPr>
      </w:pPr>
      <w:r w:rsidRPr="00A56BD3">
        <w:rPr>
          <w:rFonts w:asciiTheme="majorHAnsi" w:eastAsia="ＭＳ Ｐゴシック" w:hAnsiTheme="majorHAnsi" w:cstheme="majorHAnsi"/>
        </w:rPr>
        <w:t>Stop the process</w: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FD2293" w:rsidRPr="00B35865" w:rsidRDefault="00FD2293" w:rsidP="00287E42">
                            <w:pPr>
                              <w:rPr>
                                <w:color w:val="FFFFFF"/>
                              </w:rPr>
                            </w:pPr>
                            <w:r w:rsidRPr="00B35865">
                              <w:rPr>
                                <w:rFonts w:asciiTheme="majorHAnsi" w:hAnsiTheme="majorHAnsi" w:cstheme="majorHAnsi"/>
                                <w:color w:val="FFFFFF"/>
                              </w:rPr>
                              <w:t xml:space="preserve"># </w:t>
                            </w:r>
                            <w:proofErr w:type="spellStart"/>
                            <w:r w:rsidRPr="00374DDE">
                              <w:rPr>
                                <w:rFonts w:ascii="Arial" w:hAnsi="Arial" w:cstheme="majorHAnsi"/>
                                <w:color w:val="FFFFFF"/>
                              </w:rPr>
                              <w:t>systemctl</w:t>
                            </w:r>
                            <w:proofErr w:type="spellEnd"/>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FD2293" w:rsidRPr="00B35865" w:rsidRDefault="00FD2293"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43"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jOhgIAABI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L3RHuwFFHc4AwsdrZ3hswqBumDOXzOLPEbYcTf9FX5K&#10;CdgF7E6UrMB+/pM++CO90EpJjXuRU/dpzaygRL7XSLzjXpaFRYpCNhj1UbBPLYunFr1WZxDwx1fA&#10;8HgM/l7uj6UFdYsrPA1V0cQ0x9o55d7uhTPf7Ss+AlxMp9ENl8cwf6HnhofkAbpAhJvmllmzY4tH&#10;nl3CfofY+AVpOt8QqWG69lBWkVEB6g5XZEIQcPEiJ3aPRNjsp3L0enzKJr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DBtCjO&#10;hgIAABIFAAAOAAAAAAAAAAAAAAAAAC4CAABkcnMvZTJvRG9jLnhtbFBLAQItABQABgAIAAAAIQC4&#10;AMB12gAAAAQBAAAPAAAAAAAAAAAAAAAAAOAEAABkcnMvZG93bnJldi54bWxQSwUGAAAAAAQABADz&#10;AAAA5wUAAAAA&#10;" fillcolor="#17375e" strokecolor="#17375e" strokeweight=".5pt">
                <v:textbox>
                  <w:txbxContent>
                    <w:p w:rsidR="00FD2293" w:rsidRPr="00B35865" w:rsidRDefault="00FD2293" w:rsidP="00287E42">
                      <w:pPr>
                        <w:rPr>
                          <w:color w:val="FFFFFF"/>
                        </w:rPr>
                      </w:pPr>
                      <w:r w:rsidRPr="00B35865">
                        <w:rPr>
                          <w:rFonts w:asciiTheme="majorHAnsi" w:hAnsiTheme="majorHAnsi" w:cstheme="majorHAnsi"/>
                          <w:color w:val="FFFFFF"/>
                        </w:rPr>
                        <w:t xml:space="preserve"># </w:t>
                      </w:r>
                      <w:proofErr w:type="spellStart"/>
                      <w:r w:rsidRPr="00374DDE">
                        <w:rPr>
                          <w:rFonts w:ascii="Arial" w:hAnsi="Arial" w:cstheme="majorHAnsi"/>
                          <w:color w:val="FFFFFF"/>
                        </w:rPr>
                        <w:t>systemctl</w:t>
                      </w:r>
                      <w:proofErr w:type="spellEnd"/>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FD2293" w:rsidRPr="00B35865" w:rsidRDefault="00FD2293" w:rsidP="00287E42">
                      <w:pPr>
                        <w:rPr>
                          <w:rFonts w:asciiTheme="majorHAnsi" w:hAnsiTheme="majorHAnsi" w:cstheme="majorHAnsi"/>
                          <w:color w:val="FFFFFF"/>
                        </w:rPr>
                      </w:pPr>
                    </w:p>
                  </w:txbxContent>
                </v:textbox>
                <w10:anchorlock/>
              </v:shape>
            </w:pict>
          </mc:Fallback>
        </mc:AlternateConten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rPr>
        <w:br/>
      </w:r>
    </w:p>
    <w:p w:rsidR="00287E42" w:rsidRPr="00A56BD3" w:rsidRDefault="00F35D4B" w:rsidP="00BE09A1">
      <w:pPr>
        <w:pStyle w:val="a8"/>
        <w:numPr>
          <w:ilvl w:val="0"/>
          <w:numId w:val="11"/>
        </w:numPr>
        <w:ind w:leftChars="0"/>
        <w:rPr>
          <w:rFonts w:asciiTheme="majorHAnsi" w:eastAsia="ＭＳ Ｐゴシック" w:hAnsiTheme="majorHAnsi" w:cstheme="majorHAnsi"/>
        </w:rPr>
      </w:pPr>
      <w:r w:rsidRPr="00A56BD3">
        <w:rPr>
          <w:rFonts w:asciiTheme="majorHAnsi" w:eastAsia="ＭＳ Ｐゴシック" w:hAnsiTheme="majorHAnsi" w:cstheme="majorHAnsi"/>
        </w:rPr>
        <w:t>Restart the process</w: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FD2293" w:rsidRPr="00B35865" w:rsidRDefault="00FD2293" w:rsidP="00287E42">
                            <w:pPr>
                              <w:rPr>
                                <w:color w:val="FFFFFF"/>
                              </w:rPr>
                            </w:pPr>
                            <w:r w:rsidRPr="00B35865">
                              <w:rPr>
                                <w:rFonts w:asciiTheme="majorHAnsi" w:hAnsiTheme="majorHAnsi" w:cstheme="majorHAnsi"/>
                                <w:color w:val="FFFFFF"/>
                              </w:rPr>
                              <w:t xml:space="preserve"># </w:t>
                            </w:r>
                            <w:proofErr w:type="spellStart"/>
                            <w:r w:rsidRPr="00374DDE">
                              <w:rPr>
                                <w:rFonts w:ascii="Arial" w:hAnsi="Arial" w:cstheme="majorHAnsi"/>
                                <w:color w:val="FFFFFF"/>
                              </w:rPr>
                              <w:t>systemctl</w:t>
                            </w:r>
                            <w:proofErr w:type="spellEnd"/>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44"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7wNhgIAABI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CXd7wN&#10;hgIAABIFAAAOAAAAAAAAAAAAAAAAAC4CAABkcnMvZTJvRG9jLnhtbFBLAQItABQABgAIAAAAIQC4&#10;AMB12gAAAAQBAAAPAAAAAAAAAAAAAAAAAOAEAABkcnMvZG93bnJldi54bWxQSwUGAAAAAAQABADz&#10;AAAA5wUAAAAA&#10;" fillcolor="#17375e" strokecolor="#17375e" strokeweight=".5pt">
                <v:textbox>
                  <w:txbxContent>
                    <w:p w:rsidR="00FD2293" w:rsidRPr="00B35865" w:rsidRDefault="00FD2293" w:rsidP="00287E42">
                      <w:pPr>
                        <w:rPr>
                          <w:color w:val="FFFFFF"/>
                        </w:rPr>
                      </w:pPr>
                      <w:r w:rsidRPr="00B35865">
                        <w:rPr>
                          <w:rFonts w:asciiTheme="majorHAnsi" w:hAnsiTheme="majorHAnsi" w:cstheme="majorHAnsi"/>
                          <w:color w:val="FFFFFF"/>
                        </w:rPr>
                        <w:t xml:space="preserve"># </w:t>
                      </w:r>
                      <w:proofErr w:type="spellStart"/>
                      <w:r w:rsidRPr="00374DDE">
                        <w:rPr>
                          <w:rFonts w:ascii="Arial" w:hAnsi="Arial" w:cstheme="majorHAnsi"/>
                          <w:color w:val="FFFFFF"/>
                        </w:rPr>
                        <w:t>systemctl</w:t>
                      </w:r>
                      <w:proofErr w:type="spellEnd"/>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proofErr w:type="spellStart"/>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proofErr w:type="spellEnd"/>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sidR="00287E42" w:rsidRPr="00A56BD3">
        <w:rPr>
          <w:rFonts w:asciiTheme="majorHAnsi" w:eastAsia="ＭＳ Ｐゴシック" w:hAnsiTheme="majorHAnsi" w:cstheme="majorHAnsi"/>
        </w:rPr>
        <w:br/>
      </w:r>
      <w:r w:rsidR="00287E42" w:rsidRPr="00A56BD3">
        <w:rPr>
          <w:rFonts w:asciiTheme="majorHAnsi" w:eastAsia="ＭＳ Ｐゴシック" w:hAnsiTheme="majorHAnsi" w:cstheme="majorHAnsi"/>
        </w:rPr>
        <w:br/>
      </w:r>
    </w:p>
    <w:p w:rsidR="001F0E8D" w:rsidRPr="00A56BD3" w:rsidRDefault="001F0E8D">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A903D3" w:rsidRPr="00A56BD3" w:rsidRDefault="00A903D3">
      <w:pPr>
        <w:widowControl/>
        <w:jc w:val="left"/>
        <w:rPr>
          <w:rFonts w:asciiTheme="majorHAnsi" w:eastAsia="ＭＳ Ｐゴシック" w:hAnsiTheme="majorHAnsi" w:cstheme="majorHAnsi"/>
          <w:szCs w:val="21"/>
        </w:rPr>
      </w:pPr>
    </w:p>
    <w:p w:rsidR="00B35865" w:rsidRPr="00A56BD3" w:rsidRDefault="00D51311" w:rsidP="005934B1">
      <w:pPr>
        <w:pStyle w:val="20"/>
      </w:pPr>
      <w:r w:rsidRPr="00A56BD3">
        <w:lastRenderedPageBreak/>
        <w:t xml:space="preserve"> </w:t>
      </w:r>
      <w:bookmarkStart w:id="92" w:name="_Toc106636267"/>
      <w:r w:rsidR="005B500B" w:rsidRPr="00A56BD3">
        <w:t>Change log level</w:t>
      </w:r>
      <w:bookmarkEnd w:id="92"/>
    </w:p>
    <w:p w:rsidR="00FB7128" w:rsidRPr="00A56BD3" w:rsidRDefault="00FB7128" w:rsidP="00BE09A1">
      <w:pPr>
        <w:pStyle w:val="a8"/>
        <w:numPr>
          <w:ilvl w:val="0"/>
          <w:numId w:val="12"/>
        </w:numPr>
        <w:ind w:leftChars="0"/>
        <w:rPr>
          <w:rFonts w:asciiTheme="majorHAnsi" w:eastAsia="ＭＳ Ｐゴシック" w:hAnsiTheme="majorHAnsi" w:cstheme="majorHAnsi"/>
        </w:rPr>
      </w:pPr>
      <w:r w:rsidRPr="00A56BD3">
        <w:rPr>
          <w:rFonts w:asciiTheme="majorHAnsi" w:eastAsia="ＭＳ Ｐゴシック" w:hAnsiTheme="majorHAnsi" w:cstheme="majorHAnsi"/>
        </w:rPr>
        <w:t>Change to NORMAL level</w:t>
      </w:r>
    </w:p>
    <w:p w:rsidR="00B35865" w:rsidRPr="00A56BD3" w:rsidRDefault="00FB7128" w:rsidP="00FB7128">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rPr>
        <w:t xml:space="preserve">Rewrite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DEBUG</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NORMAL</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on the </w:t>
      </w:r>
      <w:r w:rsidR="00B465F4" w:rsidRPr="00A56BD3">
        <w:rPr>
          <w:rFonts w:asciiTheme="majorHAnsi" w:eastAsia="ＭＳ Ｐゴシック" w:hAnsiTheme="majorHAnsi" w:cstheme="majorHAnsi"/>
        </w:rPr>
        <w:t>8</w:t>
      </w:r>
      <w:r w:rsidR="00B465F4" w:rsidRPr="00A56BD3">
        <w:rPr>
          <w:rFonts w:asciiTheme="majorHAnsi" w:eastAsia="ＭＳ Ｐゴシック" w:hAnsiTheme="majorHAnsi" w:cstheme="majorHAnsi"/>
          <w:vertAlign w:val="superscript"/>
        </w:rPr>
        <w:t>th</w:t>
      </w:r>
      <w:r w:rsidR="00B465F4"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line of the target file .</w:t>
      </w:r>
      <w:r w:rsidR="00287E42" w:rsidRPr="00A56BD3">
        <w:rPr>
          <w:rFonts w:asciiTheme="majorHAnsi" w:eastAsia="ＭＳ Ｐゴシック" w:hAnsiTheme="majorHAnsi" w:cstheme="majorHAnsi"/>
        </w:rPr>
        <w:br/>
      </w:r>
      <w:r w:rsidR="00763A1C" w:rsidRPr="00A56BD3">
        <w:rPr>
          <w:rFonts w:asciiTheme="majorHAnsi" w:eastAsia="ＭＳ Ｐゴシック" w:hAnsiTheme="majorHAnsi" w:cstheme="majorHAnsi"/>
        </w:rPr>
        <w:t>Local level setting file</w:t>
      </w:r>
      <w:r w:rsidR="00287E42" w:rsidRPr="00A56BD3">
        <w:rPr>
          <w:rFonts w:asciiTheme="majorHAnsi" w:eastAsia="ＭＳ Ｐゴシック" w:hAnsiTheme="majorHAnsi" w:cstheme="majorHAnsi"/>
        </w:rPr>
        <w:t>：</w:t>
      </w:r>
      <w:r w:rsidR="00287E42" w:rsidRPr="00A56BD3">
        <w:rPr>
          <w:rFonts w:asciiTheme="majorHAnsi" w:eastAsia="ＭＳ Ｐゴシック" w:hAnsiTheme="majorHAnsi" w:cstheme="majorHAnsi"/>
          <w:u w:val="single"/>
        </w:rPr>
        <w:t xml:space="preserve"> &lt;</w:t>
      </w:r>
      <w:r w:rsidR="00173BDF" w:rsidRPr="00A56BD3">
        <w:rPr>
          <w:rFonts w:asciiTheme="majorHAnsi" w:eastAsia="ＭＳ Ｐゴシック" w:hAnsiTheme="majorHAnsi" w:cstheme="majorHAnsi"/>
          <w:u w:val="single"/>
        </w:rPr>
        <w:t>installation directory</w:t>
      </w:r>
      <w:r w:rsidR="00287E42" w:rsidRPr="00A56BD3">
        <w:rPr>
          <w:rFonts w:asciiTheme="majorHAnsi" w:eastAsia="ＭＳ Ｐゴシック" w:hAnsiTheme="majorHAnsi" w:cstheme="majorHAnsi"/>
          <w:u w:val="single"/>
        </w:rPr>
        <w:t>&gt;/</w:t>
      </w:r>
      <w:proofErr w:type="spellStart"/>
      <w:r w:rsidR="00287E42" w:rsidRPr="00A56BD3">
        <w:rPr>
          <w:rFonts w:asciiTheme="majorHAnsi" w:eastAsia="ＭＳ Ｐゴシック" w:hAnsiTheme="majorHAnsi" w:cstheme="majorHAnsi"/>
        </w:rPr>
        <w:t>ita</w:t>
      </w:r>
      <w:proofErr w:type="spellEnd"/>
      <w:r w:rsidR="00287E42" w:rsidRPr="00A56BD3">
        <w:rPr>
          <w:rFonts w:asciiTheme="majorHAnsi" w:eastAsia="ＭＳ Ｐゴシック" w:hAnsiTheme="majorHAnsi" w:cstheme="majorHAnsi"/>
        </w:rPr>
        <w:t>-root/</w:t>
      </w:r>
      <w:proofErr w:type="spellStart"/>
      <w:r w:rsidR="00287E42" w:rsidRPr="00A56BD3">
        <w:rPr>
          <w:rFonts w:asciiTheme="majorHAnsi" w:eastAsia="ＭＳ Ｐゴシック" w:hAnsiTheme="majorHAnsi" w:cstheme="majorHAnsi"/>
        </w:rPr>
        <w:t>confs</w:t>
      </w:r>
      <w:proofErr w:type="spellEnd"/>
      <w:r w:rsidR="00287E42" w:rsidRPr="00A56BD3">
        <w:rPr>
          <w:rFonts w:asciiTheme="majorHAnsi" w:eastAsia="ＭＳ Ｐゴシック" w:hAnsiTheme="majorHAnsi" w:cstheme="majorHAnsi"/>
        </w:rPr>
        <w:t>/</w:t>
      </w:r>
      <w:proofErr w:type="spellStart"/>
      <w:r w:rsidR="00287E42" w:rsidRPr="00A56BD3">
        <w:rPr>
          <w:rFonts w:asciiTheme="majorHAnsi" w:eastAsia="ＭＳ Ｐゴシック" w:hAnsiTheme="majorHAnsi" w:cstheme="majorHAnsi"/>
        </w:rPr>
        <w:t>backyardconfs</w:t>
      </w:r>
      <w:proofErr w:type="spellEnd"/>
      <w:r w:rsidR="00287E42" w:rsidRPr="00A56BD3">
        <w:rPr>
          <w:rFonts w:asciiTheme="majorHAnsi" w:eastAsia="ＭＳ Ｐゴシック" w:hAnsiTheme="majorHAnsi" w:cstheme="majorHAnsi"/>
        </w:rPr>
        <w:t>/</w:t>
      </w:r>
      <w:proofErr w:type="spellStart"/>
      <w:r w:rsidR="00287E42" w:rsidRPr="00A56BD3">
        <w:rPr>
          <w:rFonts w:asciiTheme="majorHAnsi" w:eastAsia="ＭＳ Ｐゴシック" w:hAnsiTheme="majorHAnsi" w:cstheme="majorHAnsi"/>
        </w:rPr>
        <w:t>ita_env</w:t>
      </w:r>
      <w:proofErr w:type="spellEnd"/>
      <w:r w:rsidR="00287E42" w:rsidRPr="00A56BD3">
        <w:rPr>
          <w:rFonts w:asciiTheme="majorHAnsi" w:eastAsia="ＭＳ Ｐゴシック" w:hAnsiTheme="majorHAnsi" w:cstheme="majorHAnsi"/>
        </w:rPr>
        <w:br/>
      </w:r>
    </w:p>
    <w:p w:rsidR="003E597F" w:rsidRPr="00A56BD3" w:rsidRDefault="003E597F" w:rsidP="00BE09A1">
      <w:pPr>
        <w:pStyle w:val="a8"/>
        <w:numPr>
          <w:ilvl w:val="0"/>
          <w:numId w:val="12"/>
        </w:numPr>
        <w:ind w:leftChars="0"/>
        <w:rPr>
          <w:rFonts w:asciiTheme="majorHAnsi" w:eastAsia="ＭＳ Ｐゴシック" w:hAnsiTheme="majorHAnsi" w:cstheme="majorHAnsi"/>
        </w:rPr>
      </w:pPr>
      <w:r w:rsidRPr="00A56BD3">
        <w:rPr>
          <w:rFonts w:asciiTheme="majorHAnsi" w:eastAsia="ＭＳ Ｐゴシック" w:hAnsiTheme="majorHAnsi" w:cstheme="majorHAnsi"/>
        </w:rPr>
        <w:t>Change to DEBUG level</w:t>
      </w:r>
    </w:p>
    <w:p w:rsidR="00287E42" w:rsidRPr="00A56BD3" w:rsidRDefault="007B6646" w:rsidP="003E597F">
      <w:pPr>
        <w:pStyle w:val="a8"/>
        <w:ind w:leftChars="0" w:left="420"/>
        <w:rPr>
          <w:rFonts w:asciiTheme="majorHAnsi" w:eastAsia="ＭＳ Ｐゴシック" w:hAnsiTheme="majorHAnsi" w:cstheme="majorHAnsi"/>
        </w:rPr>
      </w:pPr>
      <w:r w:rsidRPr="00A56BD3">
        <w:rPr>
          <w:rFonts w:asciiTheme="majorHAnsi" w:eastAsia="ＭＳ Ｐゴシック" w:hAnsiTheme="majorHAnsi" w:cstheme="majorHAnsi"/>
        </w:rPr>
        <w:t xml:space="preserve">Rewrite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NORMAL</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to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DEBUG</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on the </w:t>
      </w:r>
      <w:r w:rsidR="00B465F4" w:rsidRPr="00A56BD3">
        <w:rPr>
          <w:rFonts w:asciiTheme="majorHAnsi" w:eastAsia="ＭＳ Ｐゴシック" w:hAnsiTheme="majorHAnsi" w:cstheme="majorHAnsi"/>
        </w:rPr>
        <w:t>8</w:t>
      </w:r>
      <w:r w:rsidR="00B465F4" w:rsidRPr="00A56BD3">
        <w:rPr>
          <w:rFonts w:asciiTheme="majorHAnsi" w:eastAsia="ＭＳ Ｐゴシック" w:hAnsiTheme="majorHAnsi" w:cstheme="majorHAnsi"/>
          <w:vertAlign w:val="superscript"/>
        </w:rPr>
        <w:t>th</w:t>
      </w:r>
      <w:r w:rsidRPr="00A56BD3">
        <w:rPr>
          <w:rFonts w:asciiTheme="majorHAnsi" w:eastAsia="ＭＳ Ｐゴシック" w:hAnsiTheme="majorHAnsi" w:cstheme="majorHAnsi"/>
        </w:rPr>
        <w:t xml:space="preserve"> line of the target file</w:t>
      </w:r>
      <w:r w:rsidR="00287E42" w:rsidRPr="00A56BD3">
        <w:rPr>
          <w:rFonts w:asciiTheme="majorHAnsi" w:eastAsia="ＭＳ Ｐゴシック" w:hAnsiTheme="majorHAnsi" w:cstheme="majorHAnsi"/>
        </w:rPr>
        <w:br/>
      </w:r>
      <w:r w:rsidR="00EB4954" w:rsidRPr="00A56BD3">
        <w:rPr>
          <w:rFonts w:asciiTheme="majorHAnsi" w:eastAsia="ＭＳ Ｐゴシック" w:hAnsiTheme="majorHAnsi" w:cstheme="majorHAnsi"/>
        </w:rPr>
        <w:t>Local level setting file</w:t>
      </w:r>
      <w:r w:rsidR="00287E42" w:rsidRPr="00A56BD3">
        <w:rPr>
          <w:rFonts w:asciiTheme="majorHAnsi" w:eastAsia="ＭＳ Ｐゴシック" w:hAnsiTheme="majorHAnsi" w:cstheme="majorHAnsi"/>
        </w:rPr>
        <w:t>：</w:t>
      </w:r>
      <w:r w:rsidR="00287E42" w:rsidRPr="00A56BD3">
        <w:rPr>
          <w:rFonts w:asciiTheme="majorHAnsi" w:eastAsia="ＭＳ Ｐゴシック" w:hAnsiTheme="majorHAnsi" w:cstheme="majorHAnsi"/>
        </w:rPr>
        <w:t xml:space="preserve"> </w:t>
      </w:r>
      <w:r w:rsidR="00287E42" w:rsidRPr="00A56BD3">
        <w:rPr>
          <w:rFonts w:asciiTheme="majorHAnsi" w:eastAsia="ＭＳ Ｐゴシック" w:hAnsiTheme="majorHAnsi" w:cstheme="majorHAnsi"/>
          <w:u w:val="single"/>
        </w:rPr>
        <w:t>&lt;</w:t>
      </w:r>
      <w:r w:rsidR="00173BDF" w:rsidRPr="00A56BD3">
        <w:rPr>
          <w:rFonts w:asciiTheme="majorHAnsi" w:eastAsia="ＭＳ Ｐゴシック" w:hAnsiTheme="majorHAnsi" w:cstheme="majorHAnsi"/>
          <w:u w:val="single"/>
        </w:rPr>
        <w:t>installation directory</w:t>
      </w:r>
      <w:r w:rsidR="00287E42" w:rsidRPr="00A56BD3">
        <w:rPr>
          <w:rFonts w:asciiTheme="majorHAnsi" w:eastAsia="ＭＳ Ｐゴシック" w:hAnsiTheme="majorHAnsi" w:cstheme="majorHAnsi"/>
          <w:u w:val="single"/>
        </w:rPr>
        <w:t>&gt;</w:t>
      </w:r>
      <w:r w:rsidR="00287E42" w:rsidRPr="00A56BD3">
        <w:rPr>
          <w:rFonts w:asciiTheme="majorHAnsi" w:eastAsia="ＭＳ Ｐゴシック" w:hAnsiTheme="majorHAnsi" w:cstheme="majorHAnsi"/>
        </w:rPr>
        <w:t>/</w:t>
      </w:r>
      <w:proofErr w:type="spellStart"/>
      <w:r w:rsidR="00287E42" w:rsidRPr="00A56BD3">
        <w:rPr>
          <w:rFonts w:asciiTheme="majorHAnsi" w:eastAsia="ＭＳ Ｐゴシック" w:hAnsiTheme="majorHAnsi" w:cstheme="majorHAnsi"/>
        </w:rPr>
        <w:t>ita</w:t>
      </w:r>
      <w:proofErr w:type="spellEnd"/>
      <w:r w:rsidR="00287E42" w:rsidRPr="00A56BD3">
        <w:rPr>
          <w:rFonts w:asciiTheme="majorHAnsi" w:eastAsia="ＭＳ Ｐゴシック" w:hAnsiTheme="majorHAnsi" w:cstheme="majorHAnsi"/>
        </w:rPr>
        <w:t>-root/</w:t>
      </w:r>
      <w:proofErr w:type="spellStart"/>
      <w:r w:rsidR="00287E42" w:rsidRPr="00A56BD3">
        <w:rPr>
          <w:rFonts w:asciiTheme="majorHAnsi" w:eastAsia="ＭＳ Ｐゴシック" w:hAnsiTheme="majorHAnsi" w:cstheme="majorHAnsi"/>
        </w:rPr>
        <w:t>confs</w:t>
      </w:r>
      <w:proofErr w:type="spellEnd"/>
      <w:r w:rsidR="00287E42" w:rsidRPr="00A56BD3">
        <w:rPr>
          <w:rFonts w:asciiTheme="majorHAnsi" w:eastAsia="ＭＳ Ｐゴシック" w:hAnsiTheme="majorHAnsi" w:cstheme="majorHAnsi"/>
        </w:rPr>
        <w:t>/</w:t>
      </w:r>
      <w:proofErr w:type="spellStart"/>
      <w:r w:rsidR="00287E42" w:rsidRPr="00A56BD3">
        <w:rPr>
          <w:rFonts w:asciiTheme="majorHAnsi" w:eastAsia="ＭＳ Ｐゴシック" w:hAnsiTheme="majorHAnsi" w:cstheme="majorHAnsi"/>
        </w:rPr>
        <w:t>backyardconfs</w:t>
      </w:r>
      <w:proofErr w:type="spellEnd"/>
      <w:r w:rsidR="00287E42" w:rsidRPr="00A56BD3">
        <w:rPr>
          <w:rFonts w:asciiTheme="majorHAnsi" w:eastAsia="ＭＳ Ｐゴシック" w:hAnsiTheme="majorHAnsi" w:cstheme="majorHAnsi"/>
        </w:rPr>
        <w:t>/</w:t>
      </w:r>
      <w:proofErr w:type="spellStart"/>
      <w:r w:rsidR="00287E42" w:rsidRPr="00A56BD3">
        <w:rPr>
          <w:rFonts w:asciiTheme="majorHAnsi" w:eastAsia="ＭＳ Ｐゴシック" w:hAnsiTheme="majorHAnsi" w:cstheme="majorHAnsi"/>
        </w:rPr>
        <w:t>ita_env</w:t>
      </w:r>
      <w:proofErr w:type="spellEnd"/>
      <w:r w:rsidR="00287E42" w:rsidRPr="00A56BD3">
        <w:rPr>
          <w:rFonts w:asciiTheme="majorHAnsi" w:eastAsia="ＭＳ Ｐゴシック" w:hAnsiTheme="majorHAnsi" w:cstheme="majorHAnsi"/>
        </w:rPr>
        <w:br/>
      </w:r>
    </w:p>
    <w:p w:rsidR="00287E42" w:rsidRPr="00A56BD3" w:rsidRDefault="00287E42" w:rsidP="00287E42">
      <w:pPr>
        <w:rPr>
          <w:rFonts w:asciiTheme="majorHAnsi" w:eastAsia="ＭＳ Ｐゴシック" w:hAnsiTheme="majorHAnsi" w:cstheme="majorHAnsi"/>
        </w:rPr>
      </w:pPr>
    </w:p>
    <w:p w:rsidR="00CA3E92" w:rsidRPr="00A56BD3" w:rsidRDefault="00C31249" w:rsidP="003C547C">
      <w:pPr>
        <w:ind w:hanging="14"/>
        <w:rPr>
          <w:rFonts w:asciiTheme="majorHAnsi" w:eastAsia="ＭＳ Ｐゴシック" w:hAnsiTheme="majorHAnsi" w:cstheme="majorHAnsi"/>
          <w:b/>
          <w:szCs w:val="21"/>
          <w:u w:val="single"/>
        </w:rPr>
      </w:pPr>
      <w:r w:rsidRPr="00A56BD3">
        <w:rPr>
          <w:rFonts w:asciiTheme="majorHAnsi" w:eastAsia="ＭＳ Ｐゴシック" w:hAnsiTheme="majorHAnsi" w:cstheme="majorHAnsi"/>
          <w:szCs w:val="21"/>
        </w:rPr>
        <w:t>After rewriting the file,</w:t>
      </w:r>
      <w:r w:rsidRPr="00A56BD3">
        <w:rPr>
          <w:rFonts w:asciiTheme="majorHAnsi" w:hAnsiTheme="majorHAnsi" w:cstheme="majorHAnsi"/>
        </w:rPr>
        <w:t xml:space="preserve"> </w:t>
      </w:r>
      <w:r w:rsidRPr="00A56BD3">
        <w:rPr>
          <w:rFonts w:asciiTheme="majorHAnsi" w:eastAsia="ＭＳ Ｐゴシック" w:hAnsiTheme="majorHAnsi" w:cstheme="majorHAnsi"/>
          <w:szCs w:val="21"/>
          <w:u w:val="single"/>
        </w:rPr>
        <w:t>effect takes place after the process is (restart).</w:t>
      </w:r>
    </w:p>
    <w:p w:rsidR="00C31249" w:rsidRPr="00A56BD3" w:rsidRDefault="00C31249" w:rsidP="003C547C">
      <w:pPr>
        <w:ind w:hanging="14"/>
        <w:rPr>
          <w:rFonts w:asciiTheme="majorHAnsi" w:eastAsia="ＭＳ Ｐゴシック" w:hAnsiTheme="majorHAnsi" w:cstheme="majorHAnsi"/>
          <w:b/>
          <w:szCs w:val="21"/>
          <w:u w:val="single"/>
        </w:rPr>
      </w:pPr>
    </w:p>
    <w:p w:rsidR="001E30FB" w:rsidRPr="00A56BD3" w:rsidRDefault="001E30FB" w:rsidP="003C547C">
      <w:pPr>
        <w:ind w:hanging="14"/>
        <w:rPr>
          <w:rFonts w:asciiTheme="majorHAnsi" w:eastAsia="ＭＳ Ｐゴシック" w:hAnsiTheme="majorHAnsi" w:cstheme="majorHAnsi"/>
          <w:b/>
          <w:szCs w:val="21"/>
          <w:u w:val="single"/>
        </w:rPr>
      </w:pPr>
    </w:p>
    <w:p w:rsidR="00EC020D" w:rsidRPr="00A56BD3" w:rsidRDefault="00F66EA7" w:rsidP="003C547C">
      <w:pPr>
        <w:ind w:hanging="14"/>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 xml:space="preserve">For restarting, refer to </w:t>
      </w:r>
      <w:r w:rsidRPr="00A56BD3">
        <w:rPr>
          <w:rFonts w:asciiTheme="majorHAnsi" w:eastAsia="ＭＳ Ｐゴシック" w:hAnsiTheme="majorHAnsi" w:cstheme="majorHAnsi"/>
          <w:szCs w:val="21"/>
        </w:rPr>
        <w:t>「</w:t>
      </w:r>
      <w:r w:rsidR="00BE399B" w:rsidRPr="00A56BD3">
        <w:rPr>
          <w:rFonts w:asciiTheme="majorHAnsi" w:eastAsia="ＭＳ Ｐゴシック" w:hAnsiTheme="majorHAnsi" w:cstheme="majorHAnsi"/>
          <w:szCs w:val="21"/>
        </w:rPr>
        <w:fldChar w:fldCharType="begin"/>
      </w:r>
      <w:r w:rsidR="00BE399B" w:rsidRPr="00A56BD3">
        <w:rPr>
          <w:rFonts w:asciiTheme="majorHAnsi" w:eastAsia="ＭＳ Ｐゴシック" w:hAnsiTheme="majorHAnsi" w:cstheme="majorHAnsi"/>
          <w:szCs w:val="21"/>
        </w:rPr>
        <w:instrText xml:space="preserve"> REF _Ref48825964 \r \h  \* MERGEFORMAT </w:instrText>
      </w:r>
      <w:r w:rsidR="00BE399B" w:rsidRPr="00A56BD3">
        <w:rPr>
          <w:rFonts w:asciiTheme="majorHAnsi" w:eastAsia="ＭＳ Ｐゴシック" w:hAnsiTheme="majorHAnsi" w:cstheme="majorHAnsi"/>
          <w:szCs w:val="21"/>
        </w:rPr>
      </w:r>
      <w:r w:rsidR="00BE399B" w:rsidRPr="00A56BD3">
        <w:rPr>
          <w:rFonts w:asciiTheme="majorHAnsi" w:eastAsia="ＭＳ Ｐゴシック" w:hAnsiTheme="majorHAnsi" w:cstheme="majorHAnsi"/>
          <w:szCs w:val="21"/>
        </w:rPr>
        <w:fldChar w:fldCharType="separate"/>
      </w:r>
      <w:r w:rsidR="00C93C43">
        <w:rPr>
          <w:rFonts w:asciiTheme="majorHAnsi" w:eastAsia="ＭＳ Ｐゴシック" w:hAnsiTheme="majorHAnsi" w:cstheme="majorHAnsi"/>
          <w:szCs w:val="21"/>
        </w:rPr>
        <w:t>7.1</w:t>
      </w:r>
      <w:r w:rsidR="00BE399B" w:rsidRPr="00A56BD3">
        <w:rPr>
          <w:rFonts w:asciiTheme="majorHAnsi" w:eastAsia="ＭＳ Ｐゴシック" w:hAnsiTheme="majorHAnsi" w:cstheme="majorHAnsi"/>
          <w:szCs w:val="21"/>
        </w:rPr>
        <w:fldChar w:fldCharType="end"/>
      </w:r>
      <w:r w:rsidR="00BE399B" w:rsidRPr="00A56BD3">
        <w:rPr>
          <w:rFonts w:asciiTheme="majorHAnsi" w:eastAsia="ＭＳ Ｐゴシック" w:hAnsiTheme="majorHAnsi" w:cstheme="majorHAnsi"/>
          <w:szCs w:val="21"/>
        </w:rPr>
        <w:t xml:space="preserve"> </w:t>
      </w:r>
      <w:r w:rsidR="00BE399B" w:rsidRPr="00A56BD3">
        <w:rPr>
          <w:rFonts w:asciiTheme="majorHAnsi" w:eastAsia="ＭＳ Ｐゴシック" w:hAnsiTheme="majorHAnsi" w:cstheme="majorHAnsi"/>
          <w:szCs w:val="21"/>
        </w:rPr>
        <w:fldChar w:fldCharType="begin"/>
      </w:r>
      <w:r w:rsidR="00BE399B" w:rsidRPr="00A56BD3">
        <w:rPr>
          <w:rFonts w:asciiTheme="majorHAnsi" w:eastAsia="ＭＳ Ｐゴシック" w:hAnsiTheme="majorHAnsi" w:cstheme="majorHAnsi"/>
          <w:szCs w:val="21"/>
        </w:rPr>
        <w:instrText xml:space="preserve"> REF _Ref48825977 \h  \* MERGEFORMAT </w:instrText>
      </w:r>
      <w:r w:rsidR="00BE399B" w:rsidRPr="00A56BD3">
        <w:rPr>
          <w:rFonts w:asciiTheme="majorHAnsi" w:eastAsia="ＭＳ Ｐゴシック" w:hAnsiTheme="majorHAnsi" w:cstheme="majorHAnsi"/>
          <w:szCs w:val="21"/>
        </w:rPr>
      </w:r>
      <w:r w:rsidR="00BE399B" w:rsidRPr="00A56BD3">
        <w:rPr>
          <w:rFonts w:asciiTheme="majorHAnsi" w:eastAsia="ＭＳ Ｐゴシック" w:hAnsiTheme="majorHAnsi" w:cstheme="majorHAnsi"/>
          <w:szCs w:val="21"/>
        </w:rPr>
        <w:fldChar w:fldCharType="separate"/>
      </w:r>
      <w:r w:rsidR="00C93C43" w:rsidRPr="00C93C43">
        <w:rPr>
          <w:rFonts w:asciiTheme="majorHAnsi" w:eastAsia="ＭＳ Ｐゴシック" w:hAnsiTheme="majorHAnsi" w:cstheme="majorHAnsi"/>
          <w:szCs w:val="21"/>
        </w:rPr>
        <w:t>Maintenance</w:t>
      </w:r>
      <w:r w:rsidR="00BE399B" w:rsidRPr="00A56BD3">
        <w:rPr>
          <w:rFonts w:asciiTheme="majorHAnsi" w:eastAsia="ＭＳ Ｐゴシック" w:hAnsiTheme="majorHAnsi" w:cstheme="majorHAnsi"/>
          <w:szCs w:val="21"/>
        </w:rPr>
        <w:fldChar w:fldCharType="end"/>
      </w:r>
      <w:r w:rsidRPr="00A56BD3">
        <w:rPr>
          <w:rFonts w:asciiTheme="majorHAnsi" w:eastAsia="ＭＳ Ｐゴシック" w:hAnsiTheme="majorHAnsi" w:cstheme="majorHAnsi"/>
          <w:szCs w:val="21"/>
        </w:rPr>
        <w:t>」</w:t>
      </w:r>
      <w:r w:rsidRPr="00A56BD3">
        <w:rPr>
          <w:rFonts w:asciiTheme="majorHAnsi" w:eastAsia="ＭＳ Ｐゴシック" w:hAnsiTheme="majorHAnsi" w:cstheme="majorHAnsi"/>
          <w:szCs w:val="21"/>
        </w:rPr>
        <w:t>.</w:t>
      </w:r>
    </w:p>
    <w:p w:rsidR="00E67BE8" w:rsidRPr="00A56BD3" w:rsidRDefault="00E16EEE" w:rsidP="003C547C">
      <w:pPr>
        <w:ind w:hanging="14"/>
        <w:rPr>
          <w:rFonts w:asciiTheme="majorHAnsi" w:eastAsia="ＭＳ Ｐゴシック" w:hAnsiTheme="majorHAnsi" w:cstheme="majorHAnsi"/>
          <w:color w:val="000000"/>
          <w:szCs w:val="21"/>
        </w:rPr>
      </w:pPr>
      <w:r w:rsidRPr="00A56BD3">
        <w:rPr>
          <w:rFonts w:asciiTheme="majorHAnsi" w:eastAsia="ＭＳ Ｐゴシック" w:hAnsiTheme="majorHAnsi" w:cstheme="majorHAnsi"/>
          <w:szCs w:val="21"/>
        </w:rPr>
        <w:t>Log file output destination</w:t>
      </w:r>
      <w:r w:rsidR="005905DA" w:rsidRPr="00A56BD3">
        <w:rPr>
          <w:rFonts w:asciiTheme="majorHAnsi" w:eastAsia="ＭＳ Ｐゴシック" w:hAnsiTheme="majorHAnsi" w:cstheme="majorHAnsi"/>
          <w:szCs w:val="21"/>
        </w:rPr>
        <w:t>：</w:t>
      </w:r>
      <w:r w:rsidR="005905DA" w:rsidRPr="00A56BD3">
        <w:rPr>
          <w:rFonts w:asciiTheme="majorHAnsi" w:eastAsia="ＭＳ Ｐゴシック" w:hAnsiTheme="majorHAnsi" w:cstheme="majorHAnsi"/>
          <w:szCs w:val="21"/>
        </w:rPr>
        <w:t xml:space="preserve"> </w:t>
      </w:r>
      <w:r w:rsidR="005905DA" w:rsidRPr="00A56BD3">
        <w:rPr>
          <w:rFonts w:asciiTheme="majorHAnsi" w:eastAsia="ＭＳ Ｐゴシック" w:hAnsiTheme="majorHAnsi" w:cstheme="majorHAnsi"/>
          <w:szCs w:val="21"/>
          <w:u w:val="single"/>
        </w:rPr>
        <w:t>&lt;</w:t>
      </w:r>
      <w:r w:rsidR="00CF5093" w:rsidRPr="00A56BD3">
        <w:rPr>
          <w:rFonts w:asciiTheme="majorHAnsi" w:eastAsia="ＭＳ Ｐゴシック" w:hAnsiTheme="majorHAnsi" w:cstheme="majorHAnsi"/>
          <w:u w:val="single"/>
        </w:rPr>
        <w:t xml:space="preserve"> installation director</w:t>
      </w:r>
      <w:r w:rsidR="00CF5093" w:rsidRPr="00A56BD3">
        <w:rPr>
          <w:rFonts w:asciiTheme="majorHAnsi" w:eastAsia="ＭＳ Ｐゴシック" w:hAnsiTheme="majorHAnsi" w:cstheme="majorHAnsi"/>
          <w:szCs w:val="21"/>
          <w:u w:val="single"/>
        </w:rPr>
        <w:t xml:space="preserve">y </w:t>
      </w:r>
      <w:r w:rsidR="005905DA" w:rsidRPr="00A56BD3">
        <w:rPr>
          <w:rFonts w:asciiTheme="majorHAnsi" w:eastAsia="ＭＳ Ｐゴシック" w:hAnsiTheme="majorHAnsi" w:cstheme="majorHAnsi"/>
          <w:szCs w:val="21"/>
          <w:u w:val="single"/>
        </w:rPr>
        <w:t>&gt;</w:t>
      </w:r>
      <w:r w:rsidR="00E67BE8" w:rsidRPr="00A56BD3">
        <w:rPr>
          <w:rFonts w:asciiTheme="majorHAnsi" w:eastAsia="ＭＳ Ｐゴシック" w:hAnsiTheme="majorHAnsi" w:cstheme="majorHAnsi"/>
          <w:szCs w:val="21"/>
          <w:u w:val="single"/>
        </w:rPr>
        <w:t>/</w:t>
      </w:r>
      <w:proofErr w:type="spellStart"/>
      <w:r w:rsidR="00E67BE8" w:rsidRPr="00A56BD3">
        <w:rPr>
          <w:rFonts w:asciiTheme="majorHAnsi" w:eastAsia="ＭＳ Ｐゴシック" w:hAnsiTheme="majorHAnsi" w:cstheme="majorHAnsi"/>
          <w:szCs w:val="21"/>
          <w:u w:val="single"/>
        </w:rPr>
        <w:t>ita</w:t>
      </w:r>
      <w:proofErr w:type="spellEnd"/>
      <w:r w:rsidR="00E67BE8" w:rsidRPr="00A56BD3">
        <w:rPr>
          <w:rFonts w:asciiTheme="majorHAnsi" w:eastAsia="ＭＳ Ｐゴシック" w:hAnsiTheme="majorHAnsi" w:cstheme="majorHAnsi"/>
          <w:szCs w:val="21"/>
          <w:u w:val="single"/>
        </w:rPr>
        <w:t>-root/logs/</w:t>
      </w:r>
      <w:proofErr w:type="spellStart"/>
      <w:r w:rsidR="00E67BE8" w:rsidRPr="00A56BD3">
        <w:rPr>
          <w:rFonts w:asciiTheme="majorHAnsi" w:eastAsia="ＭＳ Ｐゴシック" w:hAnsiTheme="majorHAnsi" w:cstheme="majorHAnsi"/>
          <w:szCs w:val="21"/>
          <w:u w:val="single"/>
        </w:rPr>
        <w:t>backyardlogs</w:t>
      </w:r>
      <w:proofErr w:type="spellEnd"/>
    </w:p>
    <w:p w:rsidR="00202A50" w:rsidRPr="00A56BD3" w:rsidRDefault="00202A50" w:rsidP="00E67BE8">
      <w:pPr>
        <w:ind w:left="818" w:hanging="14"/>
        <w:rPr>
          <w:rFonts w:asciiTheme="majorHAnsi" w:eastAsia="ＭＳ Ｐゴシック" w:hAnsiTheme="majorHAnsi" w:cstheme="majorHAnsi"/>
          <w:szCs w:val="21"/>
        </w:rPr>
      </w:pPr>
    </w:p>
    <w:p w:rsidR="00B35865" w:rsidRPr="00A56BD3" w:rsidRDefault="00B35865" w:rsidP="00B35865">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br w:type="page"/>
      </w:r>
    </w:p>
    <w:p w:rsidR="008E71F4" w:rsidRPr="00A56BD3" w:rsidRDefault="00A87CAE" w:rsidP="00A909AF">
      <w:pPr>
        <w:pStyle w:val="1"/>
      </w:pPr>
      <w:bookmarkStart w:id="93" w:name="_Toc106636268"/>
      <w:r w:rsidRPr="00A56BD3">
        <w:lastRenderedPageBreak/>
        <w:t>Appendix</w:t>
      </w:r>
      <w:bookmarkEnd w:id="93"/>
    </w:p>
    <w:p w:rsidR="008E71F4" w:rsidRPr="00A56BD3" w:rsidRDefault="00A909AF" w:rsidP="005934B1">
      <w:pPr>
        <w:pStyle w:val="20"/>
      </w:pPr>
      <w:bookmarkStart w:id="94" w:name="_PHPファイルの配置"/>
      <w:bookmarkEnd w:id="94"/>
      <w:r w:rsidRPr="00A56BD3">
        <w:t xml:space="preserve"> </w:t>
      </w:r>
      <w:bookmarkStart w:id="95" w:name="_Ref48825672"/>
      <w:bookmarkStart w:id="96" w:name="_Toc106636269"/>
      <w:r w:rsidR="00D94AA6" w:rsidRPr="00A56BD3">
        <w:t>Placing PHP files</w:t>
      </w:r>
      <w:bookmarkEnd w:id="95"/>
      <w:bookmarkEnd w:id="96"/>
    </w:p>
    <w:p w:rsidR="00490010" w:rsidRPr="00A56BD3" w:rsidRDefault="008E71F4" w:rsidP="003C547C">
      <w:pPr>
        <w:pStyle w:val="a8"/>
        <w:ind w:leftChars="0" w:left="0"/>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00490010" w:rsidRPr="00A56BD3">
        <w:rPr>
          <w:rFonts w:asciiTheme="majorHAnsi" w:eastAsia="ＭＳ Ｐゴシック" w:hAnsiTheme="majorHAnsi" w:cstheme="majorHAnsi"/>
        </w:rPr>
        <w:t xml:space="preserve">If the </w:t>
      </w:r>
      <w:r w:rsidR="005D2EF7" w:rsidRPr="00A56BD3">
        <w:rPr>
          <w:rFonts w:asciiTheme="majorHAnsi" w:eastAsia="ＭＳ Ｐゴシック" w:hAnsiTheme="majorHAnsi" w:cstheme="majorHAnsi"/>
        </w:rPr>
        <w:t>ITA</w:t>
      </w:r>
      <w:r w:rsidR="00490010" w:rsidRPr="00A56BD3">
        <w:rPr>
          <w:rFonts w:asciiTheme="majorHAnsi" w:eastAsia="ＭＳ Ｐゴシック" w:hAnsiTheme="majorHAnsi" w:cstheme="majorHAnsi"/>
        </w:rPr>
        <w:t xml:space="preserve"> </w:t>
      </w:r>
      <w:r w:rsidR="005D2EF7" w:rsidRPr="00A56BD3">
        <w:rPr>
          <w:rFonts w:asciiTheme="majorHAnsi" w:eastAsia="ＭＳ Ｐゴシック" w:hAnsiTheme="majorHAnsi" w:cstheme="majorHAnsi"/>
        </w:rPr>
        <w:t>web</w:t>
      </w:r>
      <w:r w:rsidR="00490010" w:rsidRPr="00A56BD3">
        <w:rPr>
          <w:rFonts w:asciiTheme="majorHAnsi" w:eastAsia="ＭＳ Ｐゴシック" w:hAnsiTheme="majorHAnsi" w:cstheme="majorHAnsi"/>
        </w:rPr>
        <w:t xml:space="preserve"> server is on the same server as </w:t>
      </w:r>
      <w:proofErr w:type="spellStart"/>
      <w:r w:rsidR="00786357" w:rsidRPr="00A56BD3">
        <w:rPr>
          <w:rFonts w:asciiTheme="majorHAnsi" w:eastAsia="ＭＳ Ｐゴシック" w:hAnsiTheme="majorHAnsi" w:cstheme="majorHAnsi"/>
        </w:rPr>
        <w:t>BackYard</w:t>
      </w:r>
      <w:proofErr w:type="spellEnd"/>
      <w:r w:rsidR="00490010" w:rsidRPr="00A56BD3">
        <w:rPr>
          <w:rFonts w:asciiTheme="majorHAnsi" w:eastAsia="ＭＳ Ｐゴシック" w:hAnsiTheme="majorHAnsi" w:cstheme="majorHAnsi"/>
        </w:rPr>
        <w:t xml:space="preserve">, the parameter management menu will be added by the previous operation. However, if the web server is on a different server from </w:t>
      </w:r>
      <w:proofErr w:type="spellStart"/>
      <w:r w:rsidR="00786357" w:rsidRPr="00A56BD3">
        <w:rPr>
          <w:rFonts w:asciiTheme="majorHAnsi" w:eastAsia="ＭＳ Ｐゴシック" w:hAnsiTheme="majorHAnsi" w:cstheme="majorHAnsi"/>
        </w:rPr>
        <w:t>BackYard</w:t>
      </w:r>
      <w:proofErr w:type="spellEnd"/>
      <w:r w:rsidR="00490010" w:rsidRPr="00A56BD3">
        <w:rPr>
          <w:rFonts w:asciiTheme="majorHAnsi" w:eastAsia="ＭＳ Ｐゴシック" w:hAnsiTheme="majorHAnsi" w:cstheme="majorHAnsi"/>
        </w:rPr>
        <w:t xml:space="preserve">, the created menu is not displayed because the </w:t>
      </w:r>
      <w:r w:rsidR="000C1804" w:rsidRPr="00A56BD3">
        <w:rPr>
          <w:rFonts w:asciiTheme="majorHAnsi" w:eastAsia="ＭＳ Ｐゴシック" w:hAnsiTheme="majorHAnsi" w:cstheme="majorHAnsi"/>
        </w:rPr>
        <w:t>files are</w:t>
      </w:r>
      <w:r w:rsidR="00490010" w:rsidRPr="00A56BD3">
        <w:rPr>
          <w:rFonts w:asciiTheme="majorHAnsi" w:eastAsia="ＭＳ Ｐゴシック" w:hAnsiTheme="majorHAnsi" w:cstheme="majorHAnsi"/>
        </w:rPr>
        <w:t xml:space="preserve"> not automatically arranged.</w:t>
      </w:r>
      <w:r w:rsidR="000C1804" w:rsidRPr="00A56BD3">
        <w:rPr>
          <w:rFonts w:asciiTheme="majorHAnsi" w:eastAsia="ＭＳ Ｐゴシック" w:hAnsiTheme="majorHAnsi" w:cstheme="majorHAnsi"/>
        </w:rPr>
        <w:t xml:space="preserve"> PHP</w:t>
      </w:r>
      <w:r w:rsidR="00490010" w:rsidRPr="00A56BD3">
        <w:rPr>
          <w:rFonts w:asciiTheme="majorHAnsi" w:eastAsia="ＭＳ Ｐゴシック" w:hAnsiTheme="majorHAnsi" w:cstheme="majorHAnsi"/>
        </w:rPr>
        <w:t xml:space="preserve"> files must be manually placed on the </w:t>
      </w:r>
      <w:r w:rsidR="000C1804" w:rsidRPr="00A56BD3">
        <w:rPr>
          <w:rFonts w:asciiTheme="majorHAnsi" w:eastAsia="ＭＳ Ｐゴシック" w:hAnsiTheme="majorHAnsi" w:cstheme="majorHAnsi"/>
        </w:rPr>
        <w:t>web</w:t>
      </w:r>
      <w:r w:rsidR="00490010" w:rsidRPr="00A56BD3">
        <w:rPr>
          <w:rFonts w:asciiTheme="majorHAnsi" w:eastAsia="ＭＳ Ｐゴシック" w:hAnsiTheme="majorHAnsi" w:cstheme="majorHAnsi"/>
        </w:rPr>
        <w:t xml:space="preserve"> server so that they can be displayed on the </w:t>
      </w:r>
      <w:r w:rsidR="000C1804" w:rsidRPr="00A56BD3">
        <w:rPr>
          <w:rFonts w:asciiTheme="majorHAnsi" w:eastAsia="ＭＳ Ｐゴシック" w:hAnsiTheme="majorHAnsi" w:cstheme="majorHAnsi"/>
        </w:rPr>
        <w:t>web</w:t>
      </w:r>
      <w:r w:rsidR="00490010" w:rsidRPr="00A56BD3">
        <w:rPr>
          <w:rFonts w:asciiTheme="majorHAnsi" w:eastAsia="ＭＳ Ｐゴシック" w:hAnsiTheme="majorHAnsi" w:cstheme="majorHAnsi"/>
        </w:rPr>
        <w:t>.</w:t>
      </w:r>
    </w:p>
    <w:p w:rsidR="008E71F4" w:rsidRPr="00A56BD3" w:rsidRDefault="008E71F4" w:rsidP="003C547C">
      <w:pPr>
        <w:pStyle w:val="a8"/>
        <w:ind w:leftChars="0" w:left="0"/>
        <w:rPr>
          <w:rFonts w:asciiTheme="majorHAnsi" w:eastAsia="ＭＳ Ｐゴシック" w:hAnsiTheme="majorHAnsi" w:cstheme="majorHAnsi"/>
        </w:rPr>
      </w:pPr>
    </w:p>
    <w:p w:rsidR="008E71F4" w:rsidRPr="00A56BD3" w:rsidRDefault="00BB5C31"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Status</w:t>
      </w:r>
      <w:r w:rsidRPr="00A56BD3">
        <w:rPr>
          <w:rFonts w:asciiTheme="majorHAnsi" w:hAnsiTheme="majorHAnsi" w:cstheme="majorHAnsi"/>
        </w:rPr>
        <w:t xml:space="preserve"> </w:t>
      </w:r>
      <w:r w:rsidRPr="00A56BD3">
        <w:rPr>
          <w:rFonts w:asciiTheme="majorHAnsi" w:eastAsia="ＭＳ Ｐゴシック" w:hAnsiTheme="majorHAnsi" w:cstheme="majorHAnsi"/>
        </w:rPr>
        <w:t>of PHP file placement</w:t>
      </w:r>
    </w:p>
    <w:p w:rsidR="008E71F4" w:rsidRPr="00A56BD3" w:rsidRDefault="008E71F4"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proofErr w:type="spellStart"/>
      <w:r w:rsidRPr="00A56BD3">
        <w:rPr>
          <w:rFonts w:asciiTheme="majorHAnsi" w:eastAsia="ＭＳ Ｐゴシック" w:hAnsiTheme="majorHAnsi" w:cstheme="majorHAnsi"/>
        </w:rPr>
        <w:t>ita</w:t>
      </w:r>
      <w:proofErr w:type="spellEnd"/>
      <w:r w:rsidRPr="00A56BD3">
        <w:rPr>
          <w:rFonts w:asciiTheme="majorHAnsi" w:eastAsia="ＭＳ Ｐゴシック" w:hAnsiTheme="majorHAnsi" w:cstheme="majorHAnsi"/>
        </w:rPr>
        <w:t>-root</w:t>
      </w:r>
    </w:p>
    <w:p w:rsidR="008E71F4" w:rsidRPr="00A56BD3" w:rsidRDefault="008E71F4"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proofErr w:type="spellStart"/>
      <w:r w:rsidRPr="00A56BD3">
        <w:rPr>
          <w:rFonts w:asciiTheme="majorHAnsi" w:eastAsia="ＭＳ Ｐゴシック" w:hAnsiTheme="majorHAnsi" w:cstheme="majorHAnsi"/>
        </w:rPr>
        <w:t>webconfs</w:t>
      </w:r>
      <w:proofErr w:type="spellEnd"/>
    </w:p>
    <w:p w:rsidR="008E71F4" w:rsidRPr="00A56BD3" w:rsidRDefault="008E71F4" w:rsidP="003C547C">
      <w:pPr>
        <w:pStyle w:val="a8"/>
        <w:ind w:leftChars="0" w:left="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00DF52C8" w:rsidRPr="00A56BD3">
        <w:rPr>
          <w:rFonts w:asciiTheme="majorHAnsi" w:eastAsia="ＭＳ Ｐゴシック" w:hAnsiTheme="majorHAnsi" w:cstheme="majorHAnsi"/>
        </w:rPr>
        <w:t>sheets</w:t>
      </w:r>
    </w:p>
    <w:p w:rsidR="00D63507" w:rsidRPr="00A56BD3" w:rsidRDefault="00D63507"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w:t>
      </w:r>
    </w:p>
    <w:p w:rsidR="004B357A" w:rsidRPr="00A56BD3" w:rsidRDefault="008E71F4"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  </w:t>
      </w:r>
      <w:r w:rsidR="00D63507" w:rsidRPr="00A56BD3">
        <w:rPr>
          <w:rFonts w:asciiTheme="majorHAnsi" w:eastAsia="ＭＳ Ｐゴシック" w:hAnsiTheme="majorHAnsi" w:cstheme="majorHAnsi"/>
        </w:rPr>
        <w:t>├</w:t>
      </w:r>
      <w:proofErr w:type="spellStart"/>
      <w:r w:rsidR="00D63507" w:rsidRPr="00A56BD3">
        <w:rPr>
          <w:rFonts w:asciiTheme="majorHAnsi" w:eastAsia="ＭＳ Ｐゴシック" w:hAnsiTheme="majorHAnsi" w:cstheme="majorHAnsi"/>
        </w:rPr>
        <w:t>XXXXXXXXXX</w:t>
      </w:r>
      <w:r w:rsidRPr="00A56BD3">
        <w:rPr>
          <w:rFonts w:asciiTheme="majorHAnsi" w:eastAsia="ＭＳ Ｐゴシック" w:hAnsiTheme="majorHAnsi" w:cstheme="majorHAnsi"/>
        </w:rPr>
        <w:t>_loadTable.php</w:t>
      </w:r>
      <w:proofErr w:type="spellEnd"/>
      <w:r w:rsidRPr="00A56BD3">
        <w:rPr>
          <w:rFonts w:asciiTheme="majorHAnsi" w:eastAsia="ＭＳ Ｐゴシック" w:hAnsiTheme="majorHAnsi" w:cstheme="majorHAnsi"/>
        </w:rPr>
        <w:t>（</w:t>
      </w:r>
      <w:r w:rsidR="00D63507" w:rsidRPr="00A56BD3">
        <w:rPr>
          <w:rFonts w:asciiTheme="majorHAnsi" w:eastAsia="ＭＳ Ｐゴシック" w:hAnsiTheme="majorHAnsi" w:cstheme="majorHAnsi"/>
        </w:rPr>
        <w:t>XXXXXXXXXX:</w:t>
      </w:r>
      <w:r w:rsidR="009D4F7E" w:rsidRPr="00A56BD3">
        <w:rPr>
          <w:rFonts w:asciiTheme="majorHAnsi" w:eastAsia="ＭＳ Ｐゴシック" w:hAnsiTheme="majorHAnsi" w:cstheme="majorHAnsi"/>
        </w:rPr>
        <w:t xml:space="preserve"> Menu </w:t>
      </w:r>
      <w:r w:rsidR="00D63507" w:rsidRPr="00A56BD3">
        <w:rPr>
          <w:rFonts w:asciiTheme="majorHAnsi" w:eastAsia="ＭＳ Ｐゴシック" w:hAnsiTheme="majorHAnsi" w:cstheme="majorHAnsi"/>
        </w:rPr>
        <w:t>ID</w:t>
      </w:r>
      <w:r w:rsidR="00867E73" w:rsidRPr="00A56BD3">
        <w:rPr>
          <w:rFonts w:asciiTheme="majorHAnsi" w:eastAsia="ＭＳ Ｐゴシック" w:hAnsiTheme="majorHAnsi" w:cstheme="majorHAnsi"/>
        </w:rPr>
        <w:t>）</w:t>
      </w:r>
    </w:p>
    <w:p w:rsidR="008E71F4" w:rsidRPr="00A56BD3" w:rsidRDefault="004B357A"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w:t>
      </w:r>
    </w:p>
    <w:p w:rsidR="00867E73" w:rsidRPr="00A56BD3" w:rsidRDefault="00867E73" w:rsidP="003C547C">
      <w:pPr>
        <w:pStyle w:val="a8"/>
        <w:ind w:leftChars="0" w:left="3780" w:hangingChars="1800" w:hanging="3780"/>
        <w:rPr>
          <w:rFonts w:asciiTheme="majorHAnsi" w:eastAsia="ＭＳ Ｐゴシック" w:hAnsiTheme="majorHAnsi" w:cstheme="majorHAnsi"/>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rPr>
        <w:t xml:space="preserve">│  </w:t>
      </w:r>
    </w:p>
    <w:p w:rsidR="008E71F4" w:rsidRPr="00A56BD3" w:rsidRDefault="008E71F4" w:rsidP="008E71F4">
      <w:pPr>
        <w:widowControl/>
        <w:jc w:val="left"/>
        <w:rPr>
          <w:rFonts w:asciiTheme="majorHAnsi" w:eastAsia="ＭＳ Ｐゴシック" w:hAnsiTheme="majorHAnsi" w:cstheme="majorHAnsi"/>
          <w:szCs w:val="21"/>
        </w:rPr>
      </w:pPr>
    </w:p>
    <w:p w:rsidR="008E71F4" w:rsidRPr="00A56BD3" w:rsidRDefault="00344AEE" w:rsidP="008E71F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szCs w:val="21"/>
        </w:rPr>
        <w:t>Method to place PHP file</w:t>
      </w:r>
    </w:p>
    <w:p w:rsidR="008E71F4" w:rsidRPr="00A56BD3" w:rsidRDefault="00943B1F" w:rsidP="00943B1F">
      <w:pPr>
        <w:pStyle w:val="a8"/>
        <w:widowControl/>
        <w:numPr>
          <w:ilvl w:val="0"/>
          <w:numId w:val="9"/>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Download the zip file from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Menu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or </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Master creation list</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w:t>
      </w:r>
    </w:p>
    <w:p w:rsidR="00044CE8" w:rsidRPr="00A56BD3" w:rsidRDefault="00044CE8" w:rsidP="00867E7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1489710</wp:posOffset>
                </wp:positionH>
                <wp:positionV relativeFrom="paragraph">
                  <wp:posOffset>268820</wp:posOffset>
                </wp:positionV>
                <wp:extent cx="784800" cy="177421"/>
                <wp:effectExtent l="0" t="0" r="15875" b="13335"/>
                <wp:wrapNone/>
                <wp:docPr id="31" name="角丸四角形 31"/>
                <wp:cNvGraphicFramePr/>
                <a:graphic xmlns:a="http://schemas.openxmlformats.org/drawingml/2006/main">
                  <a:graphicData uri="http://schemas.microsoft.com/office/word/2010/wordprocessingShape">
                    <wps:wsp>
                      <wps:cNvSpPr/>
                      <wps:spPr>
                        <a:xfrm>
                          <a:off x="0" y="0"/>
                          <a:ext cx="784800"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58A32" id="角丸四角形 31" o:spid="_x0000_s1026" style="position:absolute;left:0;text-align:left;margin-left:117.3pt;margin-top:21.15pt;width:61.8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" filled="f" strokecolor="red" strokeweight="1pt">
                <v:stroke joinstyle="miter"/>
              </v:roundrect>
            </w:pict>
          </mc:Fallback>
        </mc:AlternateContent>
      </w:r>
      <w:r w:rsidR="007E42BE" w:rsidRPr="00A56BD3">
        <w:rPr>
          <w:rFonts w:asciiTheme="majorHAnsi" w:eastAsia="ＭＳ Ｐゴシック" w:hAnsiTheme="majorHAnsi" w:cstheme="majorHAnsi"/>
          <w:noProof/>
        </w:rPr>
        <w:drawing>
          <wp:inline distT="0" distB="0" distL="0" distR="0" wp14:anchorId="2526C82A" wp14:editId="0FFC7B99">
            <wp:extent cx="6119495" cy="385358"/>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385358"/>
                    </a:xfrm>
                    <a:prstGeom prst="rect">
                      <a:avLst/>
                    </a:prstGeom>
                  </pic:spPr>
                </pic:pic>
              </a:graphicData>
            </a:graphic>
          </wp:inline>
        </w:drawing>
      </w:r>
    </w:p>
    <w:p w:rsidR="00437CFD" w:rsidRPr="00A56BD3" w:rsidRDefault="00437CFD" w:rsidP="00044CE8">
      <w:pPr>
        <w:widowControl/>
        <w:jc w:val="left"/>
        <w:rPr>
          <w:rFonts w:asciiTheme="majorHAnsi" w:eastAsia="ＭＳ Ｐゴシック" w:hAnsiTheme="majorHAnsi" w:cstheme="majorHAnsi"/>
        </w:rPr>
      </w:pPr>
    </w:p>
    <w:p w:rsidR="00437CFD" w:rsidRPr="00A56BD3" w:rsidRDefault="00437CFD" w:rsidP="00044CE8">
      <w:pPr>
        <w:widowControl/>
        <w:jc w:val="left"/>
        <w:rPr>
          <w:rFonts w:asciiTheme="majorHAnsi" w:eastAsia="ＭＳ Ｐゴシック" w:hAnsiTheme="majorHAnsi" w:cstheme="majorHAnsi"/>
        </w:rPr>
      </w:pPr>
    </w:p>
    <w:p w:rsidR="006F33B8" w:rsidRPr="00A56BD3" w:rsidRDefault="006F33B8" w:rsidP="006F33B8">
      <w:pPr>
        <w:pStyle w:val="a8"/>
        <w:widowControl/>
        <w:numPr>
          <w:ilvl w:val="0"/>
          <w:numId w:val="9"/>
        </w:numPr>
        <w:ind w:leftChars="0"/>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After unzipping the Zip file, place the </w:t>
      </w:r>
      <w:r w:rsidRPr="00A56BD3">
        <w:rPr>
          <w:rFonts w:asciiTheme="majorHAnsi" w:eastAsia="ＭＳ Ｐゴシック" w:hAnsiTheme="majorHAnsi" w:cstheme="majorHAnsi"/>
        </w:rPr>
        <w:t>「</w:t>
      </w:r>
      <w:proofErr w:type="spellStart"/>
      <w:r w:rsidRPr="00A56BD3">
        <w:rPr>
          <w:rFonts w:asciiTheme="majorHAnsi" w:eastAsia="ＭＳ Ｐゴシック" w:hAnsiTheme="majorHAnsi" w:cstheme="majorHAnsi"/>
        </w:rPr>
        <w:t>XXXXXXXXXX_loadTable.php</w:t>
      </w:r>
      <w:proofErr w:type="spellEnd"/>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file in the /</w:t>
      </w:r>
      <w:proofErr w:type="spellStart"/>
      <w:r w:rsidRPr="00A56BD3">
        <w:rPr>
          <w:rFonts w:asciiTheme="majorHAnsi" w:eastAsia="ＭＳ Ｐゴシック" w:hAnsiTheme="majorHAnsi" w:cstheme="majorHAnsi"/>
        </w:rPr>
        <w:t>ita</w:t>
      </w:r>
      <w:proofErr w:type="spellEnd"/>
      <w:r w:rsidRPr="00A56BD3">
        <w:rPr>
          <w:rFonts w:asciiTheme="majorHAnsi" w:eastAsia="ＭＳ Ｐゴシック" w:hAnsiTheme="majorHAnsi" w:cstheme="majorHAnsi"/>
        </w:rPr>
        <w:t>-root/</w:t>
      </w:r>
      <w:proofErr w:type="spellStart"/>
      <w:r w:rsidRPr="00A56BD3">
        <w:rPr>
          <w:rFonts w:asciiTheme="majorHAnsi" w:eastAsia="ＭＳ Ｐゴシック" w:hAnsiTheme="majorHAnsi" w:cstheme="majorHAnsi"/>
        </w:rPr>
        <w:t>webconfs</w:t>
      </w:r>
      <w:proofErr w:type="spellEnd"/>
      <w:r w:rsidRPr="00A56BD3">
        <w:rPr>
          <w:rFonts w:asciiTheme="majorHAnsi" w:eastAsia="ＭＳ Ｐゴシック" w:hAnsiTheme="majorHAnsi" w:cstheme="majorHAnsi"/>
        </w:rPr>
        <w:t xml:space="preserve">/users/ on the web server with root user permission using </w:t>
      </w:r>
      <w:proofErr w:type="spellStart"/>
      <w:r w:rsidRPr="00A56BD3">
        <w:rPr>
          <w:rFonts w:asciiTheme="majorHAnsi" w:eastAsia="ＭＳ Ｐゴシック" w:hAnsiTheme="majorHAnsi" w:cstheme="majorHAnsi"/>
        </w:rPr>
        <w:t>WinSCP</w:t>
      </w:r>
      <w:proofErr w:type="spellEnd"/>
      <w:r w:rsidRPr="00A56BD3">
        <w:rPr>
          <w:rFonts w:asciiTheme="majorHAnsi" w:eastAsia="ＭＳ Ｐゴシック" w:hAnsiTheme="majorHAnsi" w:cstheme="majorHAnsi"/>
        </w:rPr>
        <w:t xml:space="preserve">, etc.  </w:t>
      </w:r>
    </w:p>
    <w:p w:rsidR="006F33B8" w:rsidRPr="00A56BD3" w:rsidRDefault="006F33B8" w:rsidP="006F33B8">
      <w:pPr>
        <w:pStyle w:val="a8"/>
        <w:widowControl/>
        <w:ind w:leftChars="0" w:left="360"/>
        <w:jc w:val="left"/>
        <w:rPr>
          <w:rFonts w:asciiTheme="majorHAnsi" w:eastAsia="ＭＳ Ｐゴシック" w:hAnsiTheme="majorHAnsi" w:cstheme="majorHAnsi"/>
        </w:rPr>
      </w:pP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 xml:space="preserve"> XXXXXXXXXX</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Menu ID (From left 0 is filled with 10 digits) .→10  digits with0 filled on the left                                                           </w:t>
      </w:r>
      <w:r w:rsidRPr="00A56BD3">
        <w:rPr>
          <w:rFonts w:ascii="ＭＳ ゴシック" w:eastAsia="ＭＳ ゴシック" w:hAnsi="ＭＳ ゴシック" w:cs="ＭＳ ゴシック" w:hint="eastAsia"/>
        </w:rPr>
        <w:t>※</w:t>
      </w:r>
      <w:r w:rsidRPr="00A56BD3">
        <w:rPr>
          <w:rFonts w:asciiTheme="majorHAnsi" w:eastAsia="ＭＳ Ｐゴシック" w:hAnsiTheme="majorHAnsi" w:cstheme="majorHAnsi"/>
        </w:rPr>
        <w:t xml:space="preserve"> If there are multiple </w:t>
      </w:r>
      <w:r w:rsidRPr="00A56BD3">
        <w:rPr>
          <w:rFonts w:asciiTheme="majorHAnsi" w:eastAsia="ＭＳ Ｐゴシック" w:hAnsiTheme="majorHAnsi" w:cstheme="majorHAnsi"/>
        </w:rPr>
        <w:t>「</w:t>
      </w:r>
      <w:proofErr w:type="spellStart"/>
      <w:r w:rsidRPr="00A56BD3">
        <w:rPr>
          <w:rFonts w:asciiTheme="majorHAnsi" w:eastAsia="ＭＳ Ｐゴシック" w:hAnsiTheme="majorHAnsi" w:cstheme="majorHAnsi"/>
        </w:rPr>
        <w:t>XXXXXXXXXX_loadTable.php</w:t>
      </w:r>
      <w:proofErr w:type="spellEnd"/>
      <w:r w:rsidRPr="00A56BD3">
        <w:rPr>
          <w:rFonts w:asciiTheme="majorHAnsi" w:eastAsia="ＭＳ Ｐゴシック" w:hAnsiTheme="majorHAnsi" w:cstheme="majorHAnsi"/>
        </w:rPr>
        <w:t>」</w:t>
      </w:r>
      <w:r w:rsidRPr="00A56BD3">
        <w:rPr>
          <w:rFonts w:asciiTheme="majorHAnsi" w:eastAsia="ＭＳ Ｐゴシック" w:hAnsiTheme="majorHAnsi" w:cstheme="majorHAnsi"/>
        </w:rPr>
        <w:t xml:space="preserve"> files, place them all.</w:t>
      </w:r>
    </w:p>
    <w:p w:rsidR="008E71F4" w:rsidRPr="00A56BD3" w:rsidRDefault="008E71F4" w:rsidP="008E71F4">
      <w:pPr>
        <w:widowControl/>
        <w:jc w:val="left"/>
        <w:rPr>
          <w:rFonts w:asciiTheme="majorHAnsi" w:eastAsia="ＭＳ Ｐゴシック" w:hAnsiTheme="majorHAnsi" w:cstheme="majorHAnsi"/>
          <w:szCs w:val="21"/>
        </w:rPr>
      </w:pPr>
      <w:r w:rsidRPr="00A56BD3">
        <w:rPr>
          <w:rFonts w:asciiTheme="majorHAnsi" w:eastAsia="ＭＳ Ｐゴシック" w:hAnsiTheme="majorHAnsi" w:cstheme="majorHAnsi"/>
        </w:rPr>
        <w:br w:type="page"/>
      </w:r>
    </w:p>
    <w:p w:rsidR="008E71F4" w:rsidRPr="00A56BD3" w:rsidRDefault="00117B98" w:rsidP="005934B1">
      <w:pPr>
        <w:pStyle w:val="20"/>
      </w:pPr>
      <w:bookmarkStart w:id="97" w:name="_Toc502133183"/>
      <w:bookmarkStart w:id="98" w:name="_Ref502133526"/>
      <w:bookmarkStart w:id="99" w:name="_Ref504133136"/>
      <w:bookmarkStart w:id="100" w:name="_Ref520719472"/>
      <w:bookmarkStart w:id="101" w:name="_Toc530581921"/>
      <w:bookmarkStart w:id="102" w:name="_Ref14443897"/>
      <w:r w:rsidRPr="00A56BD3">
        <w:lastRenderedPageBreak/>
        <w:t xml:space="preserve"> </w:t>
      </w:r>
      <w:bookmarkStart w:id="103" w:name="_Ref32847442"/>
      <w:bookmarkStart w:id="104" w:name="_Ref33193408"/>
      <w:bookmarkStart w:id="105" w:name="_Toc106636270"/>
      <w:bookmarkEnd w:id="97"/>
      <w:bookmarkEnd w:id="98"/>
      <w:bookmarkEnd w:id="99"/>
      <w:bookmarkEnd w:id="100"/>
      <w:bookmarkEnd w:id="101"/>
      <w:bookmarkEnd w:id="102"/>
      <w:r w:rsidR="005B7E48" w:rsidRPr="00A56BD3">
        <w:t>Menu / Table link list</w:t>
      </w:r>
      <w:bookmarkEnd w:id="103"/>
      <w:bookmarkEnd w:id="104"/>
      <w:bookmarkEnd w:id="105"/>
    </w:p>
    <w:p w:rsidR="005E3C87" w:rsidRPr="00A56BD3" w:rsidRDefault="005E3C87" w:rsidP="00614709">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A menu that displays the link between the created menu and the DB table</w:t>
      </w:r>
    </w:p>
    <w:p w:rsidR="00CE4849" w:rsidRPr="00A56BD3" w:rsidRDefault="00CE4849" w:rsidP="008E71F4">
      <w:pPr>
        <w:widowControl/>
        <w:jc w:val="left"/>
        <w:rPr>
          <w:rFonts w:asciiTheme="majorHAnsi" w:eastAsia="ＭＳ Ｐゴシック" w:hAnsiTheme="majorHAnsi" w:cstheme="majorHAnsi"/>
        </w:rPr>
      </w:pPr>
    </w:p>
    <w:p w:rsidR="00E134A4" w:rsidRPr="00A56BD3" w:rsidRDefault="00E134A4" w:rsidP="008E71F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The menu is set hidden during installation. The menu is used by </w:t>
      </w:r>
      <w:proofErr w:type="spellStart"/>
      <w:r w:rsidRPr="00A56BD3">
        <w:rPr>
          <w:rFonts w:asciiTheme="majorHAnsi" w:eastAsia="ＭＳ Ｐゴシック" w:hAnsiTheme="majorHAnsi" w:cstheme="majorHAnsi"/>
        </w:rPr>
        <w:t>BackYard</w:t>
      </w:r>
      <w:proofErr w:type="spellEnd"/>
      <w:r w:rsidRPr="00A56BD3">
        <w:rPr>
          <w:rFonts w:asciiTheme="majorHAnsi" w:eastAsia="ＭＳ Ｐゴシック" w:hAnsiTheme="majorHAnsi" w:cstheme="majorHAnsi"/>
        </w:rPr>
        <w:t xml:space="preserve"> so no user operation can be performed. Even if you change the link directly after creating the menu, this menu will not change.</w:t>
      </w:r>
    </w:p>
    <w:p w:rsidR="00E134A4" w:rsidRPr="00A56BD3" w:rsidRDefault="00E134A4" w:rsidP="008E71F4">
      <w:pPr>
        <w:widowControl/>
        <w:jc w:val="left"/>
        <w:rPr>
          <w:rFonts w:asciiTheme="majorHAnsi" w:eastAsia="ＭＳ Ｐゴシック" w:hAnsiTheme="majorHAnsi" w:cstheme="majorHAnsi"/>
        </w:rPr>
      </w:pPr>
    </w:p>
    <w:p w:rsidR="00C558C3" w:rsidRPr="00A56BD3" w:rsidRDefault="0032149C" w:rsidP="008E71F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-9730</wp:posOffset>
                </wp:positionH>
                <wp:positionV relativeFrom="paragraph">
                  <wp:posOffset>1710635</wp:posOffset>
                </wp:positionV>
                <wp:extent cx="654050" cy="165100"/>
                <wp:effectExtent l="0" t="0" r="12700" b="25400"/>
                <wp:wrapNone/>
                <wp:docPr id="412" name="正方形/長方形 412"/>
                <wp:cNvGraphicFramePr/>
                <a:graphic xmlns:a="http://schemas.openxmlformats.org/drawingml/2006/main">
                  <a:graphicData uri="http://schemas.microsoft.com/office/word/2010/wordprocessingShape">
                    <wps:wsp>
                      <wps:cNvSpPr/>
                      <wps:spPr>
                        <a:xfrm>
                          <a:off x="0" y="0"/>
                          <a:ext cx="654050"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35F6D" id="正方形/長方形 412" o:spid="_x0000_s1026" style="position:absolute;left:0;text-align:left;margin-left:-.75pt;margin-top:134.7pt;width:51.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" filled="f" strokecolor="red" strokeweight="1.25pt">
                <w10:wrap anchorx="margin"/>
              </v:rect>
            </w:pict>
          </mc:Fallback>
        </mc:AlternateContent>
      </w:r>
      <w:r w:rsidRPr="00A56BD3">
        <w:rPr>
          <w:rFonts w:asciiTheme="majorHAnsi" w:eastAsia="ＭＳ Ｐゴシック" w:hAnsiTheme="majorHAnsi" w:cstheme="majorHAnsi"/>
          <w:noProof/>
        </w:rPr>
        <w:drawing>
          <wp:inline distT="0" distB="0" distL="0" distR="0" wp14:anchorId="3571D8BC" wp14:editId="62BD8E0F">
            <wp:extent cx="6054809" cy="3601085"/>
            <wp:effectExtent l="0" t="0" r="3175"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54809" cy="3601085"/>
                    </a:xfrm>
                    <a:prstGeom prst="rect">
                      <a:avLst/>
                    </a:prstGeom>
                  </pic:spPr>
                </pic:pic>
              </a:graphicData>
            </a:graphic>
          </wp:inline>
        </w:drawing>
      </w:r>
    </w:p>
    <w:p w:rsidR="008E71F4" w:rsidRPr="00A56BD3" w:rsidRDefault="000757BC" w:rsidP="008E71F4">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Figure 8.2-1</w:t>
      </w:r>
    </w:p>
    <w:p w:rsidR="000757BC" w:rsidRPr="00A56BD3" w:rsidRDefault="000757BC" w:rsidP="008E71F4">
      <w:pPr>
        <w:widowControl/>
        <w:jc w:val="left"/>
        <w:rPr>
          <w:rFonts w:asciiTheme="majorHAnsi" w:eastAsia="ＭＳ Ｐゴシック" w:hAnsiTheme="majorHAnsi" w:cstheme="majorHAnsi"/>
        </w:rPr>
      </w:pPr>
    </w:p>
    <w:p w:rsidR="000757BC" w:rsidRPr="00A56BD3" w:rsidRDefault="000757BC" w:rsidP="008E71F4">
      <w:pPr>
        <w:widowControl/>
        <w:jc w:val="left"/>
        <w:rPr>
          <w:rFonts w:asciiTheme="majorHAnsi" w:eastAsia="ＭＳ Ｐゴシック" w:hAnsiTheme="majorHAnsi" w:cstheme="majorHAnsi"/>
          <w:b/>
        </w:rPr>
      </w:pPr>
      <w:r w:rsidRPr="00A56BD3">
        <w:rPr>
          <w:rFonts w:asciiTheme="majorHAnsi" w:eastAsia="ＭＳ Ｐゴシック" w:hAnsiTheme="majorHAnsi" w:cstheme="majorHAnsi"/>
        </w:rPr>
        <w:t xml:space="preserve">                 </w:t>
      </w:r>
      <w:r w:rsidRPr="00A56BD3">
        <w:rPr>
          <w:rFonts w:asciiTheme="majorHAnsi" w:eastAsia="ＭＳ Ｐゴシック" w:hAnsiTheme="majorHAnsi" w:cstheme="majorHAnsi"/>
          <w:b/>
        </w:rPr>
        <w:t>Table 8.2-1</w:t>
      </w:r>
    </w:p>
    <w:tbl>
      <w:tblPr>
        <w:tblStyle w:val="16"/>
        <w:tblW w:w="9863" w:type="dxa"/>
        <w:tblLook w:val="04A0" w:firstRow="1" w:lastRow="0" w:firstColumn="1" w:lastColumn="0" w:noHBand="0" w:noVBand="1"/>
      </w:tblPr>
      <w:tblGrid>
        <w:gridCol w:w="2925"/>
        <w:gridCol w:w="6938"/>
      </w:tblGrid>
      <w:tr w:rsidR="008E71F4" w:rsidRPr="00A56BD3" w:rsidTr="007777DA">
        <w:tc>
          <w:tcPr>
            <w:tcW w:w="2925" w:type="dxa"/>
            <w:shd w:val="clear" w:color="auto" w:fill="002B62"/>
          </w:tcPr>
          <w:p w:rsidR="008E71F4" w:rsidRPr="00A56BD3" w:rsidRDefault="00F53123" w:rsidP="00FE2B1F">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6938" w:type="dxa"/>
            <w:shd w:val="clear" w:color="auto" w:fill="002B62"/>
          </w:tcPr>
          <w:p w:rsidR="008E71F4" w:rsidRPr="00A56BD3" w:rsidRDefault="000B68E6" w:rsidP="00FE2B1F">
            <w:pPr>
              <w:widowControl/>
              <w:jc w:val="center"/>
              <w:rPr>
                <w:rFonts w:asciiTheme="majorHAnsi" w:eastAsia="ＭＳ Ｐゴシック" w:hAnsiTheme="majorHAnsi" w:cstheme="majorHAnsi"/>
                <w:b/>
                <w:sz w:val="20"/>
                <w:szCs w:val="20"/>
              </w:rPr>
            </w:pPr>
            <w:proofErr w:type="spellStart"/>
            <w:r w:rsidRPr="00A56BD3">
              <w:rPr>
                <w:rFonts w:asciiTheme="majorHAnsi" w:eastAsia="ＭＳ Ｐゴシック" w:hAnsiTheme="majorHAnsi" w:cstheme="majorHAnsi"/>
                <w:b/>
                <w:sz w:val="20"/>
                <w:szCs w:val="20"/>
              </w:rPr>
              <w:t>Decription</w:t>
            </w:r>
            <w:proofErr w:type="spellEnd"/>
          </w:p>
        </w:tc>
      </w:tr>
      <w:tr w:rsidR="008E71F4" w:rsidRPr="00A56BD3" w:rsidTr="007777DA">
        <w:tc>
          <w:tcPr>
            <w:tcW w:w="2925" w:type="dxa"/>
            <w:shd w:val="clear" w:color="auto" w:fill="E5EAEF"/>
          </w:tcPr>
          <w:p w:rsidR="008E71F4" w:rsidRPr="00A56BD3" w:rsidRDefault="002921E2"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Menu name</w:t>
            </w:r>
          </w:p>
        </w:tc>
        <w:tc>
          <w:tcPr>
            <w:tcW w:w="6938" w:type="dxa"/>
          </w:tcPr>
          <w:p w:rsidR="008E71F4" w:rsidRPr="00A56BD3" w:rsidRDefault="007668AD"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 associated with DB.</w:t>
            </w:r>
          </w:p>
        </w:tc>
      </w:tr>
      <w:tr w:rsidR="008E71F4" w:rsidRPr="00A56BD3" w:rsidTr="007777DA">
        <w:tc>
          <w:tcPr>
            <w:tcW w:w="2925" w:type="dxa"/>
            <w:shd w:val="clear" w:color="auto" w:fill="E5EAEF"/>
          </w:tcPr>
          <w:p w:rsidR="008E71F4" w:rsidRPr="00A56BD3" w:rsidRDefault="002921E2"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w:t>
            </w:r>
          </w:p>
        </w:tc>
        <w:tc>
          <w:tcPr>
            <w:tcW w:w="6938" w:type="dxa"/>
          </w:tcPr>
          <w:p w:rsidR="008E71F4" w:rsidRPr="00A56BD3" w:rsidRDefault="00F24400"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created table.</w:t>
            </w:r>
          </w:p>
        </w:tc>
      </w:tr>
      <w:tr w:rsidR="008E71F4" w:rsidRPr="00A56BD3" w:rsidTr="007777DA">
        <w:tc>
          <w:tcPr>
            <w:tcW w:w="2925" w:type="dxa"/>
            <w:shd w:val="clear" w:color="auto" w:fill="E5EAEF"/>
          </w:tcPr>
          <w:p w:rsidR="008E71F4" w:rsidRPr="00A56BD3" w:rsidRDefault="002921E2"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w:t>
            </w:r>
          </w:p>
        </w:tc>
        <w:tc>
          <w:tcPr>
            <w:tcW w:w="6938" w:type="dxa"/>
          </w:tcPr>
          <w:p w:rsidR="008E71F4" w:rsidRPr="00A56BD3" w:rsidRDefault="003F3D2F"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 of the created table.</w:t>
            </w:r>
          </w:p>
        </w:tc>
      </w:tr>
      <w:tr w:rsidR="008E71F4" w:rsidRPr="00A56BD3" w:rsidTr="007777DA">
        <w:tc>
          <w:tcPr>
            <w:tcW w:w="2925" w:type="dxa"/>
            <w:shd w:val="clear" w:color="auto" w:fill="E5EAEF"/>
          </w:tcPr>
          <w:p w:rsidR="008E71F4" w:rsidRPr="00A56BD3" w:rsidRDefault="00702655"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name(history)</w:t>
            </w:r>
          </w:p>
        </w:tc>
        <w:tc>
          <w:tcPr>
            <w:tcW w:w="6938" w:type="dxa"/>
          </w:tcPr>
          <w:p w:rsidR="008E71F4" w:rsidRPr="00A56BD3" w:rsidRDefault="00444A59" w:rsidP="00926F87">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name of the created history table.</w:t>
            </w:r>
          </w:p>
        </w:tc>
      </w:tr>
      <w:tr w:rsidR="00BD5CA6" w:rsidRPr="00A56BD3" w:rsidTr="007777DA">
        <w:tc>
          <w:tcPr>
            <w:tcW w:w="2925" w:type="dxa"/>
            <w:shd w:val="clear" w:color="auto" w:fill="E5EAEF"/>
          </w:tcPr>
          <w:p w:rsidR="00BD5CA6" w:rsidRPr="00A56BD3" w:rsidRDefault="00BD5CA6" w:rsidP="00BD5CA6">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6938" w:type="dxa"/>
          </w:tcPr>
          <w:p w:rsidR="00BD5CA6" w:rsidRPr="00A56BD3" w:rsidRDefault="00BD5CA6" w:rsidP="00BD5CA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8E71F4" w:rsidRPr="00A56BD3" w:rsidRDefault="008E71F4" w:rsidP="008E71F4">
      <w:pPr>
        <w:widowControl/>
        <w:jc w:val="left"/>
        <w:rPr>
          <w:rFonts w:asciiTheme="majorHAnsi" w:eastAsia="ＭＳ Ｐゴシック" w:hAnsiTheme="majorHAnsi" w:cstheme="majorHAnsi"/>
        </w:rPr>
      </w:pPr>
    </w:p>
    <w:p w:rsidR="009369A1" w:rsidRPr="00A56BD3" w:rsidRDefault="009369A1" w:rsidP="008E71F4">
      <w:pPr>
        <w:widowControl/>
        <w:jc w:val="left"/>
        <w:rPr>
          <w:rFonts w:asciiTheme="majorHAnsi" w:eastAsia="ＭＳ Ｐゴシック" w:hAnsiTheme="majorHAnsi" w:cstheme="majorHAnsi"/>
          <w:szCs w:val="21"/>
        </w:rPr>
      </w:pPr>
    </w:p>
    <w:p w:rsidR="00710432" w:rsidRPr="00A56BD3" w:rsidRDefault="00710432">
      <w:pPr>
        <w:widowControl/>
        <w:jc w:val="left"/>
        <w:rPr>
          <w:rFonts w:asciiTheme="majorHAnsi" w:eastAsia="メイリオ" w:hAnsiTheme="majorHAnsi" w:cstheme="majorHAnsi"/>
          <w:b/>
          <w:color w:val="FFFFFF" w:themeColor="background1"/>
          <w:sz w:val="24"/>
          <w:szCs w:val="21"/>
        </w:rPr>
      </w:pPr>
      <w:bookmarkStart w:id="106" w:name="_Ref513391"/>
      <w:bookmarkStart w:id="107" w:name="_Toc530581923"/>
      <w:bookmarkStart w:id="108" w:name="_Ref439230"/>
      <w:bookmarkStart w:id="109" w:name="_Ref440404"/>
      <w:r w:rsidRPr="00A56BD3">
        <w:rPr>
          <w:rFonts w:asciiTheme="majorHAnsi" w:hAnsiTheme="majorHAnsi" w:cstheme="majorHAnsi"/>
        </w:rPr>
        <w:br w:type="page"/>
      </w:r>
    </w:p>
    <w:p w:rsidR="00F96EBC" w:rsidRPr="00A56BD3" w:rsidRDefault="00117B98" w:rsidP="005934B1">
      <w:pPr>
        <w:pStyle w:val="20"/>
      </w:pPr>
      <w:bookmarkStart w:id="110" w:name="_Ref14443904"/>
      <w:r w:rsidRPr="00A56BD3">
        <w:lastRenderedPageBreak/>
        <w:t xml:space="preserve"> </w:t>
      </w:r>
      <w:bookmarkEnd w:id="106"/>
      <w:bookmarkEnd w:id="110"/>
      <w:r w:rsidR="00B20F5E" w:rsidRPr="00A56BD3">
        <w:t xml:space="preserve"> </w:t>
      </w:r>
      <w:bookmarkStart w:id="111" w:name="_Toc106636271"/>
      <w:r w:rsidR="009E0A74" w:rsidRPr="00A56BD3">
        <w:t>Link with other menus</w:t>
      </w:r>
      <w:bookmarkEnd w:id="111"/>
    </w:p>
    <w:p w:rsidR="00BF3F2F" w:rsidRPr="00A56BD3" w:rsidRDefault="00BF3F2F" w:rsidP="002404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Displays the link between the created menu item name and the DB column name.</w:t>
      </w:r>
    </w:p>
    <w:p w:rsidR="00CE4849" w:rsidRPr="00A56BD3" w:rsidRDefault="00CE4849" w:rsidP="00240426">
      <w:pPr>
        <w:widowControl/>
        <w:jc w:val="left"/>
        <w:rPr>
          <w:rFonts w:asciiTheme="majorHAnsi" w:eastAsia="ＭＳ Ｐゴシック" w:hAnsiTheme="majorHAnsi" w:cstheme="majorHAnsi"/>
        </w:rPr>
      </w:pPr>
    </w:p>
    <w:p w:rsidR="00493BB0" w:rsidRPr="00A56BD3" w:rsidRDefault="00493BB0" w:rsidP="002404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The menu is set hidden during installation. The menu is used by </w:t>
      </w:r>
      <w:proofErr w:type="spellStart"/>
      <w:r w:rsidRPr="00A56BD3">
        <w:rPr>
          <w:rFonts w:asciiTheme="majorHAnsi" w:eastAsia="ＭＳ Ｐゴシック" w:hAnsiTheme="majorHAnsi" w:cstheme="majorHAnsi"/>
        </w:rPr>
        <w:t>BackYard</w:t>
      </w:r>
      <w:proofErr w:type="spellEnd"/>
      <w:r w:rsidRPr="00A56BD3">
        <w:rPr>
          <w:rFonts w:asciiTheme="majorHAnsi" w:eastAsia="ＭＳ Ｐゴシック" w:hAnsiTheme="majorHAnsi" w:cstheme="majorHAnsi"/>
        </w:rPr>
        <w:t xml:space="preserve"> so no user operation can be performed. Even if you change the link directly after creating the menu, this menu will not change.</w:t>
      </w:r>
    </w:p>
    <w:p w:rsidR="006F75A5" w:rsidRPr="00A56BD3" w:rsidRDefault="0032149C" w:rsidP="0024042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6880" behindDoc="0" locked="0" layoutInCell="1" allowOverlap="1" wp14:anchorId="0ACEF68F" wp14:editId="138888CB">
                <wp:simplePos x="0" y="0"/>
                <wp:positionH relativeFrom="margin">
                  <wp:align>left</wp:align>
                </wp:positionH>
                <wp:positionV relativeFrom="paragraph">
                  <wp:posOffset>1810095</wp:posOffset>
                </wp:positionV>
                <wp:extent cx="640800" cy="129600"/>
                <wp:effectExtent l="0" t="0" r="26035" b="22860"/>
                <wp:wrapNone/>
                <wp:docPr id="413" name="正方形/長方形 413"/>
                <wp:cNvGraphicFramePr/>
                <a:graphic xmlns:a="http://schemas.openxmlformats.org/drawingml/2006/main">
                  <a:graphicData uri="http://schemas.microsoft.com/office/word/2010/wordprocessingShape">
                    <wps:wsp>
                      <wps:cNvSpPr/>
                      <wps:spPr>
                        <a:xfrm>
                          <a:off x="0" y="0"/>
                          <a:ext cx="640800" cy="129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8617D" id="正方形/長方形 413" o:spid="_x0000_s1026" style="position:absolute;left:0;text-align:left;margin-left:0;margin-top:142.55pt;width:50.45pt;height:10.2pt;z-index:252026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" filled="f" strokecolor="red" strokeweight="1.25pt">
                <w10:wrap anchorx="margin"/>
              </v:rect>
            </w:pict>
          </mc:Fallback>
        </mc:AlternateContent>
      </w:r>
      <w:r w:rsidRPr="00A56BD3">
        <w:rPr>
          <w:rFonts w:asciiTheme="majorHAnsi" w:eastAsia="ＭＳ Ｐゴシック" w:hAnsiTheme="majorHAnsi" w:cstheme="majorHAnsi"/>
          <w:noProof/>
        </w:rPr>
        <w:drawing>
          <wp:inline distT="0" distB="0" distL="0" distR="0" wp14:anchorId="54311593" wp14:editId="4EDDD468">
            <wp:extent cx="6199200" cy="3635154"/>
            <wp:effectExtent l="0" t="0" r="0" b="381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3">
                      <a:extLst>
                        <a:ext uri="{28A0092B-C50C-407E-A947-70E740481C1C}">
                          <a14:useLocalDpi xmlns:a14="http://schemas.microsoft.com/office/drawing/2010/main" val="0"/>
                        </a:ext>
                      </a:extLst>
                    </a:blip>
                    <a:stretch>
                      <a:fillRect/>
                    </a:stretch>
                  </pic:blipFill>
                  <pic:spPr>
                    <a:xfrm>
                      <a:off x="0" y="0"/>
                      <a:ext cx="6207344" cy="3639930"/>
                    </a:xfrm>
                    <a:prstGeom prst="rect">
                      <a:avLst/>
                    </a:prstGeom>
                  </pic:spPr>
                </pic:pic>
              </a:graphicData>
            </a:graphic>
          </wp:inline>
        </w:drawing>
      </w:r>
    </w:p>
    <w:p w:rsidR="007E0E09" w:rsidRPr="00A56BD3" w:rsidRDefault="007E0E09" w:rsidP="009E0A74">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8.3-1</w:t>
      </w:r>
    </w:p>
    <w:p w:rsidR="007E0E09" w:rsidRPr="00A56BD3" w:rsidRDefault="007E0E09" w:rsidP="009E0A74">
      <w:pPr>
        <w:widowControl/>
        <w:jc w:val="center"/>
        <w:rPr>
          <w:rFonts w:asciiTheme="majorHAnsi" w:eastAsia="ＭＳ Ｐゴシック" w:hAnsiTheme="majorHAnsi" w:cstheme="majorHAnsi"/>
        </w:rPr>
      </w:pPr>
    </w:p>
    <w:p w:rsidR="00240426" w:rsidRPr="00A56BD3" w:rsidRDefault="007E0E09" w:rsidP="009E0A74">
      <w:pPr>
        <w:jc w:val="center"/>
        <w:rPr>
          <w:rFonts w:asciiTheme="majorHAnsi" w:hAnsiTheme="majorHAnsi" w:cstheme="majorHAnsi"/>
        </w:rPr>
      </w:pPr>
      <w:r w:rsidRPr="00A56BD3">
        <w:rPr>
          <w:rFonts w:asciiTheme="majorHAnsi" w:eastAsia="ＭＳ Ｐゴシック" w:hAnsiTheme="majorHAnsi" w:cstheme="majorHAnsi"/>
          <w:b/>
        </w:rPr>
        <w:t>Table 8.3-1</w:t>
      </w:r>
    </w:p>
    <w:tbl>
      <w:tblPr>
        <w:tblStyle w:val="16"/>
        <w:tblW w:w="9863" w:type="dxa"/>
        <w:tblLook w:val="04A0" w:firstRow="1" w:lastRow="0" w:firstColumn="1" w:lastColumn="0" w:noHBand="0" w:noVBand="1"/>
      </w:tblPr>
      <w:tblGrid>
        <w:gridCol w:w="2925"/>
        <w:gridCol w:w="6938"/>
      </w:tblGrid>
      <w:tr w:rsidR="0038199C" w:rsidRPr="00A56BD3" w:rsidTr="007777DA">
        <w:tc>
          <w:tcPr>
            <w:tcW w:w="2925" w:type="dxa"/>
            <w:shd w:val="clear" w:color="auto" w:fill="002B62"/>
          </w:tcPr>
          <w:p w:rsidR="0038199C" w:rsidRPr="00A56BD3" w:rsidRDefault="00997628" w:rsidP="009976BE">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6938" w:type="dxa"/>
            <w:shd w:val="clear" w:color="auto" w:fill="002B62"/>
          </w:tcPr>
          <w:p w:rsidR="0038199C" w:rsidRPr="00A56BD3" w:rsidRDefault="009554A4" w:rsidP="009976BE">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38199C" w:rsidRPr="00A56BD3" w:rsidTr="007777DA">
        <w:tc>
          <w:tcPr>
            <w:tcW w:w="2925" w:type="dxa"/>
            <w:shd w:val="clear" w:color="auto" w:fill="E5EAEF"/>
          </w:tcPr>
          <w:p w:rsidR="0038199C" w:rsidRPr="00A56BD3" w:rsidRDefault="00141DFA"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w:t>
            </w:r>
          </w:p>
        </w:tc>
        <w:tc>
          <w:tcPr>
            <w:tcW w:w="6938" w:type="dxa"/>
          </w:tcPr>
          <w:p w:rsidR="0038199C" w:rsidRPr="00A56BD3" w:rsidRDefault="00505503"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name associated with DB.</w:t>
            </w:r>
          </w:p>
        </w:tc>
      </w:tr>
      <w:tr w:rsidR="0038199C" w:rsidRPr="00A56BD3" w:rsidTr="007777DA">
        <w:tc>
          <w:tcPr>
            <w:tcW w:w="2925" w:type="dxa"/>
            <w:shd w:val="clear" w:color="auto" w:fill="E5EAEF"/>
          </w:tcPr>
          <w:p w:rsidR="0038199C" w:rsidRPr="00A56BD3" w:rsidRDefault="00DD66C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w:t>
            </w:r>
          </w:p>
        </w:tc>
        <w:tc>
          <w:tcPr>
            <w:tcW w:w="6938" w:type="dxa"/>
          </w:tcPr>
          <w:p w:rsidR="0038199C" w:rsidRPr="00A56BD3" w:rsidRDefault="007D22A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name of created parameter sheet or data sheet</w:t>
            </w:r>
          </w:p>
        </w:tc>
      </w:tr>
      <w:tr w:rsidR="0038199C" w:rsidRPr="00A56BD3" w:rsidTr="007777DA">
        <w:tc>
          <w:tcPr>
            <w:tcW w:w="2925" w:type="dxa"/>
            <w:shd w:val="clear" w:color="auto" w:fill="E5EAEF"/>
          </w:tcPr>
          <w:p w:rsidR="0038199C" w:rsidRPr="00A56BD3" w:rsidRDefault="00636F0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Item name</w:t>
            </w:r>
          </w:p>
        </w:tc>
        <w:tc>
          <w:tcPr>
            <w:tcW w:w="6938" w:type="dxa"/>
          </w:tcPr>
          <w:p w:rsidR="0038199C" w:rsidRPr="00A56BD3" w:rsidRDefault="00EF6860"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name that is associated.</w:t>
            </w:r>
          </w:p>
        </w:tc>
      </w:tr>
      <w:tr w:rsidR="0038199C" w:rsidRPr="00A56BD3" w:rsidTr="007777DA">
        <w:tc>
          <w:tcPr>
            <w:tcW w:w="2925" w:type="dxa"/>
            <w:shd w:val="clear" w:color="auto" w:fill="E5EAEF"/>
          </w:tcPr>
          <w:p w:rsidR="0038199C" w:rsidRPr="00A56BD3" w:rsidRDefault="00636F0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w:t>
            </w:r>
          </w:p>
        </w:tc>
        <w:tc>
          <w:tcPr>
            <w:tcW w:w="6938" w:type="dxa"/>
          </w:tcPr>
          <w:p w:rsidR="0038199C" w:rsidRPr="00A56BD3" w:rsidRDefault="00AA5FA4"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created table.</w:t>
            </w:r>
          </w:p>
        </w:tc>
      </w:tr>
      <w:tr w:rsidR="0038199C" w:rsidRPr="00A56BD3" w:rsidTr="007777DA">
        <w:tc>
          <w:tcPr>
            <w:tcW w:w="2925" w:type="dxa"/>
            <w:shd w:val="clear" w:color="auto" w:fill="E5EAEF"/>
          </w:tcPr>
          <w:p w:rsidR="0038199C" w:rsidRPr="00A56BD3" w:rsidRDefault="00B93F45"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w:t>
            </w:r>
          </w:p>
        </w:tc>
        <w:tc>
          <w:tcPr>
            <w:tcW w:w="6938" w:type="dxa"/>
          </w:tcPr>
          <w:p w:rsidR="0038199C" w:rsidRPr="00A56BD3" w:rsidRDefault="003A0832"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 of the created table.</w:t>
            </w:r>
          </w:p>
        </w:tc>
      </w:tr>
      <w:tr w:rsidR="0038199C" w:rsidRPr="00A56BD3" w:rsidTr="007777DA">
        <w:tc>
          <w:tcPr>
            <w:tcW w:w="2925" w:type="dxa"/>
            <w:shd w:val="clear" w:color="auto" w:fill="E5EAEF"/>
          </w:tcPr>
          <w:p w:rsidR="0038199C" w:rsidRPr="00A56BD3" w:rsidRDefault="00CA1BD9"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w:t>
            </w:r>
            <w:r w:rsidR="00B93F45" w:rsidRPr="00A56BD3">
              <w:rPr>
                <w:rFonts w:asciiTheme="majorHAnsi" w:eastAsia="ＭＳ Ｐゴシック" w:hAnsiTheme="majorHAnsi" w:cstheme="majorHAnsi"/>
                <w:sz w:val="18"/>
                <w:szCs w:val="18"/>
              </w:rPr>
              <w:t xml:space="preserve"> name</w:t>
            </w:r>
          </w:p>
        </w:tc>
        <w:tc>
          <w:tcPr>
            <w:tcW w:w="6938" w:type="dxa"/>
          </w:tcPr>
          <w:p w:rsidR="0038199C" w:rsidRPr="00A56BD3" w:rsidRDefault="00DA79C1" w:rsidP="009976B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name that is linked.</w:t>
            </w:r>
          </w:p>
        </w:tc>
      </w:tr>
      <w:tr w:rsidR="00BD5CA6" w:rsidRPr="00A56BD3" w:rsidTr="007777DA">
        <w:tc>
          <w:tcPr>
            <w:tcW w:w="2925" w:type="dxa"/>
            <w:shd w:val="clear" w:color="auto" w:fill="E5EAEF"/>
          </w:tcPr>
          <w:p w:rsidR="00BD5CA6" w:rsidRPr="00A56BD3" w:rsidRDefault="00BD5CA6" w:rsidP="00BD5CA6">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6938" w:type="dxa"/>
          </w:tcPr>
          <w:p w:rsidR="00BD5CA6" w:rsidRPr="00A56BD3" w:rsidRDefault="00BD5CA6" w:rsidP="00BD5CA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38199C" w:rsidRPr="00A56BD3" w:rsidRDefault="0038199C" w:rsidP="00240426">
      <w:pPr>
        <w:rPr>
          <w:rFonts w:asciiTheme="majorHAnsi" w:hAnsiTheme="majorHAnsi" w:cstheme="majorHAnsi"/>
        </w:rPr>
      </w:pPr>
    </w:p>
    <w:p w:rsidR="00710432" w:rsidRPr="00A56BD3" w:rsidRDefault="00710432">
      <w:pPr>
        <w:widowControl/>
        <w:jc w:val="left"/>
        <w:rPr>
          <w:rFonts w:asciiTheme="majorHAnsi" w:eastAsia="メイリオ" w:hAnsiTheme="majorHAnsi" w:cstheme="majorHAnsi"/>
          <w:b/>
          <w:color w:val="FFFFFF" w:themeColor="background1"/>
          <w:sz w:val="24"/>
          <w:szCs w:val="21"/>
        </w:rPr>
      </w:pPr>
      <w:bookmarkStart w:id="112" w:name="_Ref513440"/>
      <w:r w:rsidRPr="00A56BD3">
        <w:rPr>
          <w:rFonts w:asciiTheme="majorHAnsi" w:hAnsiTheme="majorHAnsi" w:cstheme="majorHAnsi"/>
        </w:rPr>
        <w:br w:type="page"/>
      </w:r>
    </w:p>
    <w:p w:rsidR="00F96EBC" w:rsidRPr="00A56BD3" w:rsidRDefault="00117B98" w:rsidP="005934B1">
      <w:pPr>
        <w:pStyle w:val="20"/>
      </w:pPr>
      <w:bookmarkStart w:id="113" w:name="_Ref14443910"/>
      <w:r w:rsidRPr="00A56BD3">
        <w:lastRenderedPageBreak/>
        <w:t xml:space="preserve"> </w:t>
      </w:r>
      <w:bookmarkStart w:id="114" w:name="_Ref32847462"/>
      <w:bookmarkStart w:id="115" w:name="_Ref33193428"/>
      <w:bookmarkStart w:id="116" w:name="_Toc106636272"/>
      <w:bookmarkEnd w:id="112"/>
      <w:bookmarkEnd w:id="113"/>
      <w:r w:rsidR="00794821" w:rsidRPr="00A56BD3">
        <w:t>Menu conversion information</w:t>
      </w:r>
      <w:bookmarkEnd w:id="114"/>
      <w:bookmarkEnd w:id="115"/>
      <w:bookmarkEnd w:id="116"/>
    </w:p>
    <w:p w:rsidR="00167019" w:rsidRPr="00A56BD3" w:rsidRDefault="00167019" w:rsidP="002E5E4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Displays the link of the menu that is converted to horizontal from the created vertical menu.</w:t>
      </w:r>
    </w:p>
    <w:p w:rsidR="00CA483D" w:rsidRPr="00A56BD3" w:rsidRDefault="00CA483D" w:rsidP="00CA483D">
      <w:pPr>
        <w:widowControl/>
        <w:jc w:val="left"/>
        <w:rPr>
          <w:rFonts w:asciiTheme="majorHAnsi" w:eastAsia="ＭＳ Ｐゴシック" w:hAnsiTheme="majorHAnsi" w:cstheme="majorHAnsi"/>
        </w:rPr>
      </w:pPr>
    </w:p>
    <w:p w:rsidR="00311451" w:rsidRPr="00A56BD3" w:rsidRDefault="00311451" w:rsidP="002E5E4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The menu is set hidden during installation. The menu is used by </w:t>
      </w:r>
      <w:proofErr w:type="spellStart"/>
      <w:r w:rsidRPr="00A56BD3">
        <w:rPr>
          <w:rFonts w:asciiTheme="majorHAnsi" w:eastAsia="ＭＳ Ｐゴシック" w:hAnsiTheme="majorHAnsi" w:cstheme="majorHAnsi"/>
        </w:rPr>
        <w:t>BackYard</w:t>
      </w:r>
      <w:proofErr w:type="spellEnd"/>
      <w:r w:rsidRPr="00A56BD3">
        <w:rPr>
          <w:rFonts w:asciiTheme="majorHAnsi" w:eastAsia="ＭＳ Ｐゴシック" w:hAnsiTheme="majorHAnsi" w:cstheme="majorHAnsi"/>
        </w:rPr>
        <w:t xml:space="preserve"> so no user operation can be performed. Even if you change the link directly after creating the menu, this menu will not change.</w:t>
      </w:r>
    </w:p>
    <w:p w:rsidR="00D81DA0" w:rsidRPr="00A56BD3" w:rsidRDefault="0032149C" w:rsidP="002E5E4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028928" behindDoc="0" locked="0" layoutInCell="1" allowOverlap="1" wp14:anchorId="3801C680" wp14:editId="220C6995">
                <wp:simplePos x="0" y="0"/>
                <wp:positionH relativeFrom="margin">
                  <wp:posOffset>-39818</wp:posOffset>
                </wp:positionH>
                <wp:positionV relativeFrom="paragraph">
                  <wp:posOffset>2113766</wp:posOffset>
                </wp:positionV>
                <wp:extent cx="683879" cy="215153"/>
                <wp:effectExtent l="0" t="0" r="21590" b="13970"/>
                <wp:wrapNone/>
                <wp:docPr id="414" name="正方形/長方形 414"/>
                <wp:cNvGraphicFramePr/>
                <a:graphic xmlns:a="http://schemas.openxmlformats.org/drawingml/2006/main">
                  <a:graphicData uri="http://schemas.microsoft.com/office/word/2010/wordprocessingShape">
                    <wps:wsp>
                      <wps:cNvSpPr/>
                      <wps:spPr>
                        <a:xfrm>
                          <a:off x="0" y="0"/>
                          <a:ext cx="683879" cy="21515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789EA" id="正方形/長方形 414" o:spid="_x0000_s1026" style="position:absolute;left:0;text-align:left;margin-left:-3.15pt;margin-top:166.45pt;width:53.85pt;height:16.9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" filled="f" strokecolor="red" strokeweight="1.25pt">
                <w10:wrap anchorx="margin"/>
              </v:rect>
            </w:pict>
          </mc:Fallback>
        </mc:AlternateContent>
      </w:r>
      <w:r w:rsidRPr="00A56BD3">
        <w:rPr>
          <w:rFonts w:asciiTheme="majorHAnsi" w:eastAsia="ＭＳ Ｐゴシック" w:hAnsiTheme="majorHAnsi" w:cstheme="majorHAnsi"/>
          <w:noProof/>
        </w:rPr>
        <w:drawing>
          <wp:inline distT="0" distB="0" distL="0" distR="0" wp14:anchorId="69482576" wp14:editId="452D4C63">
            <wp:extent cx="6162595" cy="3635111"/>
            <wp:effectExtent l="0" t="0" r="0" b="381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73748" cy="3641690"/>
                    </a:xfrm>
                    <a:prstGeom prst="rect">
                      <a:avLst/>
                    </a:prstGeom>
                  </pic:spPr>
                </pic:pic>
              </a:graphicData>
            </a:graphic>
          </wp:inline>
        </w:drawing>
      </w:r>
    </w:p>
    <w:p w:rsidR="00A951F3" w:rsidRPr="00A56BD3" w:rsidRDefault="00A951F3" w:rsidP="00EB2BA8">
      <w:pPr>
        <w:widowControl/>
        <w:jc w:val="center"/>
        <w:rPr>
          <w:rFonts w:asciiTheme="majorHAnsi" w:eastAsia="ＭＳ Ｐゴシック" w:hAnsiTheme="majorHAnsi" w:cstheme="majorHAnsi"/>
          <w:b/>
        </w:rPr>
      </w:pPr>
      <w:r w:rsidRPr="00A56BD3">
        <w:rPr>
          <w:rFonts w:asciiTheme="majorHAnsi" w:eastAsia="ＭＳ Ｐゴシック" w:hAnsiTheme="majorHAnsi" w:cstheme="majorHAnsi"/>
          <w:b/>
        </w:rPr>
        <w:t>Figure 8.4-1</w:t>
      </w:r>
    </w:p>
    <w:p w:rsidR="00A951F3" w:rsidRPr="00A56BD3" w:rsidRDefault="00A951F3" w:rsidP="002E5E40">
      <w:pPr>
        <w:widowControl/>
        <w:jc w:val="left"/>
        <w:rPr>
          <w:rFonts w:asciiTheme="majorHAnsi" w:eastAsia="ＭＳ Ｐゴシック" w:hAnsiTheme="majorHAnsi" w:cstheme="majorHAnsi"/>
        </w:rPr>
      </w:pPr>
    </w:p>
    <w:p w:rsidR="008A25C8" w:rsidRPr="00A56BD3" w:rsidRDefault="00A951F3" w:rsidP="00EB2BA8">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b/>
        </w:rPr>
        <w:t>Table 8.4-1</w:t>
      </w:r>
    </w:p>
    <w:tbl>
      <w:tblPr>
        <w:tblStyle w:val="16"/>
        <w:tblW w:w="9863" w:type="dxa"/>
        <w:tblLook w:val="04A0" w:firstRow="1" w:lastRow="0" w:firstColumn="1" w:lastColumn="0" w:noHBand="0" w:noVBand="1"/>
      </w:tblPr>
      <w:tblGrid>
        <w:gridCol w:w="3256"/>
        <w:gridCol w:w="6607"/>
      </w:tblGrid>
      <w:tr w:rsidR="008A25C8" w:rsidRPr="00A56BD3" w:rsidTr="002F1864">
        <w:tc>
          <w:tcPr>
            <w:tcW w:w="3256" w:type="dxa"/>
            <w:shd w:val="clear" w:color="auto" w:fill="002B62"/>
          </w:tcPr>
          <w:p w:rsidR="008A25C8" w:rsidRPr="00A56BD3" w:rsidRDefault="00F85064" w:rsidP="00D0479F">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Item name</w:t>
            </w:r>
          </w:p>
        </w:tc>
        <w:tc>
          <w:tcPr>
            <w:tcW w:w="6607" w:type="dxa"/>
            <w:shd w:val="clear" w:color="auto" w:fill="002B62"/>
          </w:tcPr>
          <w:p w:rsidR="008A25C8" w:rsidRPr="00A56BD3" w:rsidRDefault="00E16E5A" w:rsidP="00D0479F">
            <w:pPr>
              <w:widowControl/>
              <w:jc w:val="center"/>
              <w:rPr>
                <w:rFonts w:asciiTheme="majorHAnsi" w:eastAsia="ＭＳ Ｐゴシック" w:hAnsiTheme="majorHAnsi" w:cstheme="majorHAnsi"/>
                <w:b/>
                <w:sz w:val="20"/>
                <w:szCs w:val="20"/>
              </w:rPr>
            </w:pPr>
            <w:r w:rsidRPr="00A56BD3">
              <w:rPr>
                <w:rFonts w:asciiTheme="majorHAnsi" w:eastAsia="ＭＳ Ｐゴシック" w:hAnsiTheme="majorHAnsi" w:cstheme="majorHAnsi"/>
                <w:b/>
                <w:sz w:val="20"/>
                <w:szCs w:val="20"/>
              </w:rPr>
              <w:t>Description</w:t>
            </w:r>
          </w:p>
        </w:tc>
      </w:tr>
      <w:tr w:rsidR="008A25C8" w:rsidRPr="00A56BD3" w:rsidTr="002F1864">
        <w:tc>
          <w:tcPr>
            <w:tcW w:w="3256" w:type="dxa"/>
            <w:shd w:val="clear" w:color="auto" w:fill="E5EAEF"/>
          </w:tcPr>
          <w:p w:rsidR="008A25C8" w:rsidRPr="00A56BD3" w:rsidRDefault="002F1864" w:rsidP="002F18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Conversion s</w:t>
            </w:r>
            <w:r w:rsidR="00063B25" w:rsidRPr="00A56BD3">
              <w:rPr>
                <w:rFonts w:asciiTheme="majorHAnsi" w:eastAsia="ＭＳ Ｐゴシック" w:hAnsiTheme="majorHAnsi" w:cstheme="majorHAnsi"/>
                <w:sz w:val="18"/>
                <w:szCs w:val="18"/>
              </w:rPr>
              <w:t>ource menu</w:t>
            </w:r>
            <w:r w:rsidRPr="00A56BD3">
              <w:rPr>
                <w:rFonts w:asciiTheme="majorHAnsi" w:eastAsia="ＭＳ Ｐゴシック" w:hAnsiTheme="majorHAnsi" w:cstheme="majorHAnsi"/>
                <w:sz w:val="18"/>
                <w:szCs w:val="18"/>
              </w:rPr>
              <w:t xml:space="preserve"> name</w:t>
            </w:r>
          </w:p>
        </w:tc>
        <w:tc>
          <w:tcPr>
            <w:tcW w:w="6607" w:type="dxa"/>
          </w:tcPr>
          <w:p w:rsidR="008A25C8" w:rsidRPr="00A56BD3" w:rsidRDefault="000D626D"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vertical menu name of the source.</w:t>
            </w:r>
          </w:p>
        </w:tc>
      </w:tr>
      <w:tr w:rsidR="008A25C8" w:rsidRPr="00A56BD3" w:rsidTr="002F1864">
        <w:tc>
          <w:tcPr>
            <w:tcW w:w="3256" w:type="dxa"/>
            <w:shd w:val="clear" w:color="auto" w:fill="E5EAEF"/>
          </w:tcPr>
          <w:p w:rsidR="008A25C8" w:rsidRPr="00A56BD3" w:rsidRDefault="002F1864" w:rsidP="002F18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Conversion d</w:t>
            </w:r>
            <w:r w:rsidR="00CE6930" w:rsidRPr="00A56BD3">
              <w:rPr>
                <w:rFonts w:asciiTheme="majorHAnsi" w:eastAsia="ＭＳ Ｐゴシック" w:hAnsiTheme="majorHAnsi" w:cstheme="majorHAnsi"/>
                <w:sz w:val="18"/>
                <w:szCs w:val="18"/>
              </w:rPr>
              <w:t>estination menu</w:t>
            </w:r>
            <w:r w:rsidRPr="00A56BD3">
              <w:rPr>
                <w:rFonts w:asciiTheme="majorHAnsi" w:eastAsia="ＭＳ Ｐゴシック" w:hAnsiTheme="majorHAnsi" w:cstheme="majorHAnsi"/>
                <w:sz w:val="18"/>
                <w:szCs w:val="18"/>
              </w:rPr>
              <w:t xml:space="preserve"> name</w:t>
            </w:r>
          </w:p>
        </w:tc>
        <w:tc>
          <w:tcPr>
            <w:tcW w:w="6607" w:type="dxa"/>
          </w:tcPr>
          <w:p w:rsidR="008A25C8" w:rsidRPr="00A56BD3" w:rsidRDefault="00921FA1"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Horizontal menu name of the destination.</w:t>
            </w:r>
          </w:p>
        </w:tc>
      </w:tr>
      <w:tr w:rsidR="008A25C8" w:rsidRPr="00A56BD3" w:rsidTr="002F1864">
        <w:tc>
          <w:tcPr>
            <w:tcW w:w="3256" w:type="dxa"/>
            <w:shd w:val="clear" w:color="auto" w:fill="E5EAEF"/>
          </w:tcPr>
          <w:p w:rsidR="008A25C8" w:rsidRPr="00A56BD3" w:rsidRDefault="00C3522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w:t>
            </w:r>
          </w:p>
        </w:tc>
        <w:tc>
          <w:tcPr>
            <w:tcW w:w="6607" w:type="dxa"/>
          </w:tcPr>
          <w:p w:rsidR="008A25C8" w:rsidRPr="00A56BD3" w:rsidRDefault="00130769"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purpose of the sheet menu.</w:t>
            </w:r>
          </w:p>
        </w:tc>
      </w:tr>
      <w:tr w:rsidR="008A25C8" w:rsidRPr="00A56BD3" w:rsidTr="002F1864">
        <w:tc>
          <w:tcPr>
            <w:tcW w:w="3256" w:type="dxa"/>
            <w:shd w:val="clear" w:color="auto" w:fill="E5EAEF"/>
          </w:tcPr>
          <w:p w:rsidR="008A25C8" w:rsidRPr="00A56BD3" w:rsidRDefault="00C3522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Repeat start column</w:t>
            </w:r>
          </w:p>
        </w:tc>
        <w:tc>
          <w:tcPr>
            <w:tcW w:w="6607" w:type="dxa"/>
          </w:tcPr>
          <w:p w:rsidR="008A25C8" w:rsidRPr="00A56BD3" w:rsidRDefault="00C33A7F"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name of the repeat start item of the horizontal menu</w:t>
            </w:r>
          </w:p>
        </w:tc>
      </w:tr>
      <w:tr w:rsidR="008A25C8" w:rsidRPr="00A56BD3" w:rsidTr="002F1864">
        <w:tc>
          <w:tcPr>
            <w:tcW w:w="3256" w:type="dxa"/>
            <w:shd w:val="clear" w:color="auto" w:fill="E5EAEF"/>
          </w:tcPr>
          <w:p w:rsidR="008A25C8" w:rsidRPr="00A56BD3" w:rsidRDefault="00C3522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Number of items</w:t>
            </w:r>
          </w:p>
        </w:tc>
        <w:tc>
          <w:tcPr>
            <w:tcW w:w="6607" w:type="dxa"/>
          </w:tcPr>
          <w:p w:rsidR="008A25C8" w:rsidRPr="00A56BD3" w:rsidRDefault="00140612"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number of items in the horizontal menu.</w:t>
            </w:r>
          </w:p>
        </w:tc>
      </w:tr>
      <w:tr w:rsidR="008A25C8" w:rsidRPr="00A56BD3" w:rsidTr="002F1864">
        <w:tc>
          <w:tcPr>
            <w:tcW w:w="3256" w:type="dxa"/>
            <w:shd w:val="clear" w:color="auto" w:fill="E5EAEF"/>
          </w:tcPr>
          <w:p w:rsidR="008A25C8" w:rsidRPr="00A56BD3" w:rsidRDefault="004D5BC3"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Number of repetitions</w:t>
            </w:r>
          </w:p>
        </w:tc>
        <w:tc>
          <w:tcPr>
            <w:tcW w:w="6607" w:type="dxa"/>
          </w:tcPr>
          <w:p w:rsidR="008A25C8" w:rsidRPr="00A56BD3" w:rsidRDefault="00B302CD"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number of repetitions of the horizontal menu.</w:t>
            </w:r>
          </w:p>
        </w:tc>
      </w:tr>
      <w:tr w:rsidR="008A25C8" w:rsidRPr="00A56BD3" w:rsidTr="002F1864">
        <w:tc>
          <w:tcPr>
            <w:tcW w:w="3256" w:type="dxa"/>
            <w:shd w:val="clear" w:color="auto" w:fill="E5EAEF"/>
          </w:tcPr>
          <w:p w:rsidR="008A25C8" w:rsidRPr="00A56BD3" w:rsidRDefault="004B5948"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Vertical and horizontal converted flag</w:t>
            </w:r>
          </w:p>
        </w:tc>
        <w:tc>
          <w:tcPr>
            <w:tcW w:w="6607" w:type="dxa"/>
          </w:tcPr>
          <w:p w:rsidR="008A25C8" w:rsidRPr="00A56BD3" w:rsidRDefault="00B302CD" w:rsidP="00D0479F">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Specify the vertical and horizontal converted flag</w:t>
            </w:r>
            <w:r w:rsidR="0020005C" w:rsidRPr="00A56BD3">
              <w:rPr>
                <w:rFonts w:asciiTheme="majorHAnsi" w:eastAsia="ＭＳ Ｐゴシック" w:hAnsiTheme="majorHAnsi" w:cstheme="majorHAnsi"/>
                <w:sz w:val="18"/>
                <w:szCs w:val="18"/>
              </w:rPr>
              <w:t>.</w:t>
            </w:r>
          </w:p>
        </w:tc>
      </w:tr>
      <w:tr w:rsidR="00BD5CA6" w:rsidRPr="00A56BD3" w:rsidTr="002F1864">
        <w:tc>
          <w:tcPr>
            <w:tcW w:w="3256" w:type="dxa"/>
            <w:shd w:val="clear" w:color="auto" w:fill="E5EAEF"/>
          </w:tcPr>
          <w:p w:rsidR="00BD5CA6" w:rsidRPr="00A56BD3" w:rsidRDefault="00BD5CA6" w:rsidP="00BD5CA6">
            <w:pPr>
              <w:widowControl/>
              <w:jc w:val="left"/>
              <w:rPr>
                <w:rFonts w:asciiTheme="majorHAnsi" w:hAnsiTheme="majorHAnsi" w:cstheme="majorHAnsi"/>
                <w:sz w:val="18"/>
                <w:szCs w:val="18"/>
              </w:rPr>
            </w:pPr>
            <w:r w:rsidRPr="00A56BD3">
              <w:rPr>
                <w:rFonts w:asciiTheme="majorHAnsi" w:hAnsiTheme="majorHAnsi" w:cstheme="majorHAnsi"/>
                <w:sz w:val="18"/>
                <w:szCs w:val="18"/>
              </w:rPr>
              <w:t>Remarks</w:t>
            </w:r>
          </w:p>
        </w:tc>
        <w:tc>
          <w:tcPr>
            <w:tcW w:w="6607" w:type="dxa"/>
          </w:tcPr>
          <w:p w:rsidR="00BD5CA6" w:rsidRPr="00A56BD3" w:rsidRDefault="00BD5CA6" w:rsidP="00BD5CA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8A25C8" w:rsidRPr="00A56BD3" w:rsidRDefault="008A25C8" w:rsidP="00CA483D">
      <w:pPr>
        <w:rPr>
          <w:rFonts w:asciiTheme="majorHAnsi" w:hAnsiTheme="majorHAnsi" w:cstheme="majorHAnsi"/>
        </w:rPr>
      </w:pPr>
    </w:p>
    <w:p w:rsidR="009E0A74" w:rsidRPr="00A56BD3" w:rsidRDefault="008A25C8" w:rsidP="009E0A74">
      <w:pPr>
        <w:rPr>
          <w:rFonts w:asciiTheme="majorHAnsi" w:hAnsiTheme="majorHAnsi" w:cstheme="majorHAnsi"/>
        </w:rPr>
      </w:pPr>
      <w:r w:rsidRPr="00A56BD3">
        <w:rPr>
          <w:rFonts w:asciiTheme="majorHAnsi" w:hAnsiTheme="majorHAnsi" w:cstheme="majorHAnsi"/>
        </w:rPr>
        <w:br w:type="page"/>
      </w:r>
    </w:p>
    <w:p w:rsidR="009E0A74" w:rsidRPr="00A56BD3" w:rsidRDefault="009E0A74" w:rsidP="005934B1">
      <w:pPr>
        <w:pStyle w:val="20"/>
      </w:pPr>
      <w:r w:rsidRPr="00A56BD3">
        <w:lastRenderedPageBreak/>
        <w:t xml:space="preserve"> </w:t>
      </w:r>
      <w:bookmarkStart w:id="117" w:name="_Toc76740076"/>
      <w:bookmarkStart w:id="118" w:name="_Toc106636273"/>
      <w:r w:rsidRPr="00A56BD3">
        <w:t xml:space="preserve">Selection </w:t>
      </w:r>
      <w:bookmarkEnd w:id="117"/>
      <w:r w:rsidRPr="00A56BD3">
        <w:t>1</w:t>
      </w:r>
      <w:bookmarkEnd w:id="118"/>
    </w:p>
    <w:p w:rsidR="009E0A74" w:rsidRPr="00A56BD3" w:rsidRDefault="00F57520" w:rsidP="009E0A74">
      <w:pPr>
        <w:rPr>
          <w:rFonts w:asciiTheme="majorHAnsi" w:eastAsia="ＭＳ Ｐゴシック" w:hAnsiTheme="majorHAnsi" w:cstheme="majorHAnsi"/>
        </w:rPr>
      </w:pPr>
      <w:r w:rsidRPr="00A56BD3">
        <w:rPr>
          <w:rFonts w:asciiTheme="majorHAnsi" w:eastAsia="ＭＳ Ｐゴシック" w:hAnsiTheme="majorHAnsi" w:cstheme="majorHAnsi"/>
        </w:rPr>
        <w:t>This menu administrates items that can be selected from pulldown menus (for item 1)</w:t>
      </w:r>
    </w:p>
    <w:p w:rsidR="009E0A74" w:rsidRPr="00A56BD3" w:rsidRDefault="009E0A74" w:rsidP="009E0A74">
      <w:pPr>
        <w:rPr>
          <w:rFonts w:asciiTheme="majorHAnsi" w:hAnsiTheme="majorHAnsi" w:cstheme="majorHAnsi"/>
        </w:rPr>
      </w:pPr>
    </w:p>
    <w:p w:rsidR="009E0A74" w:rsidRPr="00A56BD3" w:rsidRDefault="00F57520" w:rsidP="009E0A7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This menu is hidden by default and does not allow for changes by user inputs.</w:t>
      </w:r>
    </w:p>
    <w:p w:rsidR="009E0A74" w:rsidRPr="00A56BD3" w:rsidRDefault="009E0A74" w:rsidP="009E0A74">
      <w:pPr>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62400" behindDoc="0" locked="0" layoutInCell="1" allowOverlap="1" wp14:anchorId="67E2DED5" wp14:editId="058B769C">
                <wp:simplePos x="0" y="0"/>
                <wp:positionH relativeFrom="column">
                  <wp:posOffset>-10160</wp:posOffset>
                </wp:positionH>
                <wp:positionV relativeFrom="paragraph">
                  <wp:posOffset>1499235</wp:posOffset>
                </wp:positionV>
                <wp:extent cx="815340" cy="205740"/>
                <wp:effectExtent l="0" t="0" r="22860" b="22860"/>
                <wp:wrapNone/>
                <wp:docPr id="500" name="正方形/長方形 500"/>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36694" id="正方形/長方形 500" o:spid="_x0000_s1026" style="position:absolute;left:0;text-align:left;margin-left:-.8pt;margin-top:118.05pt;width:64.2pt;height:16.2pt;z-index:25226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" filled="f" strokecolor="red" strokeweight="1.25pt"/>
            </w:pict>
          </mc:Fallback>
        </mc:AlternateContent>
      </w:r>
      <w:r w:rsidR="00633F3A" w:rsidRPr="00633F3A">
        <w:rPr>
          <w:noProof/>
        </w:rPr>
        <w:t xml:space="preserve"> </w:t>
      </w:r>
      <w:r w:rsidR="00633F3A">
        <w:rPr>
          <w:noProof/>
        </w:rPr>
        <w:drawing>
          <wp:inline distT="0" distB="0" distL="0" distR="0" wp14:anchorId="23E0120B" wp14:editId="652FCF93">
            <wp:extent cx="6119495" cy="3055620"/>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9495" cy="3055620"/>
                    </a:xfrm>
                    <a:prstGeom prst="rect">
                      <a:avLst/>
                    </a:prstGeom>
                  </pic:spPr>
                </pic:pic>
              </a:graphicData>
            </a:graphic>
          </wp:inline>
        </w:drawing>
      </w: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8.5-1</w:t>
      </w:r>
    </w:p>
    <w:p w:rsidR="009E0A74" w:rsidRPr="00A56BD3" w:rsidRDefault="009E0A74" w:rsidP="009E0A74">
      <w:pPr>
        <w:jc w:val="center"/>
        <w:rPr>
          <w:rFonts w:asciiTheme="majorHAnsi" w:hAnsiTheme="majorHAnsi" w:cstheme="majorHAnsi"/>
        </w:rPr>
      </w:pP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8.5-1</w:t>
      </w:r>
    </w:p>
    <w:tbl>
      <w:tblPr>
        <w:tblStyle w:val="16"/>
        <w:tblW w:w="9863" w:type="dxa"/>
        <w:tblLook w:val="04A0" w:firstRow="1" w:lastRow="0" w:firstColumn="1" w:lastColumn="0" w:noHBand="0" w:noVBand="1"/>
      </w:tblPr>
      <w:tblGrid>
        <w:gridCol w:w="2925"/>
        <w:gridCol w:w="6938"/>
      </w:tblGrid>
      <w:tr w:rsidR="009E0A74" w:rsidRPr="00A56BD3" w:rsidTr="00274CC3">
        <w:tc>
          <w:tcPr>
            <w:tcW w:w="2925" w:type="dxa"/>
            <w:shd w:val="clear" w:color="auto" w:fill="002B62"/>
          </w:tcPr>
          <w:p w:rsidR="009E0A74" w:rsidRPr="00A56BD3" w:rsidRDefault="00F57520" w:rsidP="00274CC3">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 name</w:t>
            </w:r>
          </w:p>
        </w:tc>
        <w:tc>
          <w:tcPr>
            <w:tcW w:w="6938" w:type="dxa"/>
            <w:shd w:val="clear" w:color="auto" w:fill="002B62"/>
          </w:tcPr>
          <w:p w:rsidR="009E0A74" w:rsidRPr="00A56BD3" w:rsidRDefault="00F57520" w:rsidP="00274CC3">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Description</w:t>
            </w:r>
          </w:p>
        </w:tc>
      </w:tr>
      <w:tr w:rsidR="009E0A74" w:rsidRPr="00A56BD3" w:rsidTr="00274CC3">
        <w:tc>
          <w:tcPr>
            <w:tcW w:w="2925" w:type="dxa"/>
            <w:shd w:val="clear" w:color="auto" w:fill="E5EAEF"/>
          </w:tcPr>
          <w:p w:rsidR="009E0A74" w:rsidRPr="00A56BD3" w:rsidRDefault="009E0A74" w:rsidP="00274CC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w:t>
            </w:r>
            <w:r w:rsidR="00F57520" w:rsidRPr="00A56BD3">
              <w:rPr>
                <w:rFonts w:asciiTheme="majorHAnsi" w:eastAsia="ＭＳ Ｐゴシック" w:hAnsiTheme="majorHAnsi" w:cstheme="majorHAnsi"/>
                <w:sz w:val="18"/>
                <w:szCs w:val="18"/>
              </w:rPr>
              <w:t>blank</w:t>
            </w:r>
            <w:r w:rsidRPr="00A56BD3">
              <w:rPr>
                <w:rFonts w:asciiTheme="majorHAnsi" w:eastAsia="ＭＳ Ｐゴシック" w:hAnsiTheme="majorHAnsi" w:cstheme="majorHAnsi"/>
                <w:sz w:val="18"/>
                <w:szCs w:val="18"/>
              </w:rPr>
              <w:t>)</w:t>
            </w:r>
          </w:p>
        </w:tc>
        <w:tc>
          <w:tcPr>
            <w:tcW w:w="6938" w:type="dxa"/>
          </w:tcPr>
          <w:p w:rsidR="009E0A74" w:rsidRPr="00A56BD3" w:rsidRDefault="00F57520" w:rsidP="00274CC3">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This item allows us to use “*” in the pulldown menu.</w:t>
            </w:r>
          </w:p>
        </w:tc>
      </w:tr>
    </w:tbl>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F57520" w:rsidRPr="00A56BD3" w:rsidRDefault="00F57520"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5934B1">
      <w:pPr>
        <w:pStyle w:val="20"/>
      </w:pPr>
      <w:r w:rsidRPr="00A56BD3">
        <w:lastRenderedPageBreak/>
        <w:t xml:space="preserve"> </w:t>
      </w:r>
      <w:bookmarkStart w:id="119" w:name="_Toc106636274"/>
      <w:r w:rsidRPr="00A56BD3">
        <w:t>Selection 2</w:t>
      </w:r>
      <w:bookmarkEnd w:id="119"/>
    </w:p>
    <w:p w:rsidR="00F57520" w:rsidRPr="00A56BD3" w:rsidRDefault="00F57520" w:rsidP="00F57520">
      <w:pPr>
        <w:rPr>
          <w:rFonts w:asciiTheme="majorHAnsi" w:eastAsia="ＭＳ Ｐゴシック" w:hAnsiTheme="majorHAnsi" w:cstheme="majorHAnsi"/>
        </w:rPr>
      </w:pPr>
      <w:r w:rsidRPr="00A56BD3">
        <w:rPr>
          <w:rFonts w:asciiTheme="majorHAnsi" w:eastAsia="ＭＳ Ｐゴシック" w:hAnsiTheme="majorHAnsi" w:cstheme="majorHAnsi"/>
        </w:rPr>
        <w:t>This menu administrates items that can be selected from pulldown menus (for item 1)</w:t>
      </w:r>
    </w:p>
    <w:p w:rsidR="00F57520" w:rsidRPr="00A56BD3" w:rsidRDefault="00F57520" w:rsidP="00F57520">
      <w:pPr>
        <w:rPr>
          <w:rFonts w:asciiTheme="majorHAnsi" w:hAnsiTheme="majorHAnsi" w:cstheme="majorHAnsi"/>
        </w:rPr>
      </w:pPr>
    </w:p>
    <w:p w:rsidR="00F57520" w:rsidRPr="00A56BD3" w:rsidRDefault="00F57520" w:rsidP="00F57520">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This menu is hidden by default and does not allow for changes by user inputs.</w:t>
      </w:r>
    </w:p>
    <w:p w:rsidR="009E0A74" w:rsidRPr="00A56BD3" w:rsidRDefault="009E0A74" w:rsidP="009E0A74">
      <w:pPr>
        <w:rPr>
          <w:rFonts w:asciiTheme="majorHAnsi" w:hAnsiTheme="majorHAnsi" w:cstheme="majorHAnsi"/>
        </w:rPr>
      </w:pPr>
      <w:r w:rsidRPr="00A56BD3">
        <w:rPr>
          <w:rFonts w:asciiTheme="majorHAnsi" w:hAnsiTheme="majorHAnsi" w:cstheme="majorHAnsi"/>
          <w:noProof/>
        </w:rPr>
        <mc:AlternateContent>
          <mc:Choice Requires="wps">
            <w:drawing>
              <wp:anchor distT="0" distB="0" distL="114300" distR="114300" simplePos="0" relativeHeight="252263424" behindDoc="0" locked="0" layoutInCell="1" allowOverlap="1" wp14:anchorId="5221B283" wp14:editId="71CA3F80">
                <wp:simplePos x="0" y="0"/>
                <wp:positionH relativeFrom="column">
                  <wp:posOffset>-12700</wp:posOffset>
                </wp:positionH>
                <wp:positionV relativeFrom="paragraph">
                  <wp:posOffset>1750695</wp:posOffset>
                </wp:positionV>
                <wp:extent cx="815340" cy="205740"/>
                <wp:effectExtent l="0" t="0" r="22860" b="22860"/>
                <wp:wrapNone/>
                <wp:docPr id="506" name="正方形/長方形 506"/>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846F7" id="正方形/長方形 506" o:spid="_x0000_s1026" style="position:absolute;left:0;text-align:left;margin-left:-1pt;margin-top:137.85pt;width:64.2pt;height:16.2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" filled="f" strokecolor="red" strokeweight="1.25pt"/>
            </w:pict>
          </mc:Fallback>
        </mc:AlternateContent>
      </w:r>
      <w:r w:rsidR="00633F3A" w:rsidRPr="00633F3A">
        <w:rPr>
          <w:noProof/>
        </w:rPr>
        <w:t xml:space="preserve"> </w:t>
      </w:r>
      <w:r w:rsidR="00633F3A">
        <w:rPr>
          <w:noProof/>
        </w:rPr>
        <w:drawing>
          <wp:inline distT="0" distB="0" distL="0" distR="0" wp14:anchorId="16A4A237" wp14:editId="6CDE43F6">
            <wp:extent cx="6119495" cy="327723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9495" cy="3277235"/>
                    </a:xfrm>
                    <a:prstGeom prst="rect">
                      <a:avLst/>
                    </a:prstGeom>
                  </pic:spPr>
                </pic:pic>
              </a:graphicData>
            </a:graphic>
          </wp:inline>
        </w:drawing>
      </w: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8.6-1</w:t>
      </w:r>
    </w:p>
    <w:p w:rsidR="009E0A74" w:rsidRPr="00A56BD3" w:rsidRDefault="009E0A74" w:rsidP="009E0A74">
      <w:pPr>
        <w:jc w:val="center"/>
        <w:rPr>
          <w:rFonts w:asciiTheme="majorHAnsi" w:hAnsiTheme="majorHAnsi" w:cstheme="majorHAnsi"/>
        </w:rPr>
      </w:pPr>
    </w:p>
    <w:p w:rsidR="009E0A74" w:rsidRPr="00A56BD3" w:rsidRDefault="00F57520"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8.6-1</w:t>
      </w:r>
    </w:p>
    <w:tbl>
      <w:tblPr>
        <w:tblStyle w:val="16"/>
        <w:tblW w:w="9863" w:type="dxa"/>
        <w:tblLook w:val="04A0" w:firstRow="1" w:lastRow="0" w:firstColumn="1" w:lastColumn="0" w:noHBand="0" w:noVBand="1"/>
      </w:tblPr>
      <w:tblGrid>
        <w:gridCol w:w="2925"/>
        <w:gridCol w:w="6938"/>
      </w:tblGrid>
      <w:tr w:rsidR="009E0A74" w:rsidRPr="00A56BD3" w:rsidTr="00274CC3">
        <w:tc>
          <w:tcPr>
            <w:tcW w:w="2925" w:type="dxa"/>
            <w:shd w:val="clear" w:color="auto" w:fill="002B62"/>
          </w:tcPr>
          <w:p w:rsidR="009E0A74" w:rsidRPr="00A56BD3" w:rsidRDefault="00F57520" w:rsidP="00274CC3">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 name</w:t>
            </w:r>
          </w:p>
        </w:tc>
        <w:tc>
          <w:tcPr>
            <w:tcW w:w="6938" w:type="dxa"/>
            <w:shd w:val="clear" w:color="auto" w:fill="002B62"/>
          </w:tcPr>
          <w:p w:rsidR="009E0A74" w:rsidRPr="00A56BD3" w:rsidRDefault="00F57520" w:rsidP="00274CC3">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Description</w:t>
            </w:r>
          </w:p>
        </w:tc>
      </w:tr>
      <w:tr w:rsidR="00F35564" w:rsidRPr="00A56BD3" w:rsidTr="00274CC3">
        <w:tc>
          <w:tcPr>
            <w:tcW w:w="2925" w:type="dxa"/>
            <w:shd w:val="clear" w:color="auto" w:fill="E5EAEF"/>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Yes-No</w:t>
            </w:r>
          </w:p>
        </w:tc>
        <w:tc>
          <w:tcPr>
            <w:tcW w:w="6938" w:type="dxa"/>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This item allows us to use “Yes” and “No” in the pulldown menu.</w:t>
            </w:r>
          </w:p>
        </w:tc>
      </w:tr>
      <w:tr w:rsidR="00F35564" w:rsidRPr="00A56BD3" w:rsidTr="00274CC3">
        <w:tc>
          <w:tcPr>
            <w:tcW w:w="2925" w:type="dxa"/>
            <w:shd w:val="clear" w:color="auto" w:fill="E5EAEF"/>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True-False</w:t>
            </w:r>
          </w:p>
        </w:tc>
        <w:tc>
          <w:tcPr>
            <w:tcW w:w="6938" w:type="dxa"/>
          </w:tcPr>
          <w:p w:rsidR="00F35564" w:rsidRPr="00A56BD3" w:rsidRDefault="00F35564" w:rsidP="00F35564">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This item allows us to use “True” and ”False” in the pulldown menu.</w:t>
            </w:r>
          </w:p>
        </w:tc>
      </w:tr>
    </w:tbl>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F35564" w:rsidRPr="00A56BD3" w:rsidRDefault="00F3556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9E0A74" w:rsidRPr="00A56BD3" w:rsidRDefault="009E0A74" w:rsidP="009E0A74">
      <w:pPr>
        <w:rPr>
          <w:rFonts w:asciiTheme="majorHAnsi" w:hAnsiTheme="majorHAnsi" w:cstheme="majorHAnsi"/>
        </w:rPr>
      </w:pPr>
    </w:p>
    <w:p w:rsidR="00C62DB3" w:rsidRPr="00A56BD3" w:rsidRDefault="009E0A74" w:rsidP="005934B1">
      <w:pPr>
        <w:pStyle w:val="20"/>
        <w:numPr>
          <w:ilvl w:val="0"/>
          <w:numId w:val="0"/>
        </w:numPr>
        <w:ind w:left="785"/>
      </w:pPr>
      <w:bookmarkStart w:id="120" w:name="_Ref68092777"/>
      <w:bookmarkStart w:id="121" w:name="_Toc106636275"/>
      <w:r w:rsidRPr="00A56BD3">
        <w:lastRenderedPageBreak/>
        <w:t xml:space="preserve">8.7 </w:t>
      </w:r>
      <w:r w:rsidR="004C2FDE" w:rsidRPr="00A56BD3">
        <w:t>"Select item" from "Pulldown selection"</w:t>
      </w:r>
      <w:bookmarkEnd w:id="121"/>
    </w:p>
    <w:p w:rsidR="00C62DB3" w:rsidRPr="00A56BD3" w:rsidRDefault="004C2FDE" w:rsidP="00C62DB3">
      <w:pPr>
        <w:rPr>
          <w:rFonts w:asciiTheme="majorHAnsi" w:eastAsia="ＭＳ Ｐゴシック" w:hAnsiTheme="majorHAnsi" w:cstheme="majorHAnsi"/>
        </w:rPr>
      </w:pPr>
      <w:r w:rsidRPr="00A56BD3">
        <w:rPr>
          <w:rFonts w:asciiTheme="majorHAnsi" w:eastAsia="ＭＳ Ｐゴシック" w:hAnsiTheme="majorHAnsi" w:cstheme="majorHAnsi"/>
        </w:rPr>
        <w:t>The items that can be selected from pulldown selections are as following</w:t>
      </w:r>
    </w:p>
    <w:p w:rsidR="00C62DB3" w:rsidRPr="00A56BD3" w:rsidRDefault="004C2FDE"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8.5-1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C62DB3" w:rsidRPr="00A56BD3" w:rsidTr="001F33B6">
        <w:trPr>
          <w:jc w:val="center"/>
        </w:trPr>
        <w:tc>
          <w:tcPr>
            <w:tcW w:w="1829"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Menu group</w:t>
            </w:r>
          </w:p>
        </w:tc>
        <w:tc>
          <w:tcPr>
            <w:tcW w:w="1994"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Menu</w:t>
            </w:r>
          </w:p>
        </w:tc>
        <w:tc>
          <w:tcPr>
            <w:tcW w:w="2409"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w:t>
            </w:r>
          </w:p>
        </w:tc>
        <w:tc>
          <w:tcPr>
            <w:tcW w:w="2977" w:type="dxa"/>
            <w:shd w:val="clear" w:color="auto" w:fill="002B62"/>
          </w:tcPr>
          <w:p w:rsidR="00C62DB3" w:rsidRPr="00A56BD3" w:rsidRDefault="004C2FDE"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Remarks</w:t>
            </w:r>
          </w:p>
        </w:tc>
      </w:tr>
      <w:tr w:rsidR="00C62DB3" w:rsidRPr="00A56BD3" w:rsidTr="001F33B6">
        <w:trPr>
          <w:jc w:val="center"/>
        </w:trPr>
        <w:tc>
          <w:tcPr>
            <w:tcW w:w="1829" w:type="dxa"/>
            <w:vMerge w:val="restart"/>
            <w:shd w:val="clear" w:color="auto" w:fill="E5EAEF"/>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Management Console</w:t>
            </w: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group name + Menu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User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Login ID</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val="restart"/>
            <w:shd w:val="clear" w:color="auto" w:fill="E5EAEF"/>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Basic Console</w:t>
            </w:r>
          </w:p>
        </w:tc>
        <w:tc>
          <w:tcPr>
            <w:tcW w:w="1994" w:type="dxa"/>
            <w:vMerge w:val="restart"/>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Device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vMerge/>
          </w:tcPr>
          <w:p w:rsidR="00C62DB3" w:rsidRPr="00A56BD3" w:rsidRDefault="00C62DB3" w:rsidP="001F33B6">
            <w:pPr>
              <w:widowControl/>
              <w:jc w:val="left"/>
              <w:rPr>
                <w:rFonts w:asciiTheme="majorHAnsi" w:eastAsia="ＭＳ Ｐゴシック" w:hAnsiTheme="majorHAnsi" w:cstheme="majorHAnsi"/>
                <w:sz w:val="18"/>
                <w:szCs w:val="18"/>
              </w:rPr>
            </w:pP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IP</w:t>
            </w:r>
            <w:r w:rsidR="004C2FDE" w:rsidRPr="00A56BD3">
              <w:rPr>
                <w:rFonts w:asciiTheme="majorHAnsi" w:eastAsia="ＭＳ Ｐゴシック" w:hAnsiTheme="majorHAnsi" w:cstheme="majorHAnsi"/>
                <w:sz w:val="18"/>
                <w:szCs w:val="18"/>
              </w:rPr>
              <w:t xml:space="preserve"> address</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Operation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Operation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Movement</w:t>
            </w:r>
            <w:r w:rsidR="004C2FDE" w:rsidRPr="00A56BD3">
              <w:rPr>
                <w:rFonts w:asciiTheme="majorHAnsi" w:eastAsia="ＭＳ Ｐゴシック" w:hAnsiTheme="majorHAnsi" w:cstheme="majorHAnsi"/>
                <w:sz w:val="18"/>
                <w:szCs w:val="18"/>
              </w:rPr>
              <w:t xml:space="preserve"> list</w:t>
            </w: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Movement</w:t>
            </w:r>
            <w:r w:rsidR="004C2FDE" w:rsidRPr="00A56BD3">
              <w:rPr>
                <w:rFonts w:asciiTheme="majorHAnsi" w:eastAsia="ＭＳ Ｐゴシック" w:hAnsiTheme="majorHAnsi" w:cstheme="majorHAnsi"/>
                <w:sz w:val="18"/>
                <w:szCs w:val="18"/>
              </w:rPr>
              <w:t xml:space="preserve">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trHeight w:val="53"/>
          <w:jc w:val="center"/>
        </w:trPr>
        <w:tc>
          <w:tcPr>
            <w:tcW w:w="1829" w:type="dxa"/>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Symphony</w:t>
            </w:r>
          </w:p>
        </w:tc>
        <w:tc>
          <w:tcPr>
            <w:tcW w:w="1994" w:type="dxa"/>
          </w:tcPr>
          <w:p w:rsidR="00C62DB3" w:rsidRPr="00A56BD3" w:rsidRDefault="00C62DB3" w:rsidP="004C2FDE">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Symphony</w:t>
            </w:r>
            <w:r w:rsidR="004C2FDE" w:rsidRPr="00A56BD3">
              <w:rPr>
                <w:rFonts w:asciiTheme="majorHAnsi" w:eastAsia="ＭＳ Ｐゴシック" w:hAnsiTheme="majorHAnsi" w:cstheme="majorHAnsi"/>
                <w:sz w:val="18"/>
                <w:szCs w:val="18"/>
              </w:rPr>
              <w:t xml:space="preserve"> class list</w:t>
            </w: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Symphony</w:t>
            </w:r>
            <w:r w:rsidR="004C2FDE" w:rsidRPr="00A56BD3">
              <w:rPr>
                <w:rFonts w:asciiTheme="majorHAnsi" w:eastAsia="ＭＳ Ｐゴシック" w:hAnsiTheme="majorHAnsi" w:cstheme="majorHAnsi"/>
                <w:sz w:val="18"/>
                <w:szCs w:val="18"/>
              </w:rPr>
              <w:t xml:space="preserve">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Conductor</w:t>
            </w:r>
          </w:p>
        </w:tc>
        <w:tc>
          <w:tcPr>
            <w:tcW w:w="1994"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Conductor</w:t>
            </w:r>
            <w:r w:rsidR="004C2FDE" w:rsidRPr="00A56BD3">
              <w:rPr>
                <w:rFonts w:asciiTheme="majorHAnsi" w:eastAsia="ＭＳ Ｐゴシック" w:hAnsiTheme="majorHAnsi" w:cstheme="majorHAnsi"/>
                <w:sz w:val="18"/>
                <w:szCs w:val="18"/>
              </w:rPr>
              <w:t xml:space="preserve"> class list</w:t>
            </w:r>
          </w:p>
        </w:tc>
        <w:tc>
          <w:tcPr>
            <w:tcW w:w="2409" w:type="dxa"/>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Conductor</w:t>
            </w:r>
            <w:r w:rsidR="004C2FDE" w:rsidRPr="00A56BD3">
              <w:rPr>
                <w:rFonts w:asciiTheme="majorHAnsi" w:eastAsia="ＭＳ Ｐゴシック" w:hAnsiTheme="majorHAnsi" w:cstheme="majorHAnsi"/>
                <w:sz w:val="18"/>
                <w:szCs w:val="18"/>
              </w:rPr>
              <w:t xml:space="preserve"> name</w:t>
            </w:r>
          </w:p>
        </w:tc>
        <w:tc>
          <w:tcPr>
            <w:tcW w:w="2977"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vMerge w:val="restart"/>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Ansible</w:t>
            </w:r>
            <w:r w:rsidR="004C2FDE" w:rsidRPr="00A56BD3">
              <w:rPr>
                <w:rFonts w:asciiTheme="majorHAnsi" w:eastAsia="ＭＳ Ｐゴシック" w:hAnsiTheme="majorHAnsi" w:cstheme="majorHAnsi"/>
                <w:sz w:val="18"/>
                <w:szCs w:val="18"/>
              </w:rPr>
              <w:t xml:space="preserve"> Common</w:t>
            </w: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File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File embedded variable name</w:t>
            </w:r>
          </w:p>
        </w:tc>
        <w:tc>
          <w:tcPr>
            <w:tcW w:w="2977" w:type="dxa"/>
            <w:vMerge w:val="restart"/>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Only if the Ansible drivers are installed.</w:t>
            </w:r>
          </w:p>
        </w:tc>
      </w:tr>
      <w:tr w:rsidR="00C62DB3" w:rsidRPr="00A56BD3" w:rsidTr="001F33B6">
        <w:trPr>
          <w:jc w:val="center"/>
        </w:trPr>
        <w:tc>
          <w:tcPr>
            <w:tcW w:w="1829" w:type="dxa"/>
            <w:vMerge/>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Template list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Template embedded variable name</w:t>
            </w:r>
          </w:p>
        </w:tc>
        <w:tc>
          <w:tcPr>
            <w:tcW w:w="2977" w:type="dxa"/>
            <w:vMerge/>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1829" w:type="dxa"/>
            <w:shd w:val="clear" w:color="auto" w:fill="E5EAEF"/>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group Management</w:t>
            </w:r>
          </w:p>
        </w:tc>
        <w:tc>
          <w:tcPr>
            <w:tcW w:w="1994"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group management</w:t>
            </w:r>
          </w:p>
        </w:tc>
        <w:tc>
          <w:tcPr>
            <w:tcW w:w="2409"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Host group name</w:t>
            </w:r>
          </w:p>
        </w:tc>
        <w:tc>
          <w:tcPr>
            <w:tcW w:w="2977" w:type="dxa"/>
          </w:tcPr>
          <w:p w:rsidR="00C62DB3" w:rsidRPr="00A56BD3" w:rsidRDefault="004C2FDE"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Only if the host group function is installed.</w:t>
            </w:r>
          </w:p>
        </w:tc>
      </w:tr>
    </w:tbl>
    <w:p w:rsidR="00C62DB3" w:rsidRPr="00A56BD3" w:rsidRDefault="00C62DB3" w:rsidP="00C62DB3">
      <w:pPr>
        <w:rPr>
          <w:rFonts w:asciiTheme="majorHAnsi" w:eastAsia="ＭＳ Ｐゴシック" w:hAnsiTheme="majorHAnsi" w:cstheme="majorHAnsi"/>
        </w:rPr>
      </w:pPr>
    </w:p>
    <w:p w:rsidR="00C62DB3" w:rsidRPr="00A56BD3" w:rsidRDefault="00376174" w:rsidP="00376174">
      <w:pPr>
        <w:rPr>
          <w:rFonts w:asciiTheme="majorHAnsi" w:eastAsia="ＭＳ Ｐゴシック" w:hAnsiTheme="majorHAnsi" w:cstheme="majorHAnsi"/>
        </w:rPr>
      </w:pPr>
      <w:r w:rsidRPr="00A56BD3">
        <w:rPr>
          <w:rFonts w:asciiTheme="majorHAnsi" w:eastAsia="ＭＳ Ｐゴシック" w:hAnsiTheme="majorHAnsi" w:cstheme="majorHAnsi"/>
        </w:rPr>
        <w:t>In addition to the ones above, Menus (Parameter sheet/Data sheet) that are created in the Menu group function that has either "String", "Multi string”, “Integer", "Decimal Number", "Date", "Date/Time" or "Link" selected for Input method, has both "Required" and "Unique constraint" checkboxes checked are also target.</w:t>
      </w:r>
    </w:p>
    <w:p w:rsidR="00C62DB3" w:rsidRPr="00A56BD3" w:rsidRDefault="00C62DB3" w:rsidP="00C62DB3">
      <w:pPr>
        <w:rPr>
          <w:rFonts w:asciiTheme="majorHAnsi" w:eastAsia="ＭＳ Ｐゴシック" w:hAnsiTheme="majorHAnsi" w:cstheme="majorHAnsi"/>
        </w:rPr>
      </w:pPr>
    </w:p>
    <w:p w:rsidR="00C62DB3" w:rsidRPr="00A56BD3" w:rsidRDefault="00C62DB3" w:rsidP="00C62DB3">
      <w:pPr>
        <w:rPr>
          <w:rFonts w:asciiTheme="majorHAnsi" w:eastAsia="ＭＳ Ｐゴシック" w:hAnsiTheme="majorHAnsi" w:cstheme="majorHAnsi"/>
        </w:rPr>
      </w:pPr>
    </w:p>
    <w:p w:rsidR="00C62DB3" w:rsidRPr="00A56BD3" w:rsidRDefault="00C62DB3"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C62DB3" w:rsidRPr="00A56BD3" w:rsidRDefault="00376174" w:rsidP="00BE09A1">
      <w:pPr>
        <w:pStyle w:val="20"/>
        <w:numPr>
          <w:ilvl w:val="1"/>
          <w:numId w:val="46"/>
        </w:numPr>
      </w:pPr>
      <w:bookmarkStart w:id="122" w:name="_Toc106636276"/>
      <w:bookmarkEnd w:id="120"/>
      <w:r w:rsidRPr="00A56BD3">
        <w:lastRenderedPageBreak/>
        <w:t>“Reference items” when using “Pulldown selection”</w:t>
      </w:r>
      <w:bookmarkEnd w:id="122"/>
    </w:p>
    <w:p w:rsidR="00376174" w:rsidRPr="00A56BD3" w:rsidRDefault="00376174" w:rsidP="00376174">
      <w:pPr>
        <w:rPr>
          <w:rFonts w:asciiTheme="majorHAnsi" w:eastAsia="ＭＳ Ｐゴシック" w:hAnsiTheme="majorHAnsi" w:cstheme="majorHAnsi"/>
        </w:rPr>
      </w:pPr>
      <w:r w:rsidRPr="00A56BD3">
        <w:rPr>
          <w:rFonts w:asciiTheme="majorHAnsi" w:eastAsia="ＭＳ Ｐゴシック" w:hAnsiTheme="majorHAnsi" w:cstheme="majorHAnsi"/>
        </w:rPr>
        <w:t xml:space="preserve">When using "Pulldown selection" as input format for items, </w:t>
      </w:r>
    </w:p>
    <w:p w:rsidR="004245FD" w:rsidRPr="00A56BD3" w:rsidRDefault="00376174" w:rsidP="004245FD">
      <w:pPr>
        <w:rPr>
          <w:rFonts w:asciiTheme="majorHAnsi" w:eastAsia="ＭＳ Ｐゴシック" w:hAnsiTheme="majorHAnsi" w:cstheme="majorHAnsi"/>
        </w:rPr>
      </w:pPr>
      <w:r w:rsidRPr="00A56BD3">
        <w:rPr>
          <w:rFonts w:asciiTheme="majorHAnsi" w:eastAsia="ＭＳ Ｐゴシック" w:hAnsiTheme="majorHAnsi" w:cstheme="majorHAnsi"/>
        </w:rPr>
        <w:t>You can display other items in the same menu side-by-side based on the value you select in "Pulldown Selection.</w:t>
      </w:r>
      <w:r w:rsidR="004245FD" w:rsidRPr="00A56BD3">
        <w:rPr>
          <w:rFonts w:asciiTheme="majorHAnsi" w:hAnsiTheme="majorHAnsi" w:cstheme="majorHAnsi"/>
        </w:rPr>
        <w:t xml:space="preserve"> </w:t>
      </w:r>
    </w:p>
    <w:p w:rsidR="004245FD" w:rsidRPr="00A56BD3" w:rsidRDefault="004245FD" w:rsidP="004245FD">
      <w:pPr>
        <w:rPr>
          <w:rFonts w:asciiTheme="majorHAnsi" w:eastAsia="ＭＳ Ｐゴシック" w:hAnsiTheme="majorHAnsi" w:cstheme="majorHAnsi"/>
        </w:rPr>
      </w:pPr>
      <w:r w:rsidRPr="00A56BD3">
        <w:rPr>
          <w:rFonts w:asciiTheme="majorHAnsi" w:eastAsia="ＭＳ Ｐゴシック" w:hAnsiTheme="majorHAnsi" w:cstheme="majorHAnsi"/>
        </w:rPr>
        <w:t xml:space="preserve">Clicking the "Select a reference item" button when "Pulldown selection" is selected for an item </w:t>
      </w:r>
    </w:p>
    <w:p w:rsidR="00C62DB3" w:rsidRPr="00A56BD3" w:rsidRDefault="004245FD" w:rsidP="004245FD">
      <w:pPr>
        <w:rPr>
          <w:rFonts w:asciiTheme="majorHAnsi" w:eastAsia="ＭＳ Ｐゴシック" w:hAnsiTheme="majorHAnsi" w:cstheme="majorHAnsi"/>
        </w:rPr>
      </w:pPr>
      <w:r w:rsidRPr="00A56BD3">
        <w:rPr>
          <w:rFonts w:asciiTheme="majorHAnsi" w:eastAsia="ＭＳ Ｐゴシック" w:hAnsiTheme="majorHAnsi" w:cstheme="majorHAnsi"/>
        </w:rPr>
        <w:t>in the "Create menu" -&gt;"Create</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Define Menu" menu, a screen where users can select other items in the "Select items" menu will appear.</w:t>
      </w:r>
    </w:p>
    <w:p w:rsidR="00C62DB3" w:rsidRPr="00A56BD3" w:rsidRDefault="004245FD" w:rsidP="00C62DB3">
      <w:pPr>
        <w:rPr>
          <w:rFonts w:asciiTheme="majorHAnsi" w:eastAsia="ＭＳ Ｐゴシック" w:hAnsiTheme="majorHAnsi" w:cstheme="majorHAnsi"/>
        </w:rPr>
      </w:pPr>
      <w:r w:rsidRPr="00A56BD3">
        <w:rPr>
          <w:rFonts w:asciiTheme="majorHAnsi" w:eastAsia="ＭＳ Ｐゴシック" w:hAnsiTheme="majorHAnsi" w:cstheme="majorHAnsi"/>
        </w:rPr>
        <w:t>Check the items you want to display horizontally and click “Decision” to insert the values into the “Reference item”</w:t>
      </w:r>
    </w:p>
    <w:p w:rsidR="00C62DB3" w:rsidRPr="00A56BD3" w:rsidRDefault="00C62DB3" w:rsidP="00C62DB3">
      <w:pPr>
        <w:rPr>
          <w:rFonts w:asciiTheme="majorHAnsi" w:hAnsiTheme="majorHAnsi" w:cstheme="majorHAnsi"/>
        </w:rPr>
      </w:pPr>
    </w:p>
    <w:p w:rsidR="00C62DB3" w:rsidRPr="00A56BD3" w:rsidRDefault="00366248" w:rsidP="00C62DB3">
      <w:pPr>
        <w:widowControl/>
        <w:jc w:val="center"/>
        <w:rPr>
          <w:rFonts w:asciiTheme="majorHAnsi" w:eastAsia="ＭＳ Ｐゴシック" w:hAnsiTheme="majorHAnsi" w:cstheme="majorHAnsi"/>
        </w:rPr>
      </w:pPr>
      <w:r>
        <w:rPr>
          <w:noProof/>
        </w:rPr>
        <w:drawing>
          <wp:inline distT="0" distB="0" distL="0" distR="0" wp14:anchorId="4DBBE14C" wp14:editId="0C689780">
            <wp:extent cx="6119495" cy="4925695"/>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19495" cy="4925695"/>
                    </a:xfrm>
                    <a:prstGeom prst="rect">
                      <a:avLst/>
                    </a:prstGeom>
                  </pic:spPr>
                </pic:pic>
              </a:graphicData>
            </a:graphic>
          </wp:inline>
        </w:drawing>
      </w:r>
    </w:p>
    <w:p w:rsidR="00C62DB3" w:rsidRPr="00A56BD3" w:rsidRDefault="004245FD"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8.6-1</w:t>
      </w:r>
    </w:p>
    <w:p w:rsidR="00C62DB3" w:rsidRPr="00A56BD3" w:rsidRDefault="00C62DB3" w:rsidP="00C62DB3">
      <w:pPr>
        <w:rPr>
          <w:rFonts w:asciiTheme="majorHAnsi" w:eastAsia="ＭＳ Ｐゴシック" w:hAnsiTheme="majorHAnsi" w:cstheme="majorHAnsi"/>
        </w:rPr>
      </w:pPr>
    </w:p>
    <w:p w:rsidR="00C62DB3" w:rsidRPr="00A56BD3" w:rsidRDefault="00C62DB3" w:rsidP="00C62DB3">
      <w:pPr>
        <w:rPr>
          <w:rFonts w:asciiTheme="majorHAnsi" w:eastAsia="ＭＳ Ｐゴシック" w:hAnsiTheme="majorHAnsi" w:cstheme="majorHAnsi"/>
        </w:rPr>
      </w:pPr>
    </w:p>
    <w:p w:rsidR="00C62DB3" w:rsidRPr="00A56BD3" w:rsidRDefault="00F35564" w:rsidP="00C62DB3">
      <w:pPr>
        <w:rPr>
          <w:rFonts w:asciiTheme="majorHAnsi" w:eastAsia="ＭＳ Ｐゴシック" w:hAnsiTheme="majorHAnsi" w:cstheme="majorHAnsi"/>
        </w:rPr>
      </w:pPr>
      <w:r w:rsidRPr="00A56BD3">
        <w:rPr>
          <w:rFonts w:asciiTheme="majorHAnsi" w:eastAsia="ＭＳ Ｐゴシック" w:hAnsiTheme="majorHAnsi" w:cstheme="majorHAnsi"/>
        </w:rPr>
        <w:t>The items that can be selected</w:t>
      </w:r>
      <w:r w:rsidR="004245FD" w:rsidRPr="00A56BD3">
        <w:rPr>
          <w:rFonts w:asciiTheme="majorHAnsi" w:eastAsia="ＭＳ Ｐゴシック" w:hAnsiTheme="majorHAnsi" w:cstheme="majorHAnsi"/>
        </w:rPr>
        <w:t xml:space="preserve"> as "Reference Item" are as follows.</w:t>
      </w:r>
    </w:p>
    <w:p w:rsidR="00C62DB3" w:rsidRPr="00A56BD3" w:rsidRDefault="004245FD"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8.6-1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C62DB3" w:rsidRPr="00A56BD3" w:rsidTr="001F33B6">
        <w:trPr>
          <w:jc w:val="center"/>
        </w:trPr>
        <w:tc>
          <w:tcPr>
            <w:tcW w:w="3827"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Select Item</w:t>
            </w:r>
          </w:p>
        </w:tc>
        <w:tc>
          <w:tcPr>
            <w:tcW w:w="1559"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Menu</w:t>
            </w:r>
          </w:p>
        </w:tc>
        <w:tc>
          <w:tcPr>
            <w:tcW w:w="1843"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w:t>
            </w:r>
          </w:p>
        </w:tc>
        <w:tc>
          <w:tcPr>
            <w:tcW w:w="2405" w:type="dxa"/>
            <w:shd w:val="clear" w:color="auto" w:fill="002B62"/>
          </w:tcPr>
          <w:p w:rsidR="00C62DB3" w:rsidRPr="00A56BD3" w:rsidRDefault="004245FD"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Remarks</w:t>
            </w:r>
          </w:p>
        </w:tc>
      </w:tr>
      <w:tr w:rsidR="00C62DB3" w:rsidRPr="00A56BD3" w:rsidTr="001F33B6">
        <w:trPr>
          <w:jc w:val="center"/>
        </w:trPr>
        <w:tc>
          <w:tcPr>
            <w:tcW w:w="3827" w:type="dxa"/>
            <w:shd w:val="clear" w:color="auto" w:fill="E5EAEF"/>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Management </w:t>
            </w:r>
            <w:proofErr w:type="spellStart"/>
            <w:r w:rsidRPr="00A56BD3">
              <w:rPr>
                <w:rFonts w:asciiTheme="majorHAnsi" w:eastAsia="ＭＳ Ｐゴシック" w:hAnsiTheme="majorHAnsi" w:cstheme="majorHAnsi"/>
                <w:sz w:val="18"/>
                <w:szCs w:val="18"/>
              </w:rPr>
              <w:t>console:Menu</w:t>
            </w:r>
            <w:proofErr w:type="spellEnd"/>
            <w:r w:rsidRPr="00A56BD3">
              <w:rPr>
                <w:rFonts w:asciiTheme="majorHAnsi" w:eastAsia="ＭＳ Ｐゴシック" w:hAnsiTheme="majorHAnsi" w:cstheme="majorHAnsi"/>
                <w:sz w:val="18"/>
                <w:szCs w:val="18"/>
              </w:rPr>
              <w:t xml:space="preserve"> </w:t>
            </w:r>
            <w:proofErr w:type="spellStart"/>
            <w:r w:rsidRPr="00A56BD3">
              <w:rPr>
                <w:rFonts w:asciiTheme="majorHAnsi" w:eastAsia="ＭＳ Ｐゴシック" w:hAnsiTheme="majorHAnsi" w:cstheme="majorHAnsi"/>
                <w:sz w:val="18"/>
                <w:szCs w:val="18"/>
              </w:rPr>
              <w:t>list:Menu</w:t>
            </w:r>
            <w:proofErr w:type="spellEnd"/>
            <w:r w:rsidRPr="00A56BD3">
              <w:rPr>
                <w:rFonts w:asciiTheme="majorHAnsi" w:eastAsia="ＭＳ Ｐゴシック" w:hAnsiTheme="majorHAnsi" w:cstheme="majorHAnsi"/>
                <w:sz w:val="18"/>
                <w:szCs w:val="18"/>
              </w:rPr>
              <w:t xml:space="preserve"> name</w:t>
            </w:r>
          </w:p>
        </w:tc>
        <w:tc>
          <w:tcPr>
            <w:tcW w:w="1559"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list</w:t>
            </w: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Menu ID</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shd w:val="clear" w:color="auto" w:fill="E5EAEF"/>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rPr>
              <w:t>Management console: User list: Login ID</w:t>
            </w:r>
          </w:p>
        </w:tc>
        <w:tc>
          <w:tcPr>
            <w:tcW w:w="1559"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User list</w:t>
            </w: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Mail address</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vMerge w:val="restart"/>
            <w:shd w:val="clear" w:color="auto" w:fill="E5EAEF"/>
          </w:tcPr>
          <w:p w:rsidR="00C62DB3" w:rsidRPr="00A56BD3" w:rsidRDefault="004245FD" w:rsidP="001F33B6">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lastRenderedPageBreak/>
              <w:t>Basic console: Device list: Host name</w:t>
            </w:r>
          </w:p>
        </w:tc>
        <w:tc>
          <w:tcPr>
            <w:tcW w:w="1559" w:type="dxa"/>
            <w:vMerge w:val="restart"/>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Device list</w:t>
            </w: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IP Address</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vMerge/>
            <w:shd w:val="clear" w:color="auto" w:fill="E5EAEF"/>
          </w:tcPr>
          <w:p w:rsidR="00C62DB3" w:rsidRPr="00A56BD3" w:rsidRDefault="00C62DB3" w:rsidP="001F33B6">
            <w:pPr>
              <w:widowControl/>
              <w:jc w:val="left"/>
              <w:rPr>
                <w:rFonts w:asciiTheme="majorHAnsi" w:eastAsia="ＭＳ Ｐゴシック" w:hAnsiTheme="majorHAnsi" w:cstheme="majorHAnsi"/>
              </w:rPr>
            </w:pPr>
          </w:p>
        </w:tc>
        <w:tc>
          <w:tcPr>
            <w:tcW w:w="1559" w:type="dxa"/>
            <w:vMerge/>
          </w:tcPr>
          <w:p w:rsidR="00C62DB3" w:rsidRPr="00A56BD3" w:rsidRDefault="00C62DB3" w:rsidP="001F33B6">
            <w:pPr>
              <w:widowControl/>
              <w:jc w:val="left"/>
              <w:rPr>
                <w:rFonts w:asciiTheme="majorHAnsi" w:eastAsia="ＭＳ Ｐゴシック" w:hAnsiTheme="majorHAnsi" w:cstheme="majorHAnsi"/>
                <w:sz w:val="18"/>
                <w:szCs w:val="18"/>
              </w:rPr>
            </w:pP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Login User ID</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r w:rsidR="00C62DB3" w:rsidRPr="00A56BD3" w:rsidTr="001F33B6">
        <w:trPr>
          <w:jc w:val="center"/>
        </w:trPr>
        <w:tc>
          <w:tcPr>
            <w:tcW w:w="3827" w:type="dxa"/>
            <w:vMerge/>
            <w:shd w:val="clear" w:color="auto" w:fill="E5EAEF"/>
          </w:tcPr>
          <w:p w:rsidR="00C62DB3" w:rsidRPr="00A56BD3" w:rsidRDefault="00C62DB3" w:rsidP="001F33B6">
            <w:pPr>
              <w:widowControl/>
              <w:jc w:val="left"/>
              <w:rPr>
                <w:rFonts w:asciiTheme="majorHAnsi" w:eastAsia="ＭＳ Ｐゴシック" w:hAnsiTheme="majorHAnsi" w:cstheme="majorHAnsi"/>
              </w:rPr>
            </w:pPr>
          </w:p>
        </w:tc>
        <w:tc>
          <w:tcPr>
            <w:tcW w:w="1559" w:type="dxa"/>
            <w:vMerge/>
          </w:tcPr>
          <w:p w:rsidR="00C62DB3" w:rsidRPr="00A56BD3" w:rsidRDefault="00C62DB3" w:rsidP="001F33B6">
            <w:pPr>
              <w:widowControl/>
              <w:jc w:val="left"/>
              <w:rPr>
                <w:rFonts w:asciiTheme="majorHAnsi" w:eastAsia="ＭＳ Ｐゴシック" w:hAnsiTheme="majorHAnsi" w:cstheme="majorHAnsi"/>
                <w:sz w:val="18"/>
                <w:szCs w:val="18"/>
              </w:rPr>
            </w:pPr>
          </w:p>
        </w:tc>
        <w:tc>
          <w:tcPr>
            <w:tcW w:w="1843" w:type="dxa"/>
          </w:tcPr>
          <w:p w:rsidR="00C62DB3" w:rsidRPr="00A56BD3" w:rsidRDefault="004245FD"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Login Password</w:t>
            </w:r>
          </w:p>
        </w:tc>
        <w:tc>
          <w:tcPr>
            <w:tcW w:w="2405" w:type="dxa"/>
          </w:tcPr>
          <w:p w:rsidR="00C62DB3" w:rsidRPr="00A56BD3" w:rsidRDefault="00C62DB3" w:rsidP="001F33B6">
            <w:pPr>
              <w:widowControl/>
              <w:jc w:val="left"/>
              <w:rPr>
                <w:rFonts w:asciiTheme="majorHAnsi" w:eastAsia="ＭＳ Ｐゴシック" w:hAnsiTheme="majorHAnsi" w:cstheme="majorHAnsi"/>
                <w:sz w:val="18"/>
                <w:szCs w:val="18"/>
              </w:rPr>
            </w:pPr>
          </w:p>
        </w:tc>
      </w:tr>
    </w:tbl>
    <w:p w:rsidR="00C62DB3" w:rsidRPr="00A56BD3" w:rsidRDefault="00C62DB3" w:rsidP="00C62DB3">
      <w:pPr>
        <w:rPr>
          <w:rFonts w:asciiTheme="majorHAnsi" w:eastAsia="ＭＳ Ｐゴシック" w:hAnsiTheme="majorHAnsi" w:cstheme="majorHAnsi"/>
        </w:rPr>
      </w:pPr>
    </w:p>
    <w:p w:rsidR="00F63679"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In addition to the ones above, when the "selected item" is a menu created with the "Create Menu" function,</w:t>
      </w:r>
    </w:p>
    <w:p w:rsidR="00C62DB3"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 xml:space="preserve"> the other items of the menu selected in the "Selected Item" menu group with the input method "String", "Multi string”, “Integer", "Decimal Number", "Date", "Date/Time", "Password", "File upload", or "</w:t>
      </w:r>
      <w:proofErr w:type="spellStart"/>
      <w:r w:rsidRPr="00A56BD3">
        <w:rPr>
          <w:rFonts w:asciiTheme="majorHAnsi" w:eastAsia="ＭＳ Ｐゴシック" w:hAnsiTheme="majorHAnsi" w:cstheme="majorHAnsi"/>
        </w:rPr>
        <w:t>Link"will</w:t>
      </w:r>
      <w:proofErr w:type="spellEnd"/>
      <w:r w:rsidRPr="00A56BD3">
        <w:rPr>
          <w:rFonts w:asciiTheme="majorHAnsi" w:eastAsia="ＭＳ Ｐゴシック" w:hAnsiTheme="majorHAnsi" w:cstheme="majorHAnsi"/>
        </w:rPr>
        <w:t xml:space="preserve"> also be target.</w:t>
      </w:r>
    </w:p>
    <w:p w:rsidR="00F63679"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 xml:space="preserve">When creating a menu when a "Reference item" is set to the "Pulldown selection", </w:t>
      </w:r>
    </w:p>
    <w:p w:rsidR="00C62DB3"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The menu created in the "Input" menu group will only have the column of the "pull-down selection" item will be displayed from the "Register" menu, but in the "List/Update" menu, the records in the same row as the value set in the "pull-down selection" will be displayed side by side.</w:t>
      </w:r>
    </w:p>
    <w:p w:rsidR="00C62DB3" w:rsidRPr="00A56BD3" w:rsidRDefault="00C13BC7" w:rsidP="00C62DB3">
      <w:pPr>
        <w:widowControl/>
        <w:jc w:val="center"/>
        <w:rPr>
          <w:rFonts w:asciiTheme="majorHAnsi" w:eastAsia="ＭＳ Ｐゴシック" w:hAnsiTheme="majorHAnsi" w:cstheme="majorHAnsi"/>
        </w:rPr>
      </w:pPr>
      <w:r>
        <w:rPr>
          <w:noProof/>
        </w:rPr>
        <w:drawing>
          <wp:inline distT="0" distB="0" distL="0" distR="0" wp14:anchorId="37E1771C" wp14:editId="5F739D8D">
            <wp:extent cx="6119495" cy="3268345"/>
            <wp:effectExtent l="0" t="0" r="0" b="825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9495" cy="3268345"/>
                    </a:xfrm>
                    <a:prstGeom prst="rect">
                      <a:avLst/>
                    </a:prstGeom>
                  </pic:spPr>
                </pic:pic>
              </a:graphicData>
            </a:graphic>
          </wp:inline>
        </w:drawing>
      </w:r>
    </w:p>
    <w:p w:rsidR="00C62DB3" w:rsidRPr="00A56BD3" w:rsidRDefault="00F63679"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8.6-2</w:t>
      </w:r>
    </w:p>
    <w:p w:rsidR="00C62DB3" w:rsidRPr="00A56BD3" w:rsidRDefault="00C62DB3" w:rsidP="00C62DB3">
      <w:pPr>
        <w:rPr>
          <w:rFonts w:asciiTheme="majorHAnsi" w:eastAsia="ＭＳ Ｐゴシック" w:hAnsiTheme="majorHAnsi" w:cstheme="majorHAnsi"/>
        </w:rPr>
      </w:pPr>
    </w:p>
    <w:p w:rsidR="00C62DB3" w:rsidRPr="00A56BD3" w:rsidRDefault="00F63679" w:rsidP="00C62DB3">
      <w:pPr>
        <w:rPr>
          <w:rFonts w:asciiTheme="majorHAnsi" w:eastAsia="ＭＳ Ｐゴシック" w:hAnsiTheme="majorHAnsi" w:cstheme="majorHAnsi"/>
        </w:rPr>
      </w:pPr>
      <w:r w:rsidRPr="00A56BD3">
        <w:rPr>
          <w:rFonts w:asciiTheme="majorHAnsi" w:eastAsia="ＭＳ Ｐゴシック" w:hAnsiTheme="majorHAnsi" w:cstheme="majorHAnsi"/>
        </w:rPr>
        <w:t>When displaying the "list" for the menu created in the "Substitution value automatic registration" menu group and the "Reference" Menu group, the reference item value will be displayed side by side.</w:t>
      </w:r>
      <w:r w:rsidRPr="00A56BD3">
        <w:rPr>
          <w:rFonts w:asciiTheme="majorHAnsi" w:hAnsiTheme="majorHAnsi" w:cstheme="majorHAnsi"/>
        </w:rPr>
        <w:t xml:space="preserve"> </w:t>
      </w:r>
      <w:r w:rsidRPr="00A56BD3">
        <w:rPr>
          <w:rFonts w:asciiTheme="majorHAnsi" w:eastAsia="ＭＳ Ｐゴシック" w:hAnsiTheme="majorHAnsi" w:cstheme="majorHAnsi"/>
        </w:rPr>
        <w:t>Any "Reference items" displayed in the "Substitute value automatic registration" menu will have the same values as each driver's "Substitute value automatic registration settings" value.</w:t>
      </w:r>
    </w:p>
    <w:p w:rsidR="00C62DB3" w:rsidRPr="00A56BD3" w:rsidRDefault="00C62DB3" w:rsidP="00C62DB3">
      <w:pPr>
        <w:rPr>
          <w:rFonts w:asciiTheme="majorHAnsi" w:eastAsia="ＭＳ Ｐゴシック" w:hAnsiTheme="majorHAnsi" w:cstheme="majorHAnsi"/>
        </w:rPr>
      </w:pPr>
    </w:p>
    <w:p w:rsidR="00C62DB3" w:rsidRPr="00A56BD3" w:rsidRDefault="00F63679" w:rsidP="00F63679">
      <w:pPr>
        <w:rPr>
          <w:rFonts w:asciiTheme="majorHAnsi" w:eastAsia="ＭＳ Ｐゴシック" w:hAnsiTheme="majorHAnsi" w:cstheme="majorHAnsi"/>
        </w:rPr>
      </w:pPr>
      <w:r w:rsidRPr="00A56BD3">
        <w:rPr>
          <w:rFonts w:asciiTheme="majorHAnsi" w:eastAsia="ＭＳ Ｐゴシック" w:hAnsiTheme="majorHAnsi" w:cstheme="majorHAnsi"/>
        </w:rPr>
        <w:t>If you put a "pulldown selection" with a "reference item" in the repeat frame when you are using "vertical menu," "reference items" will be displayed repeatedly, similarly to normal items.</w:t>
      </w:r>
    </w:p>
    <w:p w:rsidR="00C62DB3" w:rsidRPr="00A56BD3" w:rsidRDefault="00C62DB3" w:rsidP="00C62DB3">
      <w:pPr>
        <w:rPr>
          <w:rFonts w:asciiTheme="majorHAnsi" w:hAnsiTheme="majorHAnsi" w:cstheme="majorHAnsi"/>
        </w:rPr>
      </w:pPr>
    </w:p>
    <w:p w:rsidR="00C62DB3" w:rsidRPr="00A56BD3" w:rsidRDefault="00C62DB3" w:rsidP="00C62DB3">
      <w:pPr>
        <w:rPr>
          <w:rFonts w:asciiTheme="majorHAnsi" w:hAnsiTheme="majorHAnsi" w:cstheme="majorHAnsi"/>
        </w:rPr>
      </w:pPr>
    </w:p>
    <w:p w:rsidR="00C62DB3" w:rsidRPr="00A56BD3" w:rsidRDefault="00C62DB3" w:rsidP="00C62DB3">
      <w:pPr>
        <w:rPr>
          <w:rFonts w:asciiTheme="majorHAnsi" w:hAnsiTheme="majorHAnsi" w:cstheme="majorHAnsi"/>
        </w:rPr>
      </w:pPr>
    </w:p>
    <w:p w:rsidR="00C62DB3" w:rsidRPr="00A56BD3" w:rsidRDefault="00C62DB3" w:rsidP="00C62DB3">
      <w:pPr>
        <w:widowControl/>
        <w:jc w:val="left"/>
        <w:rPr>
          <w:rFonts w:asciiTheme="majorHAnsi" w:hAnsiTheme="majorHAnsi" w:cstheme="majorHAnsi"/>
        </w:rPr>
      </w:pPr>
      <w:r w:rsidRPr="00A56BD3">
        <w:rPr>
          <w:rFonts w:asciiTheme="majorHAnsi" w:hAnsiTheme="majorHAnsi" w:cstheme="majorHAnsi"/>
        </w:rPr>
        <w:br w:type="page"/>
      </w:r>
    </w:p>
    <w:p w:rsidR="00C62DB3" w:rsidRPr="00A56BD3" w:rsidRDefault="00C62DB3" w:rsidP="005934B1">
      <w:pPr>
        <w:pStyle w:val="20"/>
      </w:pPr>
      <w:r w:rsidRPr="00A56BD3">
        <w:lastRenderedPageBreak/>
        <w:t xml:space="preserve"> </w:t>
      </w:r>
      <w:bookmarkStart w:id="123" w:name="_Toc106636277"/>
      <w:r w:rsidRPr="00A56BD3">
        <w:t>Re</w:t>
      </w:r>
      <w:r w:rsidR="00E317C8" w:rsidRPr="00A56BD3">
        <w:t>ference Item Info</w:t>
      </w:r>
      <w:bookmarkEnd w:id="123"/>
    </w:p>
    <w:p w:rsidR="00C62DB3" w:rsidRPr="00A56BD3" w:rsidRDefault="00F63679"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Displays the information of the reference items available in the pulldown selection available in the “Create</w:t>
      </w:r>
      <w:r w:rsidRPr="00A56BD3">
        <w:rPr>
          <w:rFonts w:asciiTheme="majorHAnsi" w:eastAsia="ＭＳ Ｐゴシック" w:hAnsiTheme="majorHAnsi" w:cstheme="majorHAnsi"/>
        </w:rPr>
        <w:t>・</w:t>
      </w:r>
      <w:r w:rsidRPr="00A56BD3">
        <w:rPr>
          <w:rFonts w:asciiTheme="majorHAnsi" w:eastAsia="ＭＳ Ｐゴシック" w:hAnsiTheme="majorHAnsi" w:cstheme="majorHAnsi"/>
        </w:rPr>
        <w:t>Define Menu” function.</w:t>
      </w:r>
    </w:p>
    <w:p w:rsidR="00C62DB3" w:rsidRPr="00A56BD3" w:rsidRDefault="00C62DB3" w:rsidP="00C62DB3">
      <w:pPr>
        <w:widowControl/>
        <w:jc w:val="left"/>
        <w:rPr>
          <w:rFonts w:asciiTheme="majorHAnsi" w:eastAsia="ＭＳ Ｐゴシック" w:hAnsiTheme="majorHAnsi" w:cstheme="majorHAnsi"/>
        </w:rPr>
      </w:pPr>
    </w:p>
    <w:p w:rsidR="00C62DB3" w:rsidRPr="00A56BD3" w:rsidRDefault="00E317C8"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t xml:space="preserve">This menu is hidden by default after installation. </w:t>
      </w:r>
      <w:r w:rsidRPr="00A56BD3">
        <w:rPr>
          <w:rFonts w:asciiTheme="majorHAnsi" w:eastAsia="ＭＳ Ｐゴシック" w:hAnsiTheme="majorHAnsi" w:cstheme="majorHAnsi"/>
        </w:rPr>
        <w:br/>
        <w:t>This menu is used by Backyard, and is not operated by users.</w:t>
      </w:r>
    </w:p>
    <w:p w:rsidR="00C62DB3" w:rsidRPr="00A56BD3" w:rsidRDefault="00C62DB3" w:rsidP="00C62DB3">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szCs w:val="21"/>
        </w:rPr>
        <mc:AlternateContent>
          <mc:Choice Requires="wps">
            <w:drawing>
              <wp:anchor distT="0" distB="0" distL="114300" distR="114300" simplePos="0" relativeHeight="252251136" behindDoc="0" locked="0" layoutInCell="1" allowOverlap="1" wp14:anchorId="666A6D82" wp14:editId="1BF80EF6">
                <wp:simplePos x="0" y="0"/>
                <wp:positionH relativeFrom="margin">
                  <wp:align>left</wp:align>
                </wp:positionH>
                <wp:positionV relativeFrom="paragraph">
                  <wp:posOffset>1357861</wp:posOffset>
                </wp:positionV>
                <wp:extent cx="688312" cy="155749"/>
                <wp:effectExtent l="0" t="0" r="17145" b="15875"/>
                <wp:wrapNone/>
                <wp:docPr id="29" name="正方形/長方形 29"/>
                <wp:cNvGraphicFramePr/>
                <a:graphic xmlns:a="http://schemas.openxmlformats.org/drawingml/2006/main">
                  <a:graphicData uri="http://schemas.microsoft.com/office/word/2010/wordprocessingShape">
                    <wps:wsp>
                      <wps:cNvSpPr/>
                      <wps:spPr>
                        <a:xfrm>
                          <a:off x="0" y="0"/>
                          <a:ext cx="688312" cy="1557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DBD5C" id="正方形/長方形 29" o:spid="_x0000_s1026" style="position:absolute;left:0;text-align:left;margin-left:0;margin-top:106.9pt;width:54.2pt;height:12.25pt;z-index:252251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" filled="f" strokecolor="red" strokeweight="1.25pt">
                <w10:wrap anchorx="margin"/>
              </v:rect>
            </w:pict>
          </mc:Fallback>
        </mc:AlternateContent>
      </w:r>
      <w:r w:rsidR="00E317C8" w:rsidRPr="00A56BD3">
        <w:rPr>
          <w:rFonts w:asciiTheme="majorHAnsi" w:hAnsiTheme="majorHAnsi" w:cstheme="majorHAnsi"/>
          <w:noProof/>
        </w:rPr>
        <w:drawing>
          <wp:inline distT="0" distB="0" distL="0" distR="0" wp14:anchorId="78B9BA85" wp14:editId="6F437CDB">
            <wp:extent cx="6119495" cy="303403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9495" cy="3034030"/>
                    </a:xfrm>
                    <a:prstGeom prst="rect">
                      <a:avLst/>
                    </a:prstGeom>
                  </pic:spPr>
                </pic:pic>
              </a:graphicData>
            </a:graphic>
          </wp:inline>
        </w:drawing>
      </w:r>
    </w:p>
    <w:p w:rsidR="00C62DB3" w:rsidRPr="00A56BD3" w:rsidRDefault="00E317C8"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8.7-1</w:t>
      </w:r>
    </w:p>
    <w:p w:rsidR="00C62DB3" w:rsidRPr="00A56BD3" w:rsidRDefault="00C62DB3" w:rsidP="00C62DB3">
      <w:pPr>
        <w:widowControl/>
        <w:jc w:val="center"/>
        <w:rPr>
          <w:rFonts w:asciiTheme="majorHAnsi" w:eastAsia="ＭＳ Ｐゴシック" w:hAnsiTheme="majorHAnsi" w:cstheme="majorHAnsi"/>
        </w:rPr>
      </w:pPr>
    </w:p>
    <w:p w:rsidR="00C62DB3" w:rsidRPr="00A56BD3" w:rsidRDefault="00E317C8" w:rsidP="00C62DB3">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Table</w:t>
      </w:r>
      <w:r w:rsidR="00C62DB3" w:rsidRPr="00A56BD3">
        <w:rPr>
          <w:rFonts w:asciiTheme="majorHAnsi" w:eastAsia="ＭＳ Ｐゴシック" w:hAnsiTheme="majorHAnsi" w:cstheme="majorHAnsi"/>
        </w:rPr>
        <w:t xml:space="preserve">　</w:t>
      </w:r>
      <w:r w:rsidR="00C62DB3" w:rsidRPr="00A56BD3">
        <w:rPr>
          <w:rFonts w:asciiTheme="majorHAnsi" w:eastAsia="ＭＳ Ｐゴシック" w:hAnsiTheme="majorHAnsi" w:cstheme="majorHAnsi"/>
        </w:rPr>
        <w:t>8.7-1</w:t>
      </w:r>
    </w:p>
    <w:tbl>
      <w:tblPr>
        <w:tblStyle w:val="16"/>
        <w:tblW w:w="9863" w:type="dxa"/>
        <w:tblLook w:val="04A0" w:firstRow="1" w:lastRow="0" w:firstColumn="1" w:lastColumn="0" w:noHBand="0" w:noVBand="1"/>
      </w:tblPr>
      <w:tblGrid>
        <w:gridCol w:w="2925"/>
        <w:gridCol w:w="6938"/>
      </w:tblGrid>
      <w:tr w:rsidR="00C62DB3" w:rsidRPr="00A56BD3" w:rsidTr="001F33B6">
        <w:tc>
          <w:tcPr>
            <w:tcW w:w="2925" w:type="dxa"/>
            <w:shd w:val="clear" w:color="auto" w:fill="002B62"/>
          </w:tcPr>
          <w:p w:rsidR="00C62DB3" w:rsidRPr="00A56BD3" w:rsidRDefault="00E317C8"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Item name</w:t>
            </w:r>
          </w:p>
        </w:tc>
        <w:tc>
          <w:tcPr>
            <w:tcW w:w="6938" w:type="dxa"/>
            <w:shd w:val="clear" w:color="auto" w:fill="002B62"/>
          </w:tcPr>
          <w:p w:rsidR="00C62DB3" w:rsidRPr="00A56BD3" w:rsidRDefault="00E317C8" w:rsidP="001F33B6">
            <w:pPr>
              <w:widowControl/>
              <w:jc w:val="center"/>
              <w:rPr>
                <w:rFonts w:asciiTheme="majorHAnsi" w:eastAsia="ＭＳ Ｐゴシック" w:hAnsiTheme="majorHAnsi" w:cstheme="majorHAnsi"/>
                <w:b/>
                <w:sz w:val="18"/>
                <w:szCs w:val="18"/>
              </w:rPr>
            </w:pPr>
            <w:r w:rsidRPr="00A56BD3">
              <w:rPr>
                <w:rFonts w:asciiTheme="majorHAnsi" w:eastAsia="ＭＳ Ｐゴシック" w:hAnsiTheme="majorHAnsi" w:cstheme="majorHAnsi"/>
                <w:b/>
                <w:sz w:val="18"/>
                <w:szCs w:val="18"/>
              </w:rPr>
              <w:t>Description</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Reference other menu ID</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ID of the other menus where the reference item is linked, based on item in the “Pulldown selection”</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Display order when selecting reference items. Displayed in ascending order</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Table name</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reference table</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Primary key to the reference table</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name</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reference column</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 xml:space="preserve">Item </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Name of the reference item</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Column group</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The column group where the reference item belongs to.</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w:t>
            </w:r>
          </w:p>
        </w:tc>
        <w:tc>
          <w:tcPr>
            <w:tcW w:w="6938" w:type="dxa"/>
          </w:tcPr>
          <w:p w:rsidR="00C62DB3" w:rsidRPr="00A56BD3" w:rsidRDefault="00E317C8" w:rsidP="00E317C8">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Description of the reference item.</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Input method for the reference item</w:t>
            </w:r>
          </w:p>
        </w:tc>
      </w:tr>
      <w:tr w:rsidR="00C62DB3" w:rsidRPr="00A56BD3" w:rsidTr="001F33B6">
        <w:tc>
          <w:tcPr>
            <w:tcW w:w="2925" w:type="dxa"/>
            <w:shd w:val="clear" w:color="auto" w:fill="E5EAEF"/>
          </w:tcPr>
          <w:p w:rsidR="00C62DB3" w:rsidRPr="00A56BD3" w:rsidRDefault="00C62DB3"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Sensitive</w:t>
            </w:r>
            <w:r w:rsidR="00E317C8" w:rsidRPr="00A56BD3">
              <w:rPr>
                <w:rFonts w:asciiTheme="majorHAnsi" w:eastAsia="ＭＳ Ｐゴシック" w:hAnsiTheme="majorHAnsi" w:cstheme="majorHAnsi"/>
                <w:sz w:val="18"/>
                <w:szCs w:val="18"/>
              </w:rPr>
              <w:t xml:space="preserve"> settings</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Is on “ON” if the reference item is “Password”</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Master column</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Flag that indicates whether the reference target can is “Pulldown” selectable or not.</w:t>
            </w:r>
          </w:p>
        </w:tc>
      </w:tr>
      <w:tr w:rsidR="00C62DB3" w:rsidRPr="00A56BD3" w:rsidTr="001F33B6">
        <w:tc>
          <w:tcPr>
            <w:tcW w:w="2925" w:type="dxa"/>
            <w:shd w:val="clear" w:color="auto" w:fill="E5EAEF"/>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Remarks</w:t>
            </w:r>
          </w:p>
        </w:tc>
        <w:tc>
          <w:tcPr>
            <w:tcW w:w="6938" w:type="dxa"/>
          </w:tcPr>
          <w:p w:rsidR="00C62DB3" w:rsidRPr="00A56BD3" w:rsidRDefault="00E317C8" w:rsidP="001F33B6">
            <w:pPr>
              <w:widowControl/>
              <w:jc w:val="left"/>
              <w:rPr>
                <w:rFonts w:asciiTheme="majorHAnsi" w:eastAsia="ＭＳ Ｐゴシック" w:hAnsiTheme="majorHAnsi" w:cstheme="majorHAnsi"/>
                <w:sz w:val="18"/>
                <w:szCs w:val="18"/>
              </w:rPr>
            </w:pPr>
            <w:r w:rsidRPr="00A56BD3">
              <w:rPr>
                <w:rFonts w:asciiTheme="majorHAnsi" w:eastAsia="ＭＳ Ｐゴシック" w:hAnsiTheme="majorHAnsi" w:cstheme="majorHAnsi"/>
                <w:sz w:val="18"/>
                <w:szCs w:val="18"/>
              </w:rPr>
              <w:t>Free description field</w:t>
            </w:r>
          </w:p>
        </w:tc>
      </w:tr>
    </w:tbl>
    <w:p w:rsidR="00C62DB3" w:rsidRPr="00A56BD3" w:rsidRDefault="00C62DB3" w:rsidP="00C62DB3">
      <w:pPr>
        <w:rPr>
          <w:rFonts w:asciiTheme="majorHAnsi" w:eastAsia="ＭＳ Ｐゴシック" w:hAnsiTheme="majorHAnsi" w:cstheme="majorHAnsi"/>
        </w:rPr>
      </w:pPr>
    </w:p>
    <w:p w:rsidR="00DF52C8" w:rsidRPr="00A56BD3" w:rsidRDefault="00DF52C8">
      <w:pPr>
        <w:widowControl/>
        <w:jc w:val="left"/>
        <w:rPr>
          <w:rFonts w:asciiTheme="majorHAnsi" w:hAnsiTheme="majorHAnsi" w:cstheme="majorHAnsi"/>
        </w:rPr>
      </w:pPr>
    </w:p>
    <w:p w:rsidR="009976BE" w:rsidRPr="00A56BD3" w:rsidRDefault="009976BE" w:rsidP="008A25C8">
      <w:pPr>
        <w:widowControl/>
        <w:jc w:val="left"/>
        <w:rPr>
          <w:rFonts w:asciiTheme="majorHAnsi" w:hAnsiTheme="majorHAnsi" w:cstheme="majorHAnsi"/>
        </w:rPr>
      </w:pPr>
    </w:p>
    <w:p w:rsidR="00E317C8" w:rsidRPr="00A56BD3" w:rsidRDefault="00E317C8" w:rsidP="008A25C8">
      <w:pPr>
        <w:widowControl/>
        <w:jc w:val="left"/>
        <w:rPr>
          <w:rFonts w:asciiTheme="majorHAnsi" w:hAnsiTheme="majorHAnsi" w:cstheme="majorHAnsi"/>
        </w:rPr>
      </w:pPr>
    </w:p>
    <w:p w:rsidR="0049562D" w:rsidRPr="00A56BD3" w:rsidRDefault="0049562D">
      <w:pPr>
        <w:widowControl/>
        <w:jc w:val="left"/>
        <w:rPr>
          <w:rFonts w:asciiTheme="majorHAnsi" w:eastAsia="ＭＳ Ｐゴシック" w:hAnsiTheme="majorHAnsi" w:cstheme="majorHAnsi"/>
        </w:rPr>
      </w:pPr>
      <w:bookmarkStart w:id="124" w:name="_シートに「他メニュー参照」を含んだ場合の変更履歴"/>
      <w:bookmarkEnd w:id="107"/>
      <w:bookmarkEnd w:id="108"/>
      <w:bookmarkEnd w:id="109"/>
      <w:bookmarkEnd w:id="124"/>
    </w:p>
    <w:p w:rsidR="009E0A74" w:rsidRPr="00A56BD3" w:rsidRDefault="009E0A74" w:rsidP="009E0A74">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rPr>
        <w:br w:type="page"/>
      </w:r>
    </w:p>
    <w:p w:rsidR="009E0A74" w:rsidRPr="00A56BD3" w:rsidRDefault="00D378E3" w:rsidP="005934B1">
      <w:pPr>
        <w:pStyle w:val="20"/>
      </w:pPr>
      <w:bookmarkStart w:id="125" w:name="_Toc106636278"/>
      <w:r w:rsidRPr="00A56BD3">
        <w:lastRenderedPageBreak/>
        <w:t>Non-repeating items when using vertical menus.</w:t>
      </w:r>
      <w:bookmarkEnd w:id="125"/>
    </w:p>
    <w:p w:rsidR="009E0A74" w:rsidRPr="00A56BD3" w:rsidRDefault="00D378E3" w:rsidP="009E0A74">
      <w:pPr>
        <w:rPr>
          <w:rFonts w:asciiTheme="majorHAnsi" w:eastAsia="ＭＳ Ｐゴシック" w:hAnsiTheme="majorHAnsi" w:cstheme="majorHAnsi"/>
        </w:rPr>
      </w:pPr>
      <w:r w:rsidRPr="00A56BD3">
        <w:rPr>
          <w:rFonts w:asciiTheme="majorHAnsi" w:eastAsia="ＭＳ Ｐゴシック" w:hAnsiTheme="majorHAnsi" w:cstheme="majorHAnsi"/>
        </w:rPr>
        <w:t>This section describes using non-repeating items when using vertical menus.</w:t>
      </w:r>
    </w:p>
    <w:p w:rsidR="009E0A74" w:rsidRPr="00A56BD3" w:rsidRDefault="00D378E3" w:rsidP="009E0A74">
      <w:pPr>
        <w:rPr>
          <w:rFonts w:asciiTheme="majorHAnsi" w:eastAsia="ＭＳ Ｐゴシック" w:hAnsiTheme="majorHAnsi" w:cstheme="majorHAnsi"/>
        </w:rPr>
      </w:pPr>
      <w:r w:rsidRPr="00A56BD3">
        <w:rPr>
          <w:rFonts w:asciiTheme="majorHAnsi" w:eastAsia="ＭＳ Ｐゴシック" w:hAnsiTheme="majorHAnsi" w:cstheme="majorHAnsi"/>
        </w:rPr>
        <w:t>When registering data in the “input” menu group, the data with the youngest number in the assignment order is adopted as the set value in the menu group for automatic assignment value registration.</w:t>
      </w:r>
    </w:p>
    <w:p w:rsidR="009E0A74" w:rsidRPr="00A56BD3" w:rsidRDefault="009E0A74" w:rsidP="009E0A74">
      <w:pPr>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65472" behindDoc="0" locked="0" layoutInCell="1" allowOverlap="1" wp14:anchorId="3E1D2429" wp14:editId="7F010458">
                <wp:simplePos x="0" y="0"/>
                <wp:positionH relativeFrom="column">
                  <wp:posOffset>2815051</wp:posOffset>
                </wp:positionH>
                <wp:positionV relativeFrom="paragraph">
                  <wp:posOffset>2247834</wp:posOffset>
                </wp:positionV>
                <wp:extent cx="512698" cy="348846"/>
                <wp:effectExtent l="38100" t="0" r="1905" b="32385"/>
                <wp:wrapNone/>
                <wp:docPr id="50" name="下矢印 50"/>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84E1F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 o:spid="_x0000_s1026" type="#_x0000_t67" style="position:absolute;left:0;text-align:left;margin-left:221.65pt;margin-top:177pt;width:40.35pt;height:27.4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KUUsg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" adj="10800" fillcolor="red" strokecolor="red" strokeweight="1.25pt"/>
            </w:pict>
          </mc:Fallback>
        </mc:AlternateContent>
      </w:r>
      <w:r w:rsidRPr="00A56BD3">
        <w:rPr>
          <w:rFonts w:asciiTheme="majorHAnsi" w:eastAsia="ＭＳ Ｐゴシック" w:hAnsiTheme="majorHAnsi" w:cstheme="majorHAnsi"/>
          <w:noProof/>
        </w:rPr>
        <mc:AlternateContent>
          <mc:Choice Requires="wps">
            <w:drawing>
              <wp:anchor distT="0" distB="0" distL="114300" distR="114300" simplePos="0" relativeHeight="252266496" behindDoc="0" locked="0" layoutInCell="1" allowOverlap="1" wp14:anchorId="6510A0CC" wp14:editId="49F5A3A0">
                <wp:simplePos x="0" y="0"/>
                <wp:positionH relativeFrom="column">
                  <wp:posOffset>722124</wp:posOffset>
                </wp:positionH>
                <wp:positionV relativeFrom="paragraph">
                  <wp:posOffset>2321975</wp:posOffset>
                </wp:positionV>
                <wp:extent cx="1791801" cy="284480"/>
                <wp:effectExtent l="0" t="0" r="18415" b="153670"/>
                <wp:wrapNone/>
                <wp:docPr id="52" name="四角形吹き出し 52"/>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9E0A74">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Registering in the “Input”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0A0CC" id="四角形吹き出し 52" o:spid="_x0000_s1045" type="#_x0000_t61" style="position:absolute;left:0;text-align:left;margin-left:56.85pt;margin-top:182.85pt;width:141.1pt;height:22.4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" adj="6011,31461" fillcolor="white [3212]" strokecolor="red" strokeweight="1.25pt">
                <v:textbox>
                  <w:txbxContent>
                    <w:p w:rsidR="00FD2293" w:rsidRPr="000214AA" w:rsidRDefault="00FD2293" w:rsidP="009E0A74">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Registering in the “Input” menu</w:t>
                      </w:r>
                    </w:p>
                  </w:txbxContent>
                </v:textbox>
              </v:shape>
            </w:pict>
          </mc:Fallback>
        </mc:AlternateContent>
      </w:r>
      <w:r w:rsidR="00F53D74" w:rsidRPr="00F53D74">
        <w:rPr>
          <w:noProof/>
        </w:rPr>
        <w:t xml:space="preserve"> </w:t>
      </w:r>
      <w:r w:rsidR="00F53D74">
        <w:rPr>
          <w:noProof/>
        </w:rPr>
        <w:drawing>
          <wp:inline distT="0" distB="0" distL="0" distR="0" wp14:anchorId="39C2178B" wp14:editId="501DDE4F">
            <wp:extent cx="3700463" cy="2205225"/>
            <wp:effectExtent l="0" t="0" r="0" b="508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3180" cy="2206844"/>
                    </a:xfrm>
                    <a:prstGeom prst="rect">
                      <a:avLst/>
                    </a:prstGeom>
                  </pic:spPr>
                </pic:pic>
              </a:graphicData>
            </a:graphic>
          </wp:inline>
        </w:drawing>
      </w:r>
    </w:p>
    <w:p w:rsidR="009E0A74" w:rsidRPr="00A56BD3" w:rsidRDefault="009E0A74" w:rsidP="009E0A74">
      <w:pPr>
        <w:jc w:val="center"/>
        <w:rPr>
          <w:rFonts w:asciiTheme="majorHAnsi" w:eastAsia="ＭＳ Ｐゴシック" w:hAnsiTheme="majorHAnsi" w:cstheme="majorHAnsi"/>
        </w:rPr>
      </w:pPr>
    </w:p>
    <w:p w:rsidR="009E0A74" w:rsidRPr="00A56BD3" w:rsidRDefault="00580F09" w:rsidP="009E0A74">
      <w:pPr>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81856" behindDoc="0" locked="0" layoutInCell="1" allowOverlap="1" wp14:anchorId="1176B8B4" wp14:editId="1298882B">
                <wp:simplePos x="0" y="0"/>
                <wp:positionH relativeFrom="column">
                  <wp:posOffset>-148273</wp:posOffset>
                </wp:positionH>
                <wp:positionV relativeFrom="paragraph">
                  <wp:posOffset>1066800</wp:posOffset>
                </wp:positionV>
                <wp:extent cx="1791801" cy="284480"/>
                <wp:effectExtent l="0" t="0" r="18415" b="153670"/>
                <wp:wrapNone/>
                <wp:docPr id="124" name="四角形吹き出し 12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580F09">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In the “Substitute value”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B8B4" id="四角形吹き出し 124" o:spid="_x0000_s1046" type="#_x0000_t61" style="position:absolute;left:0;text-align:left;margin-left:-11.7pt;margin-top:84pt;width:141.1pt;height:22.4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" adj="6011,31461" fillcolor="white [3212]" strokecolor="red" strokeweight="1.25pt">
                <v:textbox>
                  <w:txbxContent>
                    <w:p w:rsidR="00FD2293" w:rsidRPr="000214AA" w:rsidRDefault="00FD2293" w:rsidP="00580F09">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In the “Substitute value” menu</w:t>
                      </w:r>
                    </w:p>
                  </w:txbxContent>
                </v:textbox>
              </v:shape>
            </w:pict>
          </mc:Fallback>
        </mc:AlternateContent>
      </w:r>
      <w:r w:rsidR="00F53D74" w:rsidRPr="00F53D74">
        <w:rPr>
          <w:rFonts w:asciiTheme="majorHAnsi" w:eastAsia="ＭＳ Ｐゴシック" w:hAnsiTheme="majorHAnsi" w:cstheme="majorHAnsi"/>
          <w:noProof/>
        </w:rPr>
        <mc:AlternateContent>
          <mc:Choice Requires="wps">
            <w:drawing>
              <wp:anchor distT="0" distB="0" distL="114300" distR="114300" simplePos="0" relativeHeight="252277760" behindDoc="0" locked="0" layoutInCell="1" allowOverlap="1" wp14:anchorId="7506B07F" wp14:editId="584B1CDE">
                <wp:simplePos x="0" y="0"/>
                <wp:positionH relativeFrom="margin">
                  <wp:posOffset>3823970</wp:posOffset>
                </wp:positionH>
                <wp:positionV relativeFrom="paragraph">
                  <wp:posOffset>314325</wp:posOffset>
                </wp:positionV>
                <wp:extent cx="966788" cy="514350"/>
                <wp:effectExtent l="0" t="0" r="24130" b="19050"/>
                <wp:wrapNone/>
                <wp:docPr id="121" name="フレーム 5"/>
                <wp:cNvGraphicFramePr/>
                <a:graphic xmlns:a="http://schemas.openxmlformats.org/drawingml/2006/main">
                  <a:graphicData uri="http://schemas.microsoft.com/office/word/2010/wordprocessingShape">
                    <wps:wsp>
                      <wps:cNvSpPr/>
                      <wps:spPr>
                        <a:xfrm>
                          <a:off x="0" y="0"/>
                          <a:ext cx="966788" cy="514350"/>
                        </a:xfrm>
                        <a:prstGeom prst="frame">
                          <a:avLst>
                            <a:gd name="adj1" fmla="val 197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D0BCE" id="フレーム 5" o:spid="_x0000_s1026" style="position:absolute;left:0;text-align:left;margin-left:301.1pt;margin-top:24.75pt;width:76.15pt;height:40.5pt;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66788,51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" path="m,l966788,r,514350l,514350,,xm10153,10153r,494044l956635,504197r,-494044l10153,10153xe" fillcolor="red" strokecolor="red" strokeweight="1pt">
                <v:stroke joinstyle="miter"/>
                <v:path arrowok="t" o:connecttype="custom" o:connectlocs="0,0;966788,0;966788,514350;0,514350;0,0;10153,10153;10153,504197;956635,504197;956635,10153;10153,10153" o:connectangles="0,0,0,0,0,0,0,0,0,0"/>
                <w10:wrap anchorx="margin"/>
              </v:shape>
            </w:pict>
          </mc:Fallback>
        </mc:AlternateContent>
      </w:r>
      <w:r w:rsidR="00F53D74">
        <w:rPr>
          <w:noProof/>
        </w:rPr>
        <w:drawing>
          <wp:inline distT="0" distB="0" distL="0" distR="0" wp14:anchorId="319EFAF5" wp14:editId="11B64F00">
            <wp:extent cx="6119495" cy="1327785"/>
            <wp:effectExtent l="0" t="0" r="0" b="5715"/>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1327785"/>
                    </a:xfrm>
                    <a:prstGeom prst="rect">
                      <a:avLst/>
                    </a:prstGeom>
                  </pic:spPr>
                </pic:pic>
              </a:graphicData>
            </a:graphic>
          </wp:inline>
        </w:drawing>
      </w:r>
    </w:p>
    <w:p w:rsidR="009E0A74" w:rsidRPr="00A56BD3" w:rsidRDefault="00580F09" w:rsidP="009E0A74">
      <w:pPr>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83904" behindDoc="0" locked="0" layoutInCell="1" allowOverlap="1" wp14:anchorId="5345C1D3" wp14:editId="36298B27">
                <wp:simplePos x="0" y="0"/>
                <wp:positionH relativeFrom="column">
                  <wp:posOffset>3128645</wp:posOffset>
                </wp:positionH>
                <wp:positionV relativeFrom="paragraph">
                  <wp:posOffset>885508</wp:posOffset>
                </wp:positionV>
                <wp:extent cx="2862263" cy="457200"/>
                <wp:effectExtent l="0" t="285750" r="14605" b="19050"/>
                <wp:wrapNone/>
                <wp:docPr id="125" name="四角形吹き出し 125"/>
                <wp:cNvGraphicFramePr/>
                <a:graphic xmlns:a="http://schemas.openxmlformats.org/drawingml/2006/main">
                  <a:graphicData uri="http://schemas.microsoft.com/office/word/2010/wordprocessingShape">
                    <wps:wsp>
                      <wps:cNvSpPr/>
                      <wps:spPr>
                        <a:xfrm>
                          <a:off x="0" y="0"/>
                          <a:ext cx="2862263" cy="457200"/>
                        </a:xfrm>
                        <a:prstGeom prst="wedgeRectCallout">
                          <a:avLst>
                            <a:gd name="adj1" fmla="val -22170"/>
                            <a:gd name="adj2" fmla="val -110263"/>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580F09">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Non-repeat items will only have the item with the lowest substitute order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C1D3" id="四角形吹き出し 125" o:spid="_x0000_s1047" type="#_x0000_t61" style="position:absolute;left:0;text-align:left;margin-left:246.35pt;margin-top:69.75pt;width:225.4pt;height:36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" adj="6011,-13017" fillcolor="white [3212]" strokecolor="red" strokeweight="1.25pt">
                <v:textbox>
                  <w:txbxContent>
                    <w:p w:rsidR="00FD2293" w:rsidRPr="000214AA" w:rsidRDefault="00FD2293" w:rsidP="00580F09">
                      <w:pPr>
                        <w:rPr>
                          <w:rFonts w:asciiTheme="majorHAnsi" w:eastAsia="HGPｺﾞｼｯｸE" w:hAnsiTheme="majorHAnsi" w:cstheme="majorHAnsi"/>
                          <w:color w:val="000000" w:themeColor="text1"/>
                          <w:sz w:val="16"/>
                        </w:rPr>
                      </w:pPr>
                      <w:r w:rsidRPr="000214AA">
                        <w:rPr>
                          <w:rFonts w:asciiTheme="majorHAnsi" w:eastAsia="HGPｺﾞｼｯｸE" w:hAnsiTheme="majorHAnsi" w:cstheme="majorHAnsi"/>
                          <w:color w:val="000000" w:themeColor="text1"/>
                          <w:sz w:val="16"/>
                        </w:rPr>
                        <w:t>Non-repeat items will only have the item with the lowest substitute order value.</w:t>
                      </w:r>
                    </w:p>
                  </w:txbxContent>
                </v:textbox>
              </v:shape>
            </w:pict>
          </mc:Fallback>
        </mc:AlternateContent>
      </w:r>
      <w:r w:rsidRPr="00F53D74">
        <w:rPr>
          <w:rFonts w:asciiTheme="majorHAnsi" w:eastAsia="ＭＳ Ｐゴシック" w:hAnsiTheme="majorHAnsi" w:cstheme="majorHAnsi"/>
          <w:noProof/>
        </w:rPr>
        <mc:AlternateContent>
          <mc:Choice Requires="wps">
            <w:drawing>
              <wp:anchor distT="0" distB="0" distL="114300" distR="114300" simplePos="0" relativeHeight="252279808" behindDoc="0" locked="0" layoutInCell="1" allowOverlap="1" wp14:anchorId="2F9BF903" wp14:editId="0DACAD7A">
                <wp:simplePos x="0" y="0"/>
                <wp:positionH relativeFrom="margin">
                  <wp:posOffset>2995295</wp:posOffset>
                </wp:positionH>
                <wp:positionV relativeFrom="paragraph">
                  <wp:posOffset>252095</wp:posOffset>
                </wp:positionV>
                <wp:extent cx="1700213" cy="433388"/>
                <wp:effectExtent l="0" t="0" r="14605" b="24130"/>
                <wp:wrapNone/>
                <wp:docPr id="123" name="フレーム 5"/>
                <wp:cNvGraphicFramePr/>
                <a:graphic xmlns:a="http://schemas.openxmlformats.org/drawingml/2006/main">
                  <a:graphicData uri="http://schemas.microsoft.com/office/word/2010/wordprocessingShape">
                    <wps:wsp>
                      <wps:cNvSpPr/>
                      <wps:spPr>
                        <a:xfrm>
                          <a:off x="0" y="0"/>
                          <a:ext cx="1700213" cy="433388"/>
                        </a:xfrm>
                        <a:prstGeom prst="frame">
                          <a:avLst>
                            <a:gd name="adj1" fmla="val 197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155EA" id="フレーム 5" o:spid="_x0000_s1026" style="position:absolute;left:0;text-align:left;margin-left:235.85pt;margin-top:19.85pt;width:133.9pt;height:34.15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00213,433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" path="m,l1700213,r,433388l,433388,,xm8555,8555r,416278l1691658,424833r,-416278l8555,8555xe" fillcolor="red" strokecolor="red" strokeweight="1pt">
                <v:stroke joinstyle="miter"/>
                <v:path arrowok="t" o:connecttype="custom" o:connectlocs="0,0;1700213,0;1700213,433388;0,433388;0,0;8555,8555;8555,424833;1691658,424833;1691658,8555;8555,8555" o:connectangles="0,0,0,0,0,0,0,0,0,0"/>
                <w10:wrap anchorx="margin"/>
              </v:shape>
            </w:pict>
          </mc:Fallback>
        </mc:AlternateContent>
      </w:r>
      <w:r>
        <w:rPr>
          <w:noProof/>
        </w:rPr>
        <w:drawing>
          <wp:inline distT="0" distB="0" distL="0" distR="0" wp14:anchorId="7D1D2328" wp14:editId="6A4A25E8">
            <wp:extent cx="6119495" cy="1200785"/>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9495" cy="1200785"/>
                    </a:xfrm>
                    <a:prstGeom prst="rect">
                      <a:avLst/>
                    </a:prstGeom>
                  </pic:spPr>
                </pic:pic>
              </a:graphicData>
            </a:graphic>
          </wp:inline>
        </w:drawing>
      </w:r>
    </w:p>
    <w:p w:rsidR="009E0A74" w:rsidRPr="00A56BD3" w:rsidRDefault="009E0A74" w:rsidP="009E0A74">
      <w:pPr>
        <w:widowControl/>
        <w:jc w:val="center"/>
        <w:rPr>
          <w:rFonts w:asciiTheme="majorHAnsi" w:eastAsia="ＭＳ Ｐゴシック" w:hAnsiTheme="majorHAnsi" w:cstheme="majorHAnsi"/>
        </w:rPr>
      </w:pPr>
    </w:p>
    <w:p w:rsidR="009E0A74" w:rsidRPr="00A56BD3" w:rsidRDefault="0052414D" w:rsidP="009E0A74">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rPr>
        <w:t>figure</w:t>
      </w:r>
      <w:r w:rsidR="009E0A74" w:rsidRPr="00A56BD3">
        <w:rPr>
          <w:rFonts w:asciiTheme="majorHAnsi" w:eastAsia="ＭＳ Ｐゴシック" w:hAnsiTheme="majorHAnsi" w:cstheme="majorHAnsi"/>
        </w:rPr>
        <w:t xml:space="preserve">　</w:t>
      </w:r>
      <w:r w:rsidR="009E0A74" w:rsidRPr="00A56BD3">
        <w:rPr>
          <w:rFonts w:asciiTheme="majorHAnsi" w:eastAsia="ＭＳ Ｐゴシック" w:hAnsiTheme="majorHAnsi" w:cstheme="majorHAnsi"/>
        </w:rPr>
        <w:t>8.11-1</w:t>
      </w:r>
    </w:p>
    <w:p w:rsidR="009E0A74" w:rsidRDefault="009E0A74">
      <w:pPr>
        <w:widowControl/>
        <w:jc w:val="left"/>
        <w:rPr>
          <w:rFonts w:asciiTheme="majorHAnsi" w:eastAsia="ＭＳ Ｐゴシック" w:hAnsiTheme="majorHAnsi" w:cstheme="majorHAnsi"/>
        </w:rPr>
      </w:pPr>
    </w:p>
    <w:p w:rsidR="005934B1" w:rsidRDefault="005934B1">
      <w:pPr>
        <w:widowControl/>
        <w:jc w:val="left"/>
        <w:rPr>
          <w:rFonts w:asciiTheme="majorHAnsi" w:eastAsia="ＭＳ Ｐゴシック" w:hAnsiTheme="majorHAnsi" w:cstheme="majorHAnsi"/>
        </w:rPr>
      </w:pPr>
    </w:p>
    <w:p w:rsidR="00580F09" w:rsidRDefault="00580F09">
      <w:pPr>
        <w:widowControl/>
        <w:jc w:val="left"/>
        <w:rPr>
          <w:rFonts w:asciiTheme="majorHAnsi" w:eastAsia="ＭＳ Ｐゴシック" w:hAnsiTheme="majorHAnsi" w:cstheme="majorHAnsi"/>
        </w:rPr>
      </w:pPr>
    </w:p>
    <w:p w:rsidR="00580F09" w:rsidRDefault="00580F09">
      <w:pPr>
        <w:widowControl/>
        <w:jc w:val="left"/>
        <w:rPr>
          <w:rFonts w:asciiTheme="majorHAnsi" w:eastAsia="ＭＳ Ｐゴシック" w:hAnsiTheme="majorHAnsi" w:cstheme="majorHAnsi"/>
        </w:rPr>
      </w:pPr>
    </w:p>
    <w:p w:rsidR="00580F09" w:rsidRDefault="00580F09">
      <w:pPr>
        <w:widowControl/>
        <w:jc w:val="left"/>
        <w:rPr>
          <w:rFonts w:asciiTheme="majorHAnsi" w:eastAsia="ＭＳ Ｐゴシック" w:hAnsiTheme="majorHAnsi" w:cstheme="majorHAnsi"/>
        </w:rPr>
      </w:pPr>
    </w:p>
    <w:p w:rsidR="00580F09" w:rsidRDefault="00580F09">
      <w:pPr>
        <w:widowControl/>
        <w:jc w:val="left"/>
        <w:rPr>
          <w:rFonts w:asciiTheme="majorHAnsi" w:eastAsia="ＭＳ Ｐゴシック" w:hAnsiTheme="majorHAnsi" w:cstheme="majorHAnsi"/>
        </w:rPr>
      </w:pPr>
    </w:p>
    <w:p w:rsidR="00580F09" w:rsidRDefault="00580F09">
      <w:pPr>
        <w:widowControl/>
        <w:jc w:val="left"/>
        <w:rPr>
          <w:rFonts w:asciiTheme="majorHAnsi" w:eastAsia="ＭＳ Ｐゴシック" w:hAnsiTheme="majorHAnsi" w:cstheme="majorHAnsi"/>
        </w:rPr>
      </w:pPr>
    </w:p>
    <w:p w:rsidR="005934B1" w:rsidRDefault="005934B1">
      <w:pPr>
        <w:widowControl/>
        <w:jc w:val="left"/>
        <w:rPr>
          <w:rFonts w:asciiTheme="majorHAnsi" w:eastAsia="ＭＳ Ｐゴシック" w:hAnsiTheme="majorHAnsi" w:cstheme="majorHAnsi"/>
        </w:rPr>
      </w:pPr>
    </w:p>
    <w:p w:rsidR="005934B1" w:rsidRPr="005934B1" w:rsidRDefault="005934B1" w:rsidP="005934B1">
      <w:pPr>
        <w:pStyle w:val="20"/>
        <w:rPr>
          <w:rFonts w:asciiTheme="majorHAnsi" w:hAnsiTheme="majorHAnsi" w:cstheme="majorHAnsi"/>
        </w:rPr>
      </w:pPr>
      <w:bookmarkStart w:id="126" w:name="_Ref87431866"/>
      <w:bookmarkStart w:id="127" w:name="_Toc88214207"/>
      <w:bookmarkStart w:id="128" w:name="_Toc106636279"/>
      <w:r w:rsidRPr="005934B1">
        <w:rPr>
          <w:rFonts w:asciiTheme="majorHAnsi" w:hAnsiTheme="majorHAnsi" w:cstheme="majorHAnsi"/>
        </w:rPr>
        <w:lastRenderedPageBreak/>
        <w:t>Input method</w:t>
      </w:r>
      <w:bookmarkEnd w:id="126"/>
      <w:bookmarkEnd w:id="127"/>
      <w:r w:rsidRPr="005934B1">
        <w:rPr>
          <w:rFonts w:asciiTheme="majorHAnsi" w:hAnsiTheme="majorHAnsi" w:cstheme="majorHAnsi"/>
        </w:rPr>
        <w:t xml:space="preserve"> (Parameter sheet reference)</w:t>
      </w:r>
      <w:bookmarkEnd w:id="128"/>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The "Parameter sheet reference" input method references item records that matches the corresponding operation of the selected menu.</w: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By using the "Parameter sheet reference" item, users can use parameters created for Terraform driver as parameters created for Ansible driver.</w:t>
      </w:r>
      <w:r w:rsidR="00580F09">
        <w:rPr>
          <w:rFonts w:asciiTheme="majorHAnsi" w:eastAsia="ＭＳ Ｐゴシック" w:hAnsiTheme="majorHAnsi" w:cstheme="majorHAnsi"/>
        </w:rPr>
        <w:t xml:space="preserve"> </w:t>
      </w:r>
      <w:r w:rsidRPr="005934B1">
        <w:rPr>
          <w:rFonts w:asciiTheme="majorHAnsi" w:eastAsia="ＭＳ Ｐゴシック" w:hAnsiTheme="majorHAnsi" w:cstheme="majorHAnsi"/>
        </w:rPr>
        <w:t>(For parameters created using "Parameter sheet (with operation).</w: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pStyle w:val="a8"/>
        <w:widowControl/>
        <w:ind w:leftChars="0" w:left="420"/>
        <w:jc w:val="left"/>
        <w:rPr>
          <w:rFonts w:asciiTheme="majorHAnsi" w:eastAsia="ＭＳ Ｐゴシック" w:hAnsiTheme="majorHAnsi" w:cstheme="majorHAnsi"/>
        </w:rPr>
      </w:pPr>
      <w:r w:rsidRPr="005934B1">
        <w:rPr>
          <w:rFonts w:asciiTheme="majorHAnsi" w:eastAsia="ＭＳ Ｐゴシック" w:hAnsiTheme="majorHAnsi" w:cstheme="majorHAnsi"/>
          <w:szCs w:val="22"/>
        </w:rPr>
        <w:t>The following list lists the guidelines for using the "Parameter reference" item.</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 xml:space="preserve"> The "Parameter sheet reference" item cannot be used if the creation target is "Data sheet".</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 xml:space="preserve"> The following input methods can be referenced:</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String</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Multi string</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Integer</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Decimal number</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Time</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Date</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Password</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File upload</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Link</w:t>
      </w:r>
      <w:r w:rsidRPr="005934B1">
        <w:rPr>
          <w:rFonts w:asciiTheme="majorHAnsi" w:eastAsia="ＭＳ Ｐゴシック" w:hAnsiTheme="majorHAnsi" w:cstheme="majorHAnsi"/>
          <w:szCs w:val="21"/>
        </w:rPr>
        <w:t>」</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Note that only the file name of the uploaded file will be referenced for "File upload"(The uploaded data will not be referenced).</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 xml:space="preserve">The "Parameter sheet reference" item displays all referenced data as URLs. Clicking the </w:t>
      </w:r>
      <w:proofErr w:type="spellStart"/>
      <w:r w:rsidRPr="005934B1">
        <w:rPr>
          <w:rFonts w:asciiTheme="majorHAnsi" w:eastAsia="ＭＳ Ｐゴシック" w:hAnsiTheme="majorHAnsi" w:cstheme="majorHAnsi"/>
          <w:szCs w:val="21"/>
        </w:rPr>
        <w:t>url</w:t>
      </w:r>
      <w:proofErr w:type="spellEnd"/>
      <w:r w:rsidRPr="005934B1">
        <w:rPr>
          <w:rFonts w:asciiTheme="majorHAnsi" w:eastAsia="ＭＳ Ｐゴシック" w:hAnsiTheme="majorHAnsi" w:cstheme="majorHAnsi"/>
          <w:szCs w:val="21"/>
        </w:rPr>
        <w:t xml:space="preserve"> will take the user to the source menu's "Substitute value auto registration" menu.</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If the specified operation does not have data from the source menu, the error message "ID Conversion failure (Operation ID)" will be displayed.</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The referenced value can be used with Substitute value auto registration.</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The following items can be used: String</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Multi string</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Integer</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Decimal number</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Password</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File upload</w:t>
      </w: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Link</w:t>
      </w:r>
      <w:r w:rsidRPr="005934B1">
        <w:rPr>
          <w:rFonts w:asciiTheme="majorHAnsi" w:eastAsia="ＭＳ Ｐゴシック" w:hAnsiTheme="majorHAnsi" w:cstheme="majorHAnsi"/>
          <w:szCs w:val="21"/>
        </w:rPr>
        <w:t>」</w:t>
      </w:r>
    </w:p>
    <w:p w:rsidR="005934B1" w:rsidRPr="005934B1" w:rsidRDefault="005934B1" w:rsidP="005934B1">
      <w:pPr>
        <w:widowControl/>
        <w:jc w:val="left"/>
        <w:rPr>
          <w:rFonts w:asciiTheme="majorHAnsi" w:eastAsia="ＭＳ Ｐゴシック" w:hAnsiTheme="majorHAnsi" w:cstheme="majorHAnsi"/>
          <w:szCs w:val="21"/>
        </w:rPr>
      </w:pPr>
      <w:r w:rsidRPr="005934B1">
        <w:rPr>
          <w:rFonts w:asciiTheme="majorHAnsi" w:eastAsia="ＭＳ Ｐゴシック" w:hAnsiTheme="majorHAnsi" w:cstheme="majorHAnsi"/>
          <w:szCs w:val="21"/>
        </w:rPr>
        <w:t>・</w:t>
      </w:r>
      <w:r w:rsidRPr="005934B1">
        <w:rPr>
          <w:rFonts w:asciiTheme="majorHAnsi" w:eastAsia="ＭＳ Ｐゴシック" w:hAnsiTheme="majorHAnsi" w:cstheme="majorHAnsi"/>
          <w:szCs w:val="21"/>
        </w:rPr>
        <w:tab/>
        <w:t>"Unique constraint" cannot be used.</w: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The following picture is an example of a menus using the “Parameter sheet reference” input method.</w:t>
      </w:r>
    </w:p>
    <w:p w:rsidR="005934B1" w:rsidRPr="005934B1" w:rsidRDefault="000214AA"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85952" behindDoc="0" locked="0" layoutInCell="1" allowOverlap="1" wp14:anchorId="357E50B4" wp14:editId="49EAD7FD">
                <wp:simplePos x="0" y="0"/>
                <wp:positionH relativeFrom="column">
                  <wp:posOffset>3071494</wp:posOffset>
                </wp:positionH>
                <wp:positionV relativeFrom="paragraph">
                  <wp:posOffset>848678</wp:posOffset>
                </wp:positionV>
                <wp:extent cx="2233613" cy="466725"/>
                <wp:effectExtent l="0" t="247650" r="14605" b="28575"/>
                <wp:wrapNone/>
                <wp:docPr id="127" name="四角形吹き出し 127"/>
                <wp:cNvGraphicFramePr/>
                <a:graphic xmlns:a="http://schemas.openxmlformats.org/drawingml/2006/main">
                  <a:graphicData uri="http://schemas.microsoft.com/office/word/2010/wordprocessingShape">
                    <wps:wsp>
                      <wps:cNvSpPr/>
                      <wps:spPr>
                        <a:xfrm>
                          <a:off x="0" y="0"/>
                          <a:ext cx="2233613" cy="466725"/>
                        </a:xfrm>
                        <a:prstGeom prst="wedgeRectCallout">
                          <a:avLst>
                            <a:gd name="adj1" fmla="val -31156"/>
                            <a:gd name="adj2" fmla="val -97763"/>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Create a new menu (Parameter sheet(Operation)) and register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E50B4" id="四角形吹き出し 127" o:spid="_x0000_s1048" type="#_x0000_t61" style="position:absolute;left:0;text-align:left;margin-left:241.85pt;margin-top:66.85pt;width:175.9pt;height:36.7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" adj="4070,-10317" fillcolor="white [3212]" strokecolor="red" strokeweight="1.25pt">
                <v:textbox>
                  <w:txbxContent>
                    <w:p w:rsidR="00FD2293" w:rsidRPr="000214AA" w:rsidRDefault="00FD2293"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Create a new menu (Parameter sheet(Operation)) and register data</w:t>
                      </w:r>
                    </w:p>
                  </w:txbxContent>
                </v:textbox>
              </v:shape>
            </w:pict>
          </mc:Fallback>
        </mc:AlternateContent>
      </w:r>
      <w:r>
        <w:rPr>
          <w:noProof/>
        </w:rPr>
        <w:drawing>
          <wp:inline distT="0" distB="0" distL="0" distR="0" wp14:anchorId="2674FDE6" wp14:editId="52AD9218">
            <wp:extent cx="6119495" cy="107442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1074420"/>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73664" behindDoc="0" locked="0" layoutInCell="1" allowOverlap="1" wp14:anchorId="65301160" wp14:editId="00177089">
                <wp:simplePos x="0" y="0"/>
                <wp:positionH relativeFrom="page">
                  <wp:align>center</wp:align>
                </wp:positionH>
                <wp:positionV relativeFrom="paragraph">
                  <wp:posOffset>82492</wp:posOffset>
                </wp:positionV>
                <wp:extent cx="512698" cy="348846"/>
                <wp:effectExtent l="38100" t="0" r="1905" b="32385"/>
                <wp:wrapNone/>
                <wp:docPr id="96" name="下矢印 9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3419E" id="下矢印 96" o:spid="_x0000_s1026" type="#_x0000_t67" style="position:absolute;left:0;text-align:left;margin-left:0;margin-top:6.5pt;width:40.35pt;height:27.45pt;z-index:2522736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" adj="10800" fillcolor="red" strokecolor="red" strokeweight="1.25pt">
                <w10:wrap anchorx="page"/>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697EFD"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88000" behindDoc="0" locked="0" layoutInCell="1" allowOverlap="1" wp14:anchorId="58BC2122" wp14:editId="444FEA8C">
                <wp:simplePos x="0" y="0"/>
                <wp:positionH relativeFrom="column">
                  <wp:posOffset>2085658</wp:posOffset>
                </wp:positionH>
                <wp:positionV relativeFrom="paragraph">
                  <wp:posOffset>1562100</wp:posOffset>
                </wp:positionV>
                <wp:extent cx="2505075" cy="737870"/>
                <wp:effectExtent l="0" t="171450" r="28575" b="24130"/>
                <wp:wrapNone/>
                <wp:docPr id="354" name="四角形吹き出し 354"/>
                <wp:cNvGraphicFramePr/>
                <a:graphic xmlns:a="http://schemas.openxmlformats.org/drawingml/2006/main">
                  <a:graphicData uri="http://schemas.microsoft.com/office/word/2010/wordprocessingShape">
                    <wps:wsp>
                      <wps:cNvSpPr/>
                      <wps:spPr>
                        <a:xfrm>
                          <a:off x="0" y="0"/>
                          <a:ext cx="2505075" cy="737870"/>
                        </a:xfrm>
                        <a:prstGeom prst="wedgeRectCallout">
                          <a:avLst>
                            <a:gd name="adj1" fmla="val -15947"/>
                            <a:gd name="adj2" fmla="val -71300"/>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697EFD">
                            <w:pPr>
                              <w:jc w:val="left"/>
                              <w:rPr>
                                <w:rFonts w:asciiTheme="majorHAnsi" w:eastAsia="HGPｺﾞｼｯｸE" w:hAnsiTheme="majorHAnsi" w:cstheme="majorHAnsi"/>
                                <w:color w:val="000000" w:themeColor="text1"/>
                                <w:sz w:val="16"/>
                              </w:rPr>
                            </w:pPr>
                            <w:r>
                              <w:rPr>
                                <w:rFonts w:asciiTheme="majorHAnsi" w:eastAsia="HGPｺﾞｼｯｸE" w:hAnsiTheme="majorHAnsi" w:cstheme="majorHAnsi" w:hint="eastAsia"/>
                                <w:color w:val="000000" w:themeColor="text1"/>
                                <w:sz w:val="16"/>
                              </w:rPr>
                              <w:t>・</w:t>
                            </w:r>
                            <w:r>
                              <w:rPr>
                                <w:rFonts w:asciiTheme="majorHAnsi" w:eastAsia="HGPｺﾞｼｯｸE" w:hAnsiTheme="majorHAnsi" w:cstheme="majorHAnsi"/>
                                <w:color w:val="000000" w:themeColor="text1"/>
                                <w:sz w:val="16"/>
                              </w:rPr>
                              <w:t xml:space="preserve">Select “Parameter sheet reference” and select the “Terraform parameter sheet” menu. </w:t>
                            </w:r>
                            <w:r>
                              <w:rPr>
                                <w:rFonts w:asciiTheme="majorHAnsi" w:eastAsia="HGPｺﾞｼｯｸE" w:hAnsiTheme="majorHAnsi" w:cstheme="majorHAnsi"/>
                                <w:color w:val="000000" w:themeColor="text1"/>
                                <w:sz w:val="16"/>
                              </w:rPr>
                              <w:br/>
                            </w:r>
                            <w:r>
                              <w:rPr>
                                <w:rFonts w:asciiTheme="majorHAnsi" w:eastAsia="HGPｺﾞｼｯｸE" w:hAnsiTheme="majorHAnsi" w:cstheme="majorHAnsi" w:hint="eastAsia"/>
                                <w:color w:val="000000" w:themeColor="text1"/>
                                <w:sz w:val="16"/>
                              </w:rPr>
                              <w:t>・</w:t>
                            </w:r>
                            <w:r>
                              <w:rPr>
                                <w:rFonts w:asciiTheme="majorHAnsi" w:eastAsia="HGPｺﾞｼｯｸE" w:hAnsiTheme="majorHAnsi" w:cstheme="majorHAnsi"/>
                                <w:color w:val="000000" w:themeColor="text1"/>
                                <w:sz w:val="16"/>
                              </w:rPr>
                              <w:t>Select the correct Parameter/Item.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C2122" id="四角形吹き出し 354" o:spid="_x0000_s1049" type="#_x0000_t61" style="position:absolute;left:0;text-align:left;margin-left:164.25pt;margin-top:123pt;width:197.25pt;height:58.1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" adj="7355,-4601" fillcolor="white [3212]" strokecolor="red" strokeweight="1.25pt">
                <v:textbox>
                  <w:txbxContent>
                    <w:p w:rsidR="00FD2293" w:rsidRPr="000214AA" w:rsidRDefault="00FD2293" w:rsidP="00697EFD">
                      <w:pPr>
                        <w:jc w:val="left"/>
                        <w:rPr>
                          <w:rFonts w:asciiTheme="majorHAnsi" w:eastAsia="HGPｺﾞｼｯｸE" w:hAnsiTheme="majorHAnsi" w:cstheme="majorHAnsi"/>
                          <w:color w:val="000000" w:themeColor="text1"/>
                          <w:sz w:val="16"/>
                        </w:rPr>
                      </w:pPr>
                      <w:r>
                        <w:rPr>
                          <w:rFonts w:asciiTheme="majorHAnsi" w:eastAsia="HGPｺﾞｼｯｸE" w:hAnsiTheme="majorHAnsi" w:cstheme="majorHAnsi" w:hint="eastAsia"/>
                          <w:color w:val="000000" w:themeColor="text1"/>
                          <w:sz w:val="16"/>
                        </w:rPr>
                        <w:t>・</w:t>
                      </w:r>
                      <w:r>
                        <w:rPr>
                          <w:rFonts w:asciiTheme="majorHAnsi" w:eastAsia="HGPｺﾞｼｯｸE" w:hAnsiTheme="majorHAnsi" w:cstheme="majorHAnsi"/>
                          <w:color w:val="000000" w:themeColor="text1"/>
                          <w:sz w:val="16"/>
                        </w:rPr>
                        <w:t xml:space="preserve">Select “Parameter sheet reference” and select the “Terraform parameter sheet” menu. </w:t>
                      </w:r>
                      <w:r>
                        <w:rPr>
                          <w:rFonts w:asciiTheme="majorHAnsi" w:eastAsia="HGPｺﾞｼｯｸE" w:hAnsiTheme="majorHAnsi" w:cstheme="majorHAnsi"/>
                          <w:color w:val="000000" w:themeColor="text1"/>
                          <w:sz w:val="16"/>
                        </w:rPr>
                        <w:br/>
                      </w:r>
                      <w:r>
                        <w:rPr>
                          <w:rFonts w:asciiTheme="majorHAnsi" w:eastAsia="HGPｺﾞｼｯｸE" w:hAnsiTheme="majorHAnsi" w:cstheme="majorHAnsi" w:hint="eastAsia"/>
                          <w:color w:val="000000" w:themeColor="text1"/>
                          <w:sz w:val="16"/>
                        </w:rPr>
                        <w:t>・</w:t>
                      </w:r>
                      <w:r>
                        <w:rPr>
                          <w:rFonts w:asciiTheme="majorHAnsi" w:eastAsia="HGPｺﾞｼｯｸE" w:hAnsiTheme="majorHAnsi" w:cstheme="majorHAnsi"/>
                          <w:color w:val="000000" w:themeColor="text1"/>
                          <w:sz w:val="16"/>
                        </w:rPr>
                        <w:t>Select the correct Parameter/Item.</w:t>
                      </w:r>
                    </w:p>
                  </w:txbxContent>
                </v:textbox>
              </v:shape>
            </w:pict>
          </mc:Fallback>
        </mc:AlternateContent>
      </w:r>
      <w:r>
        <w:rPr>
          <w:noProof/>
        </w:rPr>
        <w:drawing>
          <wp:inline distT="0" distB="0" distL="0" distR="0" wp14:anchorId="23CA9340" wp14:editId="16E61D57">
            <wp:extent cx="2519362" cy="2013683"/>
            <wp:effectExtent l="0" t="0" r="0" b="5715"/>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8450" cy="2020947"/>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w:lastRenderedPageBreak/>
        <mc:AlternateContent>
          <mc:Choice Requires="wps">
            <w:drawing>
              <wp:anchor distT="0" distB="0" distL="114300" distR="114300" simplePos="0" relativeHeight="252274688" behindDoc="0" locked="0" layoutInCell="1" allowOverlap="1" wp14:anchorId="032ED444" wp14:editId="3691F524">
                <wp:simplePos x="0" y="0"/>
                <wp:positionH relativeFrom="margin">
                  <wp:align>center</wp:align>
                </wp:positionH>
                <wp:positionV relativeFrom="paragraph">
                  <wp:posOffset>91555</wp:posOffset>
                </wp:positionV>
                <wp:extent cx="512698" cy="348846"/>
                <wp:effectExtent l="38100" t="0" r="1905" b="32385"/>
                <wp:wrapNone/>
                <wp:docPr id="66" name="下矢印 6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F6F28" id="下矢印 66" o:spid="_x0000_s1026" type="#_x0000_t67" style="position:absolute;left:0;text-align:left;margin-left:0;margin-top:7.2pt;width:40.35pt;height:27.45pt;z-index:25227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" adj="10800" fillcolor="red" strokecolor="red" strokeweight="1.25pt">
                <w10:wrap anchorx="margin"/>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697EFD"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90048" behindDoc="0" locked="0" layoutInCell="1" allowOverlap="1" wp14:anchorId="3ED8B589" wp14:editId="1AB90D1B">
                <wp:simplePos x="0" y="0"/>
                <wp:positionH relativeFrom="column">
                  <wp:posOffset>2033270</wp:posOffset>
                </wp:positionH>
                <wp:positionV relativeFrom="paragraph">
                  <wp:posOffset>991235</wp:posOffset>
                </wp:positionV>
                <wp:extent cx="2233295" cy="299720"/>
                <wp:effectExtent l="0" t="285750" r="14605" b="24130"/>
                <wp:wrapNone/>
                <wp:docPr id="364" name="四角形吹き出し 364"/>
                <wp:cNvGraphicFramePr/>
                <a:graphic xmlns:a="http://schemas.openxmlformats.org/drawingml/2006/main">
                  <a:graphicData uri="http://schemas.microsoft.com/office/word/2010/wordprocessingShape">
                    <wps:wsp>
                      <wps:cNvSpPr/>
                      <wps:spPr>
                        <a:xfrm>
                          <a:off x="0" y="0"/>
                          <a:ext cx="2233295" cy="299720"/>
                        </a:xfrm>
                        <a:prstGeom prst="wedgeRectCallout">
                          <a:avLst>
                            <a:gd name="adj1" fmla="val -36914"/>
                            <a:gd name="adj2" fmla="val -140665"/>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 xml:space="preserve">Open the menu and register new items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8B589" id="四角形吹き出し 364" o:spid="_x0000_s1050" type="#_x0000_t61" style="position:absolute;left:0;text-align:left;margin-left:160.1pt;margin-top:78.05pt;width:175.85pt;height:23.6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" adj="2827,-19584" fillcolor="white [3212]" strokecolor="red" strokeweight="1.25pt">
                <v:textbox>
                  <w:txbxContent>
                    <w:p w:rsidR="00FD2293" w:rsidRPr="000214AA" w:rsidRDefault="00FD2293"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 xml:space="preserve">Open the menu and register new items </w:t>
                      </w:r>
                    </w:p>
                  </w:txbxContent>
                </v:textbox>
              </v:shape>
            </w:pict>
          </mc:Fallback>
        </mc:AlternateContent>
      </w:r>
      <w:r>
        <w:rPr>
          <w:noProof/>
        </w:rPr>
        <w:drawing>
          <wp:inline distT="0" distB="0" distL="0" distR="0" wp14:anchorId="2A98A95B" wp14:editId="01E1440C">
            <wp:extent cx="6119495" cy="1135380"/>
            <wp:effectExtent l="0" t="0" r="0" b="762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1135380"/>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75712" behindDoc="0" locked="0" layoutInCell="1" allowOverlap="1" wp14:anchorId="28595FE0" wp14:editId="07BFE587">
                <wp:simplePos x="0" y="0"/>
                <wp:positionH relativeFrom="margin">
                  <wp:align>center</wp:align>
                </wp:positionH>
                <wp:positionV relativeFrom="paragraph">
                  <wp:posOffset>13220</wp:posOffset>
                </wp:positionV>
                <wp:extent cx="512698" cy="348846"/>
                <wp:effectExtent l="38100" t="0" r="1905" b="32385"/>
                <wp:wrapNone/>
                <wp:docPr id="67" name="下矢印 6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BF42" id="下矢印 67" o:spid="_x0000_s1026" type="#_x0000_t67" style="position:absolute;left:0;text-align:left;margin-left:0;margin-top:1.05pt;width:40.35pt;height:27.45pt;z-index:25227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G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" adj="10800" fillcolor="red" strokecolor="red" strokeweight="1.25pt">
                <w10:wrap anchorx="margin"/>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697EFD"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92096" behindDoc="0" locked="0" layoutInCell="1" allowOverlap="1" wp14:anchorId="377DDA2E" wp14:editId="7227FA5D">
                <wp:simplePos x="0" y="0"/>
                <wp:positionH relativeFrom="column">
                  <wp:posOffset>2580958</wp:posOffset>
                </wp:positionH>
                <wp:positionV relativeFrom="paragraph">
                  <wp:posOffset>937260</wp:posOffset>
                </wp:positionV>
                <wp:extent cx="3024187" cy="299720"/>
                <wp:effectExtent l="0" t="285750" r="24130" b="24130"/>
                <wp:wrapNone/>
                <wp:docPr id="365" name="四角形吹き出し 365"/>
                <wp:cNvGraphicFramePr/>
                <a:graphic xmlns:a="http://schemas.openxmlformats.org/drawingml/2006/main">
                  <a:graphicData uri="http://schemas.microsoft.com/office/word/2010/wordprocessingShape">
                    <wps:wsp>
                      <wps:cNvSpPr/>
                      <wps:spPr>
                        <a:xfrm>
                          <a:off x="0" y="0"/>
                          <a:ext cx="3024187" cy="299720"/>
                        </a:xfrm>
                        <a:prstGeom prst="wedgeRectCallout">
                          <a:avLst>
                            <a:gd name="adj1" fmla="val 43481"/>
                            <a:gd name="adj2" fmla="val -135898"/>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The values from the first parameter sheet are referenced.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DDA2E" id="四角形吹き出し 365" o:spid="_x0000_s1051" type="#_x0000_t61" style="position:absolute;left:0;text-align:left;margin-left:203.25pt;margin-top:73.8pt;width:238.1pt;height:23.6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" adj="20192,-18554" fillcolor="white [3212]" strokecolor="red" strokeweight="1.25pt">
                <v:textbox>
                  <w:txbxContent>
                    <w:p w:rsidR="00FD2293" w:rsidRPr="000214AA" w:rsidRDefault="00FD2293" w:rsidP="00697EFD">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The values from the first parameter sheet are referenced.</w:t>
                      </w:r>
                    </w:p>
                  </w:txbxContent>
                </v:textbox>
              </v:shape>
            </w:pict>
          </mc:Fallback>
        </mc:AlternateContent>
      </w:r>
      <w:r>
        <w:rPr>
          <w:noProof/>
        </w:rPr>
        <w:drawing>
          <wp:inline distT="0" distB="0" distL="0" distR="0" wp14:anchorId="0BAD95CC" wp14:editId="70D51A2C">
            <wp:extent cx="6119495" cy="1146810"/>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1146810"/>
                    </a:xfrm>
                    <a:prstGeom prst="rect">
                      <a:avLst/>
                    </a:prstGeom>
                  </pic:spPr>
                </pic:pic>
              </a:graphicData>
            </a:graphic>
          </wp:inline>
        </w:drawing>
      </w:r>
    </w:p>
    <w:p w:rsidR="005934B1" w:rsidRPr="005934B1" w:rsidRDefault="005934B1" w:rsidP="005934B1">
      <w:pPr>
        <w:widowControl/>
        <w:jc w:val="center"/>
        <w:rPr>
          <w:rFonts w:asciiTheme="majorHAnsi" w:eastAsia="ＭＳ Ｐゴシック" w:hAnsiTheme="majorHAnsi" w:cstheme="majorHAnsi"/>
        </w:rPr>
      </w:pPr>
      <w:r w:rsidRPr="005934B1">
        <w:rPr>
          <w:rFonts w:asciiTheme="majorHAnsi" w:eastAsia="ＭＳ Ｐゴシック" w:hAnsiTheme="majorHAnsi" w:cstheme="majorHAnsi"/>
        </w:rPr>
        <w:t>Figure</w:t>
      </w:r>
      <w:r w:rsidRPr="005934B1">
        <w:rPr>
          <w:rFonts w:asciiTheme="majorHAnsi" w:eastAsia="ＭＳ Ｐゴシック" w:hAnsiTheme="majorHAnsi" w:cstheme="majorHAnsi"/>
        </w:rPr>
        <w:t xml:space="preserve">　</w:t>
      </w:r>
      <w:r w:rsidRPr="005934B1">
        <w:rPr>
          <w:rFonts w:asciiTheme="majorHAnsi" w:eastAsia="ＭＳ Ｐゴシック" w:hAnsiTheme="majorHAnsi" w:cstheme="majorHAnsi"/>
        </w:rPr>
        <w:t>8.11-1</w:t>
      </w:r>
    </w:p>
    <w:p w:rsidR="005934B1" w:rsidRPr="005934B1" w:rsidRDefault="005934B1" w:rsidP="005934B1">
      <w:pPr>
        <w:widowControl/>
        <w:rPr>
          <w:rFonts w:asciiTheme="majorHAnsi" w:eastAsia="ＭＳ Ｐゴシック" w:hAnsiTheme="majorHAnsi" w:cstheme="majorHAnsi"/>
        </w:rPr>
      </w:pPr>
    </w:p>
    <w:p w:rsidR="005934B1" w:rsidRPr="005934B1" w:rsidRDefault="005934B1" w:rsidP="005934B1">
      <w:pPr>
        <w:widowControl/>
        <w:jc w:val="left"/>
        <w:rPr>
          <w:rFonts w:asciiTheme="majorHAnsi" w:hAnsiTheme="majorHAnsi" w:cstheme="majorHAnsi"/>
        </w:rPr>
      </w:pPr>
      <w:r w:rsidRPr="005934B1">
        <w:rPr>
          <w:rFonts w:asciiTheme="majorHAnsi" w:hAnsiTheme="majorHAnsi" w:cstheme="majorHAnsi"/>
        </w:rPr>
        <w:br w:type="page"/>
      </w:r>
    </w:p>
    <w:p w:rsidR="005934B1" w:rsidRPr="005934B1" w:rsidRDefault="005934B1" w:rsidP="005934B1">
      <w:pPr>
        <w:pStyle w:val="20"/>
        <w:rPr>
          <w:rFonts w:asciiTheme="majorHAnsi" w:hAnsiTheme="majorHAnsi" w:cstheme="majorHAnsi"/>
        </w:rPr>
      </w:pPr>
      <w:bookmarkStart w:id="129" w:name="_Ref88046897"/>
      <w:bookmarkStart w:id="130" w:name="_Toc106636280"/>
      <w:r w:rsidRPr="005934B1">
        <w:rPr>
          <w:rFonts w:asciiTheme="majorHAnsi" w:hAnsiTheme="majorHAnsi" w:cstheme="majorHAnsi"/>
        </w:rPr>
        <w:lastRenderedPageBreak/>
        <w:t>Searching for "Reference items" and "Parameter sheet reference" menus through pulldown selections.</w:t>
      </w:r>
      <w:bookmarkEnd w:id="129"/>
      <w:bookmarkEnd w:id="130"/>
      <w:r w:rsidRPr="005934B1">
        <w:rPr>
          <w:rFonts w:asciiTheme="majorHAnsi" w:hAnsiTheme="majorHAnsi" w:cstheme="majorHAnsi"/>
        </w:rPr>
        <w:t xml:space="preserve"> </w:t>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 xml:space="preserve">If the same value is displayed multiple times in the "Display filter", the values will have a number put in brackets behind them. </w:t>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The value inside the brackets is the ID number of the source item.</w:t>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Make sure to select the correct value by looking at the ID number at the end.</w: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This happens when the referenced source value has different multiple item numbers in the source menu.</w:t>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rPr>
        <w:t>The following picture uses a "Parent menu (Source menu)" and a "Child menu (menu that uses reference item" to illustrate an example.</w:t>
      </w:r>
    </w:p>
    <w:p w:rsidR="005934B1" w:rsidRPr="005934B1" w:rsidRDefault="00351A62"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96192" behindDoc="0" locked="0" layoutInCell="1" allowOverlap="1" wp14:anchorId="471B6EBB" wp14:editId="0273DF38">
                <wp:simplePos x="0" y="0"/>
                <wp:positionH relativeFrom="column">
                  <wp:posOffset>1281112</wp:posOffset>
                </wp:positionH>
                <wp:positionV relativeFrom="paragraph">
                  <wp:posOffset>1916748</wp:posOffset>
                </wp:positionV>
                <wp:extent cx="3023870" cy="299720"/>
                <wp:effectExtent l="0" t="304800" r="24130" b="24130"/>
                <wp:wrapNone/>
                <wp:docPr id="369" name="四角形吹き出し 369"/>
                <wp:cNvGraphicFramePr/>
                <a:graphic xmlns:a="http://schemas.openxmlformats.org/drawingml/2006/main">
                  <a:graphicData uri="http://schemas.microsoft.com/office/word/2010/wordprocessingShape">
                    <wps:wsp>
                      <wps:cNvSpPr/>
                      <wps:spPr>
                        <a:xfrm>
                          <a:off x="0" y="0"/>
                          <a:ext cx="3023870" cy="299720"/>
                        </a:xfrm>
                        <a:prstGeom prst="wedgeRectCallout">
                          <a:avLst>
                            <a:gd name="adj1" fmla="val -18573"/>
                            <a:gd name="adj2" fmla="val -14543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351A62">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new menu. This will serve as the Parent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B6EBB" id="四角形吹き出し 369" o:spid="_x0000_s1052" type="#_x0000_t61" style="position:absolute;left:0;text-align:left;margin-left:100.85pt;margin-top:150.95pt;width:238.1pt;height:23.6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" adj="6788,-20613" fillcolor="white [3212]" strokecolor="red" strokeweight="1.25pt">
                <v:textbox>
                  <w:txbxContent>
                    <w:p w:rsidR="00FD2293" w:rsidRPr="000214AA" w:rsidRDefault="00FD2293" w:rsidP="00351A62">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new menu. This will serve as the Parent menu.</w:t>
                      </w:r>
                    </w:p>
                  </w:txbxContent>
                </v:textbox>
              </v:shape>
            </w:pict>
          </mc:Fallback>
        </mc:AlternateContent>
      </w:r>
      <w:r w:rsidR="00697EFD">
        <w:rPr>
          <w:noProof/>
        </w:rPr>
        <w:drawing>
          <wp:inline distT="0" distB="0" distL="0" distR="0" wp14:anchorId="3002E619" wp14:editId="1981B1DB">
            <wp:extent cx="4447858" cy="2081082"/>
            <wp:effectExtent l="0" t="0" r="0" b="0"/>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48640" cy="2081448"/>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68544" behindDoc="0" locked="0" layoutInCell="1" allowOverlap="1" wp14:anchorId="0F0790C7" wp14:editId="3049E9B3">
                <wp:simplePos x="0" y="0"/>
                <wp:positionH relativeFrom="page">
                  <wp:align>center</wp:align>
                </wp:positionH>
                <wp:positionV relativeFrom="paragraph">
                  <wp:posOffset>125037</wp:posOffset>
                </wp:positionV>
                <wp:extent cx="512698" cy="348846"/>
                <wp:effectExtent l="38100" t="0" r="1905" b="32385"/>
                <wp:wrapNone/>
                <wp:docPr id="97" name="下矢印 9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DF179" id="下矢印 97" o:spid="_x0000_s1026" type="#_x0000_t67" style="position:absolute;left:0;text-align:left;margin-left:0;margin-top:9.85pt;width:40.35pt;height:27.45pt;z-index:2522685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yvc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" adj="10800" fillcolor="red" strokecolor="red" strokeweight="1.25pt">
                <w10:wrap anchorx="page"/>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351A62"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294144" behindDoc="0" locked="0" layoutInCell="1" allowOverlap="1" wp14:anchorId="29BEE802" wp14:editId="1BD75BD6">
                <wp:simplePos x="0" y="0"/>
                <wp:positionH relativeFrom="column">
                  <wp:posOffset>1437958</wp:posOffset>
                </wp:positionH>
                <wp:positionV relativeFrom="paragraph">
                  <wp:posOffset>1180783</wp:posOffset>
                </wp:positionV>
                <wp:extent cx="3023870" cy="299720"/>
                <wp:effectExtent l="0" t="304800" r="24130" b="24130"/>
                <wp:wrapNone/>
                <wp:docPr id="368" name="四角形吹き出し 368"/>
                <wp:cNvGraphicFramePr/>
                <a:graphic xmlns:a="http://schemas.openxmlformats.org/drawingml/2006/main">
                  <a:graphicData uri="http://schemas.microsoft.com/office/word/2010/wordprocessingShape">
                    <wps:wsp>
                      <wps:cNvSpPr/>
                      <wps:spPr>
                        <a:xfrm>
                          <a:off x="0" y="0"/>
                          <a:ext cx="3023870" cy="299720"/>
                        </a:xfrm>
                        <a:prstGeom prst="wedgeRectCallout">
                          <a:avLst>
                            <a:gd name="adj1" fmla="val -18573"/>
                            <a:gd name="adj2" fmla="val -14543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351A62">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two records with the value “AAA”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E802" id="四角形吹き出し 368" o:spid="_x0000_s1053" type="#_x0000_t61" style="position:absolute;left:0;text-align:left;margin-left:113.25pt;margin-top:93pt;width:238.1pt;height:23.6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" adj="6788,-20613" fillcolor="white [3212]" strokecolor="red" strokeweight="1.25pt">
                <v:textbox>
                  <w:txbxContent>
                    <w:p w:rsidR="00FD2293" w:rsidRPr="000214AA" w:rsidRDefault="00FD2293" w:rsidP="00351A62">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two records with the value “AAA”</w:t>
                      </w:r>
                    </w:p>
                  </w:txbxContent>
                </v:textbox>
              </v:shape>
            </w:pict>
          </mc:Fallback>
        </mc:AlternateContent>
      </w:r>
      <w:r w:rsidR="00697EFD">
        <w:rPr>
          <w:noProof/>
        </w:rPr>
        <w:drawing>
          <wp:inline distT="0" distB="0" distL="0" distR="0" wp14:anchorId="34E34877" wp14:editId="44CC1113">
            <wp:extent cx="6119495" cy="1524635"/>
            <wp:effectExtent l="0" t="0" r="0" b="0"/>
            <wp:docPr id="367" name="図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1524635"/>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69568" behindDoc="0" locked="0" layoutInCell="1" allowOverlap="1" wp14:anchorId="514AA662" wp14:editId="37DDDFAF">
                <wp:simplePos x="0" y="0"/>
                <wp:positionH relativeFrom="page">
                  <wp:align>center</wp:align>
                </wp:positionH>
                <wp:positionV relativeFrom="paragraph">
                  <wp:posOffset>53917</wp:posOffset>
                </wp:positionV>
                <wp:extent cx="512698" cy="348846"/>
                <wp:effectExtent l="38100" t="0" r="1905" b="32385"/>
                <wp:wrapNone/>
                <wp:docPr id="98" name="下矢印 98"/>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842D7" id="下矢印 98" o:spid="_x0000_s1026" type="#_x0000_t67" style="position:absolute;left:0;text-align:left;margin-left:0;margin-top:4.25pt;width:40.35pt;height:27.45pt;z-index:252269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" adj="10800" fillcolor="red" strokecolor="red" strokeweight="1.25pt">
                <w10:wrap anchorx="page"/>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7C4483"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w:lastRenderedPageBreak/>
        <mc:AlternateContent>
          <mc:Choice Requires="wps">
            <w:drawing>
              <wp:anchor distT="0" distB="0" distL="114300" distR="114300" simplePos="0" relativeHeight="252298240" behindDoc="0" locked="0" layoutInCell="1" allowOverlap="1" wp14:anchorId="51E1E205" wp14:editId="61A8CB7B">
                <wp:simplePos x="0" y="0"/>
                <wp:positionH relativeFrom="column">
                  <wp:posOffset>2329278</wp:posOffset>
                </wp:positionH>
                <wp:positionV relativeFrom="paragraph">
                  <wp:posOffset>1574165</wp:posOffset>
                </wp:positionV>
                <wp:extent cx="3023870" cy="650240"/>
                <wp:effectExtent l="0" t="457200" r="24130" b="16510"/>
                <wp:wrapNone/>
                <wp:docPr id="375" name="四角形吹き出し 375"/>
                <wp:cNvGraphicFramePr/>
                <a:graphic xmlns:a="http://schemas.openxmlformats.org/drawingml/2006/main">
                  <a:graphicData uri="http://schemas.microsoft.com/office/word/2010/wordprocessingShape">
                    <wps:wsp>
                      <wps:cNvSpPr/>
                      <wps:spPr>
                        <a:xfrm>
                          <a:off x="0" y="0"/>
                          <a:ext cx="3023870" cy="650240"/>
                        </a:xfrm>
                        <a:prstGeom prst="wedgeRectCallout">
                          <a:avLst>
                            <a:gd name="adj1" fmla="val -20124"/>
                            <a:gd name="adj2" fmla="val -118389"/>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7C4483">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Create new menu with Pulldown selection.</w:t>
                            </w:r>
                            <w:r>
                              <w:rPr>
                                <w:rFonts w:asciiTheme="majorHAnsi" w:eastAsia="HGPｺﾞｼｯｸE" w:hAnsiTheme="majorHAnsi" w:cstheme="majorHAnsi"/>
                                <w:color w:val="000000" w:themeColor="text1"/>
                                <w:sz w:val="16"/>
                              </w:rPr>
                              <w:br/>
                              <w:t>The selection item and reference item should be the ones from the previous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1E205" id="四角形吹き出し 375" o:spid="_x0000_s1054" type="#_x0000_t61" style="position:absolute;left:0;text-align:left;margin-left:183.4pt;margin-top:123.95pt;width:238.1pt;height:51.2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" adj="6453,-14772" fillcolor="white [3212]" strokecolor="red" strokeweight="1.25pt">
                <v:textbox>
                  <w:txbxContent>
                    <w:p w:rsidR="00FD2293" w:rsidRPr="000214AA" w:rsidRDefault="00FD2293" w:rsidP="007C4483">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Create new menu with Pulldown selection.</w:t>
                      </w:r>
                      <w:r>
                        <w:rPr>
                          <w:rFonts w:asciiTheme="majorHAnsi" w:eastAsia="HGPｺﾞｼｯｸE" w:hAnsiTheme="majorHAnsi" w:cstheme="majorHAnsi"/>
                          <w:color w:val="000000" w:themeColor="text1"/>
                          <w:sz w:val="16"/>
                        </w:rPr>
                        <w:br/>
                        <w:t>The selection item and reference item should be the ones from the previous menu.</w:t>
                      </w:r>
                    </w:p>
                  </w:txbxContent>
                </v:textbox>
              </v:shape>
            </w:pict>
          </mc:Fallback>
        </mc:AlternateContent>
      </w:r>
      <w:r>
        <w:rPr>
          <w:noProof/>
        </w:rPr>
        <w:drawing>
          <wp:inline distT="0" distB="0" distL="0" distR="0" wp14:anchorId="75338655" wp14:editId="14979199">
            <wp:extent cx="3271838" cy="2224116"/>
            <wp:effectExtent l="0" t="0" r="5080" b="508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5134" cy="2226356"/>
                    </a:xfrm>
                    <a:prstGeom prst="rect">
                      <a:avLst/>
                    </a:prstGeom>
                  </pic:spPr>
                </pic:pic>
              </a:graphicData>
            </a:graphic>
          </wp:inline>
        </w:drawing>
      </w:r>
    </w:p>
    <w:p w:rsidR="005934B1" w:rsidRPr="005934B1" w:rsidRDefault="005934B1" w:rsidP="005934B1">
      <w:pPr>
        <w:widowControl/>
        <w:jc w:val="left"/>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70592" behindDoc="0" locked="0" layoutInCell="1" allowOverlap="1" wp14:anchorId="06C02F1E" wp14:editId="15DC338B">
                <wp:simplePos x="0" y="0"/>
                <wp:positionH relativeFrom="page">
                  <wp:align>center</wp:align>
                </wp:positionH>
                <wp:positionV relativeFrom="paragraph">
                  <wp:posOffset>142182</wp:posOffset>
                </wp:positionV>
                <wp:extent cx="512698" cy="348846"/>
                <wp:effectExtent l="38100" t="0" r="1905" b="32385"/>
                <wp:wrapNone/>
                <wp:docPr id="100" name="下矢印 100"/>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62F35" id="下矢印 100" o:spid="_x0000_s1026" type="#_x0000_t67" style="position:absolute;left:0;text-align:left;margin-left:0;margin-top:11.2pt;width:40.35pt;height:27.45pt;z-index:2522705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" adj="10800" fillcolor="red" strokecolor="red" strokeweight="1.25pt">
                <w10:wrap anchorx="page"/>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9729FF" w:rsidP="005934B1">
      <w:pPr>
        <w:widowControl/>
        <w:jc w:val="center"/>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300288" behindDoc="0" locked="0" layoutInCell="1" allowOverlap="1" wp14:anchorId="57948A89" wp14:editId="7893834F">
                <wp:simplePos x="0" y="0"/>
                <wp:positionH relativeFrom="margin">
                  <wp:posOffset>2745447</wp:posOffset>
                </wp:positionH>
                <wp:positionV relativeFrom="paragraph">
                  <wp:posOffset>2226359</wp:posOffset>
                </wp:positionV>
                <wp:extent cx="3023870" cy="650240"/>
                <wp:effectExtent l="0" t="0" r="24130" b="16510"/>
                <wp:wrapNone/>
                <wp:docPr id="376" name="四角形吹き出し 376"/>
                <wp:cNvGraphicFramePr/>
                <a:graphic xmlns:a="http://schemas.openxmlformats.org/drawingml/2006/main">
                  <a:graphicData uri="http://schemas.microsoft.com/office/word/2010/wordprocessingShape">
                    <wps:wsp>
                      <wps:cNvSpPr/>
                      <wps:spPr>
                        <a:xfrm>
                          <a:off x="0" y="0"/>
                          <a:ext cx="3023870" cy="650240"/>
                        </a:xfrm>
                        <a:prstGeom prst="wedgeRectCallout">
                          <a:avLst>
                            <a:gd name="adj1" fmla="val -49588"/>
                            <a:gd name="adj2" fmla="val -2013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2 new items and check the Display filter. AAA(1) and AAA(2) should be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8A89" id="四角形吹き出し 376" o:spid="_x0000_s1055" type="#_x0000_t61" style="position:absolute;left:0;text-align:left;margin-left:216.2pt;margin-top:175.3pt;width:238.1pt;height:51.2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" adj="89,6451" fillcolor="white [3212]" strokecolor="red" strokeweight="1.25pt">
                <v:textbox>
                  <w:txbxContent>
                    <w:p w:rsidR="00FD2293" w:rsidRPr="000214AA" w:rsidRDefault="00FD2293"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Register 2 new items and check the Display filter. AAA(1) and AAA(2) should be displayed/</w:t>
                      </w:r>
                    </w:p>
                  </w:txbxContent>
                </v:textbox>
                <w10:wrap anchorx="margin"/>
              </v:shape>
            </w:pict>
          </mc:Fallback>
        </mc:AlternateContent>
      </w:r>
      <w:r w:rsidR="007C4483">
        <w:rPr>
          <w:noProof/>
        </w:rPr>
        <w:drawing>
          <wp:inline distT="0" distB="0" distL="0" distR="0" wp14:anchorId="2EDCA27C" wp14:editId="3E3EA883">
            <wp:extent cx="5162550" cy="2837072"/>
            <wp:effectExtent l="0" t="0" r="0" b="190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9641" cy="2840969"/>
                    </a:xfrm>
                    <a:prstGeom prst="rect">
                      <a:avLst/>
                    </a:prstGeom>
                  </pic:spPr>
                </pic:pic>
              </a:graphicData>
            </a:graphic>
          </wp:inline>
        </w:drawing>
      </w:r>
    </w:p>
    <w:p w:rsidR="005934B1" w:rsidRPr="005934B1" w:rsidRDefault="007C4483" w:rsidP="005934B1">
      <w:pPr>
        <w:widowControl/>
        <w:jc w:val="center"/>
        <w:rPr>
          <w:rFonts w:asciiTheme="majorHAnsi" w:eastAsia="ＭＳ Ｐゴシック" w:hAnsiTheme="majorHAnsi" w:cstheme="majorHAnsi"/>
        </w:rPr>
      </w:pPr>
      <w:r w:rsidRPr="005934B1">
        <w:rPr>
          <w:rFonts w:asciiTheme="majorHAnsi" w:eastAsia="ＭＳ Ｐゴシック" w:hAnsiTheme="majorHAnsi" w:cstheme="majorHAnsi"/>
          <w:noProof/>
        </w:rPr>
        <mc:AlternateContent>
          <mc:Choice Requires="wps">
            <w:drawing>
              <wp:anchor distT="0" distB="0" distL="114300" distR="114300" simplePos="0" relativeHeight="252271616" behindDoc="0" locked="0" layoutInCell="1" allowOverlap="1" wp14:anchorId="76DB0637" wp14:editId="4B8A5840">
                <wp:simplePos x="0" y="0"/>
                <wp:positionH relativeFrom="page">
                  <wp:posOffset>3557270</wp:posOffset>
                </wp:positionH>
                <wp:positionV relativeFrom="paragraph">
                  <wp:posOffset>5715</wp:posOffset>
                </wp:positionV>
                <wp:extent cx="512698" cy="348846"/>
                <wp:effectExtent l="38100" t="0" r="1905" b="32385"/>
                <wp:wrapNone/>
                <wp:docPr id="101" name="下矢印 1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77D26" id="下矢印 101" o:spid="_x0000_s1026" type="#_x0000_t67" style="position:absolute;left:0;text-align:left;margin-left:280.1pt;margin-top:.45pt;width:40.35pt;height:27.45pt;z-index:2522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" adj="10800" fillcolor="red" strokecolor="red" strokeweight="1.25pt">
                <w10:wrap anchorx="page"/>
              </v:shape>
            </w:pict>
          </mc:Fallback>
        </mc:AlternateContent>
      </w: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5934B1" w:rsidP="005934B1">
      <w:pPr>
        <w:widowControl/>
        <w:jc w:val="left"/>
        <w:rPr>
          <w:rFonts w:asciiTheme="majorHAnsi" w:eastAsia="ＭＳ Ｐゴシック" w:hAnsiTheme="majorHAnsi" w:cstheme="majorHAnsi"/>
        </w:rPr>
      </w:pPr>
    </w:p>
    <w:p w:rsidR="005934B1" w:rsidRPr="005934B1" w:rsidRDefault="009729FF" w:rsidP="005934B1">
      <w:pPr>
        <w:widowControl/>
        <w:jc w:val="left"/>
        <w:rPr>
          <w:rFonts w:asciiTheme="majorHAnsi" w:eastAsia="ＭＳ Ｐゴシック" w:hAnsiTheme="majorHAnsi" w:cstheme="majorHAnsi"/>
        </w:rPr>
      </w:pPr>
      <w:r w:rsidRPr="00A56BD3">
        <w:rPr>
          <w:rFonts w:asciiTheme="majorHAnsi" w:eastAsia="ＭＳ Ｐゴシック" w:hAnsiTheme="majorHAnsi" w:cstheme="majorHAnsi"/>
          <w:noProof/>
        </w:rPr>
        <mc:AlternateContent>
          <mc:Choice Requires="wps">
            <w:drawing>
              <wp:anchor distT="0" distB="0" distL="114300" distR="114300" simplePos="0" relativeHeight="252302336" behindDoc="0" locked="0" layoutInCell="1" allowOverlap="1" wp14:anchorId="57948A89" wp14:editId="7893834F">
                <wp:simplePos x="0" y="0"/>
                <wp:positionH relativeFrom="column">
                  <wp:posOffset>3577785</wp:posOffset>
                </wp:positionH>
                <wp:positionV relativeFrom="paragraph">
                  <wp:posOffset>909369</wp:posOffset>
                </wp:positionV>
                <wp:extent cx="3023870" cy="650240"/>
                <wp:effectExtent l="0" t="285750" r="24130" b="16510"/>
                <wp:wrapNone/>
                <wp:docPr id="377" name="四角形吹き出し 377"/>
                <wp:cNvGraphicFramePr/>
                <a:graphic xmlns:a="http://schemas.openxmlformats.org/drawingml/2006/main">
                  <a:graphicData uri="http://schemas.microsoft.com/office/word/2010/wordprocessingShape">
                    <wps:wsp>
                      <wps:cNvSpPr/>
                      <wps:spPr>
                        <a:xfrm>
                          <a:off x="0" y="0"/>
                          <a:ext cx="3023870" cy="650240"/>
                        </a:xfrm>
                        <a:prstGeom prst="wedgeRectCallout">
                          <a:avLst>
                            <a:gd name="adj1" fmla="val -47068"/>
                            <a:gd name="adj2" fmla="val -91346"/>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Select AAA(1), and the first (the one with lowest substitute order) will be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8A89" id="四角形吹き出し 377" o:spid="_x0000_s1056" type="#_x0000_t61" style="position:absolute;margin-left:281.7pt;margin-top:71.6pt;width:238.1pt;height:51.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" adj="633,-8931" fillcolor="white [3212]" strokecolor="red" strokeweight="1.25pt">
                <v:textbox>
                  <w:txbxContent>
                    <w:p w:rsidR="00FD2293" w:rsidRPr="000214AA" w:rsidRDefault="00FD2293"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Select AAA(1), and the first (the one with lowest substitute order) will be displayed.</w:t>
                      </w:r>
                    </w:p>
                  </w:txbxContent>
                </v:textbox>
              </v:shape>
            </w:pict>
          </mc:Fallback>
        </mc:AlternateContent>
      </w:r>
      <w:r w:rsidR="007C4483">
        <w:rPr>
          <w:noProof/>
        </w:rPr>
        <w:drawing>
          <wp:inline distT="0" distB="0" distL="0" distR="0" wp14:anchorId="3A890ED4" wp14:editId="370AAFD6">
            <wp:extent cx="5470855" cy="2117090"/>
            <wp:effectExtent l="0" t="0" r="0" b="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2383" cy="2121551"/>
                    </a:xfrm>
                    <a:prstGeom prst="rect">
                      <a:avLst/>
                    </a:prstGeom>
                  </pic:spPr>
                </pic:pic>
              </a:graphicData>
            </a:graphic>
          </wp:inline>
        </w:drawing>
      </w:r>
    </w:p>
    <w:p w:rsidR="005934B1" w:rsidRPr="005934B1" w:rsidRDefault="007C4483" w:rsidP="007C4483">
      <w:pPr>
        <w:widowControl/>
        <w:jc w:val="center"/>
        <w:rPr>
          <w:rFonts w:asciiTheme="majorHAnsi" w:eastAsia="ＭＳ Ｐゴシック" w:hAnsiTheme="majorHAnsi" w:cstheme="majorHAnsi"/>
        </w:rPr>
      </w:pPr>
      <w:r>
        <w:rPr>
          <w:rFonts w:asciiTheme="majorHAnsi" w:eastAsia="ＭＳ Ｐゴシック" w:hAnsiTheme="majorHAnsi" w:cstheme="majorHAnsi"/>
        </w:rPr>
        <w:t>Figure</w:t>
      </w:r>
      <w:r w:rsidR="005934B1" w:rsidRPr="005934B1">
        <w:rPr>
          <w:rFonts w:asciiTheme="majorHAnsi" w:eastAsia="ＭＳ Ｐゴシック" w:hAnsiTheme="majorHAnsi" w:cstheme="majorHAnsi"/>
        </w:rPr>
        <w:t xml:space="preserve">　</w:t>
      </w:r>
      <w:r w:rsidR="005934B1" w:rsidRPr="005934B1">
        <w:rPr>
          <w:rFonts w:asciiTheme="majorHAnsi" w:eastAsia="ＭＳ Ｐゴシック" w:hAnsiTheme="majorHAnsi" w:cstheme="majorHAnsi"/>
        </w:rPr>
        <w:t>8.12-1</w:t>
      </w:r>
    </w:p>
    <w:p w:rsidR="005934B1" w:rsidRPr="005934B1" w:rsidRDefault="005934B1" w:rsidP="005934B1">
      <w:pPr>
        <w:pStyle w:val="20"/>
        <w:rPr>
          <w:rFonts w:asciiTheme="majorHAnsi" w:hAnsiTheme="majorHAnsi" w:cstheme="majorHAnsi"/>
        </w:rPr>
      </w:pPr>
      <w:bookmarkStart w:id="131" w:name="_Toc106636281"/>
      <w:r w:rsidRPr="005934B1">
        <w:rPr>
          <w:rFonts w:asciiTheme="majorHAnsi" w:hAnsiTheme="majorHAnsi" w:cstheme="majorHAnsi"/>
        </w:rPr>
        <w:lastRenderedPageBreak/>
        <w:t>Pulldown selection links for "Multistring" items.</w:t>
      </w:r>
      <w:bookmarkEnd w:id="131"/>
      <w:r w:rsidR="009729FF" w:rsidRPr="009729FF">
        <w:rPr>
          <w:rFonts w:asciiTheme="majorHAnsi" w:eastAsia="ＭＳ Ｐゴシック" w:hAnsiTheme="majorHAnsi" w:cstheme="majorHAnsi"/>
        </w:rPr>
        <w:t xml:space="preserve"> </w:t>
      </w:r>
    </w:p>
    <w:p w:rsidR="005934B1" w:rsidRPr="005934B1" w:rsidRDefault="005934B1" w:rsidP="005934B1">
      <w:pPr>
        <w:rPr>
          <w:rFonts w:asciiTheme="majorHAnsi" w:eastAsia="ＭＳ Ｐゴシック" w:hAnsiTheme="majorHAnsi" w:cstheme="majorHAnsi"/>
        </w:rPr>
      </w:pPr>
      <w:r w:rsidRPr="005934B1">
        <w:rPr>
          <w:rFonts w:asciiTheme="majorHAnsi" w:eastAsia="ＭＳ Ｐゴシック" w:hAnsiTheme="majorHAnsi" w:cstheme="majorHAnsi"/>
        </w:rPr>
        <w:t xml:space="preserve">Data registered to a pulldown selection item will have their value turned into a link that users can use to access the source menu where the data was registered. </w:t>
      </w:r>
    </w:p>
    <w:p w:rsidR="005934B1" w:rsidRPr="005934B1" w:rsidRDefault="005934B1" w:rsidP="005934B1">
      <w:pPr>
        <w:rPr>
          <w:rFonts w:asciiTheme="majorHAnsi" w:eastAsia="ＭＳ Ｐゴシック" w:hAnsiTheme="majorHAnsi" w:cstheme="majorHAnsi"/>
        </w:rPr>
      </w:pPr>
      <w:r w:rsidRPr="005934B1">
        <w:rPr>
          <w:rFonts w:asciiTheme="majorHAnsi" w:eastAsia="ＭＳ Ｐゴシック" w:hAnsiTheme="majorHAnsi" w:cstheme="majorHAnsi"/>
        </w:rPr>
        <w:t>The registered value will be input in the search bar and filtered so users can see it.</w:t>
      </w:r>
    </w:p>
    <w:p w:rsidR="005934B1" w:rsidRPr="005934B1" w:rsidRDefault="005934B1" w:rsidP="005934B1">
      <w:pPr>
        <w:rPr>
          <w:rFonts w:asciiTheme="majorHAnsi" w:eastAsia="ＭＳ Ｐゴシック" w:hAnsiTheme="majorHAnsi" w:cstheme="majorHAnsi"/>
        </w:rPr>
      </w:pPr>
      <w:r w:rsidRPr="005934B1">
        <w:rPr>
          <w:rFonts w:asciiTheme="majorHAnsi" w:eastAsia="ＭＳ Ｐゴシック" w:hAnsiTheme="majorHAnsi" w:cstheme="majorHAnsi"/>
        </w:rPr>
        <w:t>If said item has "Multistring" as input method, the display filter search box will only have the first line of characters input.</w:t>
      </w:r>
    </w:p>
    <w:p w:rsidR="005934B1" w:rsidRDefault="009729FF" w:rsidP="005934B1">
      <w:pPr>
        <w:jc w:val="center"/>
        <w:rPr>
          <w:rFonts w:ascii="ＭＳ Ｐゴシック" w:eastAsia="ＭＳ Ｐゴシック" w:hAnsi="ＭＳ Ｐゴシック"/>
        </w:rPr>
      </w:pPr>
      <w:r w:rsidRPr="00A56BD3">
        <w:rPr>
          <w:rFonts w:asciiTheme="majorHAnsi" w:eastAsia="ＭＳ Ｐゴシック" w:hAnsiTheme="majorHAnsi" w:cstheme="majorHAnsi"/>
          <w:noProof/>
        </w:rPr>
        <mc:AlternateContent>
          <mc:Choice Requires="wps">
            <w:drawing>
              <wp:anchor distT="0" distB="0" distL="114300" distR="114300" simplePos="0" relativeHeight="252304384" behindDoc="0" locked="0" layoutInCell="1" allowOverlap="1" wp14:anchorId="57948A89" wp14:editId="7893834F">
                <wp:simplePos x="0" y="0"/>
                <wp:positionH relativeFrom="column">
                  <wp:posOffset>3425385</wp:posOffset>
                </wp:positionH>
                <wp:positionV relativeFrom="paragraph">
                  <wp:posOffset>1422449</wp:posOffset>
                </wp:positionV>
                <wp:extent cx="3023870" cy="650240"/>
                <wp:effectExtent l="1104900" t="457200" r="24130" b="16510"/>
                <wp:wrapNone/>
                <wp:docPr id="378" name="四角形吹き出し 378"/>
                <wp:cNvGraphicFramePr/>
                <a:graphic xmlns:a="http://schemas.openxmlformats.org/drawingml/2006/main">
                  <a:graphicData uri="http://schemas.microsoft.com/office/word/2010/wordprocessingShape">
                    <wps:wsp>
                      <wps:cNvSpPr/>
                      <wps:spPr>
                        <a:xfrm>
                          <a:off x="0" y="0"/>
                          <a:ext cx="3023870" cy="650240"/>
                        </a:xfrm>
                        <a:prstGeom prst="wedgeRectCallout">
                          <a:avLst>
                            <a:gd name="adj1" fmla="val -85061"/>
                            <a:gd name="adj2" fmla="val -118389"/>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Pulldown items will have the data turned into an URL that leads to the source menu where the original data was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8A89" id="四角形吹き出し 378" o:spid="_x0000_s1057" type="#_x0000_t61" style="position:absolute;left:0;text-align:left;margin-left:269.7pt;margin-top:112pt;width:238.1pt;height:51.2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" adj="-7573,-14772" fillcolor="white [3212]" strokecolor="red" strokeweight="1.25pt">
                <v:textbox>
                  <w:txbxContent>
                    <w:p w:rsidR="00FD2293" w:rsidRPr="000214AA" w:rsidRDefault="00FD2293" w:rsidP="009729FF">
                      <w:pPr>
                        <w:jc w:val="cente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Pulldown items will have the data turned into an URL that leads to the source menu where the original data was registered.</w:t>
                      </w:r>
                    </w:p>
                  </w:txbxContent>
                </v:textbox>
              </v:shape>
            </w:pict>
          </mc:Fallback>
        </mc:AlternateContent>
      </w:r>
      <w:r w:rsidR="007C4483">
        <w:rPr>
          <w:noProof/>
        </w:rPr>
        <w:drawing>
          <wp:inline distT="0" distB="0" distL="0" distR="0" wp14:anchorId="339DB4C5" wp14:editId="07065687">
            <wp:extent cx="6119495" cy="155194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9495" cy="1551940"/>
                    </a:xfrm>
                    <a:prstGeom prst="rect">
                      <a:avLst/>
                    </a:prstGeom>
                  </pic:spPr>
                </pic:pic>
              </a:graphicData>
            </a:graphic>
          </wp:inline>
        </w:drawing>
      </w:r>
    </w:p>
    <w:p w:rsidR="005934B1" w:rsidRDefault="005934B1" w:rsidP="005934B1">
      <w:pPr>
        <w:jc w:val="left"/>
        <w:rPr>
          <w:rFonts w:ascii="ＭＳ Ｐゴシック" w:eastAsia="ＭＳ Ｐゴシック" w:hAnsi="ＭＳ Ｐゴシック"/>
        </w:rPr>
      </w:pPr>
    </w:p>
    <w:p w:rsidR="005934B1" w:rsidRDefault="005934B1" w:rsidP="005934B1">
      <w:pPr>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72640" behindDoc="0" locked="0" layoutInCell="1" allowOverlap="1" wp14:anchorId="3745F2C6" wp14:editId="117F62A9">
                <wp:simplePos x="0" y="0"/>
                <wp:positionH relativeFrom="page">
                  <wp:align>center</wp:align>
                </wp:positionH>
                <wp:positionV relativeFrom="paragraph">
                  <wp:posOffset>6292</wp:posOffset>
                </wp:positionV>
                <wp:extent cx="512698" cy="348846"/>
                <wp:effectExtent l="38100" t="0" r="1905" b="32385"/>
                <wp:wrapNone/>
                <wp:docPr id="103" name="下矢印 103"/>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F951B" id="下矢印 103" o:spid="_x0000_s1026" type="#_x0000_t67" style="position:absolute;left:0;text-align:left;margin-left:0;margin-top:.5pt;width:40.35pt;height:27.45pt;z-index:2522726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" adj="10800" fillcolor="red" strokecolor="red" strokeweight="1.25pt">
                <w10:wrap anchorx="page"/>
              </v:shape>
            </w:pict>
          </mc:Fallback>
        </mc:AlternateContent>
      </w:r>
    </w:p>
    <w:p w:rsidR="005934B1" w:rsidRDefault="005934B1" w:rsidP="005934B1">
      <w:pPr>
        <w:jc w:val="left"/>
        <w:rPr>
          <w:rFonts w:ascii="ＭＳ Ｐゴシック" w:eastAsia="ＭＳ Ｐゴシック" w:hAnsi="ＭＳ Ｐゴシック"/>
        </w:rPr>
      </w:pPr>
    </w:p>
    <w:p w:rsidR="005934B1" w:rsidRDefault="009729FF" w:rsidP="005934B1">
      <w:pPr>
        <w:jc w:val="center"/>
        <w:rPr>
          <w:rFonts w:ascii="ＭＳ Ｐゴシック" w:eastAsia="ＭＳ Ｐゴシック" w:hAnsi="ＭＳ Ｐゴシック"/>
        </w:rPr>
      </w:pPr>
      <w:r w:rsidRPr="00A56BD3">
        <w:rPr>
          <w:rFonts w:asciiTheme="majorHAnsi" w:eastAsia="ＭＳ Ｐゴシック" w:hAnsiTheme="majorHAnsi" w:cstheme="majorHAnsi"/>
          <w:noProof/>
        </w:rPr>
        <mc:AlternateContent>
          <mc:Choice Requires="wps">
            <w:drawing>
              <wp:anchor distT="0" distB="0" distL="114300" distR="114300" simplePos="0" relativeHeight="252306432" behindDoc="0" locked="0" layoutInCell="1" allowOverlap="1" wp14:anchorId="3CF2FF79" wp14:editId="513FA670">
                <wp:simplePos x="0" y="0"/>
                <wp:positionH relativeFrom="column">
                  <wp:posOffset>2458232</wp:posOffset>
                </wp:positionH>
                <wp:positionV relativeFrom="paragraph">
                  <wp:posOffset>901944</wp:posOffset>
                </wp:positionV>
                <wp:extent cx="3023870" cy="650240"/>
                <wp:effectExtent l="38100" t="133350" r="24130" b="16510"/>
                <wp:wrapNone/>
                <wp:docPr id="379" name="四角形吹き出し 379"/>
                <wp:cNvGraphicFramePr/>
                <a:graphic xmlns:a="http://schemas.openxmlformats.org/drawingml/2006/main">
                  <a:graphicData uri="http://schemas.microsoft.com/office/word/2010/wordprocessingShape">
                    <wps:wsp>
                      <wps:cNvSpPr/>
                      <wps:spPr>
                        <a:xfrm>
                          <a:off x="0" y="0"/>
                          <a:ext cx="3023870" cy="650240"/>
                        </a:xfrm>
                        <a:prstGeom prst="wedgeRectCallout">
                          <a:avLst>
                            <a:gd name="adj1" fmla="val -49975"/>
                            <a:gd name="adj2" fmla="val -67007"/>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293" w:rsidRPr="000214AA" w:rsidRDefault="00FD2293" w:rsidP="009729FF">
                            <w:pP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After being moved to the original menu through the link, the Display filter will have the first line of text input in the search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2FF79" id="四角形吹き出し 379" o:spid="_x0000_s1058" type="#_x0000_t61" style="position:absolute;left:0;text-align:left;margin-left:193.55pt;margin-top:71pt;width:238.1pt;height:51.2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" adj="5,-3674" fillcolor="white [3212]" strokecolor="red" strokeweight="1.25pt">
                <v:textbox>
                  <w:txbxContent>
                    <w:p w:rsidR="00FD2293" w:rsidRPr="000214AA" w:rsidRDefault="00FD2293" w:rsidP="009729FF">
                      <w:pPr>
                        <w:rPr>
                          <w:rFonts w:asciiTheme="majorHAnsi" w:eastAsia="HGPｺﾞｼｯｸE" w:hAnsiTheme="majorHAnsi" w:cstheme="majorHAnsi"/>
                          <w:color w:val="000000" w:themeColor="text1"/>
                          <w:sz w:val="16"/>
                        </w:rPr>
                      </w:pPr>
                      <w:r>
                        <w:rPr>
                          <w:rFonts w:asciiTheme="majorHAnsi" w:eastAsia="HGPｺﾞｼｯｸE" w:hAnsiTheme="majorHAnsi" w:cstheme="majorHAnsi"/>
                          <w:color w:val="000000" w:themeColor="text1"/>
                          <w:sz w:val="16"/>
                        </w:rPr>
                        <w:t>After being moved to the original menu through the link, the Display filter will have the first line of text input in the search field.</w:t>
                      </w:r>
                    </w:p>
                  </w:txbxContent>
                </v:textbox>
              </v:shape>
            </w:pict>
          </mc:Fallback>
        </mc:AlternateContent>
      </w:r>
      <w:r w:rsidR="007C4483">
        <w:rPr>
          <w:noProof/>
        </w:rPr>
        <w:drawing>
          <wp:inline distT="0" distB="0" distL="0" distR="0" wp14:anchorId="79170AED" wp14:editId="7CEB2F2D">
            <wp:extent cx="6119495" cy="2545080"/>
            <wp:effectExtent l="0" t="0" r="0" b="7620"/>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19495" cy="2545080"/>
                    </a:xfrm>
                    <a:prstGeom prst="rect">
                      <a:avLst/>
                    </a:prstGeom>
                  </pic:spPr>
                </pic:pic>
              </a:graphicData>
            </a:graphic>
          </wp:inline>
        </w:drawing>
      </w:r>
    </w:p>
    <w:p w:rsidR="005934B1" w:rsidRDefault="007C4483" w:rsidP="005934B1">
      <w:pPr>
        <w:widowControl/>
        <w:jc w:val="center"/>
        <w:rPr>
          <w:rFonts w:ascii="ＭＳ Ｐゴシック" w:eastAsia="ＭＳ Ｐゴシック" w:hAnsi="ＭＳ Ｐゴシック"/>
        </w:rPr>
      </w:pPr>
      <w:r>
        <w:rPr>
          <w:rFonts w:ascii="ＭＳ Ｐゴシック" w:eastAsia="ＭＳ Ｐゴシック" w:hAnsi="ＭＳ Ｐゴシック" w:hint="eastAsia"/>
        </w:rPr>
        <w:t>Figure</w:t>
      </w:r>
      <w:r w:rsidR="005934B1">
        <w:rPr>
          <w:rFonts w:ascii="ＭＳ Ｐゴシック" w:eastAsia="ＭＳ Ｐゴシック" w:hAnsi="ＭＳ Ｐゴシック" w:hint="eastAsia"/>
        </w:rPr>
        <w:t xml:space="preserve">　8.</w:t>
      </w:r>
      <w:r w:rsidR="005934B1">
        <w:rPr>
          <w:rFonts w:ascii="ＭＳ Ｐゴシック" w:eastAsia="ＭＳ Ｐゴシック" w:hAnsi="ＭＳ Ｐゴシック"/>
        </w:rPr>
        <w:t>1</w:t>
      </w:r>
      <w:r w:rsidR="005934B1">
        <w:rPr>
          <w:rFonts w:ascii="ＭＳ Ｐゴシック" w:eastAsia="ＭＳ Ｐゴシック" w:hAnsi="ＭＳ Ｐゴシック" w:hint="eastAsia"/>
        </w:rPr>
        <w:t>3-1</w:t>
      </w:r>
    </w:p>
    <w:p w:rsidR="005934B1" w:rsidRPr="00E60AA0" w:rsidRDefault="005934B1" w:rsidP="005934B1">
      <w:pPr>
        <w:rPr>
          <w:rFonts w:ascii="ＭＳ Ｐゴシック" w:eastAsia="ＭＳ Ｐゴシック" w:hAnsi="ＭＳ Ｐゴシック"/>
        </w:rPr>
      </w:pPr>
    </w:p>
    <w:p w:rsidR="00EB57B3" w:rsidRDefault="00EB57B3" w:rsidP="00EB57B3">
      <w:pPr>
        <w:widowControl/>
        <w:jc w:val="left"/>
        <w:rPr>
          <w:ins w:id="132" w:author="作成者"/>
          <w:rFonts w:ascii="ＭＳ Ｐゴシック" w:eastAsia="ＭＳ Ｐゴシック" w:hAnsi="ＭＳ Ｐゴシック"/>
        </w:rPr>
      </w:pPr>
      <w:ins w:id="133" w:author="作成者">
        <w:r>
          <w:rPr>
            <w:rFonts w:ascii="ＭＳ Ｐゴシック" w:eastAsia="ＭＳ Ｐゴシック" w:hAnsi="ＭＳ Ｐゴシック"/>
          </w:rPr>
          <w:br w:type="page"/>
        </w:r>
      </w:ins>
    </w:p>
    <w:p w:rsidR="00EB57B3" w:rsidRPr="00294459" w:rsidRDefault="00EB57B3" w:rsidP="00EB57B3">
      <w:pPr>
        <w:pStyle w:val="20"/>
        <w:rPr>
          <w:ins w:id="134" w:author="作成者"/>
          <w:rFonts w:asciiTheme="majorHAnsi" w:hAnsiTheme="majorHAnsi" w:cstheme="majorHAnsi"/>
        </w:rPr>
      </w:pPr>
      <w:bookmarkStart w:id="135" w:name="_Toc103089338"/>
      <w:bookmarkStart w:id="136" w:name="_Toc106636282"/>
      <w:r w:rsidRPr="00294459">
        <w:rPr>
          <w:rFonts w:asciiTheme="majorHAnsi" w:hAnsiTheme="majorHAnsi" w:cstheme="majorHAnsi"/>
        </w:rPr>
        <w:lastRenderedPageBreak/>
        <w:t>Creating menus using the Excel File upload function</w:t>
      </w:r>
      <w:bookmarkEnd w:id="135"/>
      <w:bookmarkEnd w:id="136"/>
    </w:p>
    <w:p w:rsidR="00EB57B3" w:rsidRPr="00294459" w:rsidRDefault="00EB57B3" w:rsidP="00EB57B3">
      <w:pPr>
        <w:widowControl/>
        <w:jc w:val="left"/>
        <w:rPr>
          <w:ins w:id="137" w:author="作成者"/>
          <w:rFonts w:asciiTheme="majorHAnsi" w:eastAsia="ＭＳ Ｐゴシック" w:hAnsiTheme="majorHAnsi" w:cstheme="majorHAnsi"/>
        </w:rPr>
      </w:pPr>
      <w:r w:rsidRPr="00294459">
        <w:rPr>
          <w:rFonts w:asciiTheme="majorHAnsi" w:eastAsia="ＭＳ Ｐゴシック" w:hAnsiTheme="majorHAnsi" w:cstheme="majorHAnsi"/>
        </w:rPr>
        <w:t xml:space="preserve">The following section explains the process of creating menus using the Excel file upload function </w:t>
      </w:r>
    </w:p>
    <w:p w:rsidR="00EB57B3" w:rsidRPr="00294459" w:rsidRDefault="00EB57B3" w:rsidP="00EB57B3">
      <w:pPr>
        <w:widowControl/>
        <w:jc w:val="left"/>
        <w:rPr>
          <w:ins w:id="138" w:author="作成者"/>
          <w:rFonts w:asciiTheme="majorHAnsi" w:eastAsia="ＭＳ Ｐゴシック" w:hAnsiTheme="majorHAnsi" w:cstheme="majorHAnsi"/>
        </w:rPr>
      </w:pPr>
    </w:p>
    <w:p w:rsidR="00EB57B3" w:rsidRPr="00294459" w:rsidRDefault="00EB57B3" w:rsidP="00BE09A1">
      <w:pPr>
        <w:pStyle w:val="a8"/>
        <w:numPr>
          <w:ilvl w:val="0"/>
          <w:numId w:val="48"/>
        </w:numPr>
        <w:ind w:leftChars="0" w:left="420"/>
        <w:jc w:val="left"/>
        <w:rPr>
          <w:ins w:id="139" w:author="作成者"/>
          <w:rFonts w:asciiTheme="majorHAnsi" w:eastAsia="ＭＳ Ｐゴシック" w:hAnsiTheme="majorHAnsi" w:cstheme="majorHAnsi"/>
        </w:rPr>
      </w:pPr>
      <w:bookmarkStart w:id="140" w:name="bookmark_4"/>
      <w:bookmarkEnd w:id="140"/>
      <w:r w:rsidRPr="00294459">
        <w:rPr>
          <w:rFonts w:asciiTheme="majorHAnsi" w:eastAsia="ＭＳ Ｐゴシック" w:hAnsiTheme="majorHAnsi" w:cstheme="majorHAnsi"/>
        </w:rPr>
        <w:t>Configurations before creating menus.</w:t>
      </w:r>
    </w:p>
    <w:p w:rsidR="00EB57B3" w:rsidRPr="00294459" w:rsidRDefault="00EB57B3" w:rsidP="00BE09A1">
      <w:pPr>
        <w:pStyle w:val="a8"/>
        <w:numPr>
          <w:ilvl w:val="0"/>
          <w:numId w:val="47"/>
        </w:numPr>
        <w:ind w:leftChars="200" w:left="840"/>
        <w:rPr>
          <w:ins w:id="141" w:author="作成者"/>
          <w:rFonts w:asciiTheme="majorHAnsi" w:eastAsia="ＭＳ Ｐゴシック" w:hAnsiTheme="majorHAnsi" w:cstheme="majorHAnsi"/>
        </w:rPr>
      </w:pPr>
      <w:r w:rsidRPr="00294459">
        <w:rPr>
          <w:rFonts w:asciiTheme="majorHAnsi" w:eastAsia="ＭＳ Ｐゴシック" w:hAnsiTheme="majorHAnsi" w:cstheme="majorHAnsi"/>
        </w:rPr>
        <w:t>Follow the table below and register the following records in the “Management console” &gt; “Role/Menu link list” menu.</w:t>
      </w:r>
    </w:p>
    <w:p w:rsidR="00EB57B3" w:rsidRPr="00294459" w:rsidRDefault="00EB57B3" w:rsidP="00BE09A1">
      <w:pPr>
        <w:pStyle w:val="a8"/>
        <w:numPr>
          <w:ilvl w:val="0"/>
          <w:numId w:val="47"/>
        </w:numPr>
        <w:ind w:leftChars="200" w:left="840"/>
        <w:rPr>
          <w:ins w:id="142" w:author="作成者"/>
          <w:rFonts w:asciiTheme="majorHAnsi" w:eastAsia="ＭＳ Ｐゴシック" w:hAnsiTheme="majorHAnsi" w:cstheme="majorHAnsi"/>
        </w:rPr>
      </w:pPr>
      <w:r w:rsidRPr="00294459">
        <w:rPr>
          <w:rFonts w:asciiTheme="majorHAnsi" w:eastAsia="ＭＳ Ｐゴシック" w:hAnsiTheme="majorHAnsi" w:cstheme="majorHAnsi"/>
        </w:rPr>
        <w:t>Some of the records are abolished, so make sure to restore them and update them according to the table below.</w:t>
      </w:r>
    </w:p>
    <w:p w:rsidR="00EB57B3" w:rsidRPr="00294459" w:rsidRDefault="00EB57B3" w:rsidP="00EB57B3">
      <w:pPr>
        <w:pStyle w:val="a8"/>
        <w:rPr>
          <w:ins w:id="143" w:author="作成者"/>
          <w:rFonts w:asciiTheme="majorHAnsi" w:eastAsia="ＭＳ Ｐゴシック" w:hAnsiTheme="majorHAnsi" w:cstheme="majorHAnsi"/>
        </w:rPr>
      </w:pPr>
    </w:p>
    <w:p w:rsidR="00EB57B3" w:rsidRPr="00294459" w:rsidRDefault="00EB57B3" w:rsidP="00EB57B3">
      <w:pPr>
        <w:widowControl/>
        <w:ind w:leftChars="200" w:left="420" w:firstLine="420"/>
        <w:jc w:val="center"/>
        <w:rPr>
          <w:ins w:id="144" w:author="作成者"/>
          <w:rFonts w:asciiTheme="majorHAnsi" w:eastAsia="ＭＳ Ｐゴシック" w:hAnsiTheme="majorHAnsi" w:cstheme="majorHAnsi"/>
        </w:rPr>
      </w:pPr>
      <w:r w:rsidRPr="00294459">
        <w:rPr>
          <w:rFonts w:asciiTheme="majorHAnsi" w:eastAsia="ＭＳ Ｐゴシック" w:hAnsiTheme="majorHAnsi" w:cstheme="majorHAnsi"/>
        </w:rPr>
        <w:t>Table</w:t>
      </w:r>
      <w:ins w:id="145" w:author="作成者">
        <w:r w:rsidRPr="00294459">
          <w:rPr>
            <w:rFonts w:asciiTheme="majorHAnsi" w:eastAsia="ＭＳ Ｐゴシック" w:hAnsiTheme="majorHAnsi" w:cstheme="majorHAnsi"/>
          </w:rPr>
          <w:t xml:space="preserve">　</w:t>
        </w:r>
        <w:r w:rsidRPr="00294459">
          <w:rPr>
            <w:rFonts w:asciiTheme="majorHAnsi" w:eastAsia="ＭＳ Ｐゴシック" w:hAnsiTheme="majorHAnsi" w:cstheme="majorHAnsi"/>
          </w:rPr>
          <w:t>8.14-1</w:t>
        </w:r>
        <w:r w:rsidRPr="00294459">
          <w:rPr>
            <w:rFonts w:asciiTheme="majorHAnsi" w:eastAsia="ＭＳ Ｐゴシック" w:hAnsiTheme="majorHAnsi" w:cstheme="majorHAnsi"/>
          </w:rPr>
          <w:t xml:space="preserve">　</w:t>
        </w:r>
      </w:ins>
      <w:r w:rsidRPr="00294459">
        <w:rPr>
          <w:rFonts w:asciiTheme="majorHAnsi" w:eastAsia="ＭＳ Ｐゴシック" w:hAnsiTheme="majorHAnsi" w:cstheme="majorHAnsi"/>
        </w:rPr>
        <w:t xml:space="preserve"> Role/Menu link list</w:t>
      </w:r>
    </w:p>
    <w:tbl>
      <w:tblPr>
        <w:tblStyle w:val="16"/>
        <w:tblW w:w="7796" w:type="dxa"/>
        <w:tblInd w:w="839" w:type="dxa"/>
        <w:tblLayout w:type="fixed"/>
        <w:tblLook w:val="04A0" w:firstRow="1" w:lastRow="0" w:firstColumn="1" w:lastColumn="0" w:noHBand="0" w:noVBand="1"/>
      </w:tblPr>
      <w:tblGrid>
        <w:gridCol w:w="1275"/>
        <w:gridCol w:w="1276"/>
        <w:gridCol w:w="1276"/>
        <w:gridCol w:w="2551"/>
        <w:gridCol w:w="1418"/>
      </w:tblGrid>
      <w:tr w:rsidR="00EB57B3" w:rsidRPr="00294459" w:rsidTr="00EB57B3">
        <w:tc>
          <w:tcPr>
            <w:tcW w:w="2551" w:type="dxa"/>
            <w:gridSpan w:val="2"/>
            <w:shd w:val="clear" w:color="auto" w:fill="002B62"/>
          </w:tcPr>
          <w:p w:rsidR="00EB57B3" w:rsidRPr="00294459" w:rsidRDefault="00EB57B3" w:rsidP="00EB57B3">
            <w:pPr>
              <w:widowControl/>
              <w:jc w:val="center"/>
              <w:rPr>
                <w:rFonts w:asciiTheme="majorHAnsi" w:eastAsia="ＭＳ Ｐゴシック" w:hAnsiTheme="majorHAnsi" w:cstheme="majorHAnsi"/>
                <w:b/>
                <w:sz w:val="18"/>
                <w:szCs w:val="18"/>
              </w:rPr>
            </w:pPr>
            <w:r w:rsidRPr="00294459">
              <w:rPr>
                <w:rFonts w:asciiTheme="majorHAnsi" w:eastAsia="ＭＳ Ｐゴシック" w:hAnsiTheme="majorHAnsi" w:cstheme="majorHAnsi"/>
                <w:b/>
                <w:sz w:val="18"/>
                <w:szCs w:val="18"/>
              </w:rPr>
              <w:t>Menu group</w:t>
            </w:r>
          </w:p>
        </w:tc>
        <w:tc>
          <w:tcPr>
            <w:tcW w:w="3827" w:type="dxa"/>
            <w:gridSpan w:val="2"/>
            <w:shd w:val="clear" w:color="auto" w:fill="002B62"/>
          </w:tcPr>
          <w:p w:rsidR="00EB57B3" w:rsidRPr="00294459" w:rsidRDefault="00EB57B3" w:rsidP="00EB57B3">
            <w:pPr>
              <w:widowControl/>
              <w:jc w:val="center"/>
              <w:rPr>
                <w:rFonts w:asciiTheme="majorHAnsi" w:eastAsia="ＭＳ Ｐゴシック" w:hAnsiTheme="majorHAnsi" w:cstheme="majorHAnsi"/>
                <w:b/>
                <w:sz w:val="18"/>
                <w:szCs w:val="18"/>
              </w:rPr>
            </w:pPr>
            <w:r w:rsidRPr="00294459">
              <w:rPr>
                <w:rFonts w:asciiTheme="majorHAnsi" w:eastAsia="ＭＳ Ｐゴシック" w:hAnsiTheme="majorHAnsi" w:cstheme="majorHAnsi"/>
                <w:b/>
                <w:sz w:val="18"/>
                <w:szCs w:val="18"/>
              </w:rPr>
              <w:t>Menu</w:t>
            </w:r>
          </w:p>
        </w:tc>
        <w:tc>
          <w:tcPr>
            <w:tcW w:w="1418" w:type="dxa"/>
            <w:vMerge w:val="restart"/>
            <w:shd w:val="clear" w:color="auto" w:fill="002B62"/>
            <w:vAlign w:val="center"/>
          </w:tcPr>
          <w:p w:rsidR="00EB57B3" w:rsidRPr="00294459" w:rsidRDefault="0009239F" w:rsidP="00EB57B3">
            <w:pPr>
              <w:widowControl/>
              <w:jc w:val="cente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t>Associate</w:t>
            </w:r>
          </w:p>
        </w:tc>
      </w:tr>
      <w:tr w:rsidR="00EB57B3" w:rsidRPr="00294459" w:rsidTr="00EB57B3">
        <w:trPr>
          <w:trHeight w:val="454"/>
        </w:trPr>
        <w:tc>
          <w:tcPr>
            <w:tcW w:w="1275" w:type="dxa"/>
            <w:shd w:val="clear" w:color="auto" w:fill="002B62"/>
          </w:tcPr>
          <w:p w:rsidR="00EB57B3" w:rsidRPr="00294459" w:rsidRDefault="00EB57B3" w:rsidP="00EB57B3">
            <w:pPr>
              <w:widowControl/>
              <w:jc w:val="center"/>
              <w:rPr>
                <w:rFonts w:asciiTheme="majorHAnsi" w:eastAsia="ＭＳ Ｐゴシック" w:hAnsiTheme="majorHAnsi" w:cstheme="majorHAnsi"/>
                <w:sz w:val="18"/>
                <w:szCs w:val="18"/>
              </w:rPr>
            </w:pPr>
            <w:r w:rsidRPr="00294459">
              <w:rPr>
                <w:rFonts w:asciiTheme="majorHAnsi" w:eastAsia="ＭＳ Ｐゴシック" w:hAnsiTheme="majorHAnsi" w:cstheme="majorHAnsi"/>
                <w:b/>
                <w:sz w:val="18"/>
                <w:szCs w:val="18"/>
              </w:rPr>
              <w:t>ID</w:t>
            </w:r>
          </w:p>
        </w:tc>
        <w:tc>
          <w:tcPr>
            <w:tcW w:w="1276" w:type="dxa"/>
            <w:shd w:val="clear" w:color="auto" w:fill="002B62"/>
          </w:tcPr>
          <w:p w:rsidR="00EB57B3" w:rsidRPr="00294459" w:rsidRDefault="00EB57B3" w:rsidP="00EB57B3">
            <w:pPr>
              <w:widowControl/>
              <w:jc w:val="center"/>
              <w:rPr>
                <w:rFonts w:asciiTheme="majorHAnsi" w:eastAsia="ＭＳ Ｐゴシック" w:hAnsiTheme="majorHAnsi" w:cstheme="majorHAnsi"/>
                <w:sz w:val="18"/>
                <w:szCs w:val="18"/>
              </w:rPr>
            </w:pPr>
            <w:r w:rsidRPr="00294459">
              <w:rPr>
                <w:rFonts w:asciiTheme="majorHAnsi" w:eastAsia="ＭＳ Ｐゴシック" w:hAnsiTheme="majorHAnsi" w:cstheme="majorHAnsi"/>
                <w:b/>
                <w:sz w:val="18"/>
                <w:szCs w:val="18"/>
              </w:rPr>
              <w:t>Name</w:t>
            </w:r>
          </w:p>
        </w:tc>
        <w:tc>
          <w:tcPr>
            <w:tcW w:w="1276" w:type="dxa"/>
            <w:shd w:val="clear" w:color="auto" w:fill="002B62"/>
          </w:tcPr>
          <w:p w:rsidR="00EB57B3" w:rsidRPr="00294459" w:rsidRDefault="00EB57B3" w:rsidP="00EB57B3">
            <w:pPr>
              <w:widowControl/>
              <w:jc w:val="center"/>
              <w:rPr>
                <w:rFonts w:asciiTheme="majorHAnsi" w:eastAsia="ＭＳ Ｐゴシック" w:hAnsiTheme="majorHAnsi" w:cstheme="majorHAnsi"/>
                <w:sz w:val="18"/>
                <w:szCs w:val="18"/>
              </w:rPr>
            </w:pPr>
            <w:r w:rsidRPr="00294459">
              <w:rPr>
                <w:rFonts w:asciiTheme="majorHAnsi" w:eastAsia="ＭＳ Ｐゴシック" w:hAnsiTheme="majorHAnsi" w:cstheme="majorHAnsi"/>
                <w:b/>
                <w:sz w:val="18"/>
                <w:szCs w:val="18"/>
              </w:rPr>
              <w:t>ID</w:t>
            </w:r>
          </w:p>
        </w:tc>
        <w:tc>
          <w:tcPr>
            <w:tcW w:w="2551" w:type="dxa"/>
            <w:shd w:val="clear" w:color="auto" w:fill="002B62"/>
          </w:tcPr>
          <w:p w:rsidR="00EB57B3" w:rsidRPr="00294459" w:rsidRDefault="00EB57B3" w:rsidP="00EB57B3">
            <w:pPr>
              <w:widowControl/>
              <w:jc w:val="center"/>
              <w:rPr>
                <w:rFonts w:asciiTheme="majorHAnsi" w:eastAsia="ＭＳ Ｐゴシック" w:hAnsiTheme="majorHAnsi" w:cstheme="majorHAnsi"/>
                <w:sz w:val="18"/>
                <w:szCs w:val="18"/>
              </w:rPr>
            </w:pPr>
            <w:r w:rsidRPr="00294459">
              <w:rPr>
                <w:rFonts w:asciiTheme="majorHAnsi" w:eastAsia="ＭＳ Ｐゴシック" w:hAnsiTheme="majorHAnsi" w:cstheme="majorHAnsi"/>
                <w:b/>
                <w:sz w:val="18"/>
                <w:szCs w:val="18"/>
              </w:rPr>
              <w:t>Name</w:t>
            </w:r>
          </w:p>
        </w:tc>
        <w:tc>
          <w:tcPr>
            <w:tcW w:w="1418" w:type="dxa"/>
            <w:vMerge/>
          </w:tcPr>
          <w:p w:rsidR="00EB57B3" w:rsidRPr="00294459" w:rsidRDefault="00EB57B3" w:rsidP="00EB57B3">
            <w:pPr>
              <w:widowControl/>
              <w:jc w:val="left"/>
              <w:rPr>
                <w:rFonts w:asciiTheme="majorHAnsi" w:eastAsia="ＭＳ Ｐゴシック" w:hAnsiTheme="majorHAnsi" w:cstheme="majorHAnsi"/>
                <w:sz w:val="18"/>
                <w:szCs w:val="18"/>
              </w:rPr>
            </w:pPr>
          </w:p>
        </w:tc>
      </w:tr>
      <w:tr w:rsidR="00EB57B3" w:rsidRPr="00294459" w:rsidTr="00EB57B3">
        <w:trPr>
          <w:trHeight w:val="454"/>
        </w:trPr>
        <w:tc>
          <w:tcPr>
            <w:tcW w:w="1275"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2,100,011,601</w:t>
            </w:r>
          </w:p>
        </w:tc>
        <w:tc>
          <w:tcPr>
            <w:tcW w:w="127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Menu create</w:t>
            </w:r>
          </w:p>
        </w:tc>
        <w:tc>
          <w:tcPr>
            <w:tcW w:w="127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2,100,160,001</w:t>
            </w:r>
          </w:p>
        </w:tc>
        <w:tc>
          <w:tcPr>
            <w:tcW w:w="2551" w:type="dxa"/>
          </w:tcPr>
          <w:p w:rsidR="00EB57B3" w:rsidRPr="00294459" w:rsidRDefault="00EB34F5" w:rsidP="00EB57B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Menu definition information</w:t>
            </w:r>
          </w:p>
        </w:tc>
        <w:tc>
          <w:tcPr>
            <w:tcW w:w="1418"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Can maintain</w:t>
            </w:r>
          </w:p>
        </w:tc>
      </w:tr>
      <w:tr w:rsidR="00EB57B3" w:rsidRPr="00294459" w:rsidTr="00EB57B3">
        <w:trPr>
          <w:trHeight w:val="454"/>
        </w:trPr>
        <w:tc>
          <w:tcPr>
            <w:tcW w:w="1275"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2,100,011,601</w:t>
            </w:r>
          </w:p>
        </w:tc>
        <w:tc>
          <w:tcPr>
            <w:tcW w:w="1276" w:type="dxa"/>
          </w:tcPr>
          <w:p w:rsidR="00EB57B3" w:rsidRPr="00294459" w:rsidRDefault="00EB57B3" w:rsidP="00EB57B3">
            <w:pPr>
              <w:rPr>
                <w:rFonts w:asciiTheme="majorHAnsi" w:hAnsiTheme="majorHAnsi" w:cstheme="majorHAnsi"/>
              </w:rPr>
            </w:pPr>
            <w:r w:rsidRPr="00294459">
              <w:rPr>
                <w:rFonts w:asciiTheme="majorHAnsi" w:eastAsia="ＭＳ Ｐゴシック" w:hAnsiTheme="majorHAnsi" w:cstheme="majorHAnsi"/>
                <w:sz w:val="18"/>
                <w:szCs w:val="18"/>
              </w:rPr>
              <w:t>Menu create</w:t>
            </w:r>
          </w:p>
        </w:tc>
        <w:tc>
          <w:tcPr>
            <w:tcW w:w="127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2,100,160,008</w:t>
            </w:r>
          </w:p>
        </w:tc>
        <w:tc>
          <w:tcPr>
            <w:tcW w:w="2551"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Column group list</w:t>
            </w:r>
          </w:p>
        </w:tc>
        <w:tc>
          <w:tcPr>
            <w:tcW w:w="1418"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Can maintain</w:t>
            </w:r>
          </w:p>
        </w:tc>
      </w:tr>
      <w:tr w:rsidR="00EB57B3" w:rsidRPr="00294459" w:rsidTr="00EB57B3">
        <w:trPr>
          <w:trHeight w:val="454"/>
        </w:trPr>
        <w:tc>
          <w:tcPr>
            <w:tcW w:w="1275"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2,100,011,601</w:t>
            </w:r>
          </w:p>
        </w:tc>
        <w:tc>
          <w:tcPr>
            <w:tcW w:w="1276" w:type="dxa"/>
          </w:tcPr>
          <w:p w:rsidR="00EB57B3" w:rsidRPr="00294459" w:rsidRDefault="00EB57B3" w:rsidP="00EB57B3">
            <w:pPr>
              <w:rPr>
                <w:rFonts w:asciiTheme="majorHAnsi" w:hAnsiTheme="majorHAnsi" w:cstheme="majorHAnsi"/>
              </w:rPr>
            </w:pPr>
            <w:r w:rsidRPr="00294459">
              <w:rPr>
                <w:rFonts w:asciiTheme="majorHAnsi" w:eastAsia="ＭＳ Ｐゴシック" w:hAnsiTheme="majorHAnsi" w:cstheme="majorHAnsi"/>
                <w:sz w:val="18"/>
                <w:szCs w:val="18"/>
              </w:rPr>
              <w:t>Menu create</w:t>
            </w:r>
          </w:p>
        </w:tc>
        <w:tc>
          <w:tcPr>
            <w:tcW w:w="127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2,100,160,002</w:t>
            </w:r>
          </w:p>
        </w:tc>
        <w:tc>
          <w:tcPr>
            <w:tcW w:w="2551" w:type="dxa"/>
          </w:tcPr>
          <w:p w:rsidR="00EB57B3" w:rsidRPr="00294459" w:rsidRDefault="0009239F" w:rsidP="00EB57B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Menu item creation</w:t>
            </w:r>
            <w:r w:rsidR="00EB57B3" w:rsidRPr="00294459">
              <w:rPr>
                <w:rFonts w:asciiTheme="majorHAnsi" w:eastAsia="ＭＳ Ｐゴシック" w:hAnsiTheme="majorHAnsi" w:cstheme="majorHAnsi"/>
                <w:sz w:val="18"/>
                <w:szCs w:val="18"/>
              </w:rPr>
              <w:t xml:space="preserve"> information</w:t>
            </w:r>
          </w:p>
        </w:tc>
        <w:tc>
          <w:tcPr>
            <w:tcW w:w="1418"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Can maintain</w:t>
            </w:r>
          </w:p>
        </w:tc>
      </w:tr>
      <w:tr w:rsidR="00EB57B3" w:rsidRPr="00294459" w:rsidTr="00EB57B3">
        <w:trPr>
          <w:trHeight w:val="454"/>
        </w:trPr>
        <w:tc>
          <w:tcPr>
            <w:tcW w:w="1275"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2,100,011,601</w:t>
            </w:r>
          </w:p>
        </w:tc>
        <w:tc>
          <w:tcPr>
            <w:tcW w:w="1276" w:type="dxa"/>
          </w:tcPr>
          <w:p w:rsidR="00EB57B3" w:rsidRPr="00294459" w:rsidRDefault="00EB57B3" w:rsidP="00EB57B3">
            <w:pPr>
              <w:rPr>
                <w:rFonts w:asciiTheme="majorHAnsi" w:hAnsiTheme="majorHAnsi" w:cstheme="majorHAnsi"/>
              </w:rPr>
            </w:pPr>
            <w:r w:rsidRPr="00294459">
              <w:rPr>
                <w:rFonts w:asciiTheme="majorHAnsi" w:eastAsia="ＭＳ Ｐゴシック" w:hAnsiTheme="majorHAnsi" w:cstheme="majorHAnsi"/>
                <w:sz w:val="18"/>
                <w:szCs w:val="18"/>
              </w:rPr>
              <w:t>Menu create</w:t>
            </w:r>
          </w:p>
        </w:tc>
        <w:tc>
          <w:tcPr>
            <w:tcW w:w="127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2,100,160,009</w:t>
            </w:r>
          </w:p>
        </w:tc>
        <w:tc>
          <w:tcPr>
            <w:tcW w:w="2551"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Menu(Vertical) create information</w:t>
            </w:r>
          </w:p>
        </w:tc>
        <w:tc>
          <w:tcPr>
            <w:tcW w:w="1418"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Can maintain</w:t>
            </w:r>
          </w:p>
        </w:tc>
      </w:tr>
      <w:tr w:rsidR="00EB57B3" w:rsidRPr="00294459" w:rsidTr="00EB57B3">
        <w:trPr>
          <w:trHeight w:val="454"/>
        </w:trPr>
        <w:tc>
          <w:tcPr>
            <w:tcW w:w="1275"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2,100,011,601</w:t>
            </w:r>
          </w:p>
        </w:tc>
        <w:tc>
          <w:tcPr>
            <w:tcW w:w="1276" w:type="dxa"/>
          </w:tcPr>
          <w:p w:rsidR="00EB57B3" w:rsidRPr="00294459" w:rsidRDefault="00EB57B3" w:rsidP="00EB57B3">
            <w:pPr>
              <w:rPr>
                <w:rFonts w:asciiTheme="majorHAnsi" w:hAnsiTheme="majorHAnsi" w:cstheme="majorHAnsi"/>
              </w:rPr>
            </w:pPr>
            <w:r w:rsidRPr="00294459">
              <w:rPr>
                <w:rFonts w:asciiTheme="majorHAnsi" w:eastAsia="ＭＳ Ｐゴシック" w:hAnsiTheme="majorHAnsi" w:cstheme="majorHAnsi"/>
                <w:sz w:val="18"/>
                <w:szCs w:val="18"/>
              </w:rPr>
              <w:t>Menu create</w:t>
            </w:r>
          </w:p>
        </w:tc>
        <w:tc>
          <w:tcPr>
            <w:tcW w:w="127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2,100,160,018</w:t>
            </w:r>
          </w:p>
        </w:tc>
        <w:tc>
          <w:tcPr>
            <w:tcW w:w="2551"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Unique restriction (Multiple items) create information.</w:t>
            </w:r>
          </w:p>
        </w:tc>
        <w:tc>
          <w:tcPr>
            <w:tcW w:w="1418"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Can maintain</w:t>
            </w:r>
          </w:p>
        </w:tc>
      </w:tr>
      <w:tr w:rsidR="00EB57B3" w:rsidRPr="00294459" w:rsidTr="00EB57B3">
        <w:trPr>
          <w:trHeight w:val="454"/>
        </w:trPr>
        <w:tc>
          <w:tcPr>
            <w:tcW w:w="1275"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2,100,011,601</w:t>
            </w:r>
          </w:p>
        </w:tc>
        <w:tc>
          <w:tcPr>
            <w:tcW w:w="1276" w:type="dxa"/>
          </w:tcPr>
          <w:p w:rsidR="00EB57B3" w:rsidRPr="00294459" w:rsidRDefault="00EB57B3" w:rsidP="00EB57B3">
            <w:pPr>
              <w:rPr>
                <w:rFonts w:asciiTheme="majorHAnsi" w:hAnsiTheme="majorHAnsi" w:cstheme="majorHAnsi"/>
              </w:rPr>
            </w:pPr>
            <w:r w:rsidRPr="00294459">
              <w:rPr>
                <w:rFonts w:asciiTheme="majorHAnsi" w:eastAsia="ＭＳ Ｐゴシック" w:hAnsiTheme="majorHAnsi" w:cstheme="majorHAnsi"/>
                <w:sz w:val="18"/>
                <w:szCs w:val="18"/>
              </w:rPr>
              <w:t>Menu create</w:t>
            </w:r>
          </w:p>
        </w:tc>
        <w:tc>
          <w:tcPr>
            <w:tcW w:w="127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2,100,160,003</w:t>
            </w:r>
          </w:p>
        </w:tc>
        <w:tc>
          <w:tcPr>
            <w:tcW w:w="2551"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Menu create execute</w:t>
            </w:r>
          </w:p>
        </w:tc>
        <w:tc>
          <w:tcPr>
            <w:tcW w:w="1418"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View only</w:t>
            </w:r>
          </w:p>
        </w:tc>
      </w:tr>
    </w:tbl>
    <w:p w:rsidR="00EB57B3" w:rsidRPr="00294459" w:rsidRDefault="00EB57B3" w:rsidP="00EB57B3">
      <w:pPr>
        <w:rPr>
          <w:ins w:id="146" w:author="作成者"/>
          <w:rFonts w:asciiTheme="majorHAnsi" w:eastAsia="ＭＳ Ｐゴシック" w:hAnsiTheme="majorHAnsi" w:cstheme="majorHAnsi"/>
        </w:rPr>
      </w:pPr>
    </w:p>
    <w:p w:rsidR="00EB57B3" w:rsidRPr="00294459" w:rsidRDefault="00EB57B3" w:rsidP="00BE09A1">
      <w:pPr>
        <w:pStyle w:val="a8"/>
        <w:numPr>
          <w:ilvl w:val="0"/>
          <w:numId w:val="48"/>
        </w:numPr>
        <w:ind w:leftChars="0" w:left="420"/>
        <w:jc w:val="left"/>
        <w:rPr>
          <w:ins w:id="147" w:author="作成者"/>
          <w:rFonts w:asciiTheme="majorHAnsi" w:eastAsia="ＭＳ Ｐゴシック" w:hAnsiTheme="majorHAnsi" w:cstheme="majorHAnsi"/>
        </w:rPr>
      </w:pPr>
      <w:r w:rsidRPr="00294459">
        <w:rPr>
          <w:rFonts w:asciiTheme="majorHAnsi" w:eastAsia="ＭＳ Ｐゴシック" w:hAnsiTheme="majorHAnsi" w:cstheme="majorHAnsi"/>
        </w:rPr>
        <w:t>Menu creation process.</w:t>
      </w:r>
    </w:p>
    <w:p w:rsidR="00EB57B3" w:rsidRPr="00294459" w:rsidRDefault="00EB57B3" w:rsidP="00BE09A1">
      <w:pPr>
        <w:pStyle w:val="a8"/>
        <w:numPr>
          <w:ilvl w:val="0"/>
          <w:numId w:val="49"/>
        </w:numPr>
        <w:ind w:leftChars="0"/>
        <w:jc w:val="left"/>
        <w:rPr>
          <w:ins w:id="148" w:author="作成者"/>
          <w:rFonts w:asciiTheme="majorHAnsi" w:eastAsia="ＭＳ Ｐゴシック" w:hAnsiTheme="majorHAnsi" w:cstheme="majorHAnsi"/>
        </w:rPr>
      </w:pPr>
      <w:r w:rsidRPr="00294459">
        <w:rPr>
          <w:rFonts w:asciiTheme="majorHAnsi" w:eastAsia="ＭＳ Ｐゴシック" w:hAnsiTheme="majorHAnsi" w:cstheme="majorHAnsi"/>
        </w:rPr>
        <w:t xml:space="preserve">Upload excel files to each of the menus in the table below. </w:t>
      </w:r>
    </w:p>
    <w:p w:rsidR="00EB57B3" w:rsidRPr="00294459" w:rsidRDefault="00EB57B3" w:rsidP="00EB57B3">
      <w:pPr>
        <w:pStyle w:val="a8"/>
        <w:rPr>
          <w:ins w:id="149" w:author="作成者"/>
          <w:rFonts w:asciiTheme="majorHAnsi" w:eastAsia="ＭＳ Ｐゴシック" w:hAnsiTheme="majorHAnsi" w:cstheme="majorHAnsi"/>
        </w:rPr>
      </w:pPr>
      <w:ins w:id="150" w:author="作成者">
        <w:r w:rsidRPr="00294459">
          <w:rPr>
            <w:rFonts w:asciiTheme="majorHAnsi" w:eastAsia="ＭＳ Ｐゴシック" w:hAnsiTheme="majorHAnsi" w:cstheme="majorHAnsi"/>
          </w:rPr>
          <w:t>(</w:t>
        </w:r>
      </w:ins>
      <w:r w:rsidRPr="00294459">
        <w:rPr>
          <w:rFonts w:asciiTheme="majorHAnsi" w:eastAsia="ＭＳ Ｐゴシック" w:hAnsiTheme="majorHAnsi" w:cstheme="majorHAnsi"/>
        </w:rPr>
        <w:t>For more information regarding Excel file uploads, please see the Exastro-</w:t>
      </w:r>
      <w:proofErr w:type="spellStart"/>
      <w:r w:rsidRPr="00294459">
        <w:rPr>
          <w:rFonts w:asciiTheme="majorHAnsi" w:eastAsia="ＭＳ Ｐゴシック" w:hAnsiTheme="majorHAnsi" w:cstheme="majorHAnsi"/>
        </w:rPr>
        <w:t>ITA_user_instruction_manual_Management_console</w:t>
      </w:r>
      <w:proofErr w:type="spellEnd"/>
      <w:r w:rsidRPr="00294459">
        <w:rPr>
          <w:rFonts w:asciiTheme="majorHAnsi" w:eastAsia="ＭＳ Ｐゴシック" w:hAnsiTheme="majorHAnsi" w:cstheme="majorHAnsi"/>
        </w:rPr>
        <w:t>”.</w:t>
      </w:r>
      <w:ins w:id="151" w:author="作成者">
        <w:r w:rsidRPr="00294459">
          <w:rPr>
            <w:rFonts w:asciiTheme="majorHAnsi" w:eastAsia="ＭＳ Ｐゴシック" w:hAnsiTheme="majorHAnsi" w:cstheme="majorHAnsi"/>
          </w:rPr>
          <w:t>)</w:t>
        </w:r>
      </w:ins>
    </w:p>
    <w:p w:rsidR="00EB57B3" w:rsidRPr="00294459" w:rsidRDefault="00EB57B3" w:rsidP="00EB57B3">
      <w:pPr>
        <w:pStyle w:val="a8"/>
        <w:rPr>
          <w:ins w:id="152" w:author="作成者"/>
          <w:rFonts w:asciiTheme="majorHAnsi" w:eastAsia="ＭＳ Ｐゴシック" w:hAnsiTheme="majorHAnsi" w:cstheme="majorHAnsi"/>
        </w:rPr>
      </w:pPr>
    </w:p>
    <w:p w:rsidR="00EB57B3" w:rsidRPr="00294459" w:rsidRDefault="00EB57B3" w:rsidP="00EB57B3">
      <w:pPr>
        <w:widowControl/>
        <w:ind w:left="840"/>
        <w:jc w:val="center"/>
        <w:rPr>
          <w:ins w:id="153" w:author="作成者"/>
          <w:rFonts w:asciiTheme="majorHAnsi" w:eastAsia="ＭＳ Ｐゴシック" w:hAnsiTheme="majorHAnsi" w:cstheme="majorHAnsi"/>
        </w:rPr>
      </w:pPr>
      <w:r w:rsidRPr="00294459">
        <w:rPr>
          <w:rFonts w:asciiTheme="majorHAnsi" w:eastAsia="ＭＳ Ｐゴシック" w:hAnsiTheme="majorHAnsi" w:cstheme="majorHAnsi"/>
        </w:rPr>
        <w:t>Table</w:t>
      </w:r>
      <w:ins w:id="154" w:author="作成者">
        <w:r w:rsidRPr="00294459">
          <w:rPr>
            <w:rFonts w:asciiTheme="majorHAnsi" w:eastAsia="ＭＳ Ｐゴシック" w:hAnsiTheme="majorHAnsi" w:cstheme="majorHAnsi"/>
          </w:rPr>
          <w:t xml:space="preserve">　</w:t>
        </w:r>
        <w:r w:rsidRPr="00294459">
          <w:rPr>
            <w:rFonts w:asciiTheme="majorHAnsi" w:eastAsia="ＭＳ Ｐゴシック" w:hAnsiTheme="majorHAnsi" w:cstheme="majorHAnsi"/>
          </w:rPr>
          <w:t>8.14-2</w:t>
        </w:r>
        <w:r w:rsidRPr="00294459">
          <w:rPr>
            <w:rFonts w:asciiTheme="majorHAnsi" w:eastAsia="ＭＳ Ｐゴシック" w:hAnsiTheme="majorHAnsi" w:cstheme="majorHAnsi"/>
          </w:rPr>
          <w:t xml:space="preserve">　</w:t>
        </w:r>
      </w:ins>
      <w:r w:rsidRPr="00294459">
        <w:rPr>
          <w:rFonts w:asciiTheme="majorHAnsi" w:eastAsia="ＭＳ Ｐゴシック" w:hAnsiTheme="majorHAnsi" w:cstheme="majorHAnsi"/>
        </w:rPr>
        <w:t>Menu creation procedure</w:t>
      </w:r>
    </w:p>
    <w:tbl>
      <w:tblPr>
        <w:tblStyle w:val="16"/>
        <w:tblW w:w="8654" w:type="dxa"/>
        <w:tblInd w:w="839" w:type="dxa"/>
        <w:tblLayout w:type="fixed"/>
        <w:tblLook w:val="04A0" w:firstRow="1" w:lastRow="0" w:firstColumn="1" w:lastColumn="0" w:noHBand="0" w:noVBand="1"/>
      </w:tblPr>
      <w:tblGrid>
        <w:gridCol w:w="846"/>
        <w:gridCol w:w="1701"/>
        <w:gridCol w:w="2563"/>
        <w:gridCol w:w="850"/>
        <w:gridCol w:w="2694"/>
      </w:tblGrid>
      <w:tr w:rsidR="00EB57B3" w:rsidRPr="00294459" w:rsidTr="00EB57B3">
        <w:tc>
          <w:tcPr>
            <w:tcW w:w="846" w:type="dxa"/>
            <w:shd w:val="clear" w:color="auto" w:fill="002B62"/>
          </w:tcPr>
          <w:p w:rsidR="00EB57B3" w:rsidRPr="00294459" w:rsidRDefault="00EB57B3" w:rsidP="00EB57B3">
            <w:pPr>
              <w:widowControl/>
              <w:jc w:val="center"/>
              <w:rPr>
                <w:rFonts w:asciiTheme="majorHAnsi" w:eastAsia="ＭＳ Ｐゴシック" w:hAnsiTheme="majorHAnsi" w:cstheme="majorHAnsi"/>
                <w:b/>
                <w:sz w:val="18"/>
                <w:szCs w:val="18"/>
              </w:rPr>
            </w:pPr>
            <w:r w:rsidRPr="00294459">
              <w:rPr>
                <w:rFonts w:asciiTheme="majorHAnsi" w:eastAsia="ＭＳ Ｐゴシック" w:hAnsiTheme="majorHAnsi" w:cstheme="majorHAnsi"/>
                <w:b/>
                <w:sz w:val="18"/>
                <w:szCs w:val="18"/>
              </w:rPr>
              <w:t>Order</w:t>
            </w:r>
          </w:p>
        </w:tc>
        <w:tc>
          <w:tcPr>
            <w:tcW w:w="1701" w:type="dxa"/>
            <w:shd w:val="clear" w:color="auto" w:fill="002B62"/>
          </w:tcPr>
          <w:p w:rsidR="00EB57B3" w:rsidRPr="00294459" w:rsidRDefault="00EB57B3" w:rsidP="00EB57B3">
            <w:pPr>
              <w:widowControl/>
              <w:jc w:val="center"/>
              <w:rPr>
                <w:rFonts w:asciiTheme="majorHAnsi" w:eastAsia="ＭＳ Ｐゴシック" w:hAnsiTheme="majorHAnsi" w:cstheme="majorHAnsi"/>
                <w:b/>
                <w:sz w:val="18"/>
                <w:szCs w:val="18"/>
              </w:rPr>
            </w:pPr>
            <w:r w:rsidRPr="00294459">
              <w:rPr>
                <w:rFonts w:asciiTheme="majorHAnsi" w:eastAsia="ＭＳ Ｐゴシック" w:hAnsiTheme="majorHAnsi" w:cstheme="majorHAnsi"/>
                <w:b/>
                <w:sz w:val="18"/>
                <w:szCs w:val="18"/>
              </w:rPr>
              <w:t>Menu group</w:t>
            </w:r>
          </w:p>
        </w:tc>
        <w:tc>
          <w:tcPr>
            <w:tcW w:w="2563" w:type="dxa"/>
            <w:shd w:val="clear" w:color="auto" w:fill="002B62"/>
          </w:tcPr>
          <w:p w:rsidR="00EB57B3" w:rsidRPr="00294459" w:rsidRDefault="00EB57B3" w:rsidP="00EB57B3">
            <w:pPr>
              <w:widowControl/>
              <w:jc w:val="center"/>
              <w:rPr>
                <w:rFonts w:asciiTheme="majorHAnsi" w:eastAsia="ＭＳ Ｐゴシック" w:hAnsiTheme="majorHAnsi" w:cstheme="majorHAnsi"/>
                <w:b/>
                <w:sz w:val="18"/>
                <w:szCs w:val="18"/>
              </w:rPr>
            </w:pPr>
            <w:r w:rsidRPr="00294459">
              <w:rPr>
                <w:rFonts w:asciiTheme="majorHAnsi" w:eastAsia="ＭＳ Ｐゴシック" w:hAnsiTheme="majorHAnsi" w:cstheme="majorHAnsi"/>
                <w:b/>
                <w:sz w:val="18"/>
                <w:szCs w:val="18"/>
              </w:rPr>
              <w:t>Menu</w:t>
            </w:r>
          </w:p>
        </w:tc>
        <w:tc>
          <w:tcPr>
            <w:tcW w:w="850" w:type="dxa"/>
            <w:shd w:val="clear" w:color="auto" w:fill="002B62"/>
          </w:tcPr>
          <w:p w:rsidR="00EB57B3" w:rsidRPr="00294459" w:rsidRDefault="00EB57B3" w:rsidP="00EB57B3">
            <w:pPr>
              <w:widowControl/>
              <w:jc w:val="center"/>
              <w:rPr>
                <w:rFonts w:asciiTheme="majorHAnsi" w:eastAsia="ＭＳ Ｐゴシック" w:hAnsiTheme="majorHAnsi" w:cstheme="majorHAnsi"/>
                <w:b/>
                <w:sz w:val="18"/>
                <w:szCs w:val="18"/>
              </w:rPr>
            </w:pPr>
            <w:r w:rsidRPr="00294459">
              <w:rPr>
                <w:rFonts w:asciiTheme="majorHAnsi" w:eastAsia="ＭＳ Ｐゴシック" w:hAnsiTheme="majorHAnsi" w:cstheme="majorHAnsi"/>
                <w:b/>
                <w:sz w:val="18"/>
                <w:szCs w:val="18"/>
              </w:rPr>
              <w:t>Required</w:t>
            </w:r>
          </w:p>
        </w:tc>
        <w:tc>
          <w:tcPr>
            <w:tcW w:w="2694" w:type="dxa"/>
            <w:shd w:val="clear" w:color="auto" w:fill="002B62"/>
          </w:tcPr>
          <w:p w:rsidR="00EB57B3" w:rsidRPr="00294459" w:rsidRDefault="00EB57B3" w:rsidP="00EB57B3">
            <w:pPr>
              <w:widowControl/>
              <w:jc w:val="center"/>
              <w:rPr>
                <w:rFonts w:asciiTheme="majorHAnsi" w:eastAsia="ＭＳ Ｐゴシック" w:hAnsiTheme="majorHAnsi" w:cstheme="majorHAnsi"/>
                <w:b/>
                <w:sz w:val="18"/>
                <w:szCs w:val="18"/>
              </w:rPr>
            </w:pPr>
            <w:r w:rsidRPr="00294459">
              <w:rPr>
                <w:rFonts w:asciiTheme="majorHAnsi" w:eastAsia="ＭＳ Ｐゴシック" w:hAnsiTheme="majorHAnsi" w:cstheme="majorHAnsi"/>
                <w:b/>
                <w:sz w:val="18"/>
                <w:szCs w:val="18"/>
              </w:rPr>
              <w:t>Remarks</w:t>
            </w:r>
          </w:p>
        </w:tc>
      </w:tr>
      <w:tr w:rsidR="00EB57B3" w:rsidRPr="00294459" w:rsidTr="00EB57B3">
        <w:tc>
          <w:tcPr>
            <w:tcW w:w="84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1</w:t>
            </w:r>
          </w:p>
        </w:tc>
        <w:tc>
          <w:tcPr>
            <w:tcW w:w="1701"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Menu create</w:t>
            </w:r>
          </w:p>
        </w:tc>
        <w:tc>
          <w:tcPr>
            <w:tcW w:w="2563" w:type="dxa"/>
          </w:tcPr>
          <w:p w:rsidR="00EB57B3" w:rsidRPr="00294459" w:rsidRDefault="0009239F" w:rsidP="00EB57B3">
            <w:pPr>
              <w:widowControl/>
              <w:jc w:val="left"/>
              <w:rPr>
                <w:rFonts w:asciiTheme="majorHAnsi" w:eastAsia="ＭＳ Ｐゴシック" w:hAnsiTheme="majorHAnsi" w:cstheme="majorHAnsi"/>
                <w:sz w:val="18"/>
                <w:szCs w:val="18"/>
              </w:rPr>
            </w:pPr>
            <w:r>
              <w:rPr>
                <w:rFonts w:asciiTheme="majorHAnsi" w:eastAsia="ＭＳ Ｐゴシック" w:hAnsiTheme="majorHAnsi" w:cstheme="majorHAnsi"/>
                <w:sz w:val="18"/>
                <w:szCs w:val="18"/>
              </w:rPr>
              <w:t>Menu definition information</w:t>
            </w:r>
          </w:p>
        </w:tc>
        <w:tc>
          <w:tcPr>
            <w:tcW w:w="850"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Cambria Math" w:eastAsia="Cambria Math" w:hAnsi="Cambria Math" w:cs="Cambria Math" w:hint="eastAsia"/>
                <w:sz w:val="18"/>
                <w:szCs w:val="18"/>
              </w:rPr>
              <w:t>◯</w:t>
            </w:r>
          </w:p>
        </w:tc>
        <w:tc>
          <w:tcPr>
            <w:tcW w:w="2694"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Need to create Menu group</w:t>
            </w:r>
          </w:p>
        </w:tc>
      </w:tr>
      <w:tr w:rsidR="00EB57B3" w:rsidRPr="00294459" w:rsidTr="00EB57B3">
        <w:tc>
          <w:tcPr>
            <w:tcW w:w="84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2</w:t>
            </w:r>
          </w:p>
        </w:tc>
        <w:tc>
          <w:tcPr>
            <w:tcW w:w="1701"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Menu create</w:t>
            </w:r>
          </w:p>
        </w:tc>
        <w:tc>
          <w:tcPr>
            <w:tcW w:w="2563"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Column group list</w:t>
            </w:r>
          </w:p>
        </w:tc>
        <w:tc>
          <w:tcPr>
            <w:tcW w:w="850"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w:t>
            </w:r>
          </w:p>
        </w:tc>
        <w:tc>
          <w:tcPr>
            <w:tcW w:w="2694"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Needed when using the column group.</w:t>
            </w:r>
          </w:p>
        </w:tc>
      </w:tr>
      <w:tr w:rsidR="00EB57B3" w:rsidRPr="00294459" w:rsidTr="00EB57B3">
        <w:tc>
          <w:tcPr>
            <w:tcW w:w="84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3</w:t>
            </w:r>
          </w:p>
        </w:tc>
        <w:tc>
          <w:tcPr>
            <w:tcW w:w="1701"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Menu create</w:t>
            </w:r>
          </w:p>
        </w:tc>
        <w:tc>
          <w:tcPr>
            <w:tcW w:w="2563"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Menu item create information</w:t>
            </w:r>
          </w:p>
        </w:tc>
        <w:tc>
          <w:tcPr>
            <w:tcW w:w="850"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Cambria Math" w:eastAsia="Cambria Math" w:hAnsi="Cambria Math" w:cs="Cambria Math" w:hint="eastAsia"/>
                <w:sz w:val="18"/>
                <w:szCs w:val="18"/>
              </w:rPr>
              <w:t>◯</w:t>
            </w:r>
          </w:p>
        </w:tc>
        <w:tc>
          <w:tcPr>
            <w:tcW w:w="2694" w:type="dxa"/>
          </w:tcPr>
          <w:p w:rsidR="00EB57B3" w:rsidRPr="00294459" w:rsidRDefault="00EB57B3" w:rsidP="00EB57B3">
            <w:pPr>
              <w:widowControl/>
              <w:jc w:val="left"/>
              <w:rPr>
                <w:rFonts w:asciiTheme="majorHAnsi" w:eastAsia="ＭＳ Ｐゴシック" w:hAnsiTheme="majorHAnsi" w:cstheme="majorHAnsi"/>
                <w:sz w:val="18"/>
                <w:szCs w:val="18"/>
              </w:rPr>
            </w:pPr>
          </w:p>
        </w:tc>
      </w:tr>
      <w:tr w:rsidR="00EB57B3" w:rsidRPr="00294459" w:rsidTr="00EB57B3">
        <w:tc>
          <w:tcPr>
            <w:tcW w:w="84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4</w:t>
            </w:r>
          </w:p>
        </w:tc>
        <w:tc>
          <w:tcPr>
            <w:tcW w:w="1701"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Menu create</w:t>
            </w:r>
          </w:p>
        </w:tc>
        <w:tc>
          <w:tcPr>
            <w:tcW w:w="2563"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Menu(Vertical) create information</w:t>
            </w:r>
          </w:p>
        </w:tc>
        <w:tc>
          <w:tcPr>
            <w:tcW w:w="850"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w:t>
            </w:r>
          </w:p>
        </w:tc>
        <w:tc>
          <w:tcPr>
            <w:tcW w:w="2694"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Needed when using vertical menus</w:t>
            </w:r>
          </w:p>
        </w:tc>
      </w:tr>
      <w:tr w:rsidR="00EB57B3" w:rsidRPr="00294459" w:rsidTr="00EB57B3">
        <w:tc>
          <w:tcPr>
            <w:tcW w:w="84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5</w:t>
            </w:r>
          </w:p>
        </w:tc>
        <w:tc>
          <w:tcPr>
            <w:tcW w:w="1701"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Menu create</w:t>
            </w:r>
          </w:p>
        </w:tc>
        <w:tc>
          <w:tcPr>
            <w:tcW w:w="2563"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Unique restriction (Multiple items) create information.</w:t>
            </w:r>
          </w:p>
        </w:tc>
        <w:tc>
          <w:tcPr>
            <w:tcW w:w="850"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w:t>
            </w:r>
          </w:p>
        </w:tc>
        <w:tc>
          <w:tcPr>
            <w:tcW w:w="2694"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Needed when using Unique restrictions (multiple items)</w:t>
            </w:r>
          </w:p>
        </w:tc>
      </w:tr>
    </w:tbl>
    <w:p w:rsidR="00EB57B3" w:rsidRPr="00294459" w:rsidRDefault="00EB57B3" w:rsidP="00EB57B3">
      <w:pPr>
        <w:ind w:firstLine="420"/>
        <w:jc w:val="left"/>
        <w:rPr>
          <w:ins w:id="155" w:author="作成者"/>
          <w:rFonts w:asciiTheme="majorHAnsi" w:eastAsia="ＭＳ Ｐゴシック" w:hAnsiTheme="majorHAnsi" w:cstheme="majorHAnsi"/>
        </w:rPr>
      </w:pPr>
    </w:p>
    <w:p w:rsidR="00EB57B3" w:rsidRPr="00294459" w:rsidRDefault="00EB57B3" w:rsidP="00BE09A1">
      <w:pPr>
        <w:pStyle w:val="a8"/>
        <w:numPr>
          <w:ilvl w:val="0"/>
          <w:numId w:val="49"/>
        </w:numPr>
        <w:ind w:leftChars="0"/>
        <w:jc w:val="left"/>
        <w:rPr>
          <w:ins w:id="156" w:author="作成者"/>
          <w:rFonts w:asciiTheme="majorHAnsi" w:eastAsia="ＭＳ Ｐゴシック" w:hAnsiTheme="majorHAnsi" w:cstheme="majorHAnsi"/>
        </w:rPr>
      </w:pPr>
      <w:r w:rsidRPr="00294459">
        <w:rPr>
          <w:rFonts w:asciiTheme="majorHAnsi" w:eastAsia="ＭＳ Ｐゴシック" w:hAnsiTheme="majorHAnsi" w:cstheme="majorHAnsi"/>
        </w:rPr>
        <w:t>In the "Create Menu" menu group &gt; "Create Menu" menu, select the target menu registered in the "Menu Definition List" menu in step (1) and click "Start Menu Creation".</w:t>
      </w:r>
    </w:p>
    <w:p w:rsidR="00EB57B3" w:rsidRPr="00294459" w:rsidRDefault="00EB57B3" w:rsidP="00BE09A1">
      <w:pPr>
        <w:pStyle w:val="a8"/>
        <w:numPr>
          <w:ilvl w:val="0"/>
          <w:numId w:val="49"/>
        </w:numPr>
        <w:ind w:leftChars="0"/>
        <w:jc w:val="left"/>
        <w:rPr>
          <w:ins w:id="157" w:author="作成者"/>
          <w:rFonts w:asciiTheme="majorHAnsi" w:eastAsia="ＭＳ Ｐゴシック" w:hAnsiTheme="majorHAnsi" w:cstheme="majorHAnsi"/>
        </w:rPr>
      </w:pPr>
      <w:r w:rsidRPr="00294459">
        <w:rPr>
          <w:rFonts w:asciiTheme="majorHAnsi" w:eastAsia="ＭＳ Ｐゴシック" w:hAnsiTheme="majorHAnsi" w:cstheme="majorHAnsi"/>
        </w:rPr>
        <w:t>Check the menu you have created in the "Menu Create" menu group &gt; "Menu Creation History" menu.</w:t>
      </w:r>
    </w:p>
    <w:p w:rsidR="00EB57B3" w:rsidRPr="00294459" w:rsidRDefault="00EB57B3" w:rsidP="00EB57B3">
      <w:pPr>
        <w:widowControl/>
        <w:jc w:val="left"/>
        <w:rPr>
          <w:ins w:id="158" w:author="作成者"/>
          <w:rFonts w:asciiTheme="majorHAnsi" w:eastAsia="ＭＳ Ｐゴシック" w:hAnsiTheme="majorHAnsi" w:cstheme="majorHAnsi"/>
        </w:rPr>
      </w:pPr>
    </w:p>
    <w:p w:rsidR="00EB57B3" w:rsidRPr="00294459" w:rsidRDefault="00EB57B3" w:rsidP="00EB57B3">
      <w:pPr>
        <w:widowControl/>
        <w:jc w:val="left"/>
        <w:rPr>
          <w:ins w:id="159" w:author="作成者"/>
          <w:rFonts w:asciiTheme="majorHAnsi" w:eastAsia="ＭＳ Ｐゴシック" w:hAnsiTheme="majorHAnsi" w:cstheme="majorHAnsi"/>
        </w:rPr>
      </w:pPr>
    </w:p>
    <w:p w:rsidR="00EB57B3" w:rsidRPr="00294459" w:rsidRDefault="00EB57B3" w:rsidP="00BE09A1">
      <w:pPr>
        <w:pStyle w:val="a8"/>
        <w:numPr>
          <w:ilvl w:val="0"/>
          <w:numId w:val="48"/>
        </w:numPr>
        <w:ind w:leftChars="0" w:left="420"/>
        <w:jc w:val="left"/>
        <w:rPr>
          <w:ins w:id="160" w:author="作成者"/>
          <w:rFonts w:asciiTheme="majorHAnsi" w:eastAsia="ＭＳ Ｐゴシック" w:hAnsiTheme="majorHAnsi" w:cstheme="majorHAnsi"/>
        </w:rPr>
      </w:pPr>
      <w:r w:rsidRPr="00294459">
        <w:rPr>
          <w:rFonts w:asciiTheme="majorHAnsi" w:eastAsia="ＭＳ Ｐゴシック" w:hAnsiTheme="majorHAnsi" w:cstheme="majorHAnsi"/>
        </w:rPr>
        <w:t>Menu creation example</w:t>
      </w:r>
    </w:p>
    <w:p w:rsidR="00EB57B3" w:rsidRPr="00294459" w:rsidRDefault="00EB57B3" w:rsidP="00EB57B3">
      <w:pPr>
        <w:widowControl/>
        <w:jc w:val="left"/>
        <w:rPr>
          <w:ins w:id="161" w:author="作成者"/>
          <w:rFonts w:asciiTheme="majorHAnsi" w:eastAsia="ＭＳ Ｐゴシック" w:hAnsiTheme="majorHAnsi" w:cstheme="majorHAnsi"/>
        </w:rPr>
      </w:pPr>
      <w:r w:rsidRPr="00294459">
        <w:rPr>
          <w:rFonts w:asciiTheme="majorHAnsi" w:eastAsia="ＭＳ Ｐゴシック" w:hAnsiTheme="majorHAnsi" w:cstheme="majorHAnsi"/>
        </w:rPr>
        <w:t>The following is an example of creating menus using Excel file uploads.</w:t>
      </w:r>
    </w:p>
    <w:p w:rsidR="00EB57B3" w:rsidRPr="00294459" w:rsidRDefault="00EB57B3" w:rsidP="00EB57B3">
      <w:pPr>
        <w:widowControl/>
        <w:jc w:val="left"/>
        <w:rPr>
          <w:ins w:id="162" w:author="作成者"/>
          <w:rFonts w:asciiTheme="majorHAnsi" w:eastAsia="ＭＳ Ｐゴシック" w:hAnsiTheme="majorHAnsi" w:cstheme="majorHAnsi"/>
        </w:rPr>
      </w:pPr>
    </w:p>
    <w:p w:rsidR="00EB57B3" w:rsidRPr="00294459" w:rsidRDefault="00EB57B3" w:rsidP="00BE09A1">
      <w:pPr>
        <w:pStyle w:val="a8"/>
        <w:widowControl/>
        <w:numPr>
          <w:ilvl w:val="0"/>
          <w:numId w:val="50"/>
        </w:numPr>
        <w:ind w:leftChars="200" w:left="840"/>
        <w:jc w:val="left"/>
        <w:rPr>
          <w:ins w:id="163" w:author="作成者"/>
          <w:rFonts w:asciiTheme="majorHAnsi" w:eastAsia="ＭＳ Ｐゴシック" w:hAnsiTheme="majorHAnsi" w:cstheme="majorHAnsi"/>
        </w:rPr>
      </w:pPr>
      <w:r w:rsidRPr="00294459">
        <w:rPr>
          <w:rFonts w:asciiTheme="majorHAnsi" w:eastAsia="ＭＳ Ｐゴシック" w:hAnsiTheme="majorHAnsi" w:cstheme="majorHAnsi"/>
        </w:rPr>
        <w:t>The menu that will be created</w:t>
      </w:r>
    </w:p>
    <w:p w:rsidR="00EB57B3" w:rsidRPr="00294459" w:rsidRDefault="00EB57B3" w:rsidP="00EB57B3">
      <w:pPr>
        <w:pStyle w:val="a8"/>
        <w:ind w:leftChars="0" w:firstLine="840"/>
        <w:jc w:val="center"/>
        <w:rPr>
          <w:ins w:id="164" w:author="作成者"/>
          <w:rFonts w:asciiTheme="majorHAnsi" w:eastAsia="ＭＳ Ｐゴシック" w:hAnsiTheme="majorHAnsi" w:cstheme="majorHAnsi"/>
        </w:rPr>
      </w:pPr>
      <w:r w:rsidRPr="00294459">
        <w:rPr>
          <w:rFonts w:asciiTheme="majorHAnsi" w:eastAsia="ＭＳ Ｐゴシック" w:hAnsiTheme="majorHAnsi" w:cstheme="majorHAnsi"/>
        </w:rPr>
        <w:t>Table</w:t>
      </w:r>
      <w:ins w:id="165" w:author="作成者">
        <w:r w:rsidRPr="00294459">
          <w:rPr>
            <w:rFonts w:asciiTheme="majorHAnsi" w:eastAsia="ＭＳ Ｐゴシック" w:hAnsiTheme="majorHAnsi" w:cstheme="majorHAnsi"/>
          </w:rPr>
          <w:t xml:space="preserve">　</w:t>
        </w:r>
        <w:r w:rsidRPr="00294459">
          <w:rPr>
            <w:rFonts w:asciiTheme="majorHAnsi" w:eastAsia="ＭＳ Ｐゴシック" w:hAnsiTheme="majorHAnsi" w:cstheme="majorHAnsi"/>
          </w:rPr>
          <w:t>8.14-3</w:t>
        </w:r>
        <w:r w:rsidRPr="00294459">
          <w:rPr>
            <w:rFonts w:asciiTheme="majorHAnsi" w:eastAsia="ＭＳ Ｐゴシック" w:hAnsiTheme="majorHAnsi" w:cstheme="majorHAnsi"/>
          </w:rPr>
          <w:t xml:space="preserve">　</w:t>
        </w:r>
      </w:ins>
      <w:r w:rsidRPr="00294459">
        <w:rPr>
          <w:rFonts w:asciiTheme="majorHAnsi" w:eastAsia="ＭＳ Ｐゴシック" w:hAnsiTheme="majorHAnsi" w:cstheme="majorHAnsi"/>
        </w:rPr>
        <w:t>Created menu</w:t>
      </w:r>
    </w:p>
    <w:tbl>
      <w:tblPr>
        <w:tblStyle w:val="16"/>
        <w:tblW w:w="9327" w:type="dxa"/>
        <w:tblInd w:w="839" w:type="dxa"/>
        <w:tblLayout w:type="fixed"/>
        <w:tblLook w:val="04A0" w:firstRow="1" w:lastRow="0" w:firstColumn="1" w:lastColumn="0" w:noHBand="0" w:noVBand="1"/>
      </w:tblPr>
      <w:tblGrid>
        <w:gridCol w:w="1247"/>
        <w:gridCol w:w="3686"/>
        <w:gridCol w:w="1417"/>
        <w:gridCol w:w="1134"/>
        <w:gridCol w:w="1843"/>
      </w:tblGrid>
      <w:tr w:rsidR="00EB57B3" w:rsidRPr="00294459" w:rsidTr="00EB57B3">
        <w:tc>
          <w:tcPr>
            <w:tcW w:w="1247" w:type="dxa"/>
            <w:shd w:val="clear" w:color="auto" w:fill="002B62"/>
          </w:tcPr>
          <w:p w:rsidR="00EB57B3" w:rsidRPr="00294459" w:rsidRDefault="00EB57B3" w:rsidP="00EB57B3">
            <w:pPr>
              <w:widowControl/>
              <w:jc w:val="center"/>
              <w:rPr>
                <w:rFonts w:asciiTheme="majorHAnsi" w:eastAsia="ＭＳ Ｐゴシック" w:hAnsiTheme="majorHAnsi" w:cstheme="majorHAnsi"/>
                <w:b/>
                <w:sz w:val="18"/>
                <w:szCs w:val="18"/>
              </w:rPr>
            </w:pPr>
            <w:r w:rsidRPr="00294459">
              <w:rPr>
                <w:rFonts w:asciiTheme="majorHAnsi" w:eastAsia="ＭＳ Ｐゴシック" w:hAnsiTheme="majorHAnsi" w:cstheme="majorHAnsi"/>
                <w:b/>
                <w:sz w:val="18"/>
                <w:szCs w:val="18"/>
              </w:rPr>
              <w:t>Menu name</w:t>
            </w:r>
          </w:p>
        </w:tc>
        <w:tc>
          <w:tcPr>
            <w:tcW w:w="3686" w:type="dxa"/>
            <w:shd w:val="clear" w:color="auto" w:fill="002B62"/>
          </w:tcPr>
          <w:p w:rsidR="00EB57B3" w:rsidRPr="00294459" w:rsidRDefault="00EB57B3" w:rsidP="00EB57B3">
            <w:pPr>
              <w:widowControl/>
              <w:jc w:val="center"/>
              <w:rPr>
                <w:rFonts w:asciiTheme="majorHAnsi" w:eastAsia="ＭＳ Ｐゴシック" w:hAnsiTheme="majorHAnsi" w:cstheme="majorHAnsi"/>
                <w:b/>
                <w:sz w:val="18"/>
                <w:szCs w:val="18"/>
              </w:rPr>
            </w:pPr>
            <w:r w:rsidRPr="00294459">
              <w:rPr>
                <w:rFonts w:asciiTheme="majorHAnsi" w:eastAsia="ＭＳ Ｐゴシック" w:hAnsiTheme="majorHAnsi" w:cstheme="majorHAnsi"/>
                <w:b/>
                <w:sz w:val="18"/>
                <w:szCs w:val="18"/>
              </w:rPr>
              <w:t>Creation target</w:t>
            </w:r>
          </w:p>
        </w:tc>
        <w:tc>
          <w:tcPr>
            <w:tcW w:w="1417" w:type="dxa"/>
            <w:shd w:val="clear" w:color="auto" w:fill="002B62"/>
          </w:tcPr>
          <w:p w:rsidR="00EB57B3" w:rsidRPr="00294459" w:rsidRDefault="00EB57B3" w:rsidP="00EB57B3">
            <w:pPr>
              <w:widowControl/>
              <w:jc w:val="center"/>
              <w:rPr>
                <w:rFonts w:asciiTheme="majorHAnsi" w:eastAsia="ＭＳ Ｐゴシック" w:hAnsiTheme="majorHAnsi" w:cstheme="majorHAnsi"/>
                <w:b/>
                <w:sz w:val="18"/>
                <w:szCs w:val="18"/>
              </w:rPr>
            </w:pPr>
            <w:r w:rsidRPr="00294459">
              <w:rPr>
                <w:rFonts w:asciiTheme="majorHAnsi" w:eastAsia="ＭＳ Ｐゴシック" w:hAnsiTheme="majorHAnsi" w:cstheme="majorHAnsi"/>
                <w:b/>
                <w:sz w:val="18"/>
                <w:szCs w:val="18"/>
              </w:rPr>
              <w:t>Column group</w:t>
            </w:r>
          </w:p>
        </w:tc>
        <w:tc>
          <w:tcPr>
            <w:tcW w:w="1134" w:type="dxa"/>
            <w:shd w:val="clear" w:color="auto" w:fill="002B62"/>
          </w:tcPr>
          <w:p w:rsidR="00EB57B3" w:rsidRPr="00294459" w:rsidRDefault="00EB57B3" w:rsidP="00EB57B3">
            <w:pPr>
              <w:widowControl/>
              <w:jc w:val="center"/>
              <w:rPr>
                <w:rFonts w:asciiTheme="majorHAnsi" w:eastAsia="ＭＳ Ｐゴシック" w:hAnsiTheme="majorHAnsi" w:cstheme="majorHAnsi"/>
                <w:b/>
                <w:sz w:val="18"/>
                <w:szCs w:val="18"/>
              </w:rPr>
            </w:pPr>
            <w:r w:rsidRPr="00294459">
              <w:rPr>
                <w:rFonts w:asciiTheme="majorHAnsi" w:eastAsia="ＭＳ Ｐゴシック" w:hAnsiTheme="majorHAnsi" w:cstheme="majorHAnsi"/>
                <w:b/>
                <w:sz w:val="18"/>
                <w:szCs w:val="18"/>
              </w:rPr>
              <w:t>Vertical menu</w:t>
            </w:r>
          </w:p>
        </w:tc>
        <w:tc>
          <w:tcPr>
            <w:tcW w:w="1843" w:type="dxa"/>
            <w:shd w:val="clear" w:color="auto" w:fill="002B62"/>
          </w:tcPr>
          <w:p w:rsidR="00EB57B3" w:rsidRPr="00294459" w:rsidRDefault="00EB57B3" w:rsidP="00EB57B3">
            <w:pPr>
              <w:widowControl/>
              <w:jc w:val="center"/>
              <w:rPr>
                <w:rFonts w:asciiTheme="majorHAnsi" w:eastAsia="ＭＳ Ｐゴシック" w:hAnsiTheme="majorHAnsi" w:cstheme="majorHAnsi"/>
                <w:b/>
                <w:bCs/>
                <w:sz w:val="18"/>
                <w:szCs w:val="18"/>
              </w:rPr>
            </w:pPr>
            <w:r w:rsidRPr="00294459">
              <w:rPr>
                <w:rFonts w:asciiTheme="majorHAnsi" w:eastAsia="ＭＳ Ｐゴシック" w:hAnsiTheme="majorHAnsi" w:cstheme="majorHAnsi"/>
                <w:b/>
                <w:bCs/>
                <w:sz w:val="18"/>
                <w:szCs w:val="18"/>
              </w:rPr>
              <w:t>Unique restrictions(multiple items)</w:t>
            </w:r>
          </w:p>
        </w:tc>
      </w:tr>
      <w:tr w:rsidR="00EB57B3" w:rsidRPr="00294459" w:rsidTr="00EB57B3">
        <w:tc>
          <w:tcPr>
            <w:tcW w:w="1247" w:type="dxa"/>
          </w:tcPr>
          <w:p w:rsidR="00EB57B3" w:rsidRPr="00294459" w:rsidRDefault="00EB57B3" w:rsidP="00EB57B3">
            <w:pPr>
              <w:widowControl/>
              <w:jc w:val="left"/>
              <w:rPr>
                <w:rFonts w:asciiTheme="majorHAnsi" w:eastAsia="ＭＳ Ｐゴシック" w:hAnsiTheme="majorHAnsi" w:cstheme="majorHAnsi"/>
                <w:sz w:val="18"/>
                <w:szCs w:val="18"/>
              </w:rPr>
            </w:pPr>
            <w:proofErr w:type="spellStart"/>
            <w:r w:rsidRPr="00294459">
              <w:rPr>
                <w:rFonts w:asciiTheme="majorHAnsi" w:eastAsia="ＭＳ Ｐゴシック" w:hAnsiTheme="majorHAnsi" w:cstheme="majorHAnsi"/>
                <w:sz w:val="18"/>
                <w:szCs w:val="18"/>
              </w:rPr>
              <w:t>sampleA</w:t>
            </w:r>
            <w:proofErr w:type="spellEnd"/>
          </w:p>
        </w:tc>
        <w:tc>
          <w:tcPr>
            <w:tcW w:w="3686"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Parameter sheet (With host/operation</w:t>
            </w:r>
            <w:r w:rsidRPr="00294459">
              <w:rPr>
                <w:rFonts w:asciiTheme="majorHAnsi" w:eastAsia="ＭＳ Ｐゴシック" w:hAnsiTheme="majorHAnsi" w:cstheme="majorHAnsi"/>
                <w:sz w:val="18"/>
                <w:szCs w:val="18"/>
              </w:rPr>
              <w:t>）</w:t>
            </w:r>
          </w:p>
        </w:tc>
        <w:tc>
          <w:tcPr>
            <w:tcW w:w="1417"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use</w:t>
            </w:r>
          </w:p>
        </w:tc>
        <w:tc>
          <w:tcPr>
            <w:tcW w:w="1134"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use</w:t>
            </w:r>
          </w:p>
        </w:tc>
        <w:tc>
          <w:tcPr>
            <w:tcW w:w="1843" w:type="dxa"/>
          </w:tcPr>
          <w:p w:rsidR="00EB57B3" w:rsidRPr="00294459" w:rsidRDefault="00EB57B3" w:rsidP="00EB57B3">
            <w:pPr>
              <w:widowControl/>
              <w:jc w:val="left"/>
              <w:rPr>
                <w:rFonts w:asciiTheme="majorHAnsi" w:eastAsia="ＭＳ Ｐゴシック" w:hAnsiTheme="majorHAnsi" w:cstheme="majorHAnsi"/>
                <w:sz w:val="18"/>
                <w:szCs w:val="18"/>
              </w:rPr>
            </w:pPr>
            <w:r w:rsidRPr="00294459">
              <w:rPr>
                <w:rFonts w:asciiTheme="majorHAnsi" w:eastAsia="ＭＳ Ｐゴシック" w:hAnsiTheme="majorHAnsi" w:cstheme="majorHAnsi"/>
                <w:sz w:val="18"/>
                <w:szCs w:val="18"/>
              </w:rPr>
              <w:t>use</w:t>
            </w:r>
          </w:p>
        </w:tc>
      </w:tr>
    </w:tbl>
    <w:p w:rsidR="00EB57B3" w:rsidRPr="00294459" w:rsidRDefault="00EB57B3" w:rsidP="00EB57B3">
      <w:pPr>
        <w:rPr>
          <w:ins w:id="166" w:author="作成者"/>
          <w:rFonts w:asciiTheme="majorHAnsi" w:eastAsia="ＭＳ Ｐゴシック" w:hAnsiTheme="majorHAnsi" w:cstheme="majorHAnsi"/>
        </w:rPr>
      </w:pPr>
    </w:p>
    <w:p w:rsidR="00EB57B3" w:rsidRPr="00294459" w:rsidRDefault="00EB57B3" w:rsidP="00EB57B3">
      <w:pPr>
        <w:pStyle w:val="a8"/>
        <w:rPr>
          <w:ins w:id="167" w:author="作成者"/>
          <w:rFonts w:asciiTheme="majorHAnsi" w:eastAsia="ＭＳ Ｐゴシック" w:hAnsiTheme="majorHAnsi" w:cstheme="majorHAnsi"/>
        </w:rPr>
      </w:pPr>
      <w:ins w:id="168" w:author="作成者">
        <w:r w:rsidRPr="00294459">
          <w:rPr>
            <w:rFonts w:ascii="ＭＳ ゴシック" w:eastAsia="ＭＳ ゴシック" w:hAnsi="ＭＳ ゴシック" w:cs="ＭＳ ゴシック" w:hint="eastAsia"/>
          </w:rPr>
          <w:t>※</w:t>
        </w:r>
      </w:ins>
      <w:r w:rsidR="00817A80" w:rsidRPr="00294459">
        <w:rPr>
          <w:rFonts w:asciiTheme="majorHAnsi" w:eastAsia="ＭＳ Ｐゴシック" w:hAnsiTheme="majorHAnsi" w:cstheme="majorHAnsi"/>
        </w:rPr>
        <w:t xml:space="preserve">If the menu would be created using the “Menu define/create” menu, it would look like the figure below </w:t>
      </w:r>
    </w:p>
    <w:p w:rsidR="00EB57B3" w:rsidRPr="00294459" w:rsidRDefault="00FD2293" w:rsidP="00EB57B3">
      <w:pPr>
        <w:pStyle w:val="a8"/>
        <w:rPr>
          <w:ins w:id="169" w:author="作成者"/>
          <w:rFonts w:asciiTheme="majorHAnsi" w:eastAsia="ＭＳ Ｐゴシック" w:hAnsiTheme="majorHAnsi" w:cstheme="majorHAnsi"/>
        </w:rPr>
      </w:pPr>
      <w:r>
        <w:rPr>
          <w:rFonts w:asciiTheme="majorHAnsi" w:eastAsia="ＭＳ Ｐゴシック" w:hAnsiTheme="majorHAnsi" w:cstheme="majorHAnsi"/>
          <w:noProof/>
        </w:rPr>
        <w:drawing>
          <wp:anchor distT="0" distB="0" distL="114300" distR="114300" simplePos="0" relativeHeight="252320768" behindDoc="0" locked="0" layoutInCell="1" allowOverlap="1">
            <wp:simplePos x="0" y="0"/>
            <wp:positionH relativeFrom="column">
              <wp:posOffset>170329</wp:posOffset>
            </wp:positionH>
            <wp:positionV relativeFrom="paragraph">
              <wp:posOffset>218178</wp:posOffset>
            </wp:positionV>
            <wp:extent cx="6119495" cy="2950210"/>
            <wp:effectExtent l="0" t="0" r="0" b="2540"/>
            <wp:wrapSquare wrapText="bothSides"/>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e8-14.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19495" cy="2950210"/>
                    </a:xfrm>
                    <a:prstGeom prst="rect">
                      <a:avLst/>
                    </a:prstGeom>
                  </pic:spPr>
                </pic:pic>
              </a:graphicData>
            </a:graphic>
          </wp:anchor>
        </w:drawing>
      </w:r>
    </w:p>
    <w:p w:rsidR="00EB57B3" w:rsidRPr="00294459" w:rsidRDefault="00EB57B3" w:rsidP="00EB57B3">
      <w:pPr>
        <w:ind w:leftChars="400" w:left="840"/>
        <w:rPr>
          <w:ins w:id="170" w:author="作成者"/>
          <w:rFonts w:asciiTheme="majorHAnsi" w:eastAsia="ＭＳ Ｐゴシック" w:hAnsiTheme="majorHAnsi" w:cstheme="majorHAnsi"/>
        </w:rPr>
      </w:pPr>
    </w:p>
    <w:p w:rsidR="00EB57B3" w:rsidRPr="00294459" w:rsidRDefault="00431B3A" w:rsidP="00EB57B3">
      <w:pPr>
        <w:widowControl/>
        <w:ind w:leftChars="200" w:left="420"/>
        <w:jc w:val="center"/>
        <w:rPr>
          <w:ins w:id="171" w:author="作成者"/>
          <w:rFonts w:asciiTheme="majorHAnsi" w:eastAsia="ＭＳ Ｐゴシック" w:hAnsiTheme="majorHAnsi" w:cstheme="majorHAnsi"/>
        </w:rPr>
      </w:pPr>
      <w:r w:rsidRPr="00294459">
        <w:rPr>
          <w:rFonts w:asciiTheme="majorHAnsi" w:eastAsia="ＭＳ Ｐゴシック" w:hAnsiTheme="majorHAnsi" w:cstheme="majorHAnsi"/>
        </w:rPr>
        <w:t>Figure</w:t>
      </w:r>
      <w:ins w:id="172" w:author="作成者">
        <w:r w:rsidR="00EB57B3" w:rsidRPr="00294459">
          <w:rPr>
            <w:rFonts w:asciiTheme="majorHAnsi" w:eastAsia="ＭＳ Ｐゴシック" w:hAnsiTheme="majorHAnsi" w:cstheme="majorHAnsi"/>
          </w:rPr>
          <w:t xml:space="preserve">　</w:t>
        </w:r>
        <w:r w:rsidR="00EB57B3" w:rsidRPr="00294459">
          <w:rPr>
            <w:rFonts w:asciiTheme="majorHAnsi" w:eastAsia="ＭＳ Ｐゴシック" w:hAnsiTheme="majorHAnsi" w:cstheme="majorHAnsi"/>
          </w:rPr>
          <w:t>8.14-1</w:t>
        </w:r>
      </w:ins>
    </w:p>
    <w:p w:rsidR="00EB57B3" w:rsidRPr="00294459" w:rsidRDefault="00EB57B3" w:rsidP="00EB57B3">
      <w:pPr>
        <w:rPr>
          <w:ins w:id="173" w:author="作成者"/>
          <w:rFonts w:asciiTheme="majorHAnsi" w:eastAsia="ＭＳ Ｐゴシック" w:hAnsiTheme="majorHAnsi" w:cstheme="majorHAnsi"/>
        </w:rPr>
      </w:pPr>
    </w:p>
    <w:p w:rsidR="00EB57B3" w:rsidRPr="00294459" w:rsidRDefault="00817A80" w:rsidP="00BE09A1">
      <w:pPr>
        <w:pStyle w:val="a8"/>
        <w:widowControl/>
        <w:numPr>
          <w:ilvl w:val="0"/>
          <w:numId w:val="50"/>
        </w:numPr>
        <w:ind w:leftChars="200" w:left="840"/>
        <w:jc w:val="left"/>
        <w:rPr>
          <w:ins w:id="174" w:author="作成者"/>
          <w:rFonts w:asciiTheme="majorHAnsi" w:eastAsia="ＭＳ Ｐゴシック" w:hAnsiTheme="majorHAnsi" w:cstheme="majorHAnsi"/>
        </w:rPr>
      </w:pPr>
      <w:r w:rsidRPr="00294459">
        <w:rPr>
          <w:rFonts w:asciiTheme="majorHAnsi" w:eastAsia="ＭＳ Ｐゴシック" w:hAnsiTheme="majorHAnsi" w:cstheme="majorHAnsi"/>
        </w:rPr>
        <w:t>Excel files needed to create menus.</w:t>
      </w:r>
    </w:p>
    <w:p w:rsidR="00817A80" w:rsidRPr="00294459" w:rsidRDefault="00817A80" w:rsidP="00BE09A1">
      <w:pPr>
        <w:pStyle w:val="a8"/>
        <w:numPr>
          <w:ilvl w:val="0"/>
          <w:numId w:val="52"/>
        </w:numPr>
        <w:ind w:leftChars="0"/>
        <w:rPr>
          <w:rFonts w:asciiTheme="majorHAnsi" w:eastAsia="ＭＳ Ｐゴシック" w:hAnsiTheme="majorHAnsi" w:cstheme="majorHAnsi"/>
        </w:rPr>
      </w:pPr>
      <w:r w:rsidRPr="00294459">
        <w:rPr>
          <w:rFonts w:asciiTheme="majorHAnsi" w:eastAsia="ＭＳ Ｐゴシック" w:hAnsiTheme="majorHAnsi" w:cstheme="majorHAnsi"/>
        </w:rPr>
        <w:t>Menu definition list Excel file</w:t>
      </w:r>
    </w:p>
    <w:p w:rsidR="00817A80" w:rsidRPr="00294459" w:rsidRDefault="00817A80" w:rsidP="00BE09A1">
      <w:pPr>
        <w:pStyle w:val="a8"/>
        <w:numPr>
          <w:ilvl w:val="0"/>
          <w:numId w:val="52"/>
        </w:numPr>
        <w:ind w:leftChars="0"/>
        <w:rPr>
          <w:rFonts w:asciiTheme="majorHAnsi" w:eastAsia="ＭＳ Ｐゴシック" w:hAnsiTheme="majorHAnsi" w:cstheme="majorHAnsi"/>
        </w:rPr>
      </w:pPr>
      <w:r w:rsidRPr="00294459">
        <w:rPr>
          <w:rFonts w:asciiTheme="majorHAnsi" w:eastAsia="ＭＳ Ｐゴシック" w:hAnsiTheme="majorHAnsi" w:cstheme="majorHAnsi"/>
        </w:rPr>
        <w:t>Column group list Excel file</w:t>
      </w:r>
    </w:p>
    <w:p w:rsidR="00817A80" w:rsidRPr="00294459" w:rsidRDefault="00817A80" w:rsidP="00BE09A1">
      <w:pPr>
        <w:pStyle w:val="a8"/>
        <w:numPr>
          <w:ilvl w:val="0"/>
          <w:numId w:val="52"/>
        </w:numPr>
        <w:ind w:leftChars="0"/>
        <w:rPr>
          <w:rFonts w:asciiTheme="majorHAnsi" w:eastAsia="ＭＳ Ｐゴシック" w:hAnsiTheme="majorHAnsi" w:cstheme="majorHAnsi"/>
        </w:rPr>
      </w:pPr>
      <w:r w:rsidRPr="00294459">
        <w:rPr>
          <w:rFonts w:asciiTheme="majorHAnsi" w:eastAsia="ＭＳ Ｐゴシック" w:hAnsiTheme="majorHAnsi" w:cstheme="majorHAnsi"/>
        </w:rPr>
        <w:t>Menu item create information Excel file</w:t>
      </w:r>
    </w:p>
    <w:p w:rsidR="00817A80" w:rsidRPr="00294459" w:rsidRDefault="00817A80" w:rsidP="00BE09A1">
      <w:pPr>
        <w:pStyle w:val="a8"/>
        <w:numPr>
          <w:ilvl w:val="0"/>
          <w:numId w:val="52"/>
        </w:numPr>
        <w:ind w:leftChars="0"/>
        <w:rPr>
          <w:rFonts w:asciiTheme="majorHAnsi" w:eastAsia="ＭＳ Ｐゴシック" w:hAnsiTheme="majorHAnsi" w:cstheme="majorHAnsi"/>
        </w:rPr>
      </w:pPr>
      <w:r w:rsidRPr="00294459">
        <w:rPr>
          <w:rFonts w:asciiTheme="majorHAnsi" w:eastAsia="ＭＳ Ｐゴシック" w:hAnsiTheme="majorHAnsi" w:cstheme="majorHAnsi"/>
        </w:rPr>
        <w:t>Menu(Vertical) create information Excel file</w:t>
      </w:r>
    </w:p>
    <w:p w:rsidR="00817A80" w:rsidRPr="00294459" w:rsidRDefault="00817A80" w:rsidP="00BE09A1">
      <w:pPr>
        <w:pStyle w:val="a8"/>
        <w:numPr>
          <w:ilvl w:val="0"/>
          <w:numId w:val="52"/>
        </w:numPr>
        <w:ind w:leftChars="0"/>
        <w:rPr>
          <w:rFonts w:asciiTheme="majorHAnsi" w:eastAsia="ＭＳ Ｐゴシック" w:hAnsiTheme="majorHAnsi" w:cstheme="majorHAnsi"/>
        </w:rPr>
      </w:pPr>
      <w:r w:rsidRPr="00294459">
        <w:rPr>
          <w:rFonts w:asciiTheme="majorHAnsi" w:eastAsia="ＭＳ Ｐゴシック" w:hAnsiTheme="majorHAnsi" w:cstheme="majorHAnsi"/>
        </w:rPr>
        <w:t xml:space="preserve">Unique restriction (Multiple items) create information. Excel file </w:t>
      </w:r>
    </w:p>
    <w:p w:rsidR="00EB57B3" w:rsidRPr="00294459" w:rsidRDefault="00817A80" w:rsidP="00BE09A1">
      <w:pPr>
        <w:pStyle w:val="a8"/>
        <w:numPr>
          <w:ilvl w:val="0"/>
          <w:numId w:val="52"/>
        </w:numPr>
        <w:ind w:leftChars="0"/>
        <w:rPr>
          <w:ins w:id="175" w:author="作成者"/>
          <w:rFonts w:asciiTheme="majorHAnsi" w:eastAsia="ＭＳ Ｐゴシック" w:hAnsiTheme="majorHAnsi" w:cstheme="majorHAnsi"/>
        </w:rPr>
      </w:pPr>
      <w:r w:rsidRPr="00294459">
        <w:rPr>
          <w:rFonts w:asciiTheme="majorHAnsi" w:eastAsia="ＭＳ Ｐゴシック" w:hAnsiTheme="majorHAnsi" w:cstheme="majorHAnsi"/>
        </w:rPr>
        <w:t xml:space="preserve">Menu create execute Excel file </w:t>
      </w:r>
    </w:p>
    <w:p w:rsidR="00EB57B3" w:rsidRPr="00294459" w:rsidRDefault="00EB57B3" w:rsidP="00EB57B3">
      <w:pPr>
        <w:rPr>
          <w:ins w:id="176" w:author="作成者"/>
          <w:rFonts w:asciiTheme="majorHAnsi" w:eastAsia="ＭＳ Ｐゴシック" w:hAnsiTheme="majorHAnsi" w:cstheme="majorHAnsi"/>
        </w:rPr>
      </w:pPr>
    </w:p>
    <w:p w:rsidR="00EB57B3" w:rsidRPr="00294459" w:rsidRDefault="00817A80" w:rsidP="00BE09A1">
      <w:pPr>
        <w:pStyle w:val="a8"/>
        <w:widowControl/>
        <w:numPr>
          <w:ilvl w:val="0"/>
          <w:numId w:val="50"/>
        </w:numPr>
        <w:ind w:leftChars="200" w:left="840"/>
        <w:jc w:val="left"/>
        <w:rPr>
          <w:ins w:id="177" w:author="作成者"/>
          <w:rFonts w:asciiTheme="majorHAnsi" w:eastAsia="ＭＳ Ｐゴシック" w:hAnsiTheme="majorHAnsi" w:cstheme="majorHAnsi"/>
        </w:rPr>
      </w:pPr>
      <w:r w:rsidRPr="00294459">
        <w:rPr>
          <w:rFonts w:asciiTheme="majorHAnsi" w:eastAsia="ＭＳ Ｐゴシック" w:hAnsiTheme="majorHAnsi" w:cstheme="majorHAnsi"/>
        </w:rPr>
        <w:t>Menu creation operation flow</w:t>
      </w:r>
    </w:p>
    <w:p w:rsidR="00EB57B3" w:rsidRPr="00294459" w:rsidRDefault="00817A80" w:rsidP="00BE09A1">
      <w:pPr>
        <w:pStyle w:val="a8"/>
        <w:widowControl/>
        <w:numPr>
          <w:ilvl w:val="0"/>
          <w:numId w:val="51"/>
        </w:numPr>
        <w:ind w:left="1260"/>
        <w:jc w:val="left"/>
        <w:rPr>
          <w:ins w:id="178" w:author="作成者"/>
          <w:rFonts w:asciiTheme="majorHAnsi" w:eastAsia="ＭＳ Ｐゴシック" w:hAnsiTheme="majorHAnsi" w:cstheme="majorHAnsi"/>
        </w:rPr>
      </w:pPr>
      <w:r w:rsidRPr="00294459">
        <w:rPr>
          <w:rFonts w:asciiTheme="majorHAnsi" w:eastAsia="ＭＳ Ｐゴシック" w:hAnsiTheme="majorHAnsi" w:cstheme="majorHAnsi"/>
        </w:rPr>
        <w:t xml:space="preserve">Input/edit the following in the “Menu definition list” excel file and upload it. </w:t>
      </w:r>
    </w:p>
    <w:p w:rsidR="00EB57B3" w:rsidRPr="00294459" w:rsidRDefault="00EB57B3" w:rsidP="00EB57B3">
      <w:pPr>
        <w:pStyle w:val="a8"/>
        <w:rPr>
          <w:ins w:id="179" w:author="作成者"/>
          <w:rFonts w:asciiTheme="majorHAnsi" w:eastAsia="ＭＳ Ｐゴシック" w:hAnsiTheme="majorHAnsi" w:cstheme="majorHAnsi"/>
        </w:rPr>
      </w:pPr>
    </w:p>
    <w:p w:rsidR="00EB57B3" w:rsidRPr="00294459" w:rsidRDefault="00EB57B3" w:rsidP="00EB57B3">
      <w:pPr>
        <w:pStyle w:val="a8"/>
        <w:rPr>
          <w:ins w:id="180" w:author="作成者"/>
          <w:rFonts w:asciiTheme="majorHAnsi" w:eastAsia="ＭＳ Ｐゴシック" w:hAnsiTheme="majorHAnsi" w:cstheme="majorHAnsi"/>
        </w:rPr>
      </w:pPr>
    </w:p>
    <w:p w:rsidR="00EB57B3" w:rsidRPr="00294459" w:rsidRDefault="00EB57B3" w:rsidP="00EB57B3">
      <w:pPr>
        <w:pStyle w:val="a8"/>
        <w:rPr>
          <w:ins w:id="181" w:author="作成者"/>
          <w:rFonts w:asciiTheme="majorHAnsi" w:eastAsia="ＭＳ Ｐゴシック" w:hAnsiTheme="majorHAnsi" w:cstheme="majorHAnsi"/>
        </w:rPr>
      </w:pPr>
    </w:p>
    <w:p w:rsidR="00EB57B3" w:rsidRPr="00294459" w:rsidRDefault="00EB57B3" w:rsidP="00EB57B3">
      <w:pPr>
        <w:pStyle w:val="a8"/>
        <w:rPr>
          <w:ins w:id="182" w:author="作成者"/>
          <w:rFonts w:asciiTheme="majorHAnsi" w:eastAsia="ＭＳ Ｐゴシック" w:hAnsiTheme="majorHAnsi" w:cstheme="majorHAnsi"/>
        </w:rPr>
      </w:pPr>
    </w:p>
    <w:p w:rsidR="00EB57B3" w:rsidRPr="00294459" w:rsidRDefault="00EB57B3" w:rsidP="00EB57B3">
      <w:pPr>
        <w:pStyle w:val="a8"/>
        <w:rPr>
          <w:ins w:id="183" w:author="作成者"/>
          <w:rFonts w:asciiTheme="majorHAnsi" w:eastAsia="ＭＳ Ｐゴシック" w:hAnsiTheme="majorHAnsi" w:cstheme="majorHAnsi"/>
        </w:rPr>
      </w:pPr>
    </w:p>
    <w:p w:rsidR="00EB57B3" w:rsidRPr="00294459" w:rsidRDefault="00EB57B3" w:rsidP="00EB57B3">
      <w:pPr>
        <w:pStyle w:val="a8"/>
        <w:rPr>
          <w:ins w:id="184" w:author="作成者"/>
          <w:rFonts w:asciiTheme="majorHAnsi" w:eastAsia="ＭＳ Ｐゴシック" w:hAnsiTheme="majorHAnsi" w:cstheme="majorHAnsi"/>
        </w:rPr>
      </w:pPr>
    </w:p>
    <w:p w:rsidR="00EB57B3" w:rsidRPr="00294459" w:rsidRDefault="00EB57B3" w:rsidP="00EB57B3">
      <w:pPr>
        <w:pStyle w:val="a8"/>
        <w:rPr>
          <w:ins w:id="185" w:author="作成者"/>
          <w:rFonts w:asciiTheme="majorHAnsi" w:eastAsia="ＭＳ Ｐゴシック" w:hAnsiTheme="majorHAnsi" w:cstheme="majorHAnsi"/>
        </w:rPr>
      </w:pPr>
    </w:p>
    <w:p w:rsidR="00EB57B3" w:rsidRPr="00294459" w:rsidRDefault="00EB57B3" w:rsidP="00EB57B3">
      <w:pPr>
        <w:pStyle w:val="a8"/>
        <w:rPr>
          <w:ins w:id="186" w:author="作成者"/>
          <w:rFonts w:asciiTheme="majorHAnsi" w:eastAsia="ＭＳ Ｐゴシック" w:hAnsiTheme="majorHAnsi" w:cstheme="majorHAnsi"/>
        </w:rPr>
      </w:pPr>
    </w:p>
    <w:p w:rsidR="00EB57B3" w:rsidRPr="00294459" w:rsidRDefault="00EB57B3" w:rsidP="00EB57B3">
      <w:pPr>
        <w:pStyle w:val="a8"/>
        <w:rPr>
          <w:ins w:id="187" w:author="作成者"/>
          <w:rFonts w:asciiTheme="majorHAnsi" w:eastAsia="ＭＳ Ｐゴシック" w:hAnsiTheme="majorHAnsi" w:cstheme="majorHAnsi"/>
        </w:rPr>
      </w:pPr>
    </w:p>
    <w:p w:rsidR="00EB57B3" w:rsidRPr="00294459" w:rsidRDefault="00EB57B3" w:rsidP="00EB57B3">
      <w:pPr>
        <w:pStyle w:val="a8"/>
        <w:rPr>
          <w:ins w:id="188" w:author="作成者"/>
          <w:rFonts w:asciiTheme="majorHAnsi" w:eastAsia="ＭＳ Ｐゴシック" w:hAnsiTheme="majorHAnsi" w:cstheme="majorHAnsi"/>
        </w:rPr>
      </w:pPr>
      <w:ins w:id="189" w:author="作成者">
        <w:r w:rsidRPr="00294459">
          <w:rPr>
            <w:rFonts w:asciiTheme="majorHAnsi" w:hAnsiTheme="majorHAnsi" w:cstheme="majorHAnsi"/>
            <w:noProof/>
          </w:rPr>
          <mc:AlternateContent>
            <mc:Choice Requires="wps">
              <w:drawing>
                <wp:anchor distT="0" distB="0" distL="114300" distR="114300" simplePos="0" relativeHeight="252308480" behindDoc="0" locked="0" layoutInCell="1" allowOverlap="1" wp14:anchorId="313FFB13" wp14:editId="7E8FD00E">
                  <wp:simplePos x="0" y="0"/>
                  <wp:positionH relativeFrom="margin">
                    <wp:posOffset>833120</wp:posOffset>
                  </wp:positionH>
                  <wp:positionV relativeFrom="paragraph">
                    <wp:posOffset>143510</wp:posOffset>
                  </wp:positionV>
                  <wp:extent cx="1838325" cy="288000"/>
                  <wp:effectExtent l="0" t="0" r="28575" b="17145"/>
                  <wp:wrapNone/>
                  <wp:docPr id="10" name="テキスト ボックス 10"/>
                  <wp:cNvGraphicFramePr/>
                  <a:graphic xmlns:a="http://schemas.openxmlformats.org/drawingml/2006/main">
                    <a:graphicData uri="http://schemas.microsoft.com/office/word/2010/wordprocessingShape">
                      <wps:wsp>
                        <wps:cNvSpPr txBox="1"/>
                        <wps:spPr>
                          <a:xfrm>
                            <a:off x="0" y="0"/>
                            <a:ext cx="1838325"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rsidR="00FD2293" w:rsidRPr="00EB34F5" w:rsidRDefault="00FD2293" w:rsidP="00EB57B3">
                              <w:pPr>
                                <w:rPr>
                                  <w:ins w:id="190"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 xml:space="preserve">“Menu definition” </w:t>
                              </w:r>
                              <w:ins w:id="191" w:author="作成者">
                                <w:r w:rsidRPr="00EB34F5">
                                  <w:rPr>
                                    <w:rFonts w:asciiTheme="majorHAnsi" w:eastAsia="HGPｺﾞｼｯｸE" w:hAnsiTheme="majorHAnsi" w:cstheme="majorHAnsi"/>
                                    <w:sz w:val="18"/>
                                    <w:szCs w:val="18"/>
                                  </w:rPr>
                                  <w:t>Excel</w:t>
                                </w:r>
                              </w:ins>
                              <w:r w:rsidRPr="00EB34F5">
                                <w:rPr>
                                  <w:rFonts w:asciiTheme="majorHAnsi" w:eastAsia="HGPｺﾞｼｯｸE" w:hAnsiTheme="majorHAnsi" w:cstheme="majorHAnsi"/>
                                  <w:sz w:val="18"/>
                                  <w:szCs w:val="18"/>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FFB13" id="テキスト ボックス 10" o:spid="_x0000_s1059" style="position:absolute;left:0;text-align:left;margin-left:65.6pt;margin-top:11.3pt;width:144.75pt;height:22.7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" adj="-11796480,,5400" path="m,l2162175,r,914400l,914400,,xe" fillcolor="white [3201]" strokecolor="red" strokeweight="1.25pt">
                  <v:stroke joinstyle="miter"/>
                  <v:formulas/>
                  <v:path arrowok="t" o:connecttype="custom" o:connectlocs="0,0;1838325,0;1838325,288000;0,288000;0,0" o:connectangles="0,0,0,0,0" textboxrect="0,0,2162175,914400"/>
                  <v:textbox>
                    <w:txbxContent>
                      <w:p w:rsidR="00FD2293" w:rsidRPr="00EB34F5" w:rsidRDefault="00FD2293" w:rsidP="00EB57B3">
                        <w:pPr>
                          <w:rPr>
                            <w:ins w:id="192"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 xml:space="preserve">“Menu definition” </w:t>
                        </w:r>
                        <w:ins w:id="193" w:author="作成者">
                          <w:r w:rsidRPr="00EB34F5">
                            <w:rPr>
                              <w:rFonts w:asciiTheme="majorHAnsi" w:eastAsia="HGPｺﾞｼｯｸE" w:hAnsiTheme="majorHAnsi" w:cstheme="majorHAnsi"/>
                              <w:sz w:val="18"/>
                              <w:szCs w:val="18"/>
                            </w:rPr>
                            <w:t>Excel</w:t>
                          </w:r>
                        </w:ins>
                        <w:r w:rsidRPr="00EB34F5">
                          <w:rPr>
                            <w:rFonts w:asciiTheme="majorHAnsi" w:eastAsia="HGPｺﾞｼｯｸE" w:hAnsiTheme="majorHAnsi" w:cstheme="majorHAnsi"/>
                            <w:sz w:val="18"/>
                            <w:szCs w:val="18"/>
                          </w:rPr>
                          <w:t xml:space="preserve"> file</w:t>
                        </w:r>
                      </w:p>
                    </w:txbxContent>
                  </v:textbox>
                  <w10:wrap anchorx="margin"/>
                </v:shape>
              </w:pict>
            </mc:Fallback>
          </mc:AlternateContent>
        </w:r>
      </w:ins>
    </w:p>
    <w:p w:rsidR="00EB57B3" w:rsidRPr="00294459" w:rsidRDefault="00EB57B3" w:rsidP="00EB57B3">
      <w:pPr>
        <w:pStyle w:val="a8"/>
        <w:rPr>
          <w:ins w:id="194" w:author="作成者"/>
          <w:rFonts w:asciiTheme="majorHAnsi" w:eastAsia="ＭＳ Ｐゴシック" w:hAnsiTheme="majorHAnsi" w:cstheme="majorHAnsi"/>
        </w:rPr>
      </w:pPr>
    </w:p>
    <w:p w:rsidR="00EB57B3" w:rsidRPr="00294459" w:rsidRDefault="00FD2293" w:rsidP="00EB57B3">
      <w:pPr>
        <w:ind w:leftChars="600" w:left="1260"/>
        <w:jc w:val="right"/>
        <w:rPr>
          <w:ins w:id="195" w:author="作成者"/>
          <w:rFonts w:asciiTheme="majorHAnsi" w:eastAsia="ＭＳ Ｐゴシック" w:hAnsiTheme="majorHAnsi" w:cstheme="majorHAnsi"/>
        </w:rPr>
      </w:pPr>
      <w:r>
        <w:rPr>
          <w:rFonts w:asciiTheme="majorHAnsi" w:eastAsia="ＭＳ Ｐゴシック" w:hAnsiTheme="majorHAnsi" w:cstheme="majorHAnsi"/>
          <w:noProof/>
        </w:rPr>
        <w:drawing>
          <wp:anchor distT="0" distB="0" distL="114300" distR="114300" simplePos="0" relativeHeight="252319744" behindDoc="0" locked="0" layoutInCell="1" allowOverlap="1">
            <wp:simplePos x="0" y="0"/>
            <wp:positionH relativeFrom="column">
              <wp:posOffset>6985</wp:posOffset>
            </wp:positionH>
            <wp:positionV relativeFrom="paragraph">
              <wp:posOffset>235248</wp:posOffset>
            </wp:positionV>
            <wp:extent cx="6119495" cy="2626995"/>
            <wp:effectExtent l="0" t="0" r="0" b="1905"/>
            <wp:wrapSquare wrapText="bothSides"/>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e 8.14-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19495" cy="2626995"/>
                    </a:xfrm>
                    <a:prstGeom prst="rect">
                      <a:avLst/>
                    </a:prstGeom>
                  </pic:spPr>
                </pic:pic>
              </a:graphicData>
            </a:graphic>
          </wp:anchor>
        </w:drawing>
      </w:r>
    </w:p>
    <w:p w:rsidR="00EB57B3" w:rsidRPr="00294459" w:rsidRDefault="006C314E" w:rsidP="00EB57B3">
      <w:pPr>
        <w:widowControl/>
        <w:ind w:leftChars="200" w:left="420"/>
        <w:jc w:val="center"/>
        <w:rPr>
          <w:ins w:id="196" w:author="作成者"/>
          <w:rFonts w:asciiTheme="majorHAnsi" w:eastAsia="ＭＳ Ｐゴシック" w:hAnsiTheme="majorHAnsi" w:cstheme="majorHAnsi"/>
        </w:rPr>
      </w:pPr>
      <w:r w:rsidRPr="00294459">
        <w:rPr>
          <w:rFonts w:asciiTheme="majorHAnsi" w:eastAsia="ＭＳ Ｐゴシック" w:hAnsiTheme="majorHAnsi" w:cstheme="majorHAnsi"/>
        </w:rPr>
        <w:t>Figure</w:t>
      </w:r>
      <w:ins w:id="197" w:author="作成者">
        <w:r w:rsidR="00EB57B3" w:rsidRPr="00294459">
          <w:rPr>
            <w:rFonts w:asciiTheme="majorHAnsi" w:eastAsia="ＭＳ Ｐゴシック" w:hAnsiTheme="majorHAnsi" w:cstheme="majorHAnsi"/>
          </w:rPr>
          <w:t xml:space="preserve">　</w:t>
        </w:r>
        <w:r w:rsidR="00EB57B3" w:rsidRPr="00294459">
          <w:rPr>
            <w:rFonts w:asciiTheme="majorHAnsi" w:eastAsia="ＭＳ Ｐゴシック" w:hAnsiTheme="majorHAnsi" w:cstheme="majorHAnsi"/>
          </w:rPr>
          <w:t>8.14-2</w:t>
        </w:r>
      </w:ins>
    </w:p>
    <w:p w:rsidR="00EB57B3" w:rsidRPr="00294459" w:rsidRDefault="00EB57B3" w:rsidP="00EB57B3">
      <w:pPr>
        <w:ind w:leftChars="600" w:left="1260"/>
        <w:rPr>
          <w:ins w:id="198" w:author="作成者"/>
          <w:rFonts w:asciiTheme="majorHAnsi" w:eastAsia="ＭＳ Ｐゴシック" w:hAnsiTheme="majorHAnsi" w:cstheme="majorHAnsi"/>
        </w:rPr>
      </w:pPr>
    </w:p>
    <w:p w:rsidR="00EB57B3" w:rsidRPr="00294459" w:rsidRDefault="006C314E" w:rsidP="00BE09A1">
      <w:pPr>
        <w:pStyle w:val="a8"/>
        <w:widowControl/>
        <w:numPr>
          <w:ilvl w:val="0"/>
          <w:numId w:val="51"/>
        </w:numPr>
        <w:ind w:left="1260"/>
        <w:jc w:val="left"/>
        <w:rPr>
          <w:ins w:id="199" w:author="作成者"/>
          <w:rFonts w:asciiTheme="majorHAnsi" w:eastAsia="ＭＳ Ｐゴシック" w:hAnsiTheme="majorHAnsi" w:cstheme="majorHAnsi"/>
        </w:rPr>
      </w:pPr>
      <w:r w:rsidRPr="00294459">
        <w:rPr>
          <w:rFonts w:asciiTheme="majorHAnsi" w:eastAsia="ＭＳ Ｐゴシック" w:hAnsiTheme="majorHAnsi" w:cstheme="majorHAnsi"/>
        </w:rPr>
        <w:t xml:space="preserve">Input/Edit the following in the “Column group list” excel file and upload it. </w:t>
      </w:r>
    </w:p>
    <w:p w:rsidR="00EB57B3" w:rsidRPr="00294459" w:rsidRDefault="00EB57B3" w:rsidP="00EB57B3">
      <w:pPr>
        <w:pStyle w:val="a8"/>
        <w:rPr>
          <w:ins w:id="200" w:author="作成者"/>
          <w:rFonts w:asciiTheme="majorHAnsi" w:eastAsia="ＭＳ Ｐゴシック" w:hAnsiTheme="majorHAnsi" w:cstheme="majorHAnsi"/>
        </w:rPr>
      </w:pPr>
      <w:ins w:id="201" w:author="作成者">
        <w:r w:rsidRPr="00294459">
          <w:rPr>
            <w:rFonts w:asciiTheme="majorHAnsi" w:hAnsiTheme="majorHAnsi" w:cstheme="majorHAnsi"/>
            <w:noProof/>
          </w:rPr>
          <mc:AlternateContent>
            <mc:Choice Requires="wps">
              <w:drawing>
                <wp:anchor distT="0" distB="0" distL="114300" distR="114300" simplePos="0" relativeHeight="252309504" behindDoc="0" locked="0" layoutInCell="1" allowOverlap="1" wp14:anchorId="249EE447" wp14:editId="7EA83561">
                  <wp:simplePos x="0" y="0"/>
                  <wp:positionH relativeFrom="margin">
                    <wp:posOffset>800100</wp:posOffset>
                  </wp:positionH>
                  <wp:positionV relativeFrom="paragraph">
                    <wp:posOffset>115570</wp:posOffset>
                  </wp:positionV>
                  <wp:extent cx="1962150" cy="288000"/>
                  <wp:effectExtent l="0" t="0" r="19050" b="17145"/>
                  <wp:wrapNone/>
                  <wp:docPr id="17" name="テキスト ボックス 17"/>
                  <wp:cNvGraphicFramePr/>
                  <a:graphic xmlns:a="http://schemas.openxmlformats.org/drawingml/2006/main">
                    <a:graphicData uri="http://schemas.microsoft.com/office/word/2010/wordprocessingShape">
                      <wps:wsp>
                        <wps:cNvSpPr txBox="1"/>
                        <wps:spPr>
                          <a:xfrm>
                            <a:off x="0" y="0"/>
                            <a:ext cx="1962150"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rsidR="00FD2293" w:rsidRPr="00EB34F5" w:rsidRDefault="00FD2293" w:rsidP="00EB57B3">
                              <w:pPr>
                                <w:rPr>
                                  <w:ins w:id="202"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“Column group list” Excel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EE447" id="テキスト ボックス 17" o:spid="_x0000_s1060" style="position:absolute;left:0;text-align:left;margin-left:63pt;margin-top:9.1pt;width:154.5pt;height:22.7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" adj="-11796480,,5400" path="m,l2162175,r,914400l,914400,,xe" fillcolor="white [3201]" strokecolor="red" strokeweight="1.25pt">
                  <v:stroke joinstyle="miter"/>
                  <v:formulas/>
                  <v:path arrowok="t" o:connecttype="custom" o:connectlocs="0,0;1962150,0;1962150,288000;0,288000;0,0" o:connectangles="0,0,0,0,0" textboxrect="0,0,2162175,914400"/>
                  <v:textbox>
                    <w:txbxContent>
                      <w:p w:rsidR="00FD2293" w:rsidRPr="00EB34F5" w:rsidRDefault="00FD2293" w:rsidP="00EB57B3">
                        <w:pPr>
                          <w:rPr>
                            <w:ins w:id="203"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“Column group list” Excel file</w:t>
                        </w:r>
                      </w:p>
                    </w:txbxContent>
                  </v:textbox>
                  <w10:wrap anchorx="margin"/>
                </v:shape>
              </w:pict>
            </mc:Fallback>
          </mc:AlternateContent>
        </w:r>
      </w:ins>
    </w:p>
    <w:p w:rsidR="00EB57B3" w:rsidRPr="00294459" w:rsidRDefault="00EB57B3" w:rsidP="00EB57B3">
      <w:pPr>
        <w:pStyle w:val="a8"/>
        <w:rPr>
          <w:ins w:id="204" w:author="作成者"/>
          <w:rFonts w:asciiTheme="majorHAnsi" w:eastAsia="ＭＳ Ｐゴシック" w:hAnsiTheme="majorHAnsi" w:cstheme="majorHAnsi"/>
        </w:rPr>
      </w:pPr>
    </w:p>
    <w:p w:rsidR="00EB57B3" w:rsidRPr="00294459" w:rsidRDefault="00FD2293" w:rsidP="00EB57B3">
      <w:pPr>
        <w:ind w:leftChars="600" w:left="1260"/>
        <w:rPr>
          <w:ins w:id="205" w:author="作成者"/>
          <w:rFonts w:asciiTheme="majorHAnsi" w:eastAsia="ＭＳ Ｐゴシック" w:hAnsiTheme="majorHAnsi" w:cstheme="majorHAnsi"/>
        </w:rPr>
      </w:pPr>
      <w:r>
        <w:rPr>
          <w:rFonts w:asciiTheme="majorHAnsi" w:eastAsia="ＭＳ Ｐゴシック" w:hAnsiTheme="majorHAnsi" w:cstheme="majorHAnsi"/>
          <w:noProof/>
        </w:rPr>
        <w:drawing>
          <wp:anchor distT="0" distB="0" distL="114300" distR="114300" simplePos="0" relativeHeight="252321792" behindDoc="1" locked="0" layoutInCell="1" allowOverlap="1">
            <wp:simplePos x="0" y="0"/>
            <wp:positionH relativeFrom="margin">
              <wp:align>center</wp:align>
            </wp:positionH>
            <wp:positionV relativeFrom="paragraph">
              <wp:posOffset>81915</wp:posOffset>
            </wp:positionV>
            <wp:extent cx="5278120" cy="3161030"/>
            <wp:effectExtent l="0" t="0" r="0" b="127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e 8.14-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8120" cy="3161030"/>
                    </a:xfrm>
                    <a:prstGeom prst="rect">
                      <a:avLst/>
                    </a:prstGeom>
                  </pic:spPr>
                </pic:pic>
              </a:graphicData>
            </a:graphic>
            <wp14:sizeRelH relativeFrom="margin">
              <wp14:pctWidth>0</wp14:pctWidth>
            </wp14:sizeRelH>
            <wp14:sizeRelV relativeFrom="margin">
              <wp14:pctHeight>0</wp14:pctHeight>
            </wp14:sizeRelV>
          </wp:anchor>
        </w:drawing>
      </w:r>
    </w:p>
    <w:p w:rsidR="00EB57B3" w:rsidRPr="00294459" w:rsidRDefault="00817A80" w:rsidP="00EB57B3">
      <w:pPr>
        <w:widowControl/>
        <w:ind w:leftChars="200" w:left="420"/>
        <w:jc w:val="center"/>
        <w:rPr>
          <w:ins w:id="206" w:author="作成者"/>
          <w:rFonts w:asciiTheme="majorHAnsi" w:eastAsia="ＭＳ Ｐゴシック" w:hAnsiTheme="majorHAnsi" w:cstheme="majorHAnsi"/>
        </w:rPr>
      </w:pPr>
      <w:r w:rsidRPr="00294459">
        <w:rPr>
          <w:rFonts w:asciiTheme="majorHAnsi" w:eastAsia="ＭＳ Ｐゴシック" w:hAnsiTheme="majorHAnsi" w:cstheme="majorHAnsi"/>
        </w:rPr>
        <w:t>Figure</w:t>
      </w:r>
      <w:ins w:id="207" w:author="作成者">
        <w:r w:rsidR="00EB57B3" w:rsidRPr="00294459">
          <w:rPr>
            <w:rFonts w:asciiTheme="majorHAnsi" w:eastAsia="ＭＳ Ｐゴシック" w:hAnsiTheme="majorHAnsi" w:cstheme="majorHAnsi"/>
          </w:rPr>
          <w:t xml:space="preserve">　</w:t>
        </w:r>
        <w:r w:rsidR="00EB57B3" w:rsidRPr="00294459">
          <w:rPr>
            <w:rFonts w:asciiTheme="majorHAnsi" w:eastAsia="ＭＳ Ｐゴシック" w:hAnsiTheme="majorHAnsi" w:cstheme="majorHAnsi"/>
          </w:rPr>
          <w:t>8.14-3</w:t>
        </w:r>
      </w:ins>
    </w:p>
    <w:p w:rsidR="00EB57B3" w:rsidRPr="00294459" w:rsidRDefault="00EB57B3" w:rsidP="00EB57B3">
      <w:pPr>
        <w:ind w:leftChars="600" w:left="1260"/>
        <w:rPr>
          <w:ins w:id="208" w:author="作成者"/>
          <w:rFonts w:asciiTheme="majorHAnsi" w:eastAsia="ＭＳ Ｐゴシック" w:hAnsiTheme="majorHAnsi" w:cstheme="majorHAnsi"/>
        </w:rPr>
      </w:pPr>
    </w:p>
    <w:p w:rsidR="00EB57B3" w:rsidRPr="00294459" w:rsidRDefault="006C314E" w:rsidP="00BE09A1">
      <w:pPr>
        <w:pStyle w:val="a8"/>
        <w:widowControl/>
        <w:numPr>
          <w:ilvl w:val="0"/>
          <w:numId w:val="51"/>
        </w:numPr>
        <w:ind w:left="1260"/>
        <w:jc w:val="left"/>
        <w:rPr>
          <w:ins w:id="209" w:author="作成者"/>
          <w:rFonts w:asciiTheme="majorHAnsi" w:eastAsia="ＭＳ Ｐゴシック" w:hAnsiTheme="majorHAnsi" w:cstheme="majorHAnsi"/>
        </w:rPr>
      </w:pPr>
      <w:r w:rsidRPr="00294459">
        <w:rPr>
          <w:rFonts w:asciiTheme="majorHAnsi" w:eastAsia="ＭＳ Ｐゴシック" w:hAnsiTheme="majorHAnsi" w:cstheme="majorHAnsi"/>
        </w:rPr>
        <w:lastRenderedPageBreak/>
        <w:t>Input/Edit the following in the “Menu item create information” excel file and upload it.</w:t>
      </w:r>
    </w:p>
    <w:p w:rsidR="00EB57B3" w:rsidRPr="00294459" w:rsidRDefault="00EB57B3" w:rsidP="00EB57B3">
      <w:pPr>
        <w:pStyle w:val="a8"/>
        <w:rPr>
          <w:ins w:id="210" w:author="作成者"/>
          <w:rFonts w:asciiTheme="majorHAnsi" w:eastAsia="ＭＳ Ｐゴシック" w:hAnsiTheme="majorHAnsi" w:cstheme="majorHAnsi"/>
        </w:rPr>
      </w:pPr>
    </w:p>
    <w:p w:rsidR="00EB57B3" w:rsidRPr="00294459" w:rsidRDefault="00EB57B3" w:rsidP="00EB57B3">
      <w:pPr>
        <w:pStyle w:val="a8"/>
        <w:rPr>
          <w:ins w:id="211" w:author="作成者"/>
          <w:rFonts w:asciiTheme="majorHAnsi" w:eastAsia="ＭＳ Ｐゴシック" w:hAnsiTheme="majorHAnsi" w:cstheme="majorHAnsi"/>
        </w:rPr>
      </w:pPr>
    </w:p>
    <w:p w:rsidR="00EB57B3" w:rsidRPr="00294459" w:rsidRDefault="00EB57B3" w:rsidP="00EB57B3">
      <w:pPr>
        <w:rPr>
          <w:ins w:id="212" w:author="作成者"/>
          <w:rFonts w:asciiTheme="majorHAnsi" w:eastAsia="ＭＳ Ｐゴシック" w:hAnsiTheme="majorHAnsi" w:cstheme="majorHAnsi"/>
        </w:rPr>
      </w:pPr>
      <w:ins w:id="213" w:author="作成者">
        <w:r w:rsidRPr="00294459">
          <w:rPr>
            <w:rFonts w:asciiTheme="majorHAnsi" w:hAnsiTheme="majorHAnsi" w:cstheme="majorHAnsi"/>
            <w:noProof/>
          </w:rPr>
          <mc:AlternateContent>
            <mc:Choice Requires="wps">
              <w:drawing>
                <wp:anchor distT="0" distB="0" distL="114300" distR="114300" simplePos="0" relativeHeight="252310528" behindDoc="0" locked="0" layoutInCell="1" allowOverlap="1" wp14:anchorId="54642731" wp14:editId="214061BD">
                  <wp:simplePos x="0" y="0"/>
                  <wp:positionH relativeFrom="margin">
                    <wp:posOffset>829310</wp:posOffset>
                  </wp:positionH>
                  <wp:positionV relativeFrom="paragraph">
                    <wp:posOffset>153035</wp:posOffset>
                  </wp:positionV>
                  <wp:extent cx="2247900" cy="288000"/>
                  <wp:effectExtent l="0" t="0" r="19050" b="17145"/>
                  <wp:wrapNone/>
                  <wp:docPr id="16" name="テキスト ボックス 16"/>
                  <wp:cNvGraphicFramePr/>
                  <a:graphic xmlns:a="http://schemas.openxmlformats.org/drawingml/2006/main">
                    <a:graphicData uri="http://schemas.microsoft.com/office/word/2010/wordprocessingShape">
                      <wps:wsp>
                        <wps:cNvSpPr txBox="1"/>
                        <wps:spPr>
                          <a:xfrm>
                            <a:off x="0" y="0"/>
                            <a:ext cx="2247900"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rsidR="00FD2293" w:rsidRPr="00EB34F5" w:rsidRDefault="00FD2293" w:rsidP="006C314E">
                              <w:pPr>
                                <w:ind w:left="90" w:hangingChars="50" w:hanging="90"/>
                                <w:rPr>
                                  <w:ins w:id="214"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“Menu item create information” Excel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2731" id="テキスト ボックス 16" o:spid="_x0000_s1061" style="position:absolute;left:0;text-align:left;margin-left:65.3pt;margin-top:12.05pt;width:177pt;height:22.7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" adj="-11796480,,5400" path="m,l2162175,r,914400l,914400,,xe" fillcolor="white [3201]" strokecolor="red" strokeweight="1.25pt">
                  <v:stroke joinstyle="miter"/>
                  <v:formulas/>
                  <v:path arrowok="t" o:connecttype="custom" o:connectlocs="0,0;2247900,0;2247900,288000;0,288000;0,0" o:connectangles="0,0,0,0,0" textboxrect="0,0,2162175,914400"/>
                  <v:textbox>
                    <w:txbxContent>
                      <w:p w:rsidR="00FD2293" w:rsidRPr="00EB34F5" w:rsidRDefault="00FD2293" w:rsidP="006C314E">
                        <w:pPr>
                          <w:ind w:left="90" w:hangingChars="50" w:hanging="90"/>
                          <w:rPr>
                            <w:ins w:id="215"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“Menu item create information” Excel file</w:t>
                        </w:r>
                      </w:p>
                    </w:txbxContent>
                  </v:textbox>
                  <w10:wrap anchorx="margin"/>
                </v:shape>
              </w:pict>
            </mc:Fallback>
          </mc:AlternateContent>
        </w:r>
      </w:ins>
    </w:p>
    <w:p w:rsidR="00EB57B3" w:rsidRPr="00294459" w:rsidRDefault="00EB57B3" w:rsidP="00EB57B3">
      <w:pPr>
        <w:pStyle w:val="a8"/>
        <w:rPr>
          <w:ins w:id="216" w:author="作成者"/>
          <w:rFonts w:asciiTheme="majorHAnsi" w:eastAsia="ＭＳ Ｐゴシック" w:hAnsiTheme="majorHAnsi" w:cstheme="majorHAnsi"/>
        </w:rPr>
      </w:pPr>
    </w:p>
    <w:p w:rsidR="00EB57B3" w:rsidRPr="00294459" w:rsidRDefault="00FD2293" w:rsidP="00EB57B3">
      <w:pPr>
        <w:ind w:leftChars="600" w:left="1260"/>
        <w:rPr>
          <w:ins w:id="217" w:author="作成者"/>
          <w:rFonts w:asciiTheme="majorHAnsi" w:eastAsia="ＭＳ Ｐゴシック" w:hAnsiTheme="majorHAnsi" w:cstheme="majorHAnsi"/>
        </w:rPr>
      </w:pPr>
      <w:r>
        <w:rPr>
          <w:rFonts w:asciiTheme="majorHAnsi" w:eastAsia="ＭＳ Ｐゴシック" w:hAnsiTheme="majorHAnsi" w:cstheme="majorHAnsi"/>
          <w:noProof/>
        </w:rPr>
        <w:drawing>
          <wp:anchor distT="0" distB="0" distL="114300" distR="114300" simplePos="0" relativeHeight="252322816" behindDoc="0" locked="0" layoutInCell="1" allowOverlap="1">
            <wp:simplePos x="0" y="0"/>
            <wp:positionH relativeFrom="column">
              <wp:posOffset>62865</wp:posOffset>
            </wp:positionH>
            <wp:positionV relativeFrom="paragraph">
              <wp:posOffset>198755</wp:posOffset>
            </wp:positionV>
            <wp:extent cx="6119495" cy="3228975"/>
            <wp:effectExtent l="0" t="0" r="0" b="9525"/>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e8.14-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19495" cy="3228975"/>
                    </a:xfrm>
                    <a:prstGeom prst="rect">
                      <a:avLst/>
                    </a:prstGeom>
                  </pic:spPr>
                </pic:pic>
              </a:graphicData>
            </a:graphic>
          </wp:anchor>
        </w:drawing>
      </w:r>
    </w:p>
    <w:p w:rsidR="00EB57B3" w:rsidRPr="00294459" w:rsidRDefault="00EB34F5" w:rsidP="00EB57B3">
      <w:pPr>
        <w:widowControl/>
        <w:ind w:leftChars="200" w:left="420"/>
        <w:jc w:val="center"/>
        <w:rPr>
          <w:ins w:id="218" w:author="作成者"/>
          <w:rFonts w:asciiTheme="majorHAnsi" w:eastAsia="ＭＳ Ｐゴシック" w:hAnsiTheme="majorHAnsi" w:cstheme="majorHAnsi"/>
        </w:rPr>
      </w:pPr>
      <w:r>
        <w:rPr>
          <w:rFonts w:asciiTheme="majorHAnsi" w:eastAsia="ＭＳ Ｐゴシック" w:hAnsiTheme="majorHAnsi" w:cstheme="majorHAnsi" w:hint="eastAsia"/>
        </w:rPr>
        <w:t>F</w:t>
      </w:r>
      <w:r>
        <w:rPr>
          <w:rFonts w:asciiTheme="majorHAnsi" w:eastAsia="ＭＳ Ｐゴシック" w:hAnsiTheme="majorHAnsi" w:cstheme="majorHAnsi"/>
        </w:rPr>
        <w:t>igure</w:t>
      </w:r>
      <w:ins w:id="219" w:author="作成者">
        <w:r w:rsidR="00EB57B3" w:rsidRPr="00294459">
          <w:rPr>
            <w:rFonts w:asciiTheme="majorHAnsi" w:eastAsia="ＭＳ Ｐゴシック" w:hAnsiTheme="majorHAnsi" w:cstheme="majorHAnsi"/>
          </w:rPr>
          <w:t xml:space="preserve">　</w:t>
        </w:r>
        <w:r w:rsidR="00EB57B3" w:rsidRPr="00294459">
          <w:rPr>
            <w:rFonts w:asciiTheme="majorHAnsi" w:eastAsia="ＭＳ Ｐゴシック" w:hAnsiTheme="majorHAnsi" w:cstheme="majorHAnsi"/>
          </w:rPr>
          <w:t>8.14-4</w:t>
        </w:r>
      </w:ins>
    </w:p>
    <w:p w:rsidR="00EB57B3" w:rsidRPr="00294459" w:rsidRDefault="00EB57B3" w:rsidP="00EB57B3">
      <w:pPr>
        <w:ind w:leftChars="600" w:left="1260"/>
        <w:rPr>
          <w:ins w:id="220" w:author="作成者"/>
          <w:rFonts w:asciiTheme="majorHAnsi" w:eastAsia="ＭＳ Ｐゴシック" w:hAnsiTheme="majorHAnsi" w:cstheme="majorHAnsi"/>
        </w:rPr>
      </w:pPr>
    </w:p>
    <w:p w:rsidR="00EB57B3" w:rsidRPr="00294459" w:rsidRDefault="006C314E" w:rsidP="00BE09A1">
      <w:pPr>
        <w:pStyle w:val="a8"/>
        <w:widowControl/>
        <w:numPr>
          <w:ilvl w:val="0"/>
          <w:numId w:val="51"/>
        </w:numPr>
        <w:ind w:left="1260"/>
        <w:jc w:val="left"/>
        <w:rPr>
          <w:ins w:id="221" w:author="作成者"/>
          <w:rFonts w:asciiTheme="majorHAnsi" w:eastAsia="ＭＳ Ｐゴシック" w:hAnsiTheme="majorHAnsi" w:cstheme="majorHAnsi"/>
        </w:rPr>
      </w:pPr>
      <w:r w:rsidRPr="00294459">
        <w:rPr>
          <w:rFonts w:asciiTheme="majorHAnsi" w:eastAsia="ＭＳ Ｐゴシック" w:hAnsiTheme="majorHAnsi" w:cstheme="majorHAnsi"/>
        </w:rPr>
        <w:t xml:space="preserve">Input/Edit the following in the “Menu (Vertical) create information” excel file and upload it. </w:t>
      </w:r>
    </w:p>
    <w:p w:rsidR="00EB57B3" w:rsidRPr="00294459" w:rsidRDefault="00EB57B3" w:rsidP="00EB57B3">
      <w:pPr>
        <w:pStyle w:val="a8"/>
        <w:rPr>
          <w:ins w:id="222" w:author="作成者"/>
          <w:rFonts w:asciiTheme="majorHAnsi" w:eastAsia="ＭＳ Ｐゴシック" w:hAnsiTheme="majorHAnsi" w:cstheme="majorHAnsi"/>
        </w:rPr>
      </w:pPr>
      <w:ins w:id="223" w:author="作成者">
        <w:r w:rsidRPr="00294459">
          <w:rPr>
            <w:rFonts w:asciiTheme="majorHAnsi" w:hAnsiTheme="majorHAnsi" w:cstheme="majorHAnsi"/>
            <w:noProof/>
          </w:rPr>
          <mc:AlternateContent>
            <mc:Choice Requires="wps">
              <w:drawing>
                <wp:anchor distT="0" distB="0" distL="114300" distR="114300" simplePos="0" relativeHeight="252311552" behindDoc="0" locked="0" layoutInCell="1" allowOverlap="1" wp14:anchorId="30407898" wp14:editId="345F21AE">
                  <wp:simplePos x="0" y="0"/>
                  <wp:positionH relativeFrom="margin">
                    <wp:posOffset>829310</wp:posOffset>
                  </wp:positionH>
                  <wp:positionV relativeFrom="paragraph">
                    <wp:posOffset>180975</wp:posOffset>
                  </wp:positionV>
                  <wp:extent cx="2575560" cy="287655"/>
                  <wp:effectExtent l="0" t="0" r="15240" b="17145"/>
                  <wp:wrapNone/>
                  <wp:docPr id="20" name="テキスト ボックス 20"/>
                  <wp:cNvGraphicFramePr/>
                  <a:graphic xmlns:a="http://schemas.openxmlformats.org/drawingml/2006/main">
                    <a:graphicData uri="http://schemas.microsoft.com/office/word/2010/wordprocessingShape">
                      <wps:wsp>
                        <wps:cNvSpPr txBox="1"/>
                        <wps:spPr>
                          <a:xfrm>
                            <a:off x="0" y="0"/>
                            <a:ext cx="2575560" cy="287655"/>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rsidR="00FD2293" w:rsidRPr="00EB34F5" w:rsidRDefault="00FD2293" w:rsidP="00EB57B3">
                              <w:pPr>
                                <w:rPr>
                                  <w:ins w:id="224"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“Menu (Vertical) create information” excel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07898" id="テキスト ボックス 20" o:spid="_x0000_s1062" style="position:absolute;left:0;text-align:left;margin-left:65.3pt;margin-top:14.25pt;width:202.8pt;height:22.65pt;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" adj="-11796480,,5400" path="m,l2162175,r,914400l,914400,,xe" fillcolor="white [3201]" strokecolor="red" strokeweight="1.25pt">
                  <v:stroke joinstyle="miter"/>
                  <v:formulas/>
                  <v:path arrowok="t" o:connecttype="custom" o:connectlocs="0,0;2575560,0;2575560,287655;0,287655;0,0" o:connectangles="0,0,0,0,0" textboxrect="0,0,2162175,914400"/>
                  <v:textbox>
                    <w:txbxContent>
                      <w:p w:rsidR="00FD2293" w:rsidRPr="00EB34F5" w:rsidRDefault="00FD2293" w:rsidP="00EB57B3">
                        <w:pPr>
                          <w:rPr>
                            <w:ins w:id="225"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“Menu (Vertical) create information” excel file</w:t>
                        </w:r>
                      </w:p>
                    </w:txbxContent>
                  </v:textbox>
                  <w10:wrap anchorx="margin"/>
                </v:shape>
              </w:pict>
            </mc:Fallback>
          </mc:AlternateContent>
        </w:r>
      </w:ins>
    </w:p>
    <w:p w:rsidR="00EB57B3" w:rsidRPr="00294459" w:rsidRDefault="00FD2293" w:rsidP="00EB57B3">
      <w:pPr>
        <w:pStyle w:val="a8"/>
        <w:rPr>
          <w:ins w:id="226" w:author="作成者"/>
          <w:rFonts w:asciiTheme="majorHAnsi" w:eastAsia="ＭＳ Ｐゴシック" w:hAnsiTheme="majorHAnsi" w:cstheme="majorHAnsi"/>
        </w:rPr>
      </w:pPr>
      <w:r>
        <w:rPr>
          <w:rFonts w:asciiTheme="majorHAnsi" w:eastAsia="ＭＳ Ｐゴシック" w:hAnsiTheme="majorHAnsi" w:cstheme="majorHAnsi"/>
          <w:noProof/>
        </w:rPr>
        <w:drawing>
          <wp:anchor distT="0" distB="0" distL="114300" distR="114300" simplePos="0" relativeHeight="252323840" behindDoc="0" locked="0" layoutInCell="1" allowOverlap="1">
            <wp:simplePos x="0" y="0"/>
            <wp:positionH relativeFrom="margin">
              <wp:align>right</wp:align>
            </wp:positionH>
            <wp:positionV relativeFrom="paragraph">
              <wp:posOffset>327660</wp:posOffset>
            </wp:positionV>
            <wp:extent cx="6119495" cy="3074670"/>
            <wp:effectExtent l="0" t="0" r="0" b="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e8.14-5.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19495" cy="3074670"/>
                    </a:xfrm>
                    <a:prstGeom prst="rect">
                      <a:avLst/>
                    </a:prstGeom>
                  </pic:spPr>
                </pic:pic>
              </a:graphicData>
            </a:graphic>
          </wp:anchor>
        </w:drawing>
      </w:r>
    </w:p>
    <w:p w:rsidR="00EB57B3" w:rsidRPr="00294459" w:rsidRDefault="00EB57B3" w:rsidP="00EB57B3">
      <w:pPr>
        <w:ind w:leftChars="600" w:left="1260"/>
        <w:rPr>
          <w:ins w:id="227" w:author="作成者"/>
          <w:rFonts w:asciiTheme="majorHAnsi" w:eastAsia="ＭＳ Ｐゴシック" w:hAnsiTheme="majorHAnsi" w:cstheme="majorHAnsi"/>
        </w:rPr>
      </w:pPr>
    </w:p>
    <w:p w:rsidR="00EB57B3" w:rsidRPr="00294459" w:rsidRDefault="006C314E" w:rsidP="00EB57B3">
      <w:pPr>
        <w:widowControl/>
        <w:ind w:leftChars="200" w:left="420"/>
        <w:jc w:val="center"/>
        <w:rPr>
          <w:ins w:id="228" w:author="作成者"/>
          <w:rFonts w:asciiTheme="majorHAnsi" w:eastAsia="ＭＳ Ｐゴシック" w:hAnsiTheme="majorHAnsi" w:cstheme="majorHAnsi"/>
        </w:rPr>
      </w:pPr>
      <w:r w:rsidRPr="00294459">
        <w:rPr>
          <w:rFonts w:asciiTheme="majorHAnsi" w:eastAsia="ＭＳ Ｐゴシック" w:hAnsiTheme="majorHAnsi" w:cstheme="majorHAnsi"/>
        </w:rPr>
        <w:t>Figure</w:t>
      </w:r>
      <w:ins w:id="229" w:author="作成者">
        <w:r w:rsidR="00EB57B3" w:rsidRPr="00294459">
          <w:rPr>
            <w:rFonts w:asciiTheme="majorHAnsi" w:eastAsia="ＭＳ Ｐゴシック" w:hAnsiTheme="majorHAnsi" w:cstheme="majorHAnsi"/>
          </w:rPr>
          <w:t xml:space="preserve">　</w:t>
        </w:r>
        <w:r w:rsidR="00EB57B3" w:rsidRPr="00294459">
          <w:rPr>
            <w:rFonts w:asciiTheme="majorHAnsi" w:eastAsia="ＭＳ Ｐゴシック" w:hAnsiTheme="majorHAnsi" w:cstheme="majorHAnsi"/>
          </w:rPr>
          <w:t>8.14-5</w:t>
        </w:r>
      </w:ins>
    </w:p>
    <w:p w:rsidR="00EB57B3" w:rsidRPr="00294459" w:rsidRDefault="00EB57B3" w:rsidP="00EB57B3">
      <w:pPr>
        <w:ind w:leftChars="600" w:left="1260"/>
        <w:rPr>
          <w:ins w:id="230" w:author="作成者"/>
          <w:rFonts w:asciiTheme="majorHAnsi" w:eastAsia="ＭＳ Ｐゴシック" w:hAnsiTheme="majorHAnsi" w:cstheme="majorHAnsi"/>
        </w:rPr>
      </w:pPr>
    </w:p>
    <w:p w:rsidR="00EB57B3" w:rsidRPr="00294459" w:rsidRDefault="006C314E" w:rsidP="00BE09A1">
      <w:pPr>
        <w:pStyle w:val="a8"/>
        <w:widowControl/>
        <w:numPr>
          <w:ilvl w:val="0"/>
          <w:numId w:val="51"/>
        </w:numPr>
        <w:ind w:left="1260"/>
        <w:jc w:val="left"/>
        <w:rPr>
          <w:ins w:id="231" w:author="作成者"/>
          <w:rFonts w:asciiTheme="majorHAnsi" w:eastAsia="ＭＳ Ｐゴシック" w:hAnsiTheme="majorHAnsi" w:cstheme="majorHAnsi"/>
        </w:rPr>
      </w:pPr>
      <w:r w:rsidRPr="00294459">
        <w:rPr>
          <w:rFonts w:asciiTheme="majorHAnsi" w:eastAsia="ＭＳ Ｐゴシック" w:hAnsiTheme="majorHAnsi" w:cstheme="majorHAnsi"/>
        </w:rPr>
        <w:t>Input/Edit the following in the “Unique restriction (Multiple items) create information” excel file and upload it.</w:t>
      </w:r>
    </w:p>
    <w:p w:rsidR="00EB57B3" w:rsidRPr="00294459" w:rsidRDefault="00EB57B3" w:rsidP="00EB57B3">
      <w:pPr>
        <w:pStyle w:val="a8"/>
        <w:rPr>
          <w:ins w:id="232" w:author="作成者"/>
          <w:rFonts w:asciiTheme="majorHAnsi" w:eastAsia="ＭＳ Ｐゴシック" w:hAnsiTheme="majorHAnsi" w:cstheme="majorHAnsi"/>
        </w:rPr>
      </w:pPr>
      <w:ins w:id="233" w:author="作成者">
        <w:r w:rsidRPr="00294459">
          <w:rPr>
            <w:rFonts w:asciiTheme="majorHAnsi" w:hAnsiTheme="majorHAnsi" w:cstheme="majorHAnsi"/>
            <w:noProof/>
          </w:rPr>
          <mc:AlternateContent>
            <mc:Choice Requires="wps">
              <w:drawing>
                <wp:anchor distT="0" distB="0" distL="114300" distR="114300" simplePos="0" relativeHeight="252312576" behindDoc="0" locked="0" layoutInCell="1" allowOverlap="1" wp14:anchorId="76F851A1" wp14:editId="2F6071D2">
                  <wp:simplePos x="0" y="0"/>
                  <wp:positionH relativeFrom="margin">
                    <wp:posOffset>552450</wp:posOffset>
                  </wp:positionH>
                  <wp:positionV relativeFrom="paragraph">
                    <wp:posOffset>143510</wp:posOffset>
                  </wp:positionV>
                  <wp:extent cx="2428875" cy="288000"/>
                  <wp:effectExtent l="0" t="0" r="28575" b="17145"/>
                  <wp:wrapNone/>
                  <wp:docPr id="25" name="テキスト ボックス 25"/>
                  <wp:cNvGraphicFramePr/>
                  <a:graphic xmlns:a="http://schemas.openxmlformats.org/drawingml/2006/main">
                    <a:graphicData uri="http://schemas.microsoft.com/office/word/2010/wordprocessingShape">
                      <wps:wsp>
                        <wps:cNvSpPr txBox="1"/>
                        <wps:spPr>
                          <a:xfrm>
                            <a:off x="0" y="0"/>
                            <a:ext cx="2428875"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rsidR="00FD2293" w:rsidRPr="00EB34F5" w:rsidRDefault="00FD2293" w:rsidP="00EB57B3">
                              <w:pPr>
                                <w:rPr>
                                  <w:ins w:id="234"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“Unique restriction” excel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51A1" id="テキスト ボックス 25" o:spid="_x0000_s1063" style="position:absolute;left:0;text-align:left;margin-left:43.5pt;margin-top:11.3pt;width:191.25pt;height:22.7pt;z-index:25231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" adj="-11796480,,5400" path="m,l2162175,r,914400l,914400,,xe" fillcolor="white [3201]" strokecolor="red" strokeweight="1.25pt">
                  <v:stroke joinstyle="miter"/>
                  <v:formulas/>
                  <v:path arrowok="t" o:connecttype="custom" o:connectlocs="0,0;2428875,0;2428875,288000;0,288000;0,0" o:connectangles="0,0,0,0,0" textboxrect="0,0,2162175,914400"/>
                  <v:textbox>
                    <w:txbxContent>
                      <w:p w:rsidR="00FD2293" w:rsidRPr="00EB34F5" w:rsidRDefault="00FD2293" w:rsidP="00EB57B3">
                        <w:pPr>
                          <w:rPr>
                            <w:ins w:id="235"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“Unique restriction” excel file</w:t>
                        </w:r>
                      </w:p>
                    </w:txbxContent>
                  </v:textbox>
                  <w10:wrap anchorx="margin"/>
                </v:shape>
              </w:pict>
            </mc:Fallback>
          </mc:AlternateContent>
        </w:r>
      </w:ins>
    </w:p>
    <w:p w:rsidR="00EB57B3" w:rsidRPr="00294459" w:rsidRDefault="00FD2293" w:rsidP="00EB57B3">
      <w:pPr>
        <w:pStyle w:val="a8"/>
        <w:rPr>
          <w:ins w:id="236" w:author="作成者"/>
          <w:rFonts w:asciiTheme="majorHAnsi" w:eastAsia="ＭＳ Ｐゴシック" w:hAnsiTheme="majorHAnsi" w:cstheme="majorHAnsi"/>
        </w:rPr>
      </w:pPr>
      <w:ins w:id="237" w:author="作成者">
        <w:r w:rsidRPr="00294459">
          <w:rPr>
            <w:rFonts w:asciiTheme="majorHAnsi" w:hAnsiTheme="majorHAnsi" w:cstheme="majorHAnsi"/>
            <w:noProof/>
          </w:rPr>
          <mc:AlternateContent>
            <mc:Choice Requires="wps">
              <w:drawing>
                <wp:anchor distT="0" distB="0" distL="114300" distR="114300" simplePos="0" relativeHeight="252313600" behindDoc="0" locked="0" layoutInCell="1" allowOverlap="1" wp14:anchorId="21FB4129" wp14:editId="3EFF7A64">
                  <wp:simplePos x="0" y="0"/>
                  <wp:positionH relativeFrom="page">
                    <wp:posOffset>5614670</wp:posOffset>
                  </wp:positionH>
                  <wp:positionV relativeFrom="paragraph">
                    <wp:posOffset>1659255</wp:posOffset>
                  </wp:positionV>
                  <wp:extent cx="1838325" cy="1845734"/>
                  <wp:effectExtent l="0" t="0" r="28575" b="21590"/>
                  <wp:wrapNone/>
                  <wp:docPr id="27" name="テキスト ボックス 27"/>
                  <wp:cNvGraphicFramePr/>
                  <a:graphic xmlns:a="http://schemas.openxmlformats.org/drawingml/2006/main">
                    <a:graphicData uri="http://schemas.microsoft.com/office/word/2010/wordprocessingShape">
                      <wps:wsp>
                        <wps:cNvSpPr txBox="1"/>
                        <wps:spPr>
                          <a:xfrm>
                            <a:off x="0" y="0"/>
                            <a:ext cx="1838325" cy="1845734"/>
                          </a:xfrm>
                          <a:custGeom>
                            <a:avLst/>
                            <a:gdLst>
                              <a:gd name="connsiteX0" fmla="*/ 0 w 2295525"/>
                              <a:gd name="connsiteY0" fmla="*/ 0 h 523875"/>
                              <a:gd name="connsiteX1" fmla="*/ 2295525 w 2295525"/>
                              <a:gd name="connsiteY1" fmla="*/ 0 h 523875"/>
                              <a:gd name="connsiteX2" fmla="*/ 2295525 w 2295525"/>
                              <a:gd name="connsiteY2" fmla="*/ 523875 h 523875"/>
                              <a:gd name="connsiteX3" fmla="*/ 0 w 2295525"/>
                              <a:gd name="connsiteY3" fmla="*/ 523875 h 523875"/>
                              <a:gd name="connsiteX4" fmla="*/ 0 w 2295525"/>
                              <a:gd name="connsiteY4" fmla="*/ 0 h 523875"/>
                              <a:gd name="connsiteX0" fmla="*/ 0 w 2295525"/>
                              <a:gd name="connsiteY0" fmla="*/ 0 h 523875"/>
                              <a:gd name="connsiteX1" fmla="*/ 371475 w 2295525"/>
                              <a:gd name="connsiteY1" fmla="*/ 0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371475 w 2295525"/>
                              <a:gd name="connsiteY1" fmla="*/ 0 h 523875"/>
                              <a:gd name="connsiteX2" fmla="*/ 485775 w 2295525"/>
                              <a:gd name="connsiteY2" fmla="*/ 0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371475 w 2295525"/>
                              <a:gd name="connsiteY1" fmla="*/ 0 h 523875"/>
                              <a:gd name="connsiteX2" fmla="*/ 485775 w 2295525"/>
                              <a:gd name="connsiteY2" fmla="*/ 0 h 523875"/>
                              <a:gd name="connsiteX3" fmla="*/ 638175 w 2295525"/>
                              <a:gd name="connsiteY3" fmla="*/ 0 h 523875"/>
                              <a:gd name="connsiteX4" fmla="*/ 2295525 w 2295525"/>
                              <a:gd name="connsiteY4" fmla="*/ 0 h 523875"/>
                              <a:gd name="connsiteX5" fmla="*/ 2295525 w 2295525"/>
                              <a:gd name="connsiteY5" fmla="*/ 523875 h 523875"/>
                              <a:gd name="connsiteX6" fmla="*/ 0 w 2295525"/>
                              <a:gd name="connsiteY6" fmla="*/ 523875 h 523875"/>
                              <a:gd name="connsiteX7" fmla="*/ 0 w 2295525"/>
                              <a:gd name="connsiteY7" fmla="*/ 0 h 523875"/>
                              <a:gd name="connsiteX0" fmla="*/ 0 w 2295525"/>
                              <a:gd name="connsiteY0" fmla="*/ 295275 h 819150"/>
                              <a:gd name="connsiteX1" fmla="*/ 371475 w 2295525"/>
                              <a:gd name="connsiteY1" fmla="*/ 295275 h 819150"/>
                              <a:gd name="connsiteX2" fmla="*/ 257175 w 2295525"/>
                              <a:gd name="connsiteY2" fmla="*/ 0 h 819150"/>
                              <a:gd name="connsiteX3" fmla="*/ 638175 w 2295525"/>
                              <a:gd name="connsiteY3" fmla="*/ 295275 h 819150"/>
                              <a:gd name="connsiteX4" fmla="*/ 2295525 w 2295525"/>
                              <a:gd name="connsiteY4" fmla="*/ 295275 h 819150"/>
                              <a:gd name="connsiteX5" fmla="*/ 2295525 w 2295525"/>
                              <a:gd name="connsiteY5" fmla="*/ 819150 h 819150"/>
                              <a:gd name="connsiteX6" fmla="*/ 0 w 2295525"/>
                              <a:gd name="connsiteY6" fmla="*/ 819150 h 819150"/>
                              <a:gd name="connsiteX7" fmla="*/ 0 w 2295525"/>
                              <a:gd name="connsiteY7" fmla="*/ 295275 h 819150"/>
                              <a:gd name="connsiteX0" fmla="*/ 0 w 2295525"/>
                              <a:gd name="connsiteY0" fmla="*/ 295275 h 819150"/>
                              <a:gd name="connsiteX1" fmla="*/ 371475 w 2295525"/>
                              <a:gd name="connsiteY1" fmla="*/ 295275 h 819150"/>
                              <a:gd name="connsiteX2" fmla="*/ 257175 w 2295525"/>
                              <a:gd name="connsiteY2" fmla="*/ 0 h 819150"/>
                              <a:gd name="connsiteX3" fmla="*/ 2295525 w 2295525"/>
                              <a:gd name="connsiteY3" fmla="*/ 295275 h 819150"/>
                              <a:gd name="connsiteX4" fmla="*/ 2295525 w 2295525"/>
                              <a:gd name="connsiteY4" fmla="*/ 819150 h 819150"/>
                              <a:gd name="connsiteX5" fmla="*/ 0 w 2295525"/>
                              <a:gd name="connsiteY5" fmla="*/ 819150 h 819150"/>
                              <a:gd name="connsiteX6" fmla="*/ 0 w 2295525"/>
                              <a:gd name="connsiteY6" fmla="*/ 295275 h 819150"/>
                              <a:gd name="connsiteX0" fmla="*/ 0 w 2295525"/>
                              <a:gd name="connsiteY0" fmla="*/ -1 h 523874"/>
                              <a:gd name="connsiteX1" fmla="*/ 371475 w 2295525"/>
                              <a:gd name="connsiteY1" fmla="*/ -1 h 523874"/>
                              <a:gd name="connsiteX2" fmla="*/ 2295525 w 2295525"/>
                              <a:gd name="connsiteY2" fmla="*/ -1 h 523874"/>
                              <a:gd name="connsiteX3" fmla="*/ 2295525 w 2295525"/>
                              <a:gd name="connsiteY3" fmla="*/ 523874 h 523874"/>
                              <a:gd name="connsiteX4" fmla="*/ 0 w 2295525"/>
                              <a:gd name="connsiteY4" fmla="*/ 523874 h 523874"/>
                              <a:gd name="connsiteX5" fmla="*/ 0 w 2295525"/>
                              <a:gd name="connsiteY5" fmla="*/ -1 h 523874"/>
                              <a:gd name="connsiteX0" fmla="*/ 0 w 2295525"/>
                              <a:gd name="connsiteY0" fmla="*/ 1 h 523876"/>
                              <a:gd name="connsiteX1" fmla="*/ 371475 w 2295525"/>
                              <a:gd name="connsiteY1" fmla="*/ 1 h 523876"/>
                              <a:gd name="connsiteX2" fmla="*/ 824209 w 2295525"/>
                              <a:gd name="connsiteY2" fmla="*/ 2 h 523876"/>
                              <a:gd name="connsiteX3" fmla="*/ 2295525 w 2295525"/>
                              <a:gd name="connsiteY3" fmla="*/ 1 h 523876"/>
                              <a:gd name="connsiteX4" fmla="*/ 2295525 w 2295525"/>
                              <a:gd name="connsiteY4" fmla="*/ 523876 h 523876"/>
                              <a:gd name="connsiteX5" fmla="*/ 0 w 2295525"/>
                              <a:gd name="connsiteY5" fmla="*/ 523876 h 523876"/>
                              <a:gd name="connsiteX6" fmla="*/ 0 w 2295525"/>
                              <a:gd name="connsiteY6" fmla="*/ 1 h 523876"/>
                              <a:gd name="connsiteX0" fmla="*/ 0 w 2295525"/>
                              <a:gd name="connsiteY0" fmla="*/ 1 h 523876"/>
                              <a:gd name="connsiteX1" fmla="*/ 371475 w 2295525"/>
                              <a:gd name="connsiteY1" fmla="*/ 1 h 523876"/>
                              <a:gd name="connsiteX2" fmla="*/ 572178 w 2295525"/>
                              <a:gd name="connsiteY2" fmla="*/ 0 h 523876"/>
                              <a:gd name="connsiteX3" fmla="*/ 824209 w 2295525"/>
                              <a:gd name="connsiteY3" fmla="*/ 2 h 523876"/>
                              <a:gd name="connsiteX4" fmla="*/ 2295525 w 2295525"/>
                              <a:gd name="connsiteY4" fmla="*/ 1 h 523876"/>
                              <a:gd name="connsiteX5" fmla="*/ 2295525 w 2295525"/>
                              <a:gd name="connsiteY5" fmla="*/ 523876 h 523876"/>
                              <a:gd name="connsiteX6" fmla="*/ 0 w 2295525"/>
                              <a:gd name="connsiteY6" fmla="*/ 523876 h 523876"/>
                              <a:gd name="connsiteX7" fmla="*/ 0 w 2295525"/>
                              <a:gd name="connsiteY7" fmla="*/ 1 h 523876"/>
                              <a:gd name="connsiteX0" fmla="*/ 0 w 2295525"/>
                              <a:gd name="connsiteY0" fmla="*/ 536800 h 1060675"/>
                              <a:gd name="connsiteX1" fmla="*/ 371475 w 2295525"/>
                              <a:gd name="connsiteY1" fmla="*/ 536800 h 1060675"/>
                              <a:gd name="connsiteX2" fmla="*/ 476815 w 2295525"/>
                              <a:gd name="connsiteY2" fmla="*/ 0 h 1060675"/>
                              <a:gd name="connsiteX3" fmla="*/ 824209 w 2295525"/>
                              <a:gd name="connsiteY3" fmla="*/ 536801 h 1060675"/>
                              <a:gd name="connsiteX4" fmla="*/ 2295525 w 2295525"/>
                              <a:gd name="connsiteY4" fmla="*/ 536800 h 1060675"/>
                              <a:gd name="connsiteX5" fmla="*/ 2295525 w 2295525"/>
                              <a:gd name="connsiteY5" fmla="*/ 1060675 h 1060675"/>
                              <a:gd name="connsiteX6" fmla="*/ 0 w 2295525"/>
                              <a:gd name="connsiteY6" fmla="*/ 1060675 h 1060675"/>
                              <a:gd name="connsiteX7" fmla="*/ 0 w 2295525"/>
                              <a:gd name="connsiteY7" fmla="*/ 536800 h 1060675"/>
                              <a:gd name="connsiteX0" fmla="*/ 0 w 2295525"/>
                              <a:gd name="connsiteY0" fmla="*/ 298223 h 822098"/>
                              <a:gd name="connsiteX1" fmla="*/ 371475 w 2295525"/>
                              <a:gd name="connsiteY1" fmla="*/ 298223 h 822098"/>
                              <a:gd name="connsiteX2" fmla="*/ 517685 w 2295525"/>
                              <a:gd name="connsiteY2" fmla="*/ 0 h 822098"/>
                              <a:gd name="connsiteX3" fmla="*/ 824209 w 2295525"/>
                              <a:gd name="connsiteY3" fmla="*/ 298224 h 822098"/>
                              <a:gd name="connsiteX4" fmla="*/ 2295525 w 2295525"/>
                              <a:gd name="connsiteY4" fmla="*/ 298223 h 822098"/>
                              <a:gd name="connsiteX5" fmla="*/ 2295525 w 2295525"/>
                              <a:gd name="connsiteY5" fmla="*/ 822098 h 822098"/>
                              <a:gd name="connsiteX6" fmla="*/ 0 w 2295525"/>
                              <a:gd name="connsiteY6" fmla="*/ 822098 h 822098"/>
                              <a:gd name="connsiteX7" fmla="*/ 0 w 2295525"/>
                              <a:gd name="connsiteY7" fmla="*/ 298223 h 822098"/>
                              <a:gd name="connsiteX0" fmla="*/ 0 w 2295525"/>
                              <a:gd name="connsiteY0" fmla="*/ 208756 h 732631"/>
                              <a:gd name="connsiteX1" fmla="*/ 371475 w 2295525"/>
                              <a:gd name="connsiteY1" fmla="*/ 208756 h 732631"/>
                              <a:gd name="connsiteX2" fmla="*/ 60623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08756 h 732631"/>
                              <a:gd name="connsiteX1" fmla="*/ 371475 w 2295525"/>
                              <a:gd name="connsiteY1" fmla="*/ 208756 h 732631"/>
                              <a:gd name="connsiteX2" fmla="*/ 56536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124626 h 648501"/>
                              <a:gd name="connsiteX1" fmla="*/ 371475 w 2295525"/>
                              <a:gd name="connsiteY1" fmla="*/ 124626 h 648501"/>
                              <a:gd name="connsiteX2" fmla="*/ 553473 w 2295525"/>
                              <a:gd name="connsiteY2" fmla="*/ 0 h 648501"/>
                              <a:gd name="connsiteX3" fmla="*/ 824209 w 2295525"/>
                              <a:gd name="connsiteY3" fmla="*/ 124627 h 648501"/>
                              <a:gd name="connsiteX4" fmla="*/ 2295525 w 2295525"/>
                              <a:gd name="connsiteY4" fmla="*/ 124626 h 648501"/>
                              <a:gd name="connsiteX5" fmla="*/ 2295525 w 2295525"/>
                              <a:gd name="connsiteY5" fmla="*/ 648501 h 648501"/>
                              <a:gd name="connsiteX6" fmla="*/ 0 w 2295525"/>
                              <a:gd name="connsiteY6" fmla="*/ 648501 h 648501"/>
                              <a:gd name="connsiteX7" fmla="*/ 0 w 2295525"/>
                              <a:gd name="connsiteY7" fmla="*/ 124626 h 648501"/>
                              <a:gd name="connsiteX0" fmla="*/ 0 w 2295525"/>
                              <a:gd name="connsiteY0" fmla="*/ 65034 h 588909"/>
                              <a:gd name="connsiteX1" fmla="*/ 371475 w 2295525"/>
                              <a:gd name="connsiteY1" fmla="*/ 65034 h 588909"/>
                              <a:gd name="connsiteX2" fmla="*/ 541579 w 2295525"/>
                              <a:gd name="connsiteY2" fmla="*/ 0 h 588909"/>
                              <a:gd name="connsiteX3" fmla="*/ 824209 w 2295525"/>
                              <a:gd name="connsiteY3" fmla="*/ 65035 h 588909"/>
                              <a:gd name="connsiteX4" fmla="*/ 2295525 w 2295525"/>
                              <a:gd name="connsiteY4" fmla="*/ 65034 h 588909"/>
                              <a:gd name="connsiteX5" fmla="*/ 2295525 w 2295525"/>
                              <a:gd name="connsiteY5" fmla="*/ 588909 h 588909"/>
                              <a:gd name="connsiteX6" fmla="*/ 0 w 2295525"/>
                              <a:gd name="connsiteY6" fmla="*/ 588909 h 588909"/>
                              <a:gd name="connsiteX7" fmla="*/ 0 w 2295525"/>
                              <a:gd name="connsiteY7" fmla="*/ 65034 h 588909"/>
                              <a:gd name="connsiteX0" fmla="*/ 0 w 2295525"/>
                              <a:gd name="connsiteY0" fmla="*/ 75550 h 599425"/>
                              <a:gd name="connsiteX1" fmla="*/ 371475 w 2295525"/>
                              <a:gd name="connsiteY1" fmla="*/ 75550 h 599425"/>
                              <a:gd name="connsiteX2" fmla="*/ 1100593 w 2295525"/>
                              <a:gd name="connsiteY2" fmla="*/ 0 h 599425"/>
                              <a:gd name="connsiteX3" fmla="*/ 824209 w 2295525"/>
                              <a:gd name="connsiteY3" fmla="*/ 75551 h 599425"/>
                              <a:gd name="connsiteX4" fmla="*/ 2295525 w 2295525"/>
                              <a:gd name="connsiteY4" fmla="*/ 75550 h 599425"/>
                              <a:gd name="connsiteX5" fmla="*/ 2295525 w 2295525"/>
                              <a:gd name="connsiteY5" fmla="*/ 599425 h 599425"/>
                              <a:gd name="connsiteX6" fmla="*/ 0 w 2295525"/>
                              <a:gd name="connsiteY6" fmla="*/ 599425 h 599425"/>
                              <a:gd name="connsiteX7" fmla="*/ 0 w 2295525"/>
                              <a:gd name="connsiteY7" fmla="*/ 75550 h 599425"/>
                              <a:gd name="connsiteX0" fmla="*/ 0 w 2295525"/>
                              <a:gd name="connsiteY0" fmla="*/ 0 h 523875"/>
                              <a:gd name="connsiteX1" fmla="*/ 371475 w 2295525"/>
                              <a:gd name="connsiteY1" fmla="*/ 0 h 523875"/>
                              <a:gd name="connsiteX2" fmla="*/ 824209 w 2295525"/>
                              <a:gd name="connsiteY2" fmla="*/ 1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824209 w 2295525"/>
                              <a:gd name="connsiteY1" fmla="*/ 1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824209 w 2295525"/>
                              <a:gd name="connsiteY1" fmla="*/ 1 h 523875"/>
                              <a:gd name="connsiteX2" fmla="*/ 1201285 w 2295525"/>
                              <a:gd name="connsiteY2" fmla="*/ 0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824209 w 2295525"/>
                              <a:gd name="connsiteY1" fmla="*/ 1 h 523875"/>
                              <a:gd name="connsiteX2" fmla="*/ 1201285 w 2295525"/>
                              <a:gd name="connsiteY2" fmla="*/ 0 h 523875"/>
                              <a:gd name="connsiteX3" fmla="*/ 1451057 w 2295525"/>
                              <a:gd name="connsiteY3" fmla="*/ 0 h 523875"/>
                              <a:gd name="connsiteX4" fmla="*/ 2295525 w 2295525"/>
                              <a:gd name="connsiteY4" fmla="*/ 0 h 523875"/>
                              <a:gd name="connsiteX5" fmla="*/ 2295525 w 2295525"/>
                              <a:gd name="connsiteY5" fmla="*/ 523875 h 523875"/>
                              <a:gd name="connsiteX6" fmla="*/ 0 w 2295525"/>
                              <a:gd name="connsiteY6" fmla="*/ 523875 h 523875"/>
                              <a:gd name="connsiteX7" fmla="*/ 0 w 2295525"/>
                              <a:gd name="connsiteY7" fmla="*/ 0 h 523875"/>
                              <a:gd name="connsiteX0" fmla="*/ 0 w 2295525"/>
                              <a:gd name="connsiteY0" fmla="*/ 59611 h 583486"/>
                              <a:gd name="connsiteX1" fmla="*/ 824209 w 2295525"/>
                              <a:gd name="connsiteY1" fmla="*/ 59612 h 583486"/>
                              <a:gd name="connsiteX2" fmla="*/ 1236967 w 2295525"/>
                              <a:gd name="connsiteY2" fmla="*/ 0 h 583486"/>
                              <a:gd name="connsiteX3" fmla="*/ 1451057 w 2295525"/>
                              <a:gd name="connsiteY3" fmla="*/ 59611 h 583486"/>
                              <a:gd name="connsiteX4" fmla="*/ 2295525 w 2295525"/>
                              <a:gd name="connsiteY4" fmla="*/ 59611 h 583486"/>
                              <a:gd name="connsiteX5" fmla="*/ 2295525 w 2295525"/>
                              <a:gd name="connsiteY5" fmla="*/ 583486 h 583486"/>
                              <a:gd name="connsiteX6" fmla="*/ 0 w 2295525"/>
                              <a:gd name="connsiteY6" fmla="*/ 583486 h 583486"/>
                              <a:gd name="connsiteX7" fmla="*/ 0 w 2295525"/>
                              <a:gd name="connsiteY7" fmla="*/ 59611 h 5834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95525" h="583486">
                                <a:moveTo>
                                  <a:pt x="0" y="59611"/>
                                </a:moveTo>
                                <a:lnTo>
                                  <a:pt x="824209" y="59612"/>
                                </a:lnTo>
                                <a:lnTo>
                                  <a:pt x="1236967" y="0"/>
                                </a:lnTo>
                                <a:lnTo>
                                  <a:pt x="1451057" y="59611"/>
                                </a:lnTo>
                                <a:lnTo>
                                  <a:pt x="2295525" y="59611"/>
                                </a:lnTo>
                                <a:lnTo>
                                  <a:pt x="2295525" y="583486"/>
                                </a:lnTo>
                                <a:lnTo>
                                  <a:pt x="0" y="583486"/>
                                </a:lnTo>
                                <a:lnTo>
                                  <a:pt x="0" y="59611"/>
                                </a:lnTo>
                                <a:close/>
                              </a:path>
                            </a:pathLst>
                          </a:custGeom>
                          <a:solidFill>
                            <a:schemeClr val="lt1"/>
                          </a:solidFill>
                          <a:ln w="15875">
                            <a:solidFill>
                              <a:srgbClr val="FF0000"/>
                            </a:solidFill>
                          </a:ln>
                        </wps:spPr>
                        <wps:txbx>
                          <w:txbxContent>
                            <w:p w:rsidR="00FD2293" w:rsidRPr="00EB34F5" w:rsidRDefault="00FD2293" w:rsidP="006C314E">
                              <w:pPr>
                                <w:rPr>
                                  <w:rFonts w:asciiTheme="majorHAnsi" w:eastAsia="HGPｺﾞｼｯｸE" w:hAnsiTheme="majorHAnsi" w:cstheme="majorHAnsi"/>
                                  <w:color w:val="000000" w:themeColor="text1"/>
                                  <w:sz w:val="18"/>
                                  <w:szCs w:val="18"/>
                                </w:rPr>
                              </w:pPr>
                              <w:r w:rsidRPr="00EB34F5">
                                <w:rPr>
                                  <w:rFonts w:asciiTheme="majorHAnsi" w:eastAsia="HGPｺﾞｼｯｸE" w:hAnsiTheme="majorHAnsi" w:cstheme="majorHAnsi"/>
                                  <w:color w:val="000000" w:themeColor="text1"/>
                                  <w:sz w:val="18"/>
                                  <w:szCs w:val="18"/>
                                </w:rPr>
                                <w:t>When inputting the target item IDs for "Unique restriction (Multiple items), divide them by using commas.</w:t>
                              </w:r>
                            </w:p>
                            <w:p w:rsidR="00FD2293" w:rsidRPr="00EB34F5" w:rsidRDefault="00FD2293" w:rsidP="006C314E">
                              <w:pPr>
                                <w:rPr>
                                  <w:ins w:id="238" w:author="作成者"/>
                                  <w:rFonts w:asciiTheme="majorHAnsi" w:eastAsia="HGPｺﾞｼｯｸE" w:hAnsiTheme="majorHAnsi" w:cstheme="majorHAnsi"/>
                                  <w:color w:val="000000" w:themeColor="text1"/>
                                  <w:sz w:val="18"/>
                                  <w:szCs w:val="18"/>
                                </w:rPr>
                              </w:pPr>
                              <w:r w:rsidRPr="00EB34F5">
                                <w:rPr>
                                  <w:rFonts w:asciiTheme="majorHAnsi" w:eastAsia="HGPｺﾞｼｯｸE" w:hAnsiTheme="majorHAnsi" w:cstheme="majorHAnsi"/>
                                  <w:color w:val="000000" w:themeColor="text1"/>
                                  <w:sz w:val="18"/>
                                  <w:szCs w:val="18"/>
                                </w:rPr>
                                <w:t>The Item IDs can be seen by looking at the "item number" in the "Menu create" &gt; "Menu item create information" menu.</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4129" id="テキスト ボックス 27" o:spid="_x0000_s1064" style="position:absolute;left:0;text-align:left;margin-left:442.1pt;margin-top:130.65pt;width:144.75pt;height:145.35pt;z-index:25231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coordsize="2295525,5834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" adj="-11796480,,5400" path="m,59611r824209,1l1236967,r214090,59611l2295525,59611r,523875l,583486,,59611xe" fillcolor="white [3201]" strokecolor="red" strokeweight="1.25pt">
                  <v:stroke joinstyle="miter"/>
                  <v:formulas/>
                  <v:path arrowok="t" o:connecttype="custom" o:connectlocs="0,188567;660051,188570;990600,0;1162050,188567;1838325,188567;1838325,1845734;0,1845734;0,188567" o:connectangles="0,0,0,0,0,0,0,0" textboxrect="0,0,2295525,583486"/>
                  <v:textbox>
                    <w:txbxContent>
                      <w:p w:rsidR="00FD2293" w:rsidRPr="00EB34F5" w:rsidRDefault="00FD2293" w:rsidP="006C314E">
                        <w:pPr>
                          <w:rPr>
                            <w:rFonts w:asciiTheme="majorHAnsi" w:eastAsia="HGPｺﾞｼｯｸE" w:hAnsiTheme="majorHAnsi" w:cstheme="majorHAnsi"/>
                            <w:color w:val="000000" w:themeColor="text1"/>
                            <w:sz w:val="18"/>
                            <w:szCs w:val="18"/>
                          </w:rPr>
                        </w:pPr>
                        <w:r w:rsidRPr="00EB34F5">
                          <w:rPr>
                            <w:rFonts w:asciiTheme="majorHAnsi" w:eastAsia="HGPｺﾞｼｯｸE" w:hAnsiTheme="majorHAnsi" w:cstheme="majorHAnsi"/>
                            <w:color w:val="000000" w:themeColor="text1"/>
                            <w:sz w:val="18"/>
                            <w:szCs w:val="18"/>
                          </w:rPr>
                          <w:t>When inputting the target item IDs for "Unique restriction (Multiple items), divide them by using commas.</w:t>
                        </w:r>
                      </w:p>
                      <w:p w:rsidR="00FD2293" w:rsidRPr="00EB34F5" w:rsidRDefault="00FD2293" w:rsidP="006C314E">
                        <w:pPr>
                          <w:rPr>
                            <w:ins w:id="239" w:author="作成者"/>
                            <w:rFonts w:asciiTheme="majorHAnsi" w:eastAsia="HGPｺﾞｼｯｸE" w:hAnsiTheme="majorHAnsi" w:cstheme="majorHAnsi"/>
                            <w:color w:val="000000" w:themeColor="text1"/>
                            <w:sz w:val="18"/>
                            <w:szCs w:val="18"/>
                          </w:rPr>
                        </w:pPr>
                        <w:r w:rsidRPr="00EB34F5">
                          <w:rPr>
                            <w:rFonts w:asciiTheme="majorHAnsi" w:eastAsia="HGPｺﾞｼｯｸE" w:hAnsiTheme="majorHAnsi" w:cstheme="majorHAnsi"/>
                            <w:color w:val="000000" w:themeColor="text1"/>
                            <w:sz w:val="18"/>
                            <w:szCs w:val="18"/>
                          </w:rPr>
                          <w:t>The Item IDs can be seen by looking at the "item number" in the "Menu create" &gt; "Menu item create information" menu.</w:t>
                        </w:r>
                      </w:p>
                    </w:txbxContent>
                  </v:textbox>
                  <w10:wrap anchorx="page"/>
                </v:shape>
              </w:pict>
            </mc:Fallback>
          </mc:AlternateContent>
        </w:r>
      </w:ins>
      <w:r>
        <w:rPr>
          <w:rFonts w:asciiTheme="majorHAnsi" w:eastAsia="ＭＳ Ｐゴシック" w:hAnsiTheme="majorHAnsi" w:cstheme="majorHAnsi"/>
          <w:noProof/>
        </w:rPr>
        <w:drawing>
          <wp:anchor distT="0" distB="0" distL="114300" distR="114300" simplePos="0" relativeHeight="251662335" behindDoc="0" locked="0" layoutInCell="1" allowOverlap="1">
            <wp:simplePos x="0" y="0"/>
            <wp:positionH relativeFrom="column">
              <wp:posOffset>146050</wp:posOffset>
            </wp:positionH>
            <wp:positionV relativeFrom="paragraph">
              <wp:posOffset>309245</wp:posOffset>
            </wp:positionV>
            <wp:extent cx="6119495" cy="3192780"/>
            <wp:effectExtent l="0" t="0" r="0" b="762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e8.14-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a:graphicData>
            </a:graphic>
          </wp:anchor>
        </w:drawing>
      </w:r>
    </w:p>
    <w:p w:rsidR="00EB57B3" w:rsidRPr="00294459" w:rsidRDefault="00FD2293" w:rsidP="00EB57B3">
      <w:pPr>
        <w:ind w:leftChars="400" w:left="840"/>
        <w:rPr>
          <w:ins w:id="240" w:author="作成者"/>
          <w:rFonts w:asciiTheme="majorHAnsi" w:eastAsia="ＭＳ Ｐゴシック" w:hAnsiTheme="majorHAnsi" w:cstheme="majorHAnsi"/>
        </w:rPr>
      </w:pPr>
      <w:ins w:id="241" w:author="作成者">
        <w:r w:rsidRPr="00294459">
          <w:rPr>
            <w:rFonts w:asciiTheme="majorHAnsi" w:hAnsiTheme="majorHAnsi" w:cstheme="majorHAnsi"/>
            <w:noProof/>
          </w:rPr>
          <mc:AlternateContent>
            <mc:Choice Requires="wps">
              <w:drawing>
                <wp:anchor distT="0" distB="0" distL="114300" distR="114300" simplePos="0" relativeHeight="252314624" behindDoc="0" locked="0" layoutInCell="1" allowOverlap="1" wp14:anchorId="6A072684" wp14:editId="2F5D8E24">
                  <wp:simplePos x="0" y="0"/>
                  <wp:positionH relativeFrom="margin">
                    <wp:posOffset>520700</wp:posOffset>
                  </wp:positionH>
                  <wp:positionV relativeFrom="paragraph">
                    <wp:posOffset>3338830</wp:posOffset>
                  </wp:positionV>
                  <wp:extent cx="4010025" cy="361950"/>
                  <wp:effectExtent l="0" t="0" r="28575" b="19050"/>
                  <wp:wrapNone/>
                  <wp:docPr id="30" name="テキスト ボックス 30"/>
                  <wp:cNvGraphicFramePr/>
                  <a:graphic xmlns:a="http://schemas.openxmlformats.org/drawingml/2006/main">
                    <a:graphicData uri="http://schemas.microsoft.com/office/word/2010/wordprocessingShape">
                      <wps:wsp>
                        <wps:cNvSpPr txBox="1"/>
                        <wps:spPr>
                          <a:xfrm>
                            <a:off x="0" y="0"/>
                            <a:ext cx="4010025" cy="361950"/>
                          </a:xfrm>
                          <a:custGeom>
                            <a:avLst/>
                            <a:gdLst>
                              <a:gd name="connsiteX0" fmla="*/ 0 w 2295525"/>
                              <a:gd name="connsiteY0" fmla="*/ 0 h 523875"/>
                              <a:gd name="connsiteX1" fmla="*/ 2295525 w 2295525"/>
                              <a:gd name="connsiteY1" fmla="*/ 0 h 523875"/>
                              <a:gd name="connsiteX2" fmla="*/ 2295525 w 2295525"/>
                              <a:gd name="connsiteY2" fmla="*/ 523875 h 523875"/>
                              <a:gd name="connsiteX3" fmla="*/ 0 w 2295525"/>
                              <a:gd name="connsiteY3" fmla="*/ 523875 h 523875"/>
                              <a:gd name="connsiteX4" fmla="*/ 0 w 2295525"/>
                              <a:gd name="connsiteY4" fmla="*/ 0 h 523875"/>
                              <a:gd name="connsiteX0" fmla="*/ 0 w 2295525"/>
                              <a:gd name="connsiteY0" fmla="*/ 0 h 523875"/>
                              <a:gd name="connsiteX1" fmla="*/ 371475 w 2295525"/>
                              <a:gd name="connsiteY1" fmla="*/ 0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371475 w 2295525"/>
                              <a:gd name="connsiteY1" fmla="*/ 0 h 523875"/>
                              <a:gd name="connsiteX2" fmla="*/ 485775 w 2295525"/>
                              <a:gd name="connsiteY2" fmla="*/ 0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371475 w 2295525"/>
                              <a:gd name="connsiteY1" fmla="*/ 0 h 523875"/>
                              <a:gd name="connsiteX2" fmla="*/ 485775 w 2295525"/>
                              <a:gd name="connsiteY2" fmla="*/ 0 h 523875"/>
                              <a:gd name="connsiteX3" fmla="*/ 638175 w 2295525"/>
                              <a:gd name="connsiteY3" fmla="*/ 0 h 523875"/>
                              <a:gd name="connsiteX4" fmla="*/ 2295525 w 2295525"/>
                              <a:gd name="connsiteY4" fmla="*/ 0 h 523875"/>
                              <a:gd name="connsiteX5" fmla="*/ 2295525 w 2295525"/>
                              <a:gd name="connsiteY5" fmla="*/ 523875 h 523875"/>
                              <a:gd name="connsiteX6" fmla="*/ 0 w 2295525"/>
                              <a:gd name="connsiteY6" fmla="*/ 523875 h 523875"/>
                              <a:gd name="connsiteX7" fmla="*/ 0 w 2295525"/>
                              <a:gd name="connsiteY7" fmla="*/ 0 h 523875"/>
                              <a:gd name="connsiteX0" fmla="*/ 0 w 2295525"/>
                              <a:gd name="connsiteY0" fmla="*/ 295275 h 819150"/>
                              <a:gd name="connsiteX1" fmla="*/ 371475 w 2295525"/>
                              <a:gd name="connsiteY1" fmla="*/ 295275 h 819150"/>
                              <a:gd name="connsiteX2" fmla="*/ 257175 w 2295525"/>
                              <a:gd name="connsiteY2" fmla="*/ 0 h 819150"/>
                              <a:gd name="connsiteX3" fmla="*/ 638175 w 2295525"/>
                              <a:gd name="connsiteY3" fmla="*/ 295275 h 819150"/>
                              <a:gd name="connsiteX4" fmla="*/ 2295525 w 2295525"/>
                              <a:gd name="connsiteY4" fmla="*/ 295275 h 819150"/>
                              <a:gd name="connsiteX5" fmla="*/ 2295525 w 2295525"/>
                              <a:gd name="connsiteY5" fmla="*/ 819150 h 819150"/>
                              <a:gd name="connsiteX6" fmla="*/ 0 w 2295525"/>
                              <a:gd name="connsiteY6" fmla="*/ 819150 h 819150"/>
                              <a:gd name="connsiteX7" fmla="*/ 0 w 2295525"/>
                              <a:gd name="connsiteY7" fmla="*/ 295275 h 819150"/>
                              <a:gd name="connsiteX0" fmla="*/ 0 w 2295525"/>
                              <a:gd name="connsiteY0" fmla="*/ 295275 h 819150"/>
                              <a:gd name="connsiteX1" fmla="*/ 371475 w 2295525"/>
                              <a:gd name="connsiteY1" fmla="*/ 295275 h 819150"/>
                              <a:gd name="connsiteX2" fmla="*/ 257175 w 2295525"/>
                              <a:gd name="connsiteY2" fmla="*/ 0 h 819150"/>
                              <a:gd name="connsiteX3" fmla="*/ 2295525 w 2295525"/>
                              <a:gd name="connsiteY3" fmla="*/ 295275 h 819150"/>
                              <a:gd name="connsiteX4" fmla="*/ 2295525 w 2295525"/>
                              <a:gd name="connsiteY4" fmla="*/ 819150 h 819150"/>
                              <a:gd name="connsiteX5" fmla="*/ 0 w 2295525"/>
                              <a:gd name="connsiteY5" fmla="*/ 819150 h 819150"/>
                              <a:gd name="connsiteX6" fmla="*/ 0 w 2295525"/>
                              <a:gd name="connsiteY6" fmla="*/ 295275 h 819150"/>
                              <a:gd name="connsiteX0" fmla="*/ 0 w 2295525"/>
                              <a:gd name="connsiteY0" fmla="*/ -1 h 523874"/>
                              <a:gd name="connsiteX1" fmla="*/ 371475 w 2295525"/>
                              <a:gd name="connsiteY1" fmla="*/ -1 h 523874"/>
                              <a:gd name="connsiteX2" fmla="*/ 2295525 w 2295525"/>
                              <a:gd name="connsiteY2" fmla="*/ -1 h 523874"/>
                              <a:gd name="connsiteX3" fmla="*/ 2295525 w 2295525"/>
                              <a:gd name="connsiteY3" fmla="*/ 523874 h 523874"/>
                              <a:gd name="connsiteX4" fmla="*/ 0 w 2295525"/>
                              <a:gd name="connsiteY4" fmla="*/ 523874 h 523874"/>
                              <a:gd name="connsiteX5" fmla="*/ 0 w 2295525"/>
                              <a:gd name="connsiteY5" fmla="*/ -1 h 523874"/>
                              <a:gd name="connsiteX0" fmla="*/ 0 w 2295525"/>
                              <a:gd name="connsiteY0" fmla="*/ 1 h 523876"/>
                              <a:gd name="connsiteX1" fmla="*/ 371475 w 2295525"/>
                              <a:gd name="connsiteY1" fmla="*/ 1 h 523876"/>
                              <a:gd name="connsiteX2" fmla="*/ 824209 w 2295525"/>
                              <a:gd name="connsiteY2" fmla="*/ 2 h 523876"/>
                              <a:gd name="connsiteX3" fmla="*/ 2295525 w 2295525"/>
                              <a:gd name="connsiteY3" fmla="*/ 1 h 523876"/>
                              <a:gd name="connsiteX4" fmla="*/ 2295525 w 2295525"/>
                              <a:gd name="connsiteY4" fmla="*/ 523876 h 523876"/>
                              <a:gd name="connsiteX5" fmla="*/ 0 w 2295525"/>
                              <a:gd name="connsiteY5" fmla="*/ 523876 h 523876"/>
                              <a:gd name="connsiteX6" fmla="*/ 0 w 2295525"/>
                              <a:gd name="connsiteY6" fmla="*/ 1 h 523876"/>
                              <a:gd name="connsiteX0" fmla="*/ 0 w 2295525"/>
                              <a:gd name="connsiteY0" fmla="*/ 1 h 523876"/>
                              <a:gd name="connsiteX1" fmla="*/ 371475 w 2295525"/>
                              <a:gd name="connsiteY1" fmla="*/ 1 h 523876"/>
                              <a:gd name="connsiteX2" fmla="*/ 572178 w 2295525"/>
                              <a:gd name="connsiteY2" fmla="*/ 0 h 523876"/>
                              <a:gd name="connsiteX3" fmla="*/ 824209 w 2295525"/>
                              <a:gd name="connsiteY3" fmla="*/ 2 h 523876"/>
                              <a:gd name="connsiteX4" fmla="*/ 2295525 w 2295525"/>
                              <a:gd name="connsiteY4" fmla="*/ 1 h 523876"/>
                              <a:gd name="connsiteX5" fmla="*/ 2295525 w 2295525"/>
                              <a:gd name="connsiteY5" fmla="*/ 523876 h 523876"/>
                              <a:gd name="connsiteX6" fmla="*/ 0 w 2295525"/>
                              <a:gd name="connsiteY6" fmla="*/ 523876 h 523876"/>
                              <a:gd name="connsiteX7" fmla="*/ 0 w 2295525"/>
                              <a:gd name="connsiteY7" fmla="*/ 1 h 523876"/>
                              <a:gd name="connsiteX0" fmla="*/ 0 w 2295525"/>
                              <a:gd name="connsiteY0" fmla="*/ 536800 h 1060675"/>
                              <a:gd name="connsiteX1" fmla="*/ 371475 w 2295525"/>
                              <a:gd name="connsiteY1" fmla="*/ 536800 h 1060675"/>
                              <a:gd name="connsiteX2" fmla="*/ 476815 w 2295525"/>
                              <a:gd name="connsiteY2" fmla="*/ 0 h 1060675"/>
                              <a:gd name="connsiteX3" fmla="*/ 824209 w 2295525"/>
                              <a:gd name="connsiteY3" fmla="*/ 536801 h 1060675"/>
                              <a:gd name="connsiteX4" fmla="*/ 2295525 w 2295525"/>
                              <a:gd name="connsiteY4" fmla="*/ 536800 h 1060675"/>
                              <a:gd name="connsiteX5" fmla="*/ 2295525 w 2295525"/>
                              <a:gd name="connsiteY5" fmla="*/ 1060675 h 1060675"/>
                              <a:gd name="connsiteX6" fmla="*/ 0 w 2295525"/>
                              <a:gd name="connsiteY6" fmla="*/ 1060675 h 1060675"/>
                              <a:gd name="connsiteX7" fmla="*/ 0 w 2295525"/>
                              <a:gd name="connsiteY7" fmla="*/ 536800 h 1060675"/>
                              <a:gd name="connsiteX0" fmla="*/ 0 w 2295525"/>
                              <a:gd name="connsiteY0" fmla="*/ 298223 h 822098"/>
                              <a:gd name="connsiteX1" fmla="*/ 371475 w 2295525"/>
                              <a:gd name="connsiteY1" fmla="*/ 298223 h 822098"/>
                              <a:gd name="connsiteX2" fmla="*/ 517685 w 2295525"/>
                              <a:gd name="connsiteY2" fmla="*/ 0 h 822098"/>
                              <a:gd name="connsiteX3" fmla="*/ 824209 w 2295525"/>
                              <a:gd name="connsiteY3" fmla="*/ 298224 h 822098"/>
                              <a:gd name="connsiteX4" fmla="*/ 2295525 w 2295525"/>
                              <a:gd name="connsiteY4" fmla="*/ 298223 h 822098"/>
                              <a:gd name="connsiteX5" fmla="*/ 2295525 w 2295525"/>
                              <a:gd name="connsiteY5" fmla="*/ 822098 h 822098"/>
                              <a:gd name="connsiteX6" fmla="*/ 0 w 2295525"/>
                              <a:gd name="connsiteY6" fmla="*/ 822098 h 822098"/>
                              <a:gd name="connsiteX7" fmla="*/ 0 w 2295525"/>
                              <a:gd name="connsiteY7" fmla="*/ 298223 h 822098"/>
                              <a:gd name="connsiteX0" fmla="*/ 0 w 2295525"/>
                              <a:gd name="connsiteY0" fmla="*/ 208756 h 732631"/>
                              <a:gd name="connsiteX1" fmla="*/ 371475 w 2295525"/>
                              <a:gd name="connsiteY1" fmla="*/ 208756 h 732631"/>
                              <a:gd name="connsiteX2" fmla="*/ 60623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08756 h 732631"/>
                              <a:gd name="connsiteX1" fmla="*/ 371475 w 2295525"/>
                              <a:gd name="connsiteY1" fmla="*/ 208756 h 732631"/>
                              <a:gd name="connsiteX2" fmla="*/ 56536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95525" h="732631">
                                <a:moveTo>
                                  <a:pt x="0" y="208756"/>
                                </a:moveTo>
                                <a:lnTo>
                                  <a:pt x="371475" y="208756"/>
                                </a:lnTo>
                                <a:lnTo>
                                  <a:pt x="565367" y="0"/>
                                </a:lnTo>
                                <a:lnTo>
                                  <a:pt x="824209" y="208757"/>
                                </a:lnTo>
                                <a:lnTo>
                                  <a:pt x="2295525" y="208756"/>
                                </a:lnTo>
                                <a:lnTo>
                                  <a:pt x="2295525" y="732631"/>
                                </a:lnTo>
                                <a:lnTo>
                                  <a:pt x="0" y="732631"/>
                                </a:lnTo>
                                <a:lnTo>
                                  <a:pt x="0" y="208756"/>
                                </a:lnTo>
                                <a:close/>
                              </a:path>
                            </a:pathLst>
                          </a:custGeom>
                          <a:solidFill>
                            <a:schemeClr val="lt1"/>
                          </a:solidFill>
                          <a:ln w="15875">
                            <a:solidFill>
                              <a:srgbClr val="FF0000"/>
                            </a:solidFill>
                          </a:ln>
                        </wps:spPr>
                        <wps:txbx>
                          <w:txbxContent>
                            <w:p w:rsidR="00FD2293" w:rsidRPr="00EB34F5" w:rsidRDefault="00FD2293" w:rsidP="00EB57B3">
                              <w:pPr>
                                <w:rPr>
                                  <w:ins w:id="242"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Displayed in the "Menu create" &gt; "Menu item create information" menu.</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72684" id="テキスト ボックス 30" o:spid="_x0000_s1065" style="position:absolute;left:0;text-align:left;margin-left:41pt;margin-top:262.9pt;width:315.75pt;height:28.5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coordsize="2295525,73263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" adj="-11796480,,5400" path="m,208756r371475,l565367,,824209,208757r1471316,-1l2295525,732631,,732631,,208756xe" fillcolor="white [3201]" strokecolor="red" strokeweight="1.25pt">
                  <v:stroke joinstyle="miter"/>
                  <v:formulas/>
                  <v:path arrowok="t" o:connecttype="custom" o:connectlocs="0,103134;648925,103134;987633,0;1439801,103135;4010025,103134;4010025,361950;0,361950;0,103134" o:connectangles="0,0,0,0,0,0,0,0" textboxrect="0,0,2295525,732631"/>
                  <v:textbox>
                    <w:txbxContent>
                      <w:p w:rsidR="00FD2293" w:rsidRPr="00EB34F5" w:rsidRDefault="00FD2293" w:rsidP="00EB57B3">
                        <w:pPr>
                          <w:rPr>
                            <w:ins w:id="243"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Displayed in the "Menu create" &gt; "Menu item create information" menu.</w:t>
                        </w:r>
                      </w:p>
                    </w:txbxContent>
                  </v:textbox>
                  <w10:wrap anchorx="margin"/>
                </v:shape>
              </w:pict>
            </mc:Fallback>
          </mc:AlternateContent>
        </w:r>
      </w:ins>
    </w:p>
    <w:p w:rsidR="00EB57B3" w:rsidRPr="00294459" w:rsidRDefault="00EB57B3" w:rsidP="00EB57B3">
      <w:pPr>
        <w:ind w:leftChars="400" w:left="840"/>
        <w:rPr>
          <w:ins w:id="244" w:author="作成者"/>
          <w:rFonts w:asciiTheme="majorHAnsi" w:eastAsia="ＭＳ Ｐゴシック" w:hAnsiTheme="majorHAnsi" w:cstheme="majorHAnsi"/>
        </w:rPr>
      </w:pPr>
    </w:p>
    <w:p w:rsidR="00EB57B3" w:rsidRPr="00294459" w:rsidRDefault="00EB57B3" w:rsidP="00EB57B3">
      <w:pPr>
        <w:ind w:leftChars="400" w:left="840"/>
        <w:rPr>
          <w:ins w:id="245" w:author="作成者"/>
          <w:rFonts w:asciiTheme="majorHAnsi" w:eastAsia="ＭＳ Ｐゴシック" w:hAnsiTheme="majorHAnsi" w:cstheme="majorHAnsi"/>
        </w:rPr>
      </w:pPr>
    </w:p>
    <w:p w:rsidR="00EB57B3" w:rsidRPr="00294459" w:rsidRDefault="006C314E" w:rsidP="00EB57B3">
      <w:pPr>
        <w:widowControl/>
        <w:ind w:leftChars="200" w:left="420"/>
        <w:jc w:val="center"/>
        <w:rPr>
          <w:ins w:id="246" w:author="作成者"/>
          <w:rFonts w:asciiTheme="majorHAnsi" w:eastAsia="ＭＳ Ｐゴシック" w:hAnsiTheme="majorHAnsi" w:cstheme="majorHAnsi"/>
        </w:rPr>
      </w:pPr>
      <w:r w:rsidRPr="00294459">
        <w:rPr>
          <w:rFonts w:asciiTheme="majorHAnsi" w:eastAsia="ＭＳ Ｐゴシック" w:hAnsiTheme="majorHAnsi" w:cstheme="majorHAnsi"/>
        </w:rPr>
        <w:t>Figure</w:t>
      </w:r>
      <w:ins w:id="247" w:author="作成者">
        <w:r w:rsidR="00EB57B3" w:rsidRPr="00294459">
          <w:rPr>
            <w:rFonts w:asciiTheme="majorHAnsi" w:eastAsia="ＭＳ Ｐゴシック" w:hAnsiTheme="majorHAnsi" w:cstheme="majorHAnsi"/>
          </w:rPr>
          <w:t xml:space="preserve">　</w:t>
        </w:r>
        <w:r w:rsidR="00EB57B3" w:rsidRPr="00294459">
          <w:rPr>
            <w:rFonts w:asciiTheme="majorHAnsi" w:eastAsia="ＭＳ Ｐゴシック" w:hAnsiTheme="majorHAnsi" w:cstheme="majorHAnsi"/>
          </w:rPr>
          <w:t>8.14-6</w:t>
        </w:r>
      </w:ins>
    </w:p>
    <w:p w:rsidR="00FD2293" w:rsidRDefault="00FD2293">
      <w:pPr>
        <w:widowControl/>
        <w:jc w:val="left"/>
        <w:rPr>
          <w:rFonts w:asciiTheme="majorHAnsi" w:eastAsia="ＭＳ Ｐゴシック" w:hAnsiTheme="majorHAnsi" w:cstheme="majorHAnsi"/>
        </w:rPr>
      </w:pPr>
      <w:r>
        <w:rPr>
          <w:rFonts w:asciiTheme="majorHAnsi" w:eastAsia="ＭＳ Ｐゴシック" w:hAnsiTheme="majorHAnsi" w:cstheme="majorHAnsi"/>
        </w:rPr>
        <w:br w:type="page"/>
      </w:r>
    </w:p>
    <w:p w:rsidR="00EB57B3" w:rsidRPr="00294459" w:rsidRDefault="00EB57B3" w:rsidP="00EB57B3">
      <w:pPr>
        <w:ind w:leftChars="400" w:left="840"/>
        <w:rPr>
          <w:ins w:id="248" w:author="作成者"/>
          <w:rFonts w:asciiTheme="majorHAnsi" w:eastAsia="ＭＳ Ｐゴシック" w:hAnsiTheme="majorHAnsi" w:cstheme="majorHAnsi"/>
        </w:rPr>
      </w:pPr>
    </w:p>
    <w:p w:rsidR="00294459" w:rsidRPr="00294459" w:rsidRDefault="00EB57B3" w:rsidP="00294459">
      <w:pPr>
        <w:pStyle w:val="a8"/>
        <w:widowControl/>
        <w:numPr>
          <w:ilvl w:val="0"/>
          <w:numId w:val="51"/>
        </w:numPr>
        <w:ind w:leftChars="0"/>
        <w:jc w:val="left"/>
        <w:rPr>
          <w:rFonts w:asciiTheme="majorHAnsi" w:hAnsiTheme="majorHAnsi" w:cstheme="majorHAnsi"/>
          <w:noProof/>
        </w:rPr>
      </w:pPr>
      <w:ins w:id="249" w:author="作成者">
        <w:r w:rsidRPr="00294459">
          <w:rPr>
            <w:rFonts w:asciiTheme="majorHAnsi" w:hAnsiTheme="majorHAnsi" w:cstheme="majorHAnsi"/>
            <w:noProof/>
          </w:rPr>
          <mc:AlternateContent>
            <mc:Choice Requires="wps">
              <w:drawing>
                <wp:anchor distT="0" distB="0" distL="114300" distR="114300" simplePos="0" relativeHeight="252318720" behindDoc="0" locked="0" layoutInCell="1" allowOverlap="1" wp14:anchorId="2262E4B0" wp14:editId="46EBF8DF">
                  <wp:simplePos x="0" y="0"/>
                  <wp:positionH relativeFrom="margin">
                    <wp:posOffset>3907790</wp:posOffset>
                  </wp:positionH>
                  <wp:positionV relativeFrom="paragraph">
                    <wp:posOffset>508635</wp:posOffset>
                  </wp:positionV>
                  <wp:extent cx="2011680" cy="288000"/>
                  <wp:effectExtent l="0" t="0" r="26670" b="17145"/>
                  <wp:wrapNone/>
                  <wp:docPr id="454" name="テキスト ボックス 454"/>
                  <wp:cNvGraphicFramePr/>
                  <a:graphic xmlns:a="http://schemas.openxmlformats.org/drawingml/2006/main">
                    <a:graphicData uri="http://schemas.microsoft.com/office/word/2010/wordprocessingShape">
                      <wps:wsp>
                        <wps:cNvSpPr txBox="1"/>
                        <wps:spPr>
                          <a:xfrm>
                            <a:off x="0" y="0"/>
                            <a:ext cx="2011680"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rsidR="00FD2293" w:rsidRPr="00EB34F5" w:rsidRDefault="00FD2293" w:rsidP="00EB34F5">
                              <w:pPr>
                                <w:jc w:val="left"/>
                                <w:rPr>
                                  <w:ins w:id="250"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Menu creation confirmation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2E4B0" id="テキスト ボックス 454" o:spid="_x0000_s1066" style="position:absolute;left:0;text-align:left;margin-left:307.7pt;margin-top:40.05pt;width:158.4pt;height:22.7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" adj="-11796480,,5400" path="m,l2162175,r,914400l,914400,,xe" fillcolor="white [3201]" strokecolor="red" strokeweight="1.25pt">
                  <v:stroke joinstyle="miter"/>
                  <v:formulas/>
                  <v:path arrowok="t" o:connecttype="custom" o:connectlocs="0,0;2011680,0;2011680,288000;0,288000;0,0" o:connectangles="0,0,0,0,0" textboxrect="0,0,2162175,914400"/>
                  <v:textbox>
                    <w:txbxContent>
                      <w:p w:rsidR="00FD2293" w:rsidRPr="00EB34F5" w:rsidRDefault="00FD2293" w:rsidP="00EB34F5">
                        <w:pPr>
                          <w:jc w:val="left"/>
                          <w:rPr>
                            <w:ins w:id="251"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Menu creation confirmation message</w:t>
                        </w:r>
                      </w:p>
                    </w:txbxContent>
                  </v:textbox>
                  <w10:wrap anchorx="margin"/>
                </v:shape>
              </w:pict>
            </mc:Fallback>
          </mc:AlternateContent>
        </w:r>
      </w:ins>
      <w:r w:rsidR="00294459" w:rsidRPr="00294459">
        <w:rPr>
          <w:rFonts w:asciiTheme="majorHAnsi" w:hAnsiTheme="majorHAnsi" w:cstheme="majorHAnsi"/>
          <w:noProof/>
        </w:rPr>
        <w:t xml:space="preserve">In the "Menu create" &gt; "Create menu", select "SampleA" and press the "Start Menu Creation". </w:t>
      </w:r>
    </w:p>
    <w:p w:rsidR="00EB57B3" w:rsidRPr="00294459" w:rsidRDefault="00294459" w:rsidP="00294459">
      <w:pPr>
        <w:pStyle w:val="a8"/>
        <w:widowControl/>
        <w:numPr>
          <w:ilvl w:val="0"/>
          <w:numId w:val="51"/>
        </w:numPr>
        <w:ind w:leftChars="0"/>
        <w:jc w:val="left"/>
        <w:rPr>
          <w:ins w:id="252" w:author="作成者"/>
          <w:rFonts w:asciiTheme="majorHAnsi" w:eastAsia="ＭＳ Ｐゴシック" w:hAnsiTheme="majorHAnsi" w:cstheme="majorHAnsi"/>
        </w:rPr>
      </w:pPr>
      <w:r w:rsidRPr="00294459">
        <w:rPr>
          <w:rFonts w:asciiTheme="majorHAnsi" w:hAnsiTheme="majorHAnsi" w:cstheme="majorHAnsi"/>
          <w:noProof/>
        </w:rPr>
        <w:t>Doing so will cause an dialog window to appear. Press "OK", and the Menu will be created.</w:t>
      </w:r>
    </w:p>
    <w:p w:rsidR="00EB57B3" w:rsidRPr="00294459" w:rsidRDefault="00FD2293" w:rsidP="00EB57B3">
      <w:pPr>
        <w:ind w:leftChars="600" w:left="1260"/>
        <w:jc w:val="center"/>
        <w:rPr>
          <w:ins w:id="253" w:author="作成者"/>
          <w:rFonts w:asciiTheme="majorHAnsi" w:eastAsia="ＭＳ Ｐゴシック" w:hAnsiTheme="majorHAnsi" w:cstheme="majorHAnsi"/>
        </w:rPr>
      </w:pPr>
      <w:r>
        <w:rPr>
          <w:rFonts w:asciiTheme="majorHAnsi" w:eastAsia="ＭＳ Ｐゴシック" w:hAnsiTheme="majorHAnsi" w:cstheme="majorHAnsi"/>
          <w:noProof/>
        </w:rPr>
        <w:drawing>
          <wp:anchor distT="0" distB="0" distL="114300" distR="114300" simplePos="0" relativeHeight="252324864" behindDoc="0" locked="0" layoutInCell="1" allowOverlap="1">
            <wp:simplePos x="0" y="0"/>
            <wp:positionH relativeFrom="margin">
              <wp:align>right</wp:align>
            </wp:positionH>
            <wp:positionV relativeFrom="paragraph">
              <wp:posOffset>75565</wp:posOffset>
            </wp:positionV>
            <wp:extent cx="6119495" cy="3664585"/>
            <wp:effectExtent l="0" t="0" r="0" b="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e 8.14-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19495" cy="3664585"/>
                    </a:xfrm>
                    <a:prstGeom prst="rect">
                      <a:avLst/>
                    </a:prstGeom>
                  </pic:spPr>
                </pic:pic>
              </a:graphicData>
            </a:graphic>
          </wp:anchor>
        </w:drawing>
      </w:r>
    </w:p>
    <w:p w:rsidR="00EB57B3" w:rsidRPr="00294459" w:rsidRDefault="00294459" w:rsidP="00EB57B3">
      <w:pPr>
        <w:widowControl/>
        <w:ind w:leftChars="400" w:left="840"/>
        <w:jc w:val="center"/>
        <w:rPr>
          <w:ins w:id="254" w:author="作成者"/>
          <w:rFonts w:asciiTheme="majorHAnsi" w:eastAsia="ＭＳ Ｐゴシック" w:hAnsiTheme="majorHAnsi" w:cstheme="majorHAnsi"/>
        </w:rPr>
      </w:pPr>
      <w:r w:rsidRPr="00294459">
        <w:rPr>
          <w:rFonts w:asciiTheme="majorHAnsi" w:eastAsia="ＭＳ Ｐゴシック" w:hAnsiTheme="majorHAnsi" w:cstheme="majorHAnsi"/>
        </w:rPr>
        <w:t>Figure</w:t>
      </w:r>
      <w:ins w:id="255" w:author="作成者">
        <w:r w:rsidR="00EB57B3" w:rsidRPr="00294459">
          <w:rPr>
            <w:rFonts w:asciiTheme="majorHAnsi" w:eastAsia="ＭＳ Ｐゴシック" w:hAnsiTheme="majorHAnsi" w:cstheme="majorHAnsi"/>
          </w:rPr>
          <w:t xml:space="preserve">　</w:t>
        </w:r>
        <w:r w:rsidR="00EB57B3" w:rsidRPr="00294459">
          <w:rPr>
            <w:rFonts w:asciiTheme="majorHAnsi" w:eastAsia="ＭＳ Ｐゴシック" w:hAnsiTheme="majorHAnsi" w:cstheme="majorHAnsi"/>
          </w:rPr>
          <w:t>8.14-7</w:t>
        </w:r>
      </w:ins>
    </w:p>
    <w:p w:rsidR="00FD2293" w:rsidRDefault="00FD2293">
      <w:pPr>
        <w:widowControl/>
        <w:jc w:val="left"/>
        <w:rPr>
          <w:rFonts w:asciiTheme="majorHAnsi" w:eastAsia="ＭＳ Ｐゴシック" w:hAnsiTheme="majorHAnsi" w:cstheme="majorHAnsi"/>
        </w:rPr>
      </w:pPr>
      <w:r>
        <w:rPr>
          <w:rFonts w:asciiTheme="majorHAnsi" w:eastAsia="ＭＳ Ｐゴシック" w:hAnsiTheme="majorHAnsi" w:cstheme="majorHAnsi"/>
        </w:rPr>
        <w:br w:type="page"/>
      </w:r>
    </w:p>
    <w:p w:rsidR="00FD2293" w:rsidRPr="00294459" w:rsidRDefault="00FD2293" w:rsidP="00EB57B3">
      <w:pPr>
        <w:ind w:leftChars="600" w:left="1260"/>
        <w:rPr>
          <w:ins w:id="256" w:author="作成者"/>
          <w:rFonts w:asciiTheme="majorHAnsi" w:eastAsia="ＭＳ Ｐゴシック" w:hAnsiTheme="majorHAnsi" w:cstheme="majorHAnsi" w:hint="eastAsia"/>
        </w:rPr>
      </w:pPr>
    </w:p>
    <w:p w:rsidR="00EB57B3" w:rsidRPr="00294459" w:rsidRDefault="00FD2293" w:rsidP="00EB57B3">
      <w:pPr>
        <w:ind w:leftChars="600" w:left="1260"/>
        <w:jc w:val="center"/>
        <w:rPr>
          <w:ins w:id="257" w:author="作成者"/>
          <w:rFonts w:asciiTheme="majorHAnsi" w:eastAsia="ＭＳ Ｐゴシック" w:hAnsiTheme="majorHAnsi" w:cstheme="majorHAnsi"/>
        </w:rPr>
      </w:pPr>
      <w:ins w:id="258" w:author="作成者">
        <w:r w:rsidRPr="00294459">
          <w:rPr>
            <w:rFonts w:asciiTheme="majorHAnsi" w:hAnsiTheme="majorHAnsi" w:cstheme="majorHAnsi"/>
            <w:noProof/>
          </w:rPr>
          <mc:AlternateContent>
            <mc:Choice Requires="wps">
              <w:drawing>
                <wp:anchor distT="0" distB="0" distL="114300" distR="114300" simplePos="0" relativeHeight="252317696" behindDoc="0" locked="0" layoutInCell="1" allowOverlap="1" wp14:anchorId="3A668FEA" wp14:editId="0BABE737">
                  <wp:simplePos x="0" y="0"/>
                  <wp:positionH relativeFrom="margin">
                    <wp:posOffset>3312160</wp:posOffset>
                  </wp:positionH>
                  <wp:positionV relativeFrom="paragraph">
                    <wp:posOffset>4383405</wp:posOffset>
                  </wp:positionV>
                  <wp:extent cx="2076450" cy="288000"/>
                  <wp:effectExtent l="0" t="0" r="19050" b="17145"/>
                  <wp:wrapNone/>
                  <wp:docPr id="507" name="テキスト ボックス 507"/>
                  <wp:cNvGraphicFramePr/>
                  <a:graphic xmlns:a="http://schemas.openxmlformats.org/drawingml/2006/main">
                    <a:graphicData uri="http://schemas.microsoft.com/office/word/2010/wordprocessingShape">
                      <wps:wsp>
                        <wps:cNvSpPr txBox="1"/>
                        <wps:spPr>
                          <a:xfrm>
                            <a:off x="0" y="0"/>
                            <a:ext cx="2076450"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rsidR="00FD2293" w:rsidRPr="00EB34F5" w:rsidRDefault="00FD2293" w:rsidP="00EB57B3">
                              <w:pPr>
                                <w:rPr>
                                  <w:ins w:id="259"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"Input" Menu group registrations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68FEA" id="テキスト ボックス 507" o:spid="_x0000_s1067" style="position:absolute;left:0;text-align:left;margin-left:260.8pt;margin-top:345.15pt;width:163.5pt;height:22.7pt;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" adj="-11796480,,5400" path="m,l2162175,r,914400l,914400,,xe" fillcolor="white [3201]" strokecolor="red" strokeweight="1.25pt">
                  <v:stroke joinstyle="miter"/>
                  <v:formulas/>
                  <v:path arrowok="t" o:connecttype="custom" o:connectlocs="0,0;2076450,0;2076450,288000;0,288000;0,0" o:connectangles="0,0,0,0,0" textboxrect="0,0,2162175,914400"/>
                  <v:textbox>
                    <w:txbxContent>
                      <w:p w:rsidR="00FD2293" w:rsidRPr="00EB34F5" w:rsidRDefault="00FD2293" w:rsidP="00EB57B3">
                        <w:pPr>
                          <w:rPr>
                            <w:ins w:id="260"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"Input" Menu group registrations</w:t>
                        </w:r>
                      </w:p>
                    </w:txbxContent>
                  </v:textbox>
                  <w10:wrap anchorx="margin"/>
                </v:shape>
              </w:pict>
            </mc:Fallback>
          </mc:AlternateContent>
        </w:r>
        <w:r w:rsidRPr="00294459">
          <w:rPr>
            <w:rFonts w:asciiTheme="majorHAnsi" w:hAnsiTheme="majorHAnsi" w:cstheme="majorHAnsi"/>
            <w:noProof/>
          </w:rPr>
          <mc:AlternateContent>
            <mc:Choice Requires="wps">
              <w:drawing>
                <wp:anchor distT="0" distB="0" distL="114300" distR="114300" simplePos="0" relativeHeight="252315648" behindDoc="0" locked="0" layoutInCell="1" allowOverlap="1" wp14:anchorId="77F8422E" wp14:editId="0A0FE510">
                  <wp:simplePos x="0" y="0"/>
                  <wp:positionH relativeFrom="page">
                    <wp:posOffset>4090670</wp:posOffset>
                  </wp:positionH>
                  <wp:positionV relativeFrom="paragraph">
                    <wp:posOffset>2198370</wp:posOffset>
                  </wp:positionV>
                  <wp:extent cx="2954655" cy="590550"/>
                  <wp:effectExtent l="0" t="0" r="17145" b="19050"/>
                  <wp:wrapNone/>
                  <wp:docPr id="33" name="テキスト ボックス 33"/>
                  <wp:cNvGraphicFramePr/>
                  <a:graphic xmlns:a="http://schemas.openxmlformats.org/drawingml/2006/main">
                    <a:graphicData uri="http://schemas.microsoft.com/office/word/2010/wordprocessingShape">
                      <wps:wsp>
                        <wps:cNvSpPr txBox="1"/>
                        <wps:spPr>
                          <a:xfrm>
                            <a:off x="0" y="0"/>
                            <a:ext cx="2954655" cy="590550"/>
                          </a:xfrm>
                          <a:custGeom>
                            <a:avLst/>
                            <a:gdLst>
                              <a:gd name="connsiteX0" fmla="*/ 0 w 2295525"/>
                              <a:gd name="connsiteY0" fmla="*/ 0 h 523875"/>
                              <a:gd name="connsiteX1" fmla="*/ 2295525 w 2295525"/>
                              <a:gd name="connsiteY1" fmla="*/ 0 h 523875"/>
                              <a:gd name="connsiteX2" fmla="*/ 2295525 w 2295525"/>
                              <a:gd name="connsiteY2" fmla="*/ 523875 h 523875"/>
                              <a:gd name="connsiteX3" fmla="*/ 0 w 2295525"/>
                              <a:gd name="connsiteY3" fmla="*/ 523875 h 523875"/>
                              <a:gd name="connsiteX4" fmla="*/ 0 w 2295525"/>
                              <a:gd name="connsiteY4" fmla="*/ 0 h 523875"/>
                              <a:gd name="connsiteX0" fmla="*/ 0 w 2295525"/>
                              <a:gd name="connsiteY0" fmla="*/ 0 h 523875"/>
                              <a:gd name="connsiteX1" fmla="*/ 371475 w 2295525"/>
                              <a:gd name="connsiteY1" fmla="*/ 0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371475 w 2295525"/>
                              <a:gd name="connsiteY1" fmla="*/ 0 h 523875"/>
                              <a:gd name="connsiteX2" fmla="*/ 485775 w 2295525"/>
                              <a:gd name="connsiteY2" fmla="*/ 0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371475 w 2295525"/>
                              <a:gd name="connsiteY1" fmla="*/ 0 h 523875"/>
                              <a:gd name="connsiteX2" fmla="*/ 485775 w 2295525"/>
                              <a:gd name="connsiteY2" fmla="*/ 0 h 523875"/>
                              <a:gd name="connsiteX3" fmla="*/ 638175 w 2295525"/>
                              <a:gd name="connsiteY3" fmla="*/ 0 h 523875"/>
                              <a:gd name="connsiteX4" fmla="*/ 2295525 w 2295525"/>
                              <a:gd name="connsiteY4" fmla="*/ 0 h 523875"/>
                              <a:gd name="connsiteX5" fmla="*/ 2295525 w 2295525"/>
                              <a:gd name="connsiteY5" fmla="*/ 523875 h 523875"/>
                              <a:gd name="connsiteX6" fmla="*/ 0 w 2295525"/>
                              <a:gd name="connsiteY6" fmla="*/ 523875 h 523875"/>
                              <a:gd name="connsiteX7" fmla="*/ 0 w 2295525"/>
                              <a:gd name="connsiteY7" fmla="*/ 0 h 523875"/>
                              <a:gd name="connsiteX0" fmla="*/ 0 w 2295525"/>
                              <a:gd name="connsiteY0" fmla="*/ 295275 h 819150"/>
                              <a:gd name="connsiteX1" fmla="*/ 371475 w 2295525"/>
                              <a:gd name="connsiteY1" fmla="*/ 295275 h 819150"/>
                              <a:gd name="connsiteX2" fmla="*/ 257175 w 2295525"/>
                              <a:gd name="connsiteY2" fmla="*/ 0 h 819150"/>
                              <a:gd name="connsiteX3" fmla="*/ 638175 w 2295525"/>
                              <a:gd name="connsiteY3" fmla="*/ 295275 h 819150"/>
                              <a:gd name="connsiteX4" fmla="*/ 2295525 w 2295525"/>
                              <a:gd name="connsiteY4" fmla="*/ 295275 h 819150"/>
                              <a:gd name="connsiteX5" fmla="*/ 2295525 w 2295525"/>
                              <a:gd name="connsiteY5" fmla="*/ 819150 h 819150"/>
                              <a:gd name="connsiteX6" fmla="*/ 0 w 2295525"/>
                              <a:gd name="connsiteY6" fmla="*/ 819150 h 819150"/>
                              <a:gd name="connsiteX7" fmla="*/ 0 w 2295525"/>
                              <a:gd name="connsiteY7" fmla="*/ 295275 h 819150"/>
                              <a:gd name="connsiteX0" fmla="*/ 0 w 2295525"/>
                              <a:gd name="connsiteY0" fmla="*/ 295275 h 819150"/>
                              <a:gd name="connsiteX1" fmla="*/ 371475 w 2295525"/>
                              <a:gd name="connsiteY1" fmla="*/ 295275 h 819150"/>
                              <a:gd name="connsiteX2" fmla="*/ 257175 w 2295525"/>
                              <a:gd name="connsiteY2" fmla="*/ 0 h 819150"/>
                              <a:gd name="connsiteX3" fmla="*/ 2295525 w 2295525"/>
                              <a:gd name="connsiteY3" fmla="*/ 295275 h 819150"/>
                              <a:gd name="connsiteX4" fmla="*/ 2295525 w 2295525"/>
                              <a:gd name="connsiteY4" fmla="*/ 819150 h 819150"/>
                              <a:gd name="connsiteX5" fmla="*/ 0 w 2295525"/>
                              <a:gd name="connsiteY5" fmla="*/ 819150 h 819150"/>
                              <a:gd name="connsiteX6" fmla="*/ 0 w 2295525"/>
                              <a:gd name="connsiteY6" fmla="*/ 295275 h 819150"/>
                              <a:gd name="connsiteX0" fmla="*/ 0 w 2295525"/>
                              <a:gd name="connsiteY0" fmla="*/ -1 h 523874"/>
                              <a:gd name="connsiteX1" fmla="*/ 371475 w 2295525"/>
                              <a:gd name="connsiteY1" fmla="*/ -1 h 523874"/>
                              <a:gd name="connsiteX2" fmla="*/ 2295525 w 2295525"/>
                              <a:gd name="connsiteY2" fmla="*/ -1 h 523874"/>
                              <a:gd name="connsiteX3" fmla="*/ 2295525 w 2295525"/>
                              <a:gd name="connsiteY3" fmla="*/ 523874 h 523874"/>
                              <a:gd name="connsiteX4" fmla="*/ 0 w 2295525"/>
                              <a:gd name="connsiteY4" fmla="*/ 523874 h 523874"/>
                              <a:gd name="connsiteX5" fmla="*/ 0 w 2295525"/>
                              <a:gd name="connsiteY5" fmla="*/ -1 h 523874"/>
                              <a:gd name="connsiteX0" fmla="*/ 0 w 2295525"/>
                              <a:gd name="connsiteY0" fmla="*/ 1 h 523876"/>
                              <a:gd name="connsiteX1" fmla="*/ 371475 w 2295525"/>
                              <a:gd name="connsiteY1" fmla="*/ 1 h 523876"/>
                              <a:gd name="connsiteX2" fmla="*/ 824209 w 2295525"/>
                              <a:gd name="connsiteY2" fmla="*/ 2 h 523876"/>
                              <a:gd name="connsiteX3" fmla="*/ 2295525 w 2295525"/>
                              <a:gd name="connsiteY3" fmla="*/ 1 h 523876"/>
                              <a:gd name="connsiteX4" fmla="*/ 2295525 w 2295525"/>
                              <a:gd name="connsiteY4" fmla="*/ 523876 h 523876"/>
                              <a:gd name="connsiteX5" fmla="*/ 0 w 2295525"/>
                              <a:gd name="connsiteY5" fmla="*/ 523876 h 523876"/>
                              <a:gd name="connsiteX6" fmla="*/ 0 w 2295525"/>
                              <a:gd name="connsiteY6" fmla="*/ 1 h 523876"/>
                              <a:gd name="connsiteX0" fmla="*/ 0 w 2295525"/>
                              <a:gd name="connsiteY0" fmla="*/ 1 h 523876"/>
                              <a:gd name="connsiteX1" fmla="*/ 371475 w 2295525"/>
                              <a:gd name="connsiteY1" fmla="*/ 1 h 523876"/>
                              <a:gd name="connsiteX2" fmla="*/ 572178 w 2295525"/>
                              <a:gd name="connsiteY2" fmla="*/ 0 h 523876"/>
                              <a:gd name="connsiteX3" fmla="*/ 824209 w 2295525"/>
                              <a:gd name="connsiteY3" fmla="*/ 2 h 523876"/>
                              <a:gd name="connsiteX4" fmla="*/ 2295525 w 2295525"/>
                              <a:gd name="connsiteY4" fmla="*/ 1 h 523876"/>
                              <a:gd name="connsiteX5" fmla="*/ 2295525 w 2295525"/>
                              <a:gd name="connsiteY5" fmla="*/ 523876 h 523876"/>
                              <a:gd name="connsiteX6" fmla="*/ 0 w 2295525"/>
                              <a:gd name="connsiteY6" fmla="*/ 523876 h 523876"/>
                              <a:gd name="connsiteX7" fmla="*/ 0 w 2295525"/>
                              <a:gd name="connsiteY7" fmla="*/ 1 h 523876"/>
                              <a:gd name="connsiteX0" fmla="*/ 0 w 2295525"/>
                              <a:gd name="connsiteY0" fmla="*/ 536800 h 1060675"/>
                              <a:gd name="connsiteX1" fmla="*/ 371475 w 2295525"/>
                              <a:gd name="connsiteY1" fmla="*/ 536800 h 1060675"/>
                              <a:gd name="connsiteX2" fmla="*/ 476815 w 2295525"/>
                              <a:gd name="connsiteY2" fmla="*/ 0 h 1060675"/>
                              <a:gd name="connsiteX3" fmla="*/ 824209 w 2295525"/>
                              <a:gd name="connsiteY3" fmla="*/ 536801 h 1060675"/>
                              <a:gd name="connsiteX4" fmla="*/ 2295525 w 2295525"/>
                              <a:gd name="connsiteY4" fmla="*/ 536800 h 1060675"/>
                              <a:gd name="connsiteX5" fmla="*/ 2295525 w 2295525"/>
                              <a:gd name="connsiteY5" fmla="*/ 1060675 h 1060675"/>
                              <a:gd name="connsiteX6" fmla="*/ 0 w 2295525"/>
                              <a:gd name="connsiteY6" fmla="*/ 1060675 h 1060675"/>
                              <a:gd name="connsiteX7" fmla="*/ 0 w 2295525"/>
                              <a:gd name="connsiteY7" fmla="*/ 536800 h 1060675"/>
                              <a:gd name="connsiteX0" fmla="*/ 0 w 2295525"/>
                              <a:gd name="connsiteY0" fmla="*/ 298223 h 822098"/>
                              <a:gd name="connsiteX1" fmla="*/ 371475 w 2295525"/>
                              <a:gd name="connsiteY1" fmla="*/ 298223 h 822098"/>
                              <a:gd name="connsiteX2" fmla="*/ 517685 w 2295525"/>
                              <a:gd name="connsiteY2" fmla="*/ 0 h 822098"/>
                              <a:gd name="connsiteX3" fmla="*/ 824209 w 2295525"/>
                              <a:gd name="connsiteY3" fmla="*/ 298224 h 822098"/>
                              <a:gd name="connsiteX4" fmla="*/ 2295525 w 2295525"/>
                              <a:gd name="connsiteY4" fmla="*/ 298223 h 822098"/>
                              <a:gd name="connsiteX5" fmla="*/ 2295525 w 2295525"/>
                              <a:gd name="connsiteY5" fmla="*/ 822098 h 822098"/>
                              <a:gd name="connsiteX6" fmla="*/ 0 w 2295525"/>
                              <a:gd name="connsiteY6" fmla="*/ 822098 h 822098"/>
                              <a:gd name="connsiteX7" fmla="*/ 0 w 2295525"/>
                              <a:gd name="connsiteY7" fmla="*/ 298223 h 822098"/>
                              <a:gd name="connsiteX0" fmla="*/ 0 w 2295525"/>
                              <a:gd name="connsiteY0" fmla="*/ 208756 h 732631"/>
                              <a:gd name="connsiteX1" fmla="*/ 371475 w 2295525"/>
                              <a:gd name="connsiteY1" fmla="*/ 208756 h 732631"/>
                              <a:gd name="connsiteX2" fmla="*/ 60623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08756 h 732631"/>
                              <a:gd name="connsiteX1" fmla="*/ 371475 w 2295525"/>
                              <a:gd name="connsiteY1" fmla="*/ 208756 h 732631"/>
                              <a:gd name="connsiteX2" fmla="*/ 56536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28036 h 751911"/>
                              <a:gd name="connsiteX1" fmla="*/ 371475 w 2295525"/>
                              <a:gd name="connsiteY1" fmla="*/ 228036 h 751911"/>
                              <a:gd name="connsiteX2" fmla="*/ 434609 w 2295525"/>
                              <a:gd name="connsiteY2" fmla="*/ 0 h 751911"/>
                              <a:gd name="connsiteX3" fmla="*/ 824209 w 2295525"/>
                              <a:gd name="connsiteY3" fmla="*/ 228037 h 751911"/>
                              <a:gd name="connsiteX4" fmla="*/ 2295525 w 2295525"/>
                              <a:gd name="connsiteY4" fmla="*/ 228036 h 751911"/>
                              <a:gd name="connsiteX5" fmla="*/ 2295525 w 2295525"/>
                              <a:gd name="connsiteY5" fmla="*/ 751911 h 751911"/>
                              <a:gd name="connsiteX6" fmla="*/ 0 w 2295525"/>
                              <a:gd name="connsiteY6" fmla="*/ 751911 h 751911"/>
                              <a:gd name="connsiteX7" fmla="*/ 0 w 2295525"/>
                              <a:gd name="connsiteY7" fmla="*/ 228036 h 751911"/>
                              <a:gd name="connsiteX0" fmla="*/ 0 w 2295525"/>
                              <a:gd name="connsiteY0" fmla="*/ 239604 h 763479"/>
                              <a:gd name="connsiteX1" fmla="*/ 371475 w 2295525"/>
                              <a:gd name="connsiteY1" fmla="*/ 239604 h 763479"/>
                              <a:gd name="connsiteX2" fmla="*/ 185996 w 2295525"/>
                              <a:gd name="connsiteY2" fmla="*/ 0 h 763479"/>
                              <a:gd name="connsiteX3" fmla="*/ 824209 w 2295525"/>
                              <a:gd name="connsiteY3" fmla="*/ 239605 h 763479"/>
                              <a:gd name="connsiteX4" fmla="*/ 2295525 w 2295525"/>
                              <a:gd name="connsiteY4" fmla="*/ 239604 h 763479"/>
                              <a:gd name="connsiteX5" fmla="*/ 2295525 w 2295525"/>
                              <a:gd name="connsiteY5" fmla="*/ 763479 h 763479"/>
                              <a:gd name="connsiteX6" fmla="*/ 0 w 2295525"/>
                              <a:gd name="connsiteY6" fmla="*/ 763479 h 763479"/>
                              <a:gd name="connsiteX7" fmla="*/ 0 w 2295525"/>
                              <a:gd name="connsiteY7" fmla="*/ 239604 h 763479"/>
                              <a:gd name="connsiteX0" fmla="*/ 0 w 2295525"/>
                              <a:gd name="connsiteY0" fmla="*/ 193333 h 717208"/>
                              <a:gd name="connsiteX1" fmla="*/ 371475 w 2295525"/>
                              <a:gd name="connsiteY1" fmla="*/ 193333 h 717208"/>
                              <a:gd name="connsiteX2" fmla="*/ 227432 w 2295525"/>
                              <a:gd name="connsiteY2" fmla="*/ 0 h 717208"/>
                              <a:gd name="connsiteX3" fmla="*/ 824209 w 2295525"/>
                              <a:gd name="connsiteY3" fmla="*/ 193334 h 717208"/>
                              <a:gd name="connsiteX4" fmla="*/ 2295525 w 2295525"/>
                              <a:gd name="connsiteY4" fmla="*/ 193333 h 717208"/>
                              <a:gd name="connsiteX5" fmla="*/ 2295525 w 2295525"/>
                              <a:gd name="connsiteY5" fmla="*/ 717208 h 717208"/>
                              <a:gd name="connsiteX6" fmla="*/ 0 w 2295525"/>
                              <a:gd name="connsiteY6" fmla="*/ 717208 h 717208"/>
                              <a:gd name="connsiteX7" fmla="*/ 0 w 2295525"/>
                              <a:gd name="connsiteY7" fmla="*/ 193333 h 717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95525" h="717208">
                                <a:moveTo>
                                  <a:pt x="0" y="193333"/>
                                </a:moveTo>
                                <a:lnTo>
                                  <a:pt x="371475" y="193333"/>
                                </a:lnTo>
                                <a:lnTo>
                                  <a:pt x="227432" y="0"/>
                                </a:lnTo>
                                <a:lnTo>
                                  <a:pt x="824209" y="193334"/>
                                </a:lnTo>
                                <a:lnTo>
                                  <a:pt x="2295525" y="193333"/>
                                </a:lnTo>
                                <a:lnTo>
                                  <a:pt x="2295525" y="717208"/>
                                </a:lnTo>
                                <a:lnTo>
                                  <a:pt x="0" y="717208"/>
                                </a:lnTo>
                                <a:lnTo>
                                  <a:pt x="0" y="193333"/>
                                </a:lnTo>
                                <a:close/>
                              </a:path>
                            </a:pathLst>
                          </a:custGeom>
                          <a:solidFill>
                            <a:schemeClr val="lt1"/>
                          </a:solidFill>
                          <a:ln w="15875">
                            <a:solidFill>
                              <a:srgbClr val="FF0000"/>
                            </a:solidFill>
                          </a:ln>
                        </wps:spPr>
                        <wps:txbx>
                          <w:txbxContent>
                            <w:p w:rsidR="00FD2293" w:rsidRPr="00EB34F5" w:rsidRDefault="00FD2293" w:rsidP="00EB57B3">
                              <w:pPr>
                                <w:rPr>
                                  <w:ins w:id="261"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Go to the "Menu create" &gt; "Menu creation history" menu and press the "Created menu" button.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8422E" id="テキスト ボックス 33" o:spid="_x0000_s1068" style="position:absolute;left:0;text-align:left;margin-left:322.1pt;margin-top:173.1pt;width:232.65pt;height:46.5pt;z-index:25231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coordsize="2295525,7172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" adj="-11796480,,5400" path="m,193333r371475,l227432,,824209,193334r1471316,-1l2295525,717208,,717208,,193333xe" fillcolor="white [3201]" strokecolor="red" strokeweight="1.25pt">
                  <v:stroke joinstyle="miter"/>
                  <v:formulas/>
                  <v:path arrowok="t" o:connecttype="custom" o:connectlocs="0,159191;478139,159191;292736,0;1060870,159191;2954655,159191;2954655,590550;0,590550;0,159191" o:connectangles="0,0,0,0,0,0,0,0" textboxrect="0,0,2295525,717208"/>
                  <v:textbox>
                    <w:txbxContent>
                      <w:p w:rsidR="00FD2293" w:rsidRPr="00EB34F5" w:rsidRDefault="00FD2293" w:rsidP="00EB57B3">
                        <w:pPr>
                          <w:rPr>
                            <w:ins w:id="262"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Go to the "Menu create" &gt; "Menu creation history" menu and press the "Created menu" button.</w:t>
                        </w:r>
                      </w:p>
                    </w:txbxContent>
                  </v:textbox>
                  <w10:wrap anchorx="page"/>
                </v:shape>
              </w:pict>
            </mc:Fallback>
          </mc:AlternateContent>
        </w:r>
        <w:r w:rsidRPr="00294459">
          <w:rPr>
            <w:rFonts w:asciiTheme="majorHAnsi" w:hAnsiTheme="majorHAnsi" w:cstheme="majorHAnsi"/>
            <w:noProof/>
          </w:rPr>
          <mc:AlternateContent>
            <mc:Choice Requires="wps">
              <w:drawing>
                <wp:anchor distT="0" distB="0" distL="114300" distR="114300" simplePos="0" relativeHeight="252316672" behindDoc="0" locked="0" layoutInCell="1" allowOverlap="1" wp14:anchorId="5CD1EF56" wp14:editId="7CD7A595">
                  <wp:simplePos x="0" y="0"/>
                  <wp:positionH relativeFrom="margin">
                    <wp:posOffset>-734695</wp:posOffset>
                  </wp:positionH>
                  <wp:positionV relativeFrom="paragraph">
                    <wp:posOffset>3326765</wp:posOffset>
                  </wp:positionV>
                  <wp:extent cx="1485900" cy="1016000"/>
                  <wp:effectExtent l="0" t="0" r="19050" b="12700"/>
                  <wp:wrapNone/>
                  <wp:docPr id="510" name="テキスト ボックス 510"/>
                  <wp:cNvGraphicFramePr/>
                  <a:graphic xmlns:a="http://schemas.openxmlformats.org/drawingml/2006/main">
                    <a:graphicData uri="http://schemas.microsoft.com/office/word/2010/wordprocessingShape">
                      <wps:wsp>
                        <wps:cNvSpPr txBox="1"/>
                        <wps:spPr>
                          <a:xfrm>
                            <a:off x="0" y="0"/>
                            <a:ext cx="1485900" cy="1016000"/>
                          </a:xfrm>
                          <a:custGeom>
                            <a:avLst/>
                            <a:gdLst>
                              <a:gd name="connsiteX0" fmla="*/ 0 w 2295525"/>
                              <a:gd name="connsiteY0" fmla="*/ 0 h 523875"/>
                              <a:gd name="connsiteX1" fmla="*/ 2295525 w 2295525"/>
                              <a:gd name="connsiteY1" fmla="*/ 0 h 523875"/>
                              <a:gd name="connsiteX2" fmla="*/ 2295525 w 2295525"/>
                              <a:gd name="connsiteY2" fmla="*/ 523875 h 523875"/>
                              <a:gd name="connsiteX3" fmla="*/ 0 w 2295525"/>
                              <a:gd name="connsiteY3" fmla="*/ 523875 h 523875"/>
                              <a:gd name="connsiteX4" fmla="*/ 0 w 2295525"/>
                              <a:gd name="connsiteY4" fmla="*/ 0 h 523875"/>
                              <a:gd name="connsiteX0" fmla="*/ 0 w 2295525"/>
                              <a:gd name="connsiteY0" fmla="*/ 0 h 523875"/>
                              <a:gd name="connsiteX1" fmla="*/ 371475 w 2295525"/>
                              <a:gd name="connsiteY1" fmla="*/ 0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371475 w 2295525"/>
                              <a:gd name="connsiteY1" fmla="*/ 0 h 523875"/>
                              <a:gd name="connsiteX2" fmla="*/ 485775 w 2295525"/>
                              <a:gd name="connsiteY2" fmla="*/ 0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371475 w 2295525"/>
                              <a:gd name="connsiteY1" fmla="*/ 0 h 523875"/>
                              <a:gd name="connsiteX2" fmla="*/ 485775 w 2295525"/>
                              <a:gd name="connsiteY2" fmla="*/ 0 h 523875"/>
                              <a:gd name="connsiteX3" fmla="*/ 638175 w 2295525"/>
                              <a:gd name="connsiteY3" fmla="*/ 0 h 523875"/>
                              <a:gd name="connsiteX4" fmla="*/ 2295525 w 2295525"/>
                              <a:gd name="connsiteY4" fmla="*/ 0 h 523875"/>
                              <a:gd name="connsiteX5" fmla="*/ 2295525 w 2295525"/>
                              <a:gd name="connsiteY5" fmla="*/ 523875 h 523875"/>
                              <a:gd name="connsiteX6" fmla="*/ 0 w 2295525"/>
                              <a:gd name="connsiteY6" fmla="*/ 523875 h 523875"/>
                              <a:gd name="connsiteX7" fmla="*/ 0 w 2295525"/>
                              <a:gd name="connsiteY7" fmla="*/ 0 h 523875"/>
                              <a:gd name="connsiteX0" fmla="*/ 0 w 2295525"/>
                              <a:gd name="connsiteY0" fmla="*/ 295275 h 819150"/>
                              <a:gd name="connsiteX1" fmla="*/ 371475 w 2295525"/>
                              <a:gd name="connsiteY1" fmla="*/ 295275 h 819150"/>
                              <a:gd name="connsiteX2" fmla="*/ 257175 w 2295525"/>
                              <a:gd name="connsiteY2" fmla="*/ 0 h 819150"/>
                              <a:gd name="connsiteX3" fmla="*/ 638175 w 2295525"/>
                              <a:gd name="connsiteY3" fmla="*/ 295275 h 819150"/>
                              <a:gd name="connsiteX4" fmla="*/ 2295525 w 2295525"/>
                              <a:gd name="connsiteY4" fmla="*/ 295275 h 819150"/>
                              <a:gd name="connsiteX5" fmla="*/ 2295525 w 2295525"/>
                              <a:gd name="connsiteY5" fmla="*/ 819150 h 819150"/>
                              <a:gd name="connsiteX6" fmla="*/ 0 w 2295525"/>
                              <a:gd name="connsiteY6" fmla="*/ 819150 h 819150"/>
                              <a:gd name="connsiteX7" fmla="*/ 0 w 2295525"/>
                              <a:gd name="connsiteY7" fmla="*/ 295275 h 819150"/>
                              <a:gd name="connsiteX0" fmla="*/ 0 w 2295525"/>
                              <a:gd name="connsiteY0" fmla="*/ 295275 h 819150"/>
                              <a:gd name="connsiteX1" fmla="*/ 371475 w 2295525"/>
                              <a:gd name="connsiteY1" fmla="*/ 295275 h 819150"/>
                              <a:gd name="connsiteX2" fmla="*/ 257175 w 2295525"/>
                              <a:gd name="connsiteY2" fmla="*/ 0 h 819150"/>
                              <a:gd name="connsiteX3" fmla="*/ 2295525 w 2295525"/>
                              <a:gd name="connsiteY3" fmla="*/ 295275 h 819150"/>
                              <a:gd name="connsiteX4" fmla="*/ 2295525 w 2295525"/>
                              <a:gd name="connsiteY4" fmla="*/ 819150 h 819150"/>
                              <a:gd name="connsiteX5" fmla="*/ 0 w 2295525"/>
                              <a:gd name="connsiteY5" fmla="*/ 819150 h 819150"/>
                              <a:gd name="connsiteX6" fmla="*/ 0 w 2295525"/>
                              <a:gd name="connsiteY6" fmla="*/ 295275 h 819150"/>
                              <a:gd name="connsiteX0" fmla="*/ 0 w 2295525"/>
                              <a:gd name="connsiteY0" fmla="*/ -1 h 523874"/>
                              <a:gd name="connsiteX1" fmla="*/ 371475 w 2295525"/>
                              <a:gd name="connsiteY1" fmla="*/ -1 h 523874"/>
                              <a:gd name="connsiteX2" fmla="*/ 2295525 w 2295525"/>
                              <a:gd name="connsiteY2" fmla="*/ -1 h 523874"/>
                              <a:gd name="connsiteX3" fmla="*/ 2295525 w 2295525"/>
                              <a:gd name="connsiteY3" fmla="*/ 523874 h 523874"/>
                              <a:gd name="connsiteX4" fmla="*/ 0 w 2295525"/>
                              <a:gd name="connsiteY4" fmla="*/ 523874 h 523874"/>
                              <a:gd name="connsiteX5" fmla="*/ 0 w 2295525"/>
                              <a:gd name="connsiteY5" fmla="*/ -1 h 523874"/>
                              <a:gd name="connsiteX0" fmla="*/ 0 w 2295525"/>
                              <a:gd name="connsiteY0" fmla="*/ 1 h 523876"/>
                              <a:gd name="connsiteX1" fmla="*/ 371475 w 2295525"/>
                              <a:gd name="connsiteY1" fmla="*/ 1 h 523876"/>
                              <a:gd name="connsiteX2" fmla="*/ 824209 w 2295525"/>
                              <a:gd name="connsiteY2" fmla="*/ 2 h 523876"/>
                              <a:gd name="connsiteX3" fmla="*/ 2295525 w 2295525"/>
                              <a:gd name="connsiteY3" fmla="*/ 1 h 523876"/>
                              <a:gd name="connsiteX4" fmla="*/ 2295525 w 2295525"/>
                              <a:gd name="connsiteY4" fmla="*/ 523876 h 523876"/>
                              <a:gd name="connsiteX5" fmla="*/ 0 w 2295525"/>
                              <a:gd name="connsiteY5" fmla="*/ 523876 h 523876"/>
                              <a:gd name="connsiteX6" fmla="*/ 0 w 2295525"/>
                              <a:gd name="connsiteY6" fmla="*/ 1 h 523876"/>
                              <a:gd name="connsiteX0" fmla="*/ 0 w 2295525"/>
                              <a:gd name="connsiteY0" fmla="*/ 1 h 523876"/>
                              <a:gd name="connsiteX1" fmla="*/ 371475 w 2295525"/>
                              <a:gd name="connsiteY1" fmla="*/ 1 h 523876"/>
                              <a:gd name="connsiteX2" fmla="*/ 572178 w 2295525"/>
                              <a:gd name="connsiteY2" fmla="*/ 0 h 523876"/>
                              <a:gd name="connsiteX3" fmla="*/ 824209 w 2295525"/>
                              <a:gd name="connsiteY3" fmla="*/ 2 h 523876"/>
                              <a:gd name="connsiteX4" fmla="*/ 2295525 w 2295525"/>
                              <a:gd name="connsiteY4" fmla="*/ 1 h 523876"/>
                              <a:gd name="connsiteX5" fmla="*/ 2295525 w 2295525"/>
                              <a:gd name="connsiteY5" fmla="*/ 523876 h 523876"/>
                              <a:gd name="connsiteX6" fmla="*/ 0 w 2295525"/>
                              <a:gd name="connsiteY6" fmla="*/ 523876 h 523876"/>
                              <a:gd name="connsiteX7" fmla="*/ 0 w 2295525"/>
                              <a:gd name="connsiteY7" fmla="*/ 1 h 523876"/>
                              <a:gd name="connsiteX0" fmla="*/ 0 w 2295525"/>
                              <a:gd name="connsiteY0" fmla="*/ 536800 h 1060675"/>
                              <a:gd name="connsiteX1" fmla="*/ 371475 w 2295525"/>
                              <a:gd name="connsiteY1" fmla="*/ 536800 h 1060675"/>
                              <a:gd name="connsiteX2" fmla="*/ 476815 w 2295525"/>
                              <a:gd name="connsiteY2" fmla="*/ 0 h 1060675"/>
                              <a:gd name="connsiteX3" fmla="*/ 824209 w 2295525"/>
                              <a:gd name="connsiteY3" fmla="*/ 536801 h 1060675"/>
                              <a:gd name="connsiteX4" fmla="*/ 2295525 w 2295525"/>
                              <a:gd name="connsiteY4" fmla="*/ 536800 h 1060675"/>
                              <a:gd name="connsiteX5" fmla="*/ 2295525 w 2295525"/>
                              <a:gd name="connsiteY5" fmla="*/ 1060675 h 1060675"/>
                              <a:gd name="connsiteX6" fmla="*/ 0 w 2295525"/>
                              <a:gd name="connsiteY6" fmla="*/ 1060675 h 1060675"/>
                              <a:gd name="connsiteX7" fmla="*/ 0 w 2295525"/>
                              <a:gd name="connsiteY7" fmla="*/ 536800 h 1060675"/>
                              <a:gd name="connsiteX0" fmla="*/ 0 w 2295525"/>
                              <a:gd name="connsiteY0" fmla="*/ 298223 h 822098"/>
                              <a:gd name="connsiteX1" fmla="*/ 371475 w 2295525"/>
                              <a:gd name="connsiteY1" fmla="*/ 298223 h 822098"/>
                              <a:gd name="connsiteX2" fmla="*/ 517685 w 2295525"/>
                              <a:gd name="connsiteY2" fmla="*/ 0 h 822098"/>
                              <a:gd name="connsiteX3" fmla="*/ 824209 w 2295525"/>
                              <a:gd name="connsiteY3" fmla="*/ 298224 h 822098"/>
                              <a:gd name="connsiteX4" fmla="*/ 2295525 w 2295525"/>
                              <a:gd name="connsiteY4" fmla="*/ 298223 h 822098"/>
                              <a:gd name="connsiteX5" fmla="*/ 2295525 w 2295525"/>
                              <a:gd name="connsiteY5" fmla="*/ 822098 h 822098"/>
                              <a:gd name="connsiteX6" fmla="*/ 0 w 2295525"/>
                              <a:gd name="connsiteY6" fmla="*/ 822098 h 822098"/>
                              <a:gd name="connsiteX7" fmla="*/ 0 w 2295525"/>
                              <a:gd name="connsiteY7" fmla="*/ 298223 h 822098"/>
                              <a:gd name="connsiteX0" fmla="*/ 0 w 2295525"/>
                              <a:gd name="connsiteY0" fmla="*/ 208756 h 732631"/>
                              <a:gd name="connsiteX1" fmla="*/ 371475 w 2295525"/>
                              <a:gd name="connsiteY1" fmla="*/ 208756 h 732631"/>
                              <a:gd name="connsiteX2" fmla="*/ 60623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08756 h 732631"/>
                              <a:gd name="connsiteX1" fmla="*/ 371475 w 2295525"/>
                              <a:gd name="connsiteY1" fmla="*/ 208756 h 732631"/>
                              <a:gd name="connsiteX2" fmla="*/ 56536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08756 h 732631"/>
                              <a:gd name="connsiteX1" fmla="*/ 371475 w 2295525"/>
                              <a:gd name="connsiteY1" fmla="*/ 208756 h 732631"/>
                              <a:gd name="connsiteX2" fmla="*/ 565367 w 2295525"/>
                              <a:gd name="connsiteY2" fmla="*/ 0 h 732631"/>
                              <a:gd name="connsiteX3" fmla="*/ 2295525 w 2295525"/>
                              <a:gd name="connsiteY3" fmla="*/ 208756 h 732631"/>
                              <a:gd name="connsiteX4" fmla="*/ 2295525 w 2295525"/>
                              <a:gd name="connsiteY4" fmla="*/ 732631 h 732631"/>
                              <a:gd name="connsiteX5" fmla="*/ 0 w 2295525"/>
                              <a:gd name="connsiteY5" fmla="*/ 732631 h 732631"/>
                              <a:gd name="connsiteX6" fmla="*/ 0 w 2295525"/>
                              <a:gd name="connsiteY6" fmla="*/ 208756 h 732631"/>
                              <a:gd name="connsiteX0" fmla="*/ 0 w 2295525"/>
                              <a:gd name="connsiteY0" fmla="*/ 0 h 523875"/>
                              <a:gd name="connsiteX1" fmla="*/ 371475 w 2295525"/>
                              <a:gd name="connsiteY1" fmla="*/ 0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2295525 w 2295525"/>
                              <a:gd name="connsiteY1" fmla="*/ 0 h 523875"/>
                              <a:gd name="connsiteX2" fmla="*/ 2295525 w 2295525"/>
                              <a:gd name="connsiteY2" fmla="*/ 523875 h 523875"/>
                              <a:gd name="connsiteX3" fmla="*/ 0 w 2295525"/>
                              <a:gd name="connsiteY3" fmla="*/ 523875 h 523875"/>
                              <a:gd name="connsiteX4" fmla="*/ 0 w 2295525"/>
                              <a:gd name="connsiteY4" fmla="*/ 0 h 523875"/>
                              <a:gd name="connsiteX0" fmla="*/ 0 w 2295525"/>
                              <a:gd name="connsiteY0" fmla="*/ 7254 h 531129"/>
                              <a:gd name="connsiteX1" fmla="*/ 927039 w 2295525"/>
                              <a:gd name="connsiteY1" fmla="*/ 0 h 531129"/>
                              <a:gd name="connsiteX2" fmla="*/ 2295525 w 2295525"/>
                              <a:gd name="connsiteY2" fmla="*/ 7254 h 531129"/>
                              <a:gd name="connsiteX3" fmla="*/ 2295525 w 2295525"/>
                              <a:gd name="connsiteY3" fmla="*/ 531129 h 531129"/>
                              <a:gd name="connsiteX4" fmla="*/ 0 w 2295525"/>
                              <a:gd name="connsiteY4" fmla="*/ 531129 h 531129"/>
                              <a:gd name="connsiteX5" fmla="*/ 0 w 2295525"/>
                              <a:gd name="connsiteY5" fmla="*/ 7254 h 531129"/>
                              <a:gd name="connsiteX0" fmla="*/ 0 w 2295525"/>
                              <a:gd name="connsiteY0" fmla="*/ 7254 h 531129"/>
                              <a:gd name="connsiteX1" fmla="*/ 927039 w 2295525"/>
                              <a:gd name="connsiteY1" fmla="*/ 0 h 531129"/>
                              <a:gd name="connsiteX2" fmla="*/ 1559780 w 2295525"/>
                              <a:gd name="connsiteY2" fmla="*/ 7254 h 531129"/>
                              <a:gd name="connsiteX3" fmla="*/ 2295525 w 2295525"/>
                              <a:gd name="connsiteY3" fmla="*/ 7254 h 531129"/>
                              <a:gd name="connsiteX4" fmla="*/ 2295525 w 2295525"/>
                              <a:gd name="connsiteY4" fmla="*/ 531129 h 531129"/>
                              <a:gd name="connsiteX5" fmla="*/ 0 w 2295525"/>
                              <a:gd name="connsiteY5" fmla="*/ 531129 h 531129"/>
                              <a:gd name="connsiteX6" fmla="*/ 0 w 2295525"/>
                              <a:gd name="connsiteY6" fmla="*/ 7254 h 531129"/>
                              <a:gd name="connsiteX0" fmla="*/ 0 w 2295525"/>
                              <a:gd name="connsiteY0" fmla="*/ 7254 h 531129"/>
                              <a:gd name="connsiteX1" fmla="*/ 927039 w 2295525"/>
                              <a:gd name="connsiteY1" fmla="*/ 0 h 531129"/>
                              <a:gd name="connsiteX2" fmla="*/ 1559780 w 2295525"/>
                              <a:gd name="connsiteY2" fmla="*/ 7254 h 531129"/>
                              <a:gd name="connsiteX3" fmla="*/ 2015942 w 2295525"/>
                              <a:gd name="connsiteY3" fmla="*/ 7254 h 531129"/>
                              <a:gd name="connsiteX4" fmla="*/ 2295525 w 2295525"/>
                              <a:gd name="connsiteY4" fmla="*/ 7254 h 531129"/>
                              <a:gd name="connsiteX5" fmla="*/ 2295525 w 2295525"/>
                              <a:gd name="connsiteY5" fmla="*/ 531129 h 531129"/>
                              <a:gd name="connsiteX6" fmla="*/ 0 w 2295525"/>
                              <a:gd name="connsiteY6" fmla="*/ 531129 h 531129"/>
                              <a:gd name="connsiteX7" fmla="*/ 0 w 2295525"/>
                              <a:gd name="connsiteY7" fmla="*/ 7254 h 531129"/>
                              <a:gd name="connsiteX0" fmla="*/ 0 w 2295525"/>
                              <a:gd name="connsiteY0" fmla="*/ 72558 h 596433"/>
                              <a:gd name="connsiteX1" fmla="*/ 927039 w 2295525"/>
                              <a:gd name="connsiteY1" fmla="*/ 65304 h 596433"/>
                              <a:gd name="connsiteX2" fmla="*/ 1545065 w 2295525"/>
                              <a:gd name="connsiteY2" fmla="*/ 0 h 596433"/>
                              <a:gd name="connsiteX3" fmla="*/ 2015942 w 2295525"/>
                              <a:gd name="connsiteY3" fmla="*/ 72558 h 596433"/>
                              <a:gd name="connsiteX4" fmla="*/ 2295525 w 2295525"/>
                              <a:gd name="connsiteY4" fmla="*/ 72558 h 596433"/>
                              <a:gd name="connsiteX5" fmla="*/ 2295525 w 2295525"/>
                              <a:gd name="connsiteY5" fmla="*/ 596433 h 596433"/>
                              <a:gd name="connsiteX6" fmla="*/ 0 w 2295525"/>
                              <a:gd name="connsiteY6" fmla="*/ 596433 h 596433"/>
                              <a:gd name="connsiteX7" fmla="*/ 0 w 2295525"/>
                              <a:gd name="connsiteY7" fmla="*/ 72558 h 596433"/>
                              <a:gd name="connsiteX0" fmla="*/ 0 w 2295525"/>
                              <a:gd name="connsiteY0" fmla="*/ 116093 h 639968"/>
                              <a:gd name="connsiteX1" fmla="*/ 927039 w 2295525"/>
                              <a:gd name="connsiteY1" fmla="*/ 108839 h 639968"/>
                              <a:gd name="connsiteX2" fmla="*/ 1559780 w 2295525"/>
                              <a:gd name="connsiteY2" fmla="*/ 0 h 639968"/>
                              <a:gd name="connsiteX3" fmla="*/ 2015942 w 2295525"/>
                              <a:gd name="connsiteY3" fmla="*/ 116093 h 639968"/>
                              <a:gd name="connsiteX4" fmla="*/ 2295525 w 2295525"/>
                              <a:gd name="connsiteY4" fmla="*/ 116093 h 639968"/>
                              <a:gd name="connsiteX5" fmla="*/ 2295525 w 2295525"/>
                              <a:gd name="connsiteY5" fmla="*/ 639968 h 639968"/>
                              <a:gd name="connsiteX6" fmla="*/ 0 w 2295525"/>
                              <a:gd name="connsiteY6" fmla="*/ 639968 h 639968"/>
                              <a:gd name="connsiteX7" fmla="*/ 0 w 2295525"/>
                              <a:gd name="connsiteY7" fmla="*/ 116093 h 63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95525" h="639968">
                                <a:moveTo>
                                  <a:pt x="0" y="116093"/>
                                </a:moveTo>
                                <a:lnTo>
                                  <a:pt x="927039" y="108839"/>
                                </a:lnTo>
                                <a:lnTo>
                                  <a:pt x="1559780" y="0"/>
                                </a:lnTo>
                                <a:lnTo>
                                  <a:pt x="2015942" y="116093"/>
                                </a:lnTo>
                                <a:lnTo>
                                  <a:pt x="2295525" y="116093"/>
                                </a:lnTo>
                                <a:lnTo>
                                  <a:pt x="2295525" y="639968"/>
                                </a:lnTo>
                                <a:lnTo>
                                  <a:pt x="0" y="639968"/>
                                </a:lnTo>
                                <a:lnTo>
                                  <a:pt x="0" y="116093"/>
                                </a:lnTo>
                                <a:close/>
                              </a:path>
                            </a:pathLst>
                          </a:custGeom>
                          <a:solidFill>
                            <a:schemeClr val="lt1"/>
                          </a:solidFill>
                          <a:ln w="15875">
                            <a:solidFill>
                              <a:srgbClr val="FF0000"/>
                            </a:solidFill>
                          </a:ln>
                        </wps:spPr>
                        <wps:txbx>
                          <w:txbxContent>
                            <w:p w:rsidR="00FD2293" w:rsidRPr="00EB34F5" w:rsidRDefault="00FD2293" w:rsidP="00EB57B3">
                              <w:pPr>
                                <w:rPr>
                                  <w:ins w:id="263"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Move to the "Input" menu group and check that "</w:t>
                              </w:r>
                              <w:proofErr w:type="spellStart"/>
                              <w:r w:rsidRPr="00EB34F5">
                                <w:rPr>
                                  <w:rFonts w:asciiTheme="majorHAnsi" w:eastAsia="HGPｺﾞｼｯｸE" w:hAnsiTheme="majorHAnsi" w:cstheme="majorHAnsi"/>
                                  <w:sz w:val="18"/>
                                  <w:szCs w:val="18"/>
                                </w:rPr>
                                <w:t>SampleA</w:t>
                              </w:r>
                              <w:proofErr w:type="spellEnd"/>
                              <w:r w:rsidRPr="00EB34F5">
                                <w:rPr>
                                  <w:rFonts w:asciiTheme="majorHAnsi" w:eastAsia="HGPｺﾞｼｯｸE" w:hAnsiTheme="majorHAnsi" w:cstheme="majorHAnsi"/>
                                  <w:sz w:val="18"/>
                                  <w:szCs w:val="18"/>
                                </w:rPr>
                                <w:t>" has been created.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1EF56" id="テキスト ボックス 510" o:spid="_x0000_s1069" style="position:absolute;left:0;text-align:left;margin-left:-57.85pt;margin-top:261.95pt;width:117pt;height:80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coordsize="2295525,6399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" adj="-11796480,,5400" path="m,116093r927039,-7254l1559780,r456162,116093l2295525,116093r,523875l,639968,,116093xe" fillcolor="white [3201]" strokecolor="red" strokeweight="1.25pt">
                  <v:stroke joinstyle="miter"/>
                  <v:formulas/>
                  <v:path arrowok="t" o:connecttype="custom" o:connectlocs="0,184307;600075,172791;1009650,0;1304925,184307;1485900,184307;1485900,1016000;0,1016000;0,184307" o:connectangles="0,0,0,0,0,0,0,0" textboxrect="0,0,2295525,639968"/>
                  <v:textbox>
                    <w:txbxContent>
                      <w:p w:rsidR="00FD2293" w:rsidRPr="00EB34F5" w:rsidRDefault="00FD2293" w:rsidP="00EB57B3">
                        <w:pPr>
                          <w:rPr>
                            <w:ins w:id="264" w:author="作成者"/>
                            <w:rFonts w:asciiTheme="majorHAnsi" w:eastAsia="HGPｺﾞｼｯｸE" w:hAnsiTheme="majorHAnsi" w:cstheme="majorHAnsi"/>
                            <w:sz w:val="18"/>
                            <w:szCs w:val="18"/>
                          </w:rPr>
                        </w:pPr>
                        <w:r w:rsidRPr="00EB34F5">
                          <w:rPr>
                            <w:rFonts w:asciiTheme="majorHAnsi" w:eastAsia="HGPｺﾞｼｯｸE" w:hAnsiTheme="majorHAnsi" w:cstheme="majorHAnsi"/>
                            <w:sz w:val="18"/>
                            <w:szCs w:val="18"/>
                          </w:rPr>
                          <w:t>Move to the "Input" menu group and check that "</w:t>
                        </w:r>
                        <w:proofErr w:type="spellStart"/>
                        <w:r w:rsidRPr="00EB34F5">
                          <w:rPr>
                            <w:rFonts w:asciiTheme="majorHAnsi" w:eastAsia="HGPｺﾞｼｯｸE" w:hAnsiTheme="majorHAnsi" w:cstheme="majorHAnsi"/>
                            <w:sz w:val="18"/>
                            <w:szCs w:val="18"/>
                          </w:rPr>
                          <w:t>SampleA</w:t>
                        </w:r>
                        <w:proofErr w:type="spellEnd"/>
                        <w:r w:rsidRPr="00EB34F5">
                          <w:rPr>
                            <w:rFonts w:asciiTheme="majorHAnsi" w:eastAsia="HGPｺﾞｼｯｸE" w:hAnsiTheme="majorHAnsi" w:cstheme="majorHAnsi"/>
                            <w:sz w:val="18"/>
                            <w:szCs w:val="18"/>
                          </w:rPr>
                          <w:t>" has been created.</w:t>
                        </w:r>
                      </w:p>
                    </w:txbxContent>
                  </v:textbox>
                  <w10:wrap anchorx="margin"/>
                </v:shape>
              </w:pict>
            </mc:Fallback>
          </mc:AlternateContent>
        </w:r>
      </w:ins>
      <w:r>
        <w:rPr>
          <w:rFonts w:asciiTheme="majorHAnsi" w:eastAsia="ＭＳ Ｐゴシック" w:hAnsiTheme="majorHAnsi" w:cstheme="majorHAnsi"/>
          <w:noProof/>
        </w:rPr>
        <w:drawing>
          <wp:anchor distT="0" distB="0" distL="114300" distR="114300" simplePos="0" relativeHeight="251661310" behindDoc="0" locked="0" layoutInCell="1" allowOverlap="1" wp14:anchorId="588E4CA1" wp14:editId="661E9F51">
            <wp:simplePos x="0" y="0"/>
            <wp:positionH relativeFrom="margin">
              <wp:align>center</wp:align>
            </wp:positionH>
            <wp:positionV relativeFrom="paragraph">
              <wp:posOffset>555625</wp:posOffset>
            </wp:positionV>
            <wp:extent cx="5876925" cy="6532880"/>
            <wp:effectExtent l="0" t="0" r="9525" b="1270"/>
            <wp:wrapTopAndBottom/>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ure 8.14-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76925" cy="6532880"/>
                    </a:xfrm>
                    <a:prstGeom prst="rect">
                      <a:avLst/>
                    </a:prstGeom>
                  </pic:spPr>
                </pic:pic>
              </a:graphicData>
            </a:graphic>
            <wp14:sizeRelH relativeFrom="margin">
              <wp14:pctWidth>0</wp14:pctWidth>
            </wp14:sizeRelH>
            <wp14:sizeRelV relativeFrom="margin">
              <wp14:pctHeight>0</wp14:pctHeight>
            </wp14:sizeRelV>
          </wp:anchor>
        </w:drawing>
      </w:r>
      <w:r w:rsidR="00294459" w:rsidRPr="00294459">
        <w:rPr>
          <w:rFonts w:asciiTheme="majorHAnsi" w:eastAsia="ＭＳ Ｐゴシック" w:hAnsiTheme="majorHAnsi" w:cstheme="majorHAnsi"/>
          <w:szCs w:val="21"/>
        </w:rPr>
        <w:t>Pressing the "Created menu" button in the "Menu create" &gt; "Menu creation history" will move the user to the "Input" menu group where the user can see that "</w:t>
      </w:r>
      <w:proofErr w:type="spellStart"/>
      <w:r w:rsidR="00294459" w:rsidRPr="00294459">
        <w:rPr>
          <w:rFonts w:asciiTheme="majorHAnsi" w:eastAsia="ＭＳ Ｐゴシック" w:hAnsiTheme="majorHAnsi" w:cstheme="majorHAnsi"/>
          <w:szCs w:val="21"/>
        </w:rPr>
        <w:t>SampleA</w:t>
      </w:r>
      <w:proofErr w:type="spellEnd"/>
      <w:r w:rsidR="00294459" w:rsidRPr="00294459">
        <w:rPr>
          <w:rFonts w:asciiTheme="majorHAnsi" w:eastAsia="ＭＳ Ｐゴシック" w:hAnsiTheme="majorHAnsi" w:cstheme="majorHAnsi"/>
          <w:szCs w:val="21"/>
        </w:rPr>
        <w:t>" has been created.</w:t>
      </w:r>
      <w:r w:rsidRPr="00FD2293">
        <w:rPr>
          <w:rFonts w:asciiTheme="majorHAnsi" w:eastAsia="ＭＳ Ｐゴシック" w:hAnsiTheme="majorHAnsi" w:cstheme="majorHAnsi"/>
          <w:noProof/>
        </w:rPr>
        <w:t xml:space="preserve"> </w:t>
      </w:r>
    </w:p>
    <w:p w:rsidR="00EB57B3" w:rsidRPr="00294459" w:rsidRDefault="00294459">
      <w:pPr>
        <w:widowControl/>
        <w:ind w:leftChars="400" w:left="840"/>
        <w:jc w:val="center"/>
        <w:rPr>
          <w:rFonts w:asciiTheme="majorHAnsi" w:eastAsia="ＭＳ Ｐゴシック" w:hAnsiTheme="majorHAnsi" w:cstheme="majorHAnsi"/>
        </w:rPr>
        <w:pPrChange w:id="265" w:author="作成者">
          <w:pPr/>
        </w:pPrChange>
      </w:pPr>
      <w:r w:rsidRPr="00294459">
        <w:rPr>
          <w:rFonts w:asciiTheme="majorHAnsi" w:eastAsia="ＭＳ Ｐゴシック" w:hAnsiTheme="majorHAnsi" w:cstheme="majorHAnsi"/>
        </w:rPr>
        <w:t>Figure</w:t>
      </w:r>
      <w:ins w:id="266" w:author="作成者">
        <w:r w:rsidR="00EB57B3" w:rsidRPr="00294459">
          <w:rPr>
            <w:rFonts w:asciiTheme="majorHAnsi" w:eastAsia="ＭＳ Ｐゴシック" w:hAnsiTheme="majorHAnsi" w:cstheme="majorHAnsi"/>
          </w:rPr>
          <w:t xml:space="preserve">　</w:t>
        </w:r>
        <w:r w:rsidR="00EB57B3" w:rsidRPr="00294459">
          <w:rPr>
            <w:rFonts w:asciiTheme="majorHAnsi" w:eastAsia="ＭＳ Ｐゴシック" w:hAnsiTheme="majorHAnsi" w:cstheme="majorHAnsi"/>
          </w:rPr>
          <w:t>8.14-8</w:t>
        </w:r>
      </w:ins>
    </w:p>
    <w:p w:rsidR="005934B1" w:rsidRPr="00A56BD3" w:rsidRDefault="005934B1">
      <w:pPr>
        <w:widowControl/>
        <w:jc w:val="left"/>
        <w:rPr>
          <w:rFonts w:asciiTheme="majorHAnsi" w:eastAsia="ＭＳ Ｐゴシック" w:hAnsiTheme="majorHAnsi" w:cstheme="majorHAnsi"/>
        </w:rPr>
      </w:pPr>
    </w:p>
    <w:sectPr w:rsidR="005934B1" w:rsidRPr="00A56BD3" w:rsidSect="00B522AA">
      <w:headerReference w:type="default" r:id="rId102"/>
      <w:footerReference w:type="default" r:id="rId103"/>
      <w:headerReference w:type="first" r:id="rId104"/>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44F9" w:rsidRDefault="007D44F9">
      <w:r>
        <w:separator/>
      </w:r>
    </w:p>
  </w:endnote>
  <w:endnote w:type="continuationSeparator" w:id="0">
    <w:p w:rsidR="007D44F9" w:rsidRDefault="007D4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HGPｺﾞｼｯｸE">
    <w:panose1 w:val="020B0900000000000000"/>
    <w:charset w:val="80"/>
    <w:family w:val="modern"/>
    <w:pitch w:val="variable"/>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2293" w:rsidRPr="00EC71BE" w:rsidRDefault="00FD2293" w:rsidP="00752558">
    <w:pPr>
      <w:pStyle w:val="a6"/>
      <w:jc w:val="center"/>
      <w:rPr>
        <w:rFonts w:asciiTheme="majorHAnsi" w:hAnsiTheme="majorHAnsi" w:cstheme="majorHAnsi"/>
        <w:noProof/>
      </w:rPr>
    </w:pPr>
    <w:r w:rsidRPr="00EC71BE">
      <w:rPr>
        <w:rFonts w:asciiTheme="majorHAnsi" w:hAnsiTheme="majorHAnsi" w:cstheme="majorHAnsi"/>
      </w:rPr>
      <w:t xml:space="preserve">Exastro-ITA_ User Instruction </w:t>
    </w:r>
    <w:proofErr w:type="spellStart"/>
    <w:r w:rsidRPr="00EC71BE">
      <w:rPr>
        <w:rFonts w:asciiTheme="majorHAnsi" w:hAnsiTheme="majorHAnsi" w:cstheme="majorHAnsi"/>
      </w:rPr>
      <w:t>Manual_Menu</w:t>
    </w:r>
    <w:proofErr w:type="spellEnd"/>
    <w:r w:rsidRPr="00EC71BE">
      <w:rPr>
        <w:rFonts w:asciiTheme="majorHAnsi" w:hAnsiTheme="majorHAnsi" w:cstheme="majorHAnsi"/>
      </w:rPr>
      <w:t xml:space="preserve"> Creation Function </w:t>
    </w:r>
    <w:r w:rsidRPr="00EC71BE">
      <w:rPr>
        <w:rFonts w:asciiTheme="majorHAnsi" w:hAnsiTheme="majorHAnsi" w:cstheme="majorHAnsi"/>
      </w:rPr>
      <w:fldChar w:fldCharType="begin"/>
    </w:r>
    <w:r w:rsidRPr="00EC71BE">
      <w:rPr>
        <w:rFonts w:asciiTheme="majorHAnsi" w:hAnsiTheme="majorHAnsi" w:cstheme="majorHAnsi"/>
      </w:rPr>
      <w:instrText>PAGE   \* MERGEFORMAT</w:instrText>
    </w:r>
    <w:r w:rsidRPr="00EC71BE">
      <w:rPr>
        <w:rFonts w:asciiTheme="majorHAnsi" w:hAnsiTheme="majorHAnsi" w:cstheme="majorHAnsi"/>
      </w:rPr>
      <w:fldChar w:fldCharType="separate"/>
    </w:r>
    <w:r w:rsidR="00C93C43">
      <w:rPr>
        <w:rFonts w:asciiTheme="majorHAnsi" w:hAnsiTheme="majorHAnsi" w:cstheme="majorHAnsi"/>
        <w:noProof/>
      </w:rPr>
      <w:t>21</w:t>
    </w:r>
    <w:r w:rsidRPr="00EC71BE">
      <w:rPr>
        <w:rFonts w:asciiTheme="majorHAnsi" w:hAnsiTheme="majorHAnsi" w:cstheme="majorHAnsi"/>
      </w:rPr>
      <w:fldChar w:fldCharType="end"/>
    </w:r>
    <w:r w:rsidRPr="00EC71BE">
      <w:rPr>
        <w:rFonts w:asciiTheme="majorHAnsi" w:hAnsiTheme="majorHAnsi" w:cstheme="majorHAnsi"/>
      </w:rPr>
      <w:t xml:space="preserve"> / </w:t>
    </w:r>
    <w:r w:rsidRPr="00EC71BE">
      <w:rPr>
        <w:rFonts w:asciiTheme="majorHAnsi" w:hAnsiTheme="majorHAnsi" w:cstheme="majorHAnsi"/>
      </w:rPr>
      <w:fldChar w:fldCharType="begin"/>
    </w:r>
    <w:r w:rsidRPr="00EC71BE">
      <w:rPr>
        <w:rFonts w:asciiTheme="majorHAnsi" w:hAnsiTheme="majorHAnsi" w:cstheme="majorHAnsi"/>
      </w:rPr>
      <w:instrText>=</w:instrText>
    </w:r>
    <w:r w:rsidRPr="00EC71BE">
      <w:rPr>
        <w:rFonts w:asciiTheme="majorHAnsi" w:hAnsiTheme="majorHAnsi" w:cstheme="majorHAnsi"/>
        <w:noProof/>
      </w:rPr>
      <w:fldChar w:fldCharType="begin"/>
    </w:r>
    <w:r w:rsidRPr="00EC71BE">
      <w:rPr>
        <w:rFonts w:asciiTheme="majorHAnsi" w:hAnsiTheme="majorHAnsi" w:cstheme="majorHAnsi"/>
        <w:noProof/>
      </w:rPr>
      <w:instrText xml:space="preserve"> NUMPAGES </w:instrText>
    </w:r>
    <w:r w:rsidRPr="00EC71BE">
      <w:rPr>
        <w:rFonts w:asciiTheme="majorHAnsi" w:hAnsiTheme="majorHAnsi" w:cstheme="majorHAnsi"/>
        <w:noProof/>
      </w:rPr>
      <w:fldChar w:fldCharType="separate"/>
    </w:r>
    <w:r w:rsidR="00C93C43">
      <w:rPr>
        <w:rFonts w:asciiTheme="majorHAnsi" w:hAnsiTheme="majorHAnsi" w:cstheme="majorHAnsi"/>
        <w:noProof/>
      </w:rPr>
      <w:instrText>88</w:instrText>
    </w:r>
    <w:r w:rsidRPr="00EC71BE">
      <w:rPr>
        <w:rFonts w:asciiTheme="majorHAnsi" w:hAnsiTheme="majorHAnsi" w:cstheme="majorHAnsi"/>
        <w:noProof/>
      </w:rPr>
      <w:fldChar w:fldCharType="end"/>
    </w:r>
    <w:r w:rsidRPr="00EC71BE">
      <w:rPr>
        <w:rFonts w:asciiTheme="majorHAnsi" w:hAnsiTheme="majorHAnsi" w:cstheme="majorHAnsi"/>
      </w:rPr>
      <w:instrText>-1</w:instrText>
    </w:r>
    <w:r w:rsidRPr="00EC71BE">
      <w:rPr>
        <w:rFonts w:asciiTheme="majorHAnsi" w:hAnsiTheme="majorHAnsi" w:cstheme="majorHAnsi"/>
      </w:rPr>
      <w:fldChar w:fldCharType="separate"/>
    </w:r>
    <w:r w:rsidR="00C93C43">
      <w:rPr>
        <w:rFonts w:asciiTheme="majorHAnsi" w:hAnsiTheme="majorHAnsi" w:cstheme="majorHAnsi"/>
        <w:noProof/>
      </w:rPr>
      <w:t>87</w:t>
    </w:r>
    <w:r w:rsidRPr="00EC71BE">
      <w:rPr>
        <w:rFonts w:asciiTheme="majorHAnsi" w:hAnsiTheme="majorHAnsi" w:cstheme="majorHAnsi"/>
        <w:noProof/>
      </w:rPr>
      <w:fldChar w:fldCharType="end"/>
    </w:r>
  </w:p>
  <w:p w:rsidR="00FD2293" w:rsidRDefault="00FD2293">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44F9" w:rsidRDefault="007D44F9">
      <w:r>
        <w:separator/>
      </w:r>
    </w:p>
  </w:footnote>
  <w:footnote w:type="continuationSeparator" w:id="0">
    <w:p w:rsidR="007D44F9" w:rsidRDefault="007D44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2293" w:rsidRDefault="00FD2293">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2293" w:rsidRDefault="00FD2293">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0CE1"/>
    <w:multiLevelType w:val="hybridMultilevel"/>
    <w:tmpl w:val="11506950"/>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9385631"/>
    <w:multiLevelType w:val="hybridMultilevel"/>
    <w:tmpl w:val="DB0AA486"/>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 w15:restartNumberingAfterBreak="0">
    <w:nsid w:val="0B875DCF"/>
    <w:multiLevelType w:val="hybridMultilevel"/>
    <w:tmpl w:val="5B52D8C0"/>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EB142C0"/>
    <w:multiLevelType w:val="hybridMultilevel"/>
    <w:tmpl w:val="ED708360"/>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5"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54C2F3F"/>
    <w:multiLevelType w:val="hybridMultilevel"/>
    <w:tmpl w:val="A82403FA"/>
    <w:lvl w:ilvl="0" w:tplc="7910F0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55063A0"/>
    <w:multiLevelType w:val="hybridMultilevel"/>
    <w:tmpl w:val="457859C8"/>
    <w:lvl w:ilvl="0" w:tplc="0409000B">
      <w:start w:val="1"/>
      <w:numFmt w:val="bullet"/>
      <w:lvlText w:val=""/>
      <w:lvlJc w:val="left"/>
      <w:pPr>
        <w:ind w:left="1259" w:hanging="420"/>
      </w:pPr>
      <w:rPr>
        <w:rFonts w:ascii="Wingdings" w:hAnsi="Wingdings" w:hint="default"/>
      </w:rPr>
    </w:lvl>
    <w:lvl w:ilvl="1" w:tplc="0409000B" w:tentative="1">
      <w:start w:val="1"/>
      <w:numFmt w:val="bullet"/>
      <w:lvlText w:val=""/>
      <w:lvlJc w:val="left"/>
      <w:pPr>
        <w:ind w:left="1679" w:hanging="420"/>
      </w:pPr>
      <w:rPr>
        <w:rFonts w:ascii="Wingdings" w:hAnsi="Wingdings" w:hint="default"/>
      </w:rPr>
    </w:lvl>
    <w:lvl w:ilvl="2" w:tplc="0409000D"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B" w:tentative="1">
      <w:start w:val="1"/>
      <w:numFmt w:val="bullet"/>
      <w:lvlText w:val=""/>
      <w:lvlJc w:val="left"/>
      <w:pPr>
        <w:ind w:left="2939" w:hanging="420"/>
      </w:pPr>
      <w:rPr>
        <w:rFonts w:ascii="Wingdings" w:hAnsi="Wingdings" w:hint="default"/>
      </w:rPr>
    </w:lvl>
    <w:lvl w:ilvl="5" w:tplc="0409000D"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B" w:tentative="1">
      <w:start w:val="1"/>
      <w:numFmt w:val="bullet"/>
      <w:lvlText w:val=""/>
      <w:lvlJc w:val="left"/>
      <w:pPr>
        <w:ind w:left="4199" w:hanging="420"/>
      </w:pPr>
      <w:rPr>
        <w:rFonts w:ascii="Wingdings" w:hAnsi="Wingdings" w:hint="default"/>
      </w:rPr>
    </w:lvl>
    <w:lvl w:ilvl="8" w:tplc="0409000D" w:tentative="1">
      <w:start w:val="1"/>
      <w:numFmt w:val="bullet"/>
      <w:lvlText w:val=""/>
      <w:lvlJc w:val="left"/>
      <w:pPr>
        <w:ind w:left="4619" w:hanging="420"/>
      </w:pPr>
      <w:rPr>
        <w:rFonts w:ascii="Wingdings" w:hAnsi="Wingdings" w:hint="default"/>
      </w:rPr>
    </w:lvl>
  </w:abstractNum>
  <w:abstractNum w:abstractNumId="8"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9" w15:restartNumberingAfterBreak="0">
    <w:nsid w:val="19AE4D85"/>
    <w:multiLevelType w:val="hybridMultilevel"/>
    <w:tmpl w:val="4FD87F74"/>
    <w:lvl w:ilvl="0" w:tplc="A7EC7F5E">
      <w:start w:val="1"/>
      <w:numFmt w:val="decimal"/>
      <w:lvlText w:val="(%1)"/>
      <w:lvlJc w:val="left"/>
      <w:pPr>
        <w:ind w:left="945" w:hanging="420"/>
      </w:pPr>
      <w:rPr>
        <w:rFonts w:hint="default"/>
      </w:rPr>
    </w:lvl>
    <w:lvl w:ilvl="1" w:tplc="24CCEB14">
      <w:start w:val="1"/>
      <w:numFmt w:val="upperLetter"/>
      <w:lvlText w:val="%2)"/>
      <w:lvlJc w:val="left"/>
      <w:pPr>
        <w:ind w:left="1305" w:hanging="360"/>
      </w:pPr>
      <w:rPr>
        <w:rFonts w:hint="default"/>
      </w:r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10" w15:restartNumberingAfterBreak="0">
    <w:nsid w:val="2182361E"/>
    <w:multiLevelType w:val="hybridMultilevel"/>
    <w:tmpl w:val="B6F20088"/>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30C43CD"/>
    <w:multiLevelType w:val="hybridMultilevel"/>
    <w:tmpl w:val="96DE284E"/>
    <w:lvl w:ilvl="0" w:tplc="5D50381C">
      <w:start w:val="1"/>
      <w:numFmt w:val="decimalEnclosedCircle"/>
      <w:lvlText w:val="%1"/>
      <w:lvlJc w:val="left"/>
      <w:pPr>
        <w:ind w:left="840" w:hanging="42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2" w15:restartNumberingAfterBreak="0">
    <w:nsid w:val="26FD65E0"/>
    <w:multiLevelType w:val="hybridMultilevel"/>
    <w:tmpl w:val="2ECA4D22"/>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3" w15:restartNumberingAfterBreak="0">
    <w:nsid w:val="27D26CF0"/>
    <w:multiLevelType w:val="hybridMultilevel"/>
    <w:tmpl w:val="60EA5248"/>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4" w15:restartNumberingAfterBreak="0">
    <w:nsid w:val="283246B5"/>
    <w:multiLevelType w:val="hybridMultilevel"/>
    <w:tmpl w:val="BAFABCB0"/>
    <w:lvl w:ilvl="0" w:tplc="04090015">
      <w:start w:val="1"/>
      <w:numFmt w:val="upperLetter"/>
      <w:lvlText w:val="%1)"/>
      <w:lvlJc w:val="left"/>
      <w:pPr>
        <w:ind w:left="525" w:hanging="420"/>
      </w:pPr>
    </w:lvl>
    <w:lvl w:ilvl="1" w:tplc="04090015">
      <w:start w:val="1"/>
      <w:numFmt w:val="upperLetter"/>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5" w15:restartNumberingAfterBreak="0">
    <w:nsid w:val="29AE40D5"/>
    <w:multiLevelType w:val="hybridMultilevel"/>
    <w:tmpl w:val="79BED67E"/>
    <w:lvl w:ilvl="0" w:tplc="B0BE0162">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6"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B477448"/>
    <w:multiLevelType w:val="hybridMultilevel"/>
    <w:tmpl w:val="8F808BE8"/>
    <w:lvl w:ilvl="0" w:tplc="0409000B">
      <w:start w:val="1"/>
      <w:numFmt w:val="bullet"/>
      <w:lvlText w:val=""/>
      <w:lvlJc w:val="left"/>
      <w:pPr>
        <w:ind w:left="1259" w:hanging="420"/>
      </w:pPr>
      <w:rPr>
        <w:rFonts w:ascii="Wingdings" w:hAnsi="Wingdings" w:hint="default"/>
      </w:rPr>
    </w:lvl>
    <w:lvl w:ilvl="1" w:tplc="0409000B" w:tentative="1">
      <w:start w:val="1"/>
      <w:numFmt w:val="bullet"/>
      <w:lvlText w:val=""/>
      <w:lvlJc w:val="left"/>
      <w:pPr>
        <w:ind w:left="1679" w:hanging="420"/>
      </w:pPr>
      <w:rPr>
        <w:rFonts w:ascii="Wingdings" w:hAnsi="Wingdings" w:hint="default"/>
      </w:rPr>
    </w:lvl>
    <w:lvl w:ilvl="2" w:tplc="0409000D"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B" w:tentative="1">
      <w:start w:val="1"/>
      <w:numFmt w:val="bullet"/>
      <w:lvlText w:val=""/>
      <w:lvlJc w:val="left"/>
      <w:pPr>
        <w:ind w:left="2939" w:hanging="420"/>
      </w:pPr>
      <w:rPr>
        <w:rFonts w:ascii="Wingdings" w:hAnsi="Wingdings" w:hint="default"/>
      </w:rPr>
    </w:lvl>
    <w:lvl w:ilvl="5" w:tplc="0409000D"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B" w:tentative="1">
      <w:start w:val="1"/>
      <w:numFmt w:val="bullet"/>
      <w:lvlText w:val=""/>
      <w:lvlJc w:val="left"/>
      <w:pPr>
        <w:ind w:left="4199" w:hanging="420"/>
      </w:pPr>
      <w:rPr>
        <w:rFonts w:ascii="Wingdings" w:hAnsi="Wingdings" w:hint="default"/>
      </w:rPr>
    </w:lvl>
    <w:lvl w:ilvl="8" w:tplc="0409000D" w:tentative="1">
      <w:start w:val="1"/>
      <w:numFmt w:val="bullet"/>
      <w:lvlText w:val=""/>
      <w:lvlJc w:val="left"/>
      <w:pPr>
        <w:ind w:left="4619" w:hanging="420"/>
      </w:pPr>
      <w:rPr>
        <w:rFonts w:ascii="Wingdings" w:hAnsi="Wingdings" w:hint="default"/>
      </w:rPr>
    </w:lvl>
  </w:abstractNum>
  <w:abstractNum w:abstractNumId="19" w15:restartNumberingAfterBreak="0">
    <w:nsid w:val="2C515ABB"/>
    <w:multiLevelType w:val="hybridMultilevel"/>
    <w:tmpl w:val="E50ED86E"/>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2CBB2BB7"/>
    <w:multiLevelType w:val="hybridMultilevel"/>
    <w:tmpl w:val="10281714"/>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BB3C7540">
      <w:start w:val="6"/>
      <w:numFmt w:val="bullet"/>
      <w:lvlText w:val="・"/>
      <w:lvlJc w:val="left"/>
      <w:pPr>
        <w:ind w:left="1620" w:hanging="360"/>
      </w:pPr>
      <w:rPr>
        <w:rFonts w:ascii="ＭＳ Ｐゴシック" w:eastAsia="ＭＳ Ｐゴシック" w:hAnsi="ＭＳ Ｐゴシック" w:cstheme="majorHAnsi" w:hint="eastAsia"/>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18A25E4"/>
    <w:multiLevelType w:val="hybridMultilevel"/>
    <w:tmpl w:val="970AED5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380F4391"/>
    <w:multiLevelType w:val="hybridMultilevel"/>
    <w:tmpl w:val="C9E25944"/>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5" w15:restartNumberingAfterBreak="0">
    <w:nsid w:val="3871001E"/>
    <w:multiLevelType w:val="hybridMultilevel"/>
    <w:tmpl w:val="7746489C"/>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26" w15:restartNumberingAfterBreak="0">
    <w:nsid w:val="3C292A6E"/>
    <w:multiLevelType w:val="hybridMultilevel"/>
    <w:tmpl w:val="FB6AB47E"/>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7"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0473478"/>
    <w:multiLevelType w:val="hybridMultilevel"/>
    <w:tmpl w:val="9D0EA2F2"/>
    <w:lvl w:ilvl="0" w:tplc="A7EC7F5E">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0" w15:restartNumberingAfterBreak="0">
    <w:nsid w:val="43AF5985"/>
    <w:multiLevelType w:val="multilevel"/>
    <w:tmpl w:val="B5B0C806"/>
    <w:lvl w:ilvl="0">
      <w:start w:val="6"/>
      <w:numFmt w:val="decimal"/>
      <w:pStyle w:val="1"/>
      <w:lvlText w:val="%1"/>
      <w:lvlJc w:val="left"/>
      <w:pPr>
        <w:ind w:left="360" w:hanging="360"/>
      </w:pPr>
      <w:rPr>
        <w:rFonts w:hint="default"/>
      </w:rPr>
    </w:lvl>
    <w:lvl w:ilvl="1">
      <w:start w:val="1"/>
      <w:numFmt w:val="decimal"/>
      <w:pStyle w:val="20"/>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31" w15:restartNumberingAfterBreak="0">
    <w:nsid w:val="468B02BB"/>
    <w:multiLevelType w:val="hybridMultilevel"/>
    <w:tmpl w:val="B1048D1A"/>
    <w:lvl w:ilvl="0" w:tplc="B35C558E">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32" w15:restartNumberingAfterBreak="0">
    <w:nsid w:val="47165EC7"/>
    <w:multiLevelType w:val="hybridMultilevel"/>
    <w:tmpl w:val="66565DA2"/>
    <w:lvl w:ilvl="0" w:tplc="0409000D">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33" w15:restartNumberingAfterBreak="0">
    <w:nsid w:val="47C47F5F"/>
    <w:multiLevelType w:val="hybridMultilevel"/>
    <w:tmpl w:val="7854A238"/>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34"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36" w15:restartNumberingAfterBreak="0">
    <w:nsid w:val="51323EA5"/>
    <w:multiLevelType w:val="hybridMultilevel"/>
    <w:tmpl w:val="E49851E2"/>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7" w15:restartNumberingAfterBreak="0">
    <w:nsid w:val="5E9E18F2"/>
    <w:multiLevelType w:val="multilevel"/>
    <w:tmpl w:val="0409001D"/>
    <w:numStyleLink w:val="3"/>
  </w:abstractNum>
  <w:abstractNum w:abstractNumId="38" w15:restartNumberingAfterBreak="0">
    <w:nsid w:val="5FB26A09"/>
    <w:multiLevelType w:val="hybridMultilevel"/>
    <w:tmpl w:val="4248332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03E6F13"/>
    <w:multiLevelType w:val="hybridMultilevel"/>
    <w:tmpl w:val="4AC288A2"/>
    <w:lvl w:ilvl="0" w:tplc="DB6A278A">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0" w15:restartNumberingAfterBreak="0">
    <w:nsid w:val="6060111E"/>
    <w:multiLevelType w:val="hybridMultilevel"/>
    <w:tmpl w:val="D9AEA3C0"/>
    <w:lvl w:ilvl="0" w:tplc="04090015">
      <w:start w:val="1"/>
      <w:numFmt w:val="upperLetter"/>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1" w15:restartNumberingAfterBreak="0">
    <w:nsid w:val="64333C33"/>
    <w:multiLevelType w:val="hybridMultilevel"/>
    <w:tmpl w:val="5CC8D7D6"/>
    <w:lvl w:ilvl="0" w:tplc="04090011">
      <w:start w:val="1"/>
      <w:numFmt w:val="decimalEnclosedCircle"/>
      <w:lvlText w:val="%1"/>
      <w:lvlJc w:val="left"/>
      <w:pPr>
        <w:ind w:left="1155" w:hanging="420"/>
      </w:pPr>
    </w:lvl>
    <w:lvl w:ilvl="1" w:tplc="04090017" w:tentative="1">
      <w:start w:val="1"/>
      <w:numFmt w:val="aiueoFullWidth"/>
      <w:lvlText w:val="(%2)"/>
      <w:lvlJc w:val="left"/>
      <w:pPr>
        <w:ind w:left="1575" w:hanging="420"/>
      </w:pPr>
    </w:lvl>
    <w:lvl w:ilvl="2" w:tplc="04090011" w:tentative="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2"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 w15:restartNumberingAfterBreak="0">
    <w:nsid w:val="6C386B7C"/>
    <w:multiLevelType w:val="hybridMultilevel"/>
    <w:tmpl w:val="9F5AE748"/>
    <w:lvl w:ilvl="0" w:tplc="38D80AF2">
      <w:start w:val="1"/>
      <w:numFmt w:val="bullet"/>
      <w:lvlText w:val=""/>
      <w:lvlJc w:val="left"/>
      <w:pPr>
        <w:ind w:left="525" w:hanging="420"/>
      </w:pPr>
      <w:rPr>
        <w:rFonts w:ascii="Wingdings" w:hAnsi="Wingdings" w:hint="default"/>
      </w:rPr>
    </w:lvl>
    <w:lvl w:ilvl="1" w:tplc="0409000B" w:tentative="1">
      <w:start w:val="1"/>
      <w:numFmt w:val="bullet"/>
      <w:lvlText w:val=""/>
      <w:lvlJc w:val="left"/>
      <w:pPr>
        <w:ind w:left="945" w:hanging="420"/>
      </w:pPr>
      <w:rPr>
        <w:rFonts w:ascii="Wingdings" w:hAnsi="Wingdings" w:hint="default"/>
      </w:rPr>
    </w:lvl>
    <w:lvl w:ilvl="2" w:tplc="0409000D"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B" w:tentative="1">
      <w:start w:val="1"/>
      <w:numFmt w:val="bullet"/>
      <w:lvlText w:val=""/>
      <w:lvlJc w:val="left"/>
      <w:pPr>
        <w:ind w:left="2205" w:hanging="420"/>
      </w:pPr>
      <w:rPr>
        <w:rFonts w:ascii="Wingdings" w:hAnsi="Wingdings" w:hint="default"/>
      </w:rPr>
    </w:lvl>
    <w:lvl w:ilvl="5" w:tplc="0409000D"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B" w:tentative="1">
      <w:start w:val="1"/>
      <w:numFmt w:val="bullet"/>
      <w:lvlText w:val=""/>
      <w:lvlJc w:val="left"/>
      <w:pPr>
        <w:ind w:left="3465" w:hanging="420"/>
      </w:pPr>
      <w:rPr>
        <w:rFonts w:ascii="Wingdings" w:hAnsi="Wingdings" w:hint="default"/>
      </w:rPr>
    </w:lvl>
    <w:lvl w:ilvl="8" w:tplc="0409000D" w:tentative="1">
      <w:start w:val="1"/>
      <w:numFmt w:val="bullet"/>
      <w:lvlText w:val=""/>
      <w:lvlJc w:val="left"/>
      <w:pPr>
        <w:ind w:left="3885" w:hanging="420"/>
      </w:pPr>
      <w:rPr>
        <w:rFonts w:ascii="Wingdings" w:hAnsi="Wingdings" w:hint="default"/>
      </w:rPr>
    </w:lvl>
  </w:abstractNum>
  <w:abstractNum w:abstractNumId="44" w15:restartNumberingAfterBreak="0">
    <w:nsid w:val="6C70420C"/>
    <w:multiLevelType w:val="hybridMultilevel"/>
    <w:tmpl w:val="C7861D4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5" w15:restartNumberingAfterBreak="0">
    <w:nsid w:val="6E6863BF"/>
    <w:multiLevelType w:val="hybridMultilevel"/>
    <w:tmpl w:val="E7C2BFC6"/>
    <w:lvl w:ilvl="0" w:tplc="0409000B">
      <w:start w:val="1"/>
      <w:numFmt w:val="bullet"/>
      <w:lvlText w:val=""/>
      <w:lvlJc w:val="left"/>
      <w:pPr>
        <w:ind w:left="1365" w:hanging="420"/>
      </w:pPr>
      <w:rPr>
        <w:rFonts w:ascii="Wingdings" w:hAnsi="Wingdings" w:hint="default"/>
      </w:rPr>
    </w:lvl>
    <w:lvl w:ilvl="1" w:tplc="0409000B" w:tentative="1">
      <w:start w:val="1"/>
      <w:numFmt w:val="bullet"/>
      <w:lvlText w:val=""/>
      <w:lvlJc w:val="left"/>
      <w:pPr>
        <w:ind w:left="1785" w:hanging="420"/>
      </w:pPr>
      <w:rPr>
        <w:rFonts w:ascii="Wingdings" w:hAnsi="Wingdings" w:hint="default"/>
      </w:rPr>
    </w:lvl>
    <w:lvl w:ilvl="2" w:tplc="0409000D"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B" w:tentative="1">
      <w:start w:val="1"/>
      <w:numFmt w:val="bullet"/>
      <w:lvlText w:val=""/>
      <w:lvlJc w:val="left"/>
      <w:pPr>
        <w:ind w:left="3045" w:hanging="420"/>
      </w:pPr>
      <w:rPr>
        <w:rFonts w:ascii="Wingdings" w:hAnsi="Wingdings" w:hint="default"/>
      </w:rPr>
    </w:lvl>
    <w:lvl w:ilvl="5" w:tplc="0409000D"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B" w:tentative="1">
      <w:start w:val="1"/>
      <w:numFmt w:val="bullet"/>
      <w:lvlText w:val=""/>
      <w:lvlJc w:val="left"/>
      <w:pPr>
        <w:ind w:left="4305" w:hanging="420"/>
      </w:pPr>
      <w:rPr>
        <w:rFonts w:ascii="Wingdings" w:hAnsi="Wingdings" w:hint="default"/>
      </w:rPr>
    </w:lvl>
    <w:lvl w:ilvl="8" w:tplc="0409000D" w:tentative="1">
      <w:start w:val="1"/>
      <w:numFmt w:val="bullet"/>
      <w:lvlText w:val=""/>
      <w:lvlJc w:val="left"/>
      <w:pPr>
        <w:ind w:left="4725" w:hanging="420"/>
      </w:pPr>
      <w:rPr>
        <w:rFonts w:ascii="Wingdings" w:hAnsi="Wingdings" w:hint="default"/>
      </w:rPr>
    </w:lvl>
  </w:abstractNum>
  <w:abstractNum w:abstractNumId="46" w15:restartNumberingAfterBreak="0">
    <w:nsid w:val="6E9806FD"/>
    <w:multiLevelType w:val="hybridMultilevel"/>
    <w:tmpl w:val="3524129E"/>
    <w:lvl w:ilvl="0" w:tplc="DA2694A6">
      <w:start w:val="1"/>
      <w:numFmt w:val="upperLetter"/>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791851E4"/>
    <w:multiLevelType w:val="hybridMultilevel"/>
    <w:tmpl w:val="A0E032B2"/>
    <w:lvl w:ilvl="0" w:tplc="5D50381C">
      <w:start w:val="1"/>
      <w:numFmt w:val="decimalEnclosedCircle"/>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B7D46F0"/>
    <w:multiLevelType w:val="hybridMultilevel"/>
    <w:tmpl w:val="A25ADFD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num w:numId="1">
    <w:abstractNumId w:val="47"/>
  </w:num>
  <w:num w:numId="2">
    <w:abstractNumId w:val="16"/>
  </w:num>
  <w:num w:numId="3">
    <w:abstractNumId w:val="23"/>
  </w:num>
  <w:num w:numId="4">
    <w:abstractNumId w:val="37"/>
    <w:lvlOverride w:ilvl="2">
      <w:lvl w:ilvl="2">
        <w:start w:val="1"/>
        <w:numFmt w:val="decimal"/>
        <w:pStyle w:val="40"/>
        <w:lvlText w:val="%1.%2.%3"/>
        <w:lvlJc w:val="left"/>
        <w:pPr>
          <w:ind w:left="1418" w:hanging="567"/>
        </w:pPr>
      </w:lvl>
    </w:lvlOverride>
  </w:num>
  <w:num w:numId="5">
    <w:abstractNumId w:val="8"/>
  </w:num>
  <w:num w:numId="6">
    <w:abstractNumId w:val="35"/>
  </w:num>
  <w:num w:numId="7">
    <w:abstractNumId w:val="1"/>
  </w:num>
  <w:num w:numId="8">
    <w:abstractNumId w:val="27"/>
  </w:num>
  <w:num w:numId="9">
    <w:abstractNumId w:val="5"/>
  </w:num>
  <w:num w:numId="10">
    <w:abstractNumId w:val="20"/>
  </w:num>
  <w:num w:numId="11">
    <w:abstractNumId w:val="28"/>
  </w:num>
  <w:num w:numId="12">
    <w:abstractNumId w:val="21"/>
  </w:num>
  <w:num w:numId="13">
    <w:abstractNumId w:val="17"/>
  </w:num>
  <w:num w:numId="14">
    <w:abstractNumId w:val="34"/>
  </w:num>
  <w:num w:numId="15">
    <w:abstractNumId w:val="30"/>
  </w:num>
  <w:num w:numId="16">
    <w:abstractNumId w:val="6"/>
  </w:num>
  <w:num w:numId="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49"/>
  </w:num>
  <w:num w:numId="20">
    <w:abstractNumId w:val="36"/>
  </w:num>
  <w:num w:numId="21">
    <w:abstractNumId w:val="22"/>
  </w:num>
  <w:num w:numId="22">
    <w:abstractNumId w:val="12"/>
  </w:num>
  <w:num w:numId="23">
    <w:abstractNumId w:val="2"/>
  </w:num>
  <w:num w:numId="24">
    <w:abstractNumId w:val="13"/>
  </w:num>
  <w:num w:numId="25">
    <w:abstractNumId w:val="41"/>
  </w:num>
  <w:num w:numId="26">
    <w:abstractNumId w:val="40"/>
  </w:num>
  <w:num w:numId="27">
    <w:abstractNumId w:val="24"/>
  </w:num>
  <w:num w:numId="28">
    <w:abstractNumId w:val="4"/>
  </w:num>
  <w:num w:numId="29">
    <w:abstractNumId w:val="32"/>
  </w:num>
  <w:num w:numId="30">
    <w:abstractNumId w:val="26"/>
  </w:num>
  <w:num w:numId="31">
    <w:abstractNumId w:val="18"/>
  </w:num>
  <w:num w:numId="32">
    <w:abstractNumId w:val="9"/>
  </w:num>
  <w:num w:numId="33">
    <w:abstractNumId w:val="0"/>
  </w:num>
  <w:num w:numId="34">
    <w:abstractNumId w:val="25"/>
  </w:num>
  <w:num w:numId="35">
    <w:abstractNumId w:val="45"/>
  </w:num>
  <w:num w:numId="36">
    <w:abstractNumId w:val="33"/>
  </w:num>
  <w:num w:numId="37">
    <w:abstractNumId w:val="10"/>
  </w:num>
  <w:num w:numId="38">
    <w:abstractNumId w:val="39"/>
  </w:num>
  <w:num w:numId="39">
    <w:abstractNumId w:val="15"/>
  </w:num>
  <w:num w:numId="40">
    <w:abstractNumId w:val="31"/>
  </w:num>
  <w:num w:numId="41">
    <w:abstractNumId w:val="46"/>
  </w:num>
  <w:num w:numId="42">
    <w:abstractNumId w:val="14"/>
  </w:num>
  <w:num w:numId="43">
    <w:abstractNumId w:val="43"/>
  </w:num>
  <w:num w:numId="44">
    <w:abstractNumId w:val="38"/>
  </w:num>
  <w:num w:numId="45">
    <w:abstractNumId w:val="42"/>
  </w:num>
  <w:num w:numId="46">
    <w:abstractNumId w:val="30"/>
    <w:lvlOverride w:ilvl="0">
      <w:startOverride w:val="8"/>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num>
  <w:num w:numId="48">
    <w:abstractNumId w:val="44"/>
  </w:num>
  <w:num w:numId="49">
    <w:abstractNumId w:val="29"/>
  </w:num>
  <w:num w:numId="50">
    <w:abstractNumId w:val="19"/>
  </w:num>
  <w:num w:numId="51">
    <w:abstractNumId w:val="48"/>
  </w:num>
  <w:num w:numId="52">
    <w:abstractNumId w:val="1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removePersonalInformation/>
  <w:removeDateAndTime/>
  <w:bordersDoNotSurroundHeader/>
  <w:bordersDoNotSurroundFooter/>
  <w:proofState w:spelling="clean" w:grammar="dirty"/>
  <w:revisionView w:markup="0"/>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13AF"/>
    <w:rsid w:val="00001641"/>
    <w:rsid w:val="00002CC6"/>
    <w:rsid w:val="00002EC2"/>
    <w:rsid w:val="00003B3C"/>
    <w:rsid w:val="00003BB1"/>
    <w:rsid w:val="00004248"/>
    <w:rsid w:val="0000517E"/>
    <w:rsid w:val="00005822"/>
    <w:rsid w:val="00005854"/>
    <w:rsid w:val="00005A67"/>
    <w:rsid w:val="00005FB3"/>
    <w:rsid w:val="00006222"/>
    <w:rsid w:val="000062A2"/>
    <w:rsid w:val="000062E3"/>
    <w:rsid w:val="0000658F"/>
    <w:rsid w:val="000065FE"/>
    <w:rsid w:val="0000708F"/>
    <w:rsid w:val="00007819"/>
    <w:rsid w:val="00010BFD"/>
    <w:rsid w:val="0001152C"/>
    <w:rsid w:val="00011F70"/>
    <w:rsid w:val="00013ED9"/>
    <w:rsid w:val="00014488"/>
    <w:rsid w:val="00014822"/>
    <w:rsid w:val="00014D05"/>
    <w:rsid w:val="00021169"/>
    <w:rsid w:val="000214AA"/>
    <w:rsid w:val="000214DA"/>
    <w:rsid w:val="000215E3"/>
    <w:rsid w:val="000215F0"/>
    <w:rsid w:val="00025D56"/>
    <w:rsid w:val="00030631"/>
    <w:rsid w:val="0003158A"/>
    <w:rsid w:val="00031C3A"/>
    <w:rsid w:val="000325FD"/>
    <w:rsid w:val="00032A5C"/>
    <w:rsid w:val="00032CCB"/>
    <w:rsid w:val="000330F9"/>
    <w:rsid w:val="0003342F"/>
    <w:rsid w:val="00033E78"/>
    <w:rsid w:val="000347E2"/>
    <w:rsid w:val="00034B24"/>
    <w:rsid w:val="00036711"/>
    <w:rsid w:val="000368A3"/>
    <w:rsid w:val="00036B9D"/>
    <w:rsid w:val="00037011"/>
    <w:rsid w:val="00040288"/>
    <w:rsid w:val="00041079"/>
    <w:rsid w:val="00041835"/>
    <w:rsid w:val="00042139"/>
    <w:rsid w:val="000426D1"/>
    <w:rsid w:val="00043542"/>
    <w:rsid w:val="000442E3"/>
    <w:rsid w:val="00044CE8"/>
    <w:rsid w:val="00046913"/>
    <w:rsid w:val="00047D6F"/>
    <w:rsid w:val="00050010"/>
    <w:rsid w:val="00051057"/>
    <w:rsid w:val="000526F4"/>
    <w:rsid w:val="0005411B"/>
    <w:rsid w:val="00055683"/>
    <w:rsid w:val="00055C7E"/>
    <w:rsid w:val="00057C94"/>
    <w:rsid w:val="00060C5A"/>
    <w:rsid w:val="00062570"/>
    <w:rsid w:val="0006264E"/>
    <w:rsid w:val="00062866"/>
    <w:rsid w:val="00062C3E"/>
    <w:rsid w:val="00063B25"/>
    <w:rsid w:val="00065477"/>
    <w:rsid w:val="00065BAA"/>
    <w:rsid w:val="00067312"/>
    <w:rsid w:val="000674E3"/>
    <w:rsid w:val="000674F4"/>
    <w:rsid w:val="000674F7"/>
    <w:rsid w:val="000679DE"/>
    <w:rsid w:val="000709BB"/>
    <w:rsid w:val="00070DD2"/>
    <w:rsid w:val="000714E3"/>
    <w:rsid w:val="00072344"/>
    <w:rsid w:val="00072964"/>
    <w:rsid w:val="000731AA"/>
    <w:rsid w:val="000736C3"/>
    <w:rsid w:val="00074323"/>
    <w:rsid w:val="000757BC"/>
    <w:rsid w:val="0007632F"/>
    <w:rsid w:val="000771D7"/>
    <w:rsid w:val="0008081B"/>
    <w:rsid w:val="00081086"/>
    <w:rsid w:val="000820AE"/>
    <w:rsid w:val="00082FDB"/>
    <w:rsid w:val="0008397E"/>
    <w:rsid w:val="00083C15"/>
    <w:rsid w:val="000841F5"/>
    <w:rsid w:val="00084B7C"/>
    <w:rsid w:val="00085004"/>
    <w:rsid w:val="00085DDF"/>
    <w:rsid w:val="0008674B"/>
    <w:rsid w:val="00087A88"/>
    <w:rsid w:val="000901A0"/>
    <w:rsid w:val="000902EF"/>
    <w:rsid w:val="00090803"/>
    <w:rsid w:val="00090AC6"/>
    <w:rsid w:val="00091FB2"/>
    <w:rsid w:val="0009239F"/>
    <w:rsid w:val="00093423"/>
    <w:rsid w:val="00093790"/>
    <w:rsid w:val="00093AD2"/>
    <w:rsid w:val="00093F8C"/>
    <w:rsid w:val="00093FBB"/>
    <w:rsid w:val="000951D3"/>
    <w:rsid w:val="0009686C"/>
    <w:rsid w:val="000A034B"/>
    <w:rsid w:val="000A0395"/>
    <w:rsid w:val="000A125B"/>
    <w:rsid w:val="000A242C"/>
    <w:rsid w:val="000A288F"/>
    <w:rsid w:val="000A4388"/>
    <w:rsid w:val="000A4456"/>
    <w:rsid w:val="000A4566"/>
    <w:rsid w:val="000A4696"/>
    <w:rsid w:val="000A749C"/>
    <w:rsid w:val="000A77CB"/>
    <w:rsid w:val="000A7C89"/>
    <w:rsid w:val="000B046E"/>
    <w:rsid w:val="000B04DA"/>
    <w:rsid w:val="000B0B15"/>
    <w:rsid w:val="000B2A73"/>
    <w:rsid w:val="000B2C60"/>
    <w:rsid w:val="000B3863"/>
    <w:rsid w:val="000B4955"/>
    <w:rsid w:val="000B4D3F"/>
    <w:rsid w:val="000B68E6"/>
    <w:rsid w:val="000B6FEB"/>
    <w:rsid w:val="000B7D0B"/>
    <w:rsid w:val="000C0ADB"/>
    <w:rsid w:val="000C1804"/>
    <w:rsid w:val="000C2621"/>
    <w:rsid w:val="000C6223"/>
    <w:rsid w:val="000C7BB8"/>
    <w:rsid w:val="000D0449"/>
    <w:rsid w:val="000D060C"/>
    <w:rsid w:val="000D152A"/>
    <w:rsid w:val="000D2CBC"/>
    <w:rsid w:val="000D48D1"/>
    <w:rsid w:val="000D4915"/>
    <w:rsid w:val="000D626D"/>
    <w:rsid w:val="000D6C47"/>
    <w:rsid w:val="000D7180"/>
    <w:rsid w:val="000E1825"/>
    <w:rsid w:val="000E1B12"/>
    <w:rsid w:val="000E2B16"/>
    <w:rsid w:val="000E2E12"/>
    <w:rsid w:val="000E2E37"/>
    <w:rsid w:val="000E3F5A"/>
    <w:rsid w:val="000E6EB8"/>
    <w:rsid w:val="000F032D"/>
    <w:rsid w:val="000F042A"/>
    <w:rsid w:val="000F0FC0"/>
    <w:rsid w:val="000F391F"/>
    <w:rsid w:val="000F4DAA"/>
    <w:rsid w:val="0010069F"/>
    <w:rsid w:val="001006BD"/>
    <w:rsid w:val="00100A1C"/>
    <w:rsid w:val="00100B75"/>
    <w:rsid w:val="001026FC"/>
    <w:rsid w:val="00103AD2"/>
    <w:rsid w:val="0010644C"/>
    <w:rsid w:val="00107C5B"/>
    <w:rsid w:val="00107DE4"/>
    <w:rsid w:val="00110F80"/>
    <w:rsid w:val="00111DAD"/>
    <w:rsid w:val="00114780"/>
    <w:rsid w:val="00114D7E"/>
    <w:rsid w:val="00114D9E"/>
    <w:rsid w:val="00116BE5"/>
    <w:rsid w:val="00117B98"/>
    <w:rsid w:val="00121579"/>
    <w:rsid w:val="00121DED"/>
    <w:rsid w:val="00121DFF"/>
    <w:rsid w:val="00125595"/>
    <w:rsid w:val="0012642A"/>
    <w:rsid w:val="00126D4F"/>
    <w:rsid w:val="00130069"/>
    <w:rsid w:val="00130769"/>
    <w:rsid w:val="00130DAD"/>
    <w:rsid w:val="00130F5F"/>
    <w:rsid w:val="0013186B"/>
    <w:rsid w:val="00134EE1"/>
    <w:rsid w:val="0013543B"/>
    <w:rsid w:val="001372C1"/>
    <w:rsid w:val="0013785C"/>
    <w:rsid w:val="00140612"/>
    <w:rsid w:val="00141DFA"/>
    <w:rsid w:val="00142468"/>
    <w:rsid w:val="00145829"/>
    <w:rsid w:val="00146094"/>
    <w:rsid w:val="00146C36"/>
    <w:rsid w:val="00150B87"/>
    <w:rsid w:val="00150F4D"/>
    <w:rsid w:val="00151AE9"/>
    <w:rsid w:val="00151DAC"/>
    <w:rsid w:val="00152245"/>
    <w:rsid w:val="00152FB0"/>
    <w:rsid w:val="001543FC"/>
    <w:rsid w:val="00155019"/>
    <w:rsid w:val="00156D50"/>
    <w:rsid w:val="00160ACA"/>
    <w:rsid w:val="00161454"/>
    <w:rsid w:val="0016151E"/>
    <w:rsid w:val="001631E6"/>
    <w:rsid w:val="00163B63"/>
    <w:rsid w:val="00164935"/>
    <w:rsid w:val="00164B75"/>
    <w:rsid w:val="00167019"/>
    <w:rsid w:val="0016772E"/>
    <w:rsid w:val="00167749"/>
    <w:rsid w:val="001677F7"/>
    <w:rsid w:val="00167909"/>
    <w:rsid w:val="00167F6D"/>
    <w:rsid w:val="0017165C"/>
    <w:rsid w:val="00173BDF"/>
    <w:rsid w:val="0017643C"/>
    <w:rsid w:val="001764E3"/>
    <w:rsid w:val="00176FA7"/>
    <w:rsid w:val="00177347"/>
    <w:rsid w:val="00177C61"/>
    <w:rsid w:val="0018228E"/>
    <w:rsid w:val="001822BF"/>
    <w:rsid w:val="0018240F"/>
    <w:rsid w:val="00184196"/>
    <w:rsid w:val="0018421A"/>
    <w:rsid w:val="00184468"/>
    <w:rsid w:val="00186A14"/>
    <w:rsid w:val="001903AF"/>
    <w:rsid w:val="001930B6"/>
    <w:rsid w:val="00194F3F"/>
    <w:rsid w:val="00195090"/>
    <w:rsid w:val="001A0F99"/>
    <w:rsid w:val="001A3894"/>
    <w:rsid w:val="001A3FF8"/>
    <w:rsid w:val="001A4BB8"/>
    <w:rsid w:val="001A749A"/>
    <w:rsid w:val="001A7729"/>
    <w:rsid w:val="001A77F3"/>
    <w:rsid w:val="001B167A"/>
    <w:rsid w:val="001B1F1A"/>
    <w:rsid w:val="001B329B"/>
    <w:rsid w:val="001B33FB"/>
    <w:rsid w:val="001B3B68"/>
    <w:rsid w:val="001B4456"/>
    <w:rsid w:val="001B504A"/>
    <w:rsid w:val="001B54E2"/>
    <w:rsid w:val="001B6602"/>
    <w:rsid w:val="001B6F19"/>
    <w:rsid w:val="001B759C"/>
    <w:rsid w:val="001C2888"/>
    <w:rsid w:val="001C4E1F"/>
    <w:rsid w:val="001C4E92"/>
    <w:rsid w:val="001C4EBD"/>
    <w:rsid w:val="001C6416"/>
    <w:rsid w:val="001C6C46"/>
    <w:rsid w:val="001C6CAE"/>
    <w:rsid w:val="001C750B"/>
    <w:rsid w:val="001C7C39"/>
    <w:rsid w:val="001D2352"/>
    <w:rsid w:val="001D491B"/>
    <w:rsid w:val="001D5688"/>
    <w:rsid w:val="001D6065"/>
    <w:rsid w:val="001D6A11"/>
    <w:rsid w:val="001E1D3F"/>
    <w:rsid w:val="001E30FB"/>
    <w:rsid w:val="001E3ADF"/>
    <w:rsid w:val="001E454D"/>
    <w:rsid w:val="001E644E"/>
    <w:rsid w:val="001E6F47"/>
    <w:rsid w:val="001E6F74"/>
    <w:rsid w:val="001E6FF2"/>
    <w:rsid w:val="001F0BDB"/>
    <w:rsid w:val="001F0E8D"/>
    <w:rsid w:val="001F1166"/>
    <w:rsid w:val="001F33B6"/>
    <w:rsid w:val="001F4E36"/>
    <w:rsid w:val="001F5129"/>
    <w:rsid w:val="001F5DF5"/>
    <w:rsid w:val="001F6391"/>
    <w:rsid w:val="001F6D56"/>
    <w:rsid w:val="0020005C"/>
    <w:rsid w:val="00200D48"/>
    <w:rsid w:val="002015D7"/>
    <w:rsid w:val="00202A50"/>
    <w:rsid w:val="00202AAB"/>
    <w:rsid w:val="002036CD"/>
    <w:rsid w:val="002048F5"/>
    <w:rsid w:val="00204A67"/>
    <w:rsid w:val="00204E9D"/>
    <w:rsid w:val="00205ADE"/>
    <w:rsid w:val="00207008"/>
    <w:rsid w:val="00207253"/>
    <w:rsid w:val="00210924"/>
    <w:rsid w:val="00210C48"/>
    <w:rsid w:val="00211799"/>
    <w:rsid w:val="00211A28"/>
    <w:rsid w:val="0021359B"/>
    <w:rsid w:val="00214F6C"/>
    <w:rsid w:val="00216025"/>
    <w:rsid w:val="00216BB5"/>
    <w:rsid w:val="00221521"/>
    <w:rsid w:val="0022179E"/>
    <w:rsid w:val="002229EE"/>
    <w:rsid w:val="002235EF"/>
    <w:rsid w:val="00223AF3"/>
    <w:rsid w:val="0022431F"/>
    <w:rsid w:val="00225C33"/>
    <w:rsid w:val="002261CC"/>
    <w:rsid w:val="002303E5"/>
    <w:rsid w:val="00230AAE"/>
    <w:rsid w:val="00232D07"/>
    <w:rsid w:val="002335A3"/>
    <w:rsid w:val="002338E5"/>
    <w:rsid w:val="00233DBC"/>
    <w:rsid w:val="00234127"/>
    <w:rsid w:val="00234BD2"/>
    <w:rsid w:val="00236E20"/>
    <w:rsid w:val="002378D5"/>
    <w:rsid w:val="00237C72"/>
    <w:rsid w:val="00240426"/>
    <w:rsid w:val="00240B15"/>
    <w:rsid w:val="002417B9"/>
    <w:rsid w:val="00241967"/>
    <w:rsid w:val="0024247B"/>
    <w:rsid w:val="00243335"/>
    <w:rsid w:val="00245269"/>
    <w:rsid w:val="00252346"/>
    <w:rsid w:val="00252C05"/>
    <w:rsid w:val="00253029"/>
    <w:rsid w:val="002537DB"/>
    <w:rsid w:val="0025490D"/>
    <w:rsid w:val="0025543C"/>
    <w:rsid w:val="00256AD6"/>
    <w:rsid w:val="002572F2"/>
    <w:rsid w:val="00257B54"/>
    <w:rsid w:val="00261039"/>
    <w:rsid w:val="002613B8"/>
    <w:rsid w:val="00262872"/>
    <w:rsid w:val="00264E79"/>
    <w:rsid w:val="00265089"/>
    <w:rsid w:val="00271946"/>
    <w:rsid w:val="00271BE3"/>
    <w:rsid w:val="0027348E"/>
    <w:rsid w:val="002737BE"/>
    <w:rsid w:val="00274CC3"/>
    <w:rsid w:val="00275F57"/>
    <w:rsid w:val="00276AC8"/>
    <w:rsid w:val="00276E7C"/>
    <w:rsid w:val="002770B7"/>
    <w:rsid w:val="00277B06"/>
    <w:rsid w:val="00284EF3"/>
    <w:rsid w:val="00285530"/>
    <w:rsid w:val="00285CEA"/>
    <w:rsid w:val="0028675A"/>
    <w:rsid w:val="00287737"/>
    <w:rsid w:val="00287B2D"/>
    <w:rsid w:val="00287E42"/>
    <w:rsid w:val="00290A99"/>
    <w:rsid w:val="00290BB0"/>
    <w:rsid w:val="002921E2"/>
    <w:rsid w:val="00293B6A"/>
    <w:rsid w:val="00294263"/>
    <w:rsid w:val="00294401"/>
    <w:rsid w:val="00294459"/>
    <w:rsid w:val="002947D1"/>
    <w:rsid w:val="00294CFA"/>
    <w:rsid w:val="002969D0"/>
    <w:rsid w:val="002A062C"/>
    <w:rsid w:val="002A1388"/>
    <w:rsid w:val="002A235A"/>
    <w:rsid w:val="002A3C2E"/>
    <w:rsid w:val="002A3DEA"/>
    <w:rsid w:val="002A4982"/>
    <w:rsid w:val="002A4D22"/>
    <w:rsid w:val="002A501C"/>
    <w:rsid w:val="002A557F"/>
    <w:rsid w:val="002A5D8D"/>
    <w:rsid w:val="002A7B7F"/>
    <w:rsid w:val="002B0352"/>
    <w:rsid w:val="002B1ECE"/>
    <w:rsid w:val="002B23AB"/>
    <w:rsid w:val="002B2C60"/>
    <w:rsid w:val="002B3559"/>
    <w:rsid w:val="002B4640"/>
    <w:rsid w:val="002B526D"/>
    <w:rsid w:val="002B7310"/>
    <w:rsid w:val="002C060C"/>
    <w:rsid w:val="002C0F60"/>
    <w:rsid w:val="002C3754"/>
    <w:rsid w:val="002D1375"/>
    <w:rsid w:val="002D1A40"/>
    <w:rsid w:val="002D1B21"/>
    <w:rsid w:val="002D4EBD"/>
    <w:rsid w:val="002D7394"/>
    <w:rsid w:val="002E15C1"/>
    <w:rsid w:val="002E1DD4"/>
    <w:rsid w:val="002E36C9"/>
    <w:rsid w:val="002E3AF2"/>
    <w:rsid w:val="002E3CE9"/>
    <w:rsid w:val="002E4725"/>
    <w:rsid w:val="002E5A5C"/>
    <w:rsid w:val="002E5E40"/>
    <w:rsid w:val="002E7AAD"/>
    <w:rsid w:val="002F0321"/>
    <w:rsid w:val="002F1864"/>
    <w:rsid w:val="002F258D"/>
    <w:rsid w:val="002F38CC"/>
    <w:rsid w:val="002F4ADC"/>
    <w:rsid w:val="002F4E81"/>
    <w:rsid w:val="002F5306"/>
    <w:rsid w:val="002F6BAA"/>
    <w:rsid w:val="002F6CA3"/>
    <w:rsid w:val="0030000E"/>
    <w:rsid w:val="00300F4D"/>
    <w:rsid w:val="00301881"/>
    <w:rsid w:val="0030244E"/>
    <w:rsid w:val="003027C8"/>
    <w:rsid w:val="003032B7"/>
    <w:rsid w:val="00303969"/>
    <w:rsid w:val="00304921"/>
    <w:rsid w:val="0030587E"/>
    <w:rsid w:val="003058DD"/>
    <w:rsid w:val="00305B15"/>
    <w:rsid w:val="0031028E"/>
    <w:rsid w:val="00311451"/>
    <w:rsid w:val="00313CEF"/>
    <w:rsid w:val="00316178"/>
    <w:rsid w:val="00316428"/>
    <w:rsid w:val="00317013"/>
    <w:rsid w:val="003177BE"/>
    <w:rsid w:val="00320A54"/>
    <w:rsid w:val="0032149C"/>
    <w:rsid w:val="003227B0"/>
    <w:rsid w:val="0032289E"/>
    <w:rsid w:val="003263E0"/>
    <w:rsid w:val="00331031"/>
    <w:rsid w:val="00331132"/>
    <w:rsid w:val="00332BBB"/>
    <w:rsid w:val="00335D24"/>
    <w:rsid w:val="00336D57"/>
    <w:rsid w:val="00337572"/>
    <w:rsid w:val="00337852"/>
    <w:rsid w:val="0034061A"/>
    <w:rsid w:val="00341B78"/>
    <w:rsid w:val="00341F8F"/>
    <w:rsid w:val="003427DC"/>
    <w:rsid w:val="00344681"/>
    <w:rsid w:val="003449D0"/>
    <w:rsid w:val="00344AEE"/>
    <w:rsid w:val="0034627B"/>
    <w:rsid w:val="00350893"/>
    <w:rsid w:val="00350E9E"/>
    <w:rsid w:val="00351A62"/>
    <w:rsid w:val="0035313E"/>
    <w:rsid w:val="003533F3"/>
    <w:rsid w:val="00353628"/>
    <w:rsid w:val="00356B0C"/>
    <w:rsid w:val="00356D87"/>
    <w:rsid w:val="00360825"/>
    <w:rsid w:val="00360DDB"/>
    <w:rsid w:val="00362974"/>
    <w:rsid w:val="00362F4C"/>
    <w:rsid w:val="003644EB"/>
    <w:rsid w:val="00364F06"/>
    <w:rsid w:val="00366248"/>
    <w:rsid w:val="00366828"/>
    <w:rsid w:val="00367FF0"/>
    <w:rsid w:val="00371092"/>
    <w:rsid w:val="003718FB"/>
    <w:rsid w:val="00372DDC"/>
    <w:rsid w:val="00374DDE"/>
    <w:rsid w:val="00376174"/>
    <w:rsid w:val="00376365"/>
    <w:rsid w:val="003776BE"/>
    <w:rsid w:val="00377FEF"/>
    <w:rsid w:val="0038095C"/>
    <w:rsid w:val="0038199C"/>
    <w:rsid w:val="00381F6F"/>
    <w:rsid w:val="00384862"/>
    <w:rsid w:val="00384EFA"/>
    <w:rsid w:val="0038546E"/>
    <w:rsid w:val="00385556"/>
    <w:rsid w:val="00386FA7"/>
    <w:rsid w:val="00387443"/>
    <w:rsid w:val="003879B8"/>
    <w:rsid w:val="00391445"/>
    <w:rsid w:val="003942BA"/>
    <w:rsid w:val="00394312"/>
    <w:rsid w:val="003A0832"/>
    <w:rsid w:val="003A1040"/>
    <w:rsid w:val="003A13F9"/>
    <w:rsid w:val="003A2340"/>
    <w:rsid w:val="003A3994"/>
    <w:rsid w:val="003A425C"/>
    <w:rsid w:val="003A5583"/>
    <w:rsid w:val="003A5746"/>
    <w:rsid w:val="003A5F39"/>
    <w:rsid w:val="003A61B5"/>
    <w:rsid w:val="003A7898"/>
    <w:rsid w:val="003B0242"/>
    <w:rsid w:val="003B2B9F"/>
    <w:rsid w:val="003B2BBE"/>
    <w:rsid w:val="003B3E63"/>
    <w:rsid w:val="003B549F"/>
    <w:rsid w:val="003B60FC"/>
    <w:rsid w:val="003B62E0"/>
    <w:rsid w:val="003C0AE7"/>
    <w:rsid w:val="003C1E85"/>
    <w:rsid w:val="003C2064"/>
    <w:rsid w:val="003C2676"/>
    <w:rsid w:val="003C2741"/>
    <w:rsid w:val="003C3705"/>
    <w:rsid w:val="003C42C5"/>
    <w:rsid w:val="003C547C"/>
    <w:rsid w:val="003C57CF"/>
    <w:rsid w:val="003C79D5"/>
    <w:rsid w:val="003D11BB"/>
    <w:rsid w:val="003D3101"/>
    <w:rsid w:val="003D4089"/>
    <w:rsid w:val="003D60F5"/>
    <w:rsid w:val="003D6402"/>
    <w:rsid w:val="003D767C"/>
    <w:rsid w:val="003D7997"/>
    <w:rsid w:val="003D7A9A"/>
    <w:rsid w:val="003D7DB2"/>
    <w:rsid w:val="003E1205"/>
    <w:rsid w:val="003E1A89"/>
    <w:rsid w:val="003E34CD"/>
    <w:rsid w:val="003E44DC"/>
    <w:rsid w:val="003E45B1"/>
    <w:rsid w:val="003E4A05"/>
    <w:rsid w:val="003E4B9E"/>
    <w:rsid w:val="003E4F9D"/>
    <w:rsid w:val="003E597F"/>
    <w:rsid w:val="003E75B0"/>
    <w:rsid w:val="003F08A1"/>
    <w:rsid w:val="003F261D"/>
    <w:rsid w:val="003F2BEF"/>
    <w:rsid w:val="003F38D0"/>
    <w:rsid w:val="003F3962"/>
    <w:rsid w:val="003F3D2F"/>
    <w:rsid w:val="003F6C80"/>
    <w:rsid w:val="003F78E3"/>
    <w:rsid w:val="004007B0"/>
    <w:rsid w:val="00400E45"/>
    <w:rsid w:val="00406418"/>
    <w:rsid w:val="0040757A"/>
    <w:rsid w:val="0041164F"/>
    <w:rsid w:val="00411847"/>
    <w:rsid w:val="004136EE"/>
    <w:rsid w:val="00415922"/>
    <w:rsid w:val="004170C4"/>
    <w:rsid w:val="004205C7"/>
    <w:rsid w:val="00422225"/>
    <w:rsid w:val="0042292C"/>
    <w:rsid w:val="0042293A"/>
    <w:rsid w:val="004245FD"/>
    <w:rsid w:val="0042543C"/>
    <w:rsid w:val="0042647B"/>
    <w:rsid w:val="00426721"/>
    <w:rsid w:val="00431B3A"/>
    <w:rsid w:val="00433922"/>
    <w:rsid w:val="0043517D"/>
    <w:rsid w:val="00435825"/>
    <w:rsid w:val="00435B3A"/>
    <w:rsid w:val="00437CFD"/>
    <w:rsid w:val="0044246B"/>
    <w:rsid w:val="00444652"/>
    <w:rsid w:val="004447AF"/>
    <w:rsid w:val="00444A59"/>
    <w:rsid w:val="00445D1A"/>
    <w:rsid w:val="00446F14"/>
    <w:rsid w:val="00447C63"/>
    <w:rsid w:val="00447DF3"/>
    <w:rsid w:val="00451442"/>
    <w:rsid w:val="004514C1"/>
    <w:rsid w:val="00451ED3"/>
    <w:rsid w:val="0045205C"/>
    <w:rsid w:val="004523C5"/>
    <w:rsid w:val="00452F98"/>
    <w:rsid w:val="00454427"/>
    <w:rsid w:val="004548CE"/>
    <w:rsid w:val="00455332"/>
    <w:rsid w:val="0045770F"/>
    <w:rsid w:val="00457E10"/>
    <w:rsid w:val="004612D5"/>
    <w:rsid w:val="004617A1"/>
    <w:rsid w:val="00463690"/>
    <w:rsid w:val="00465A96"/>
    <w:rsid w:val="00466665"/>
    <w:rsid w:val="004666AD"/>
    <w:rsid w:val="00470C10"/>
    <w:rsid w:val="004714A2"/>
    <w:rsid w:val="00471572"/>
    <w:rsid w:val="00471E63"/>
    <w:rsid w:val="00473E22"/>
    <w:rsid w:val="00473E77"/>
    <w:rsid w:val="0047497F"/>
    <w:rsid w:val="004766DC"/>
    <w:rsid w:val="004775D7"/>
    <w:rsid w:val="00480E45"/>
    <w:rsid w:val="00481257"/>
    <w:rsid w:val="00481FA2"/>
    <w:rsid w:val="00482756"/>
    <w:rsid w:val="0048331E"/>
    <w:rsid w:val="00483C18"/>
    <w:rsid w:val="00483DE5"/>
    <w:rsid w:val="00484A45"/>
    <w:rsid w:val="00490010"/>
    <w:rsid w:val="00491FF8"/>
    <w:rsid w:val="00492147"/>
    <w:rsid w:val="004925F1"/>
    <w:rsid w:val="004932A2"/>
    <w:rsid w:val="00493BB0"/>
    <w:rsid w:val="00494A84"/>
    <w:rsid w:val="0049562D"/>
    <w:rsid w:val="004957E1"/>
    <w:rsid w:val="00497844"/>
    <w:rsid w:val="004A0FEA"/>
    <w:rsid w:val="004A156F"/>
    <w:rsid w:val="004A2099"/>
    <w:rsid w:val="004A3106"/>
    <w:rsid w:val="004A35C6"/>
    <w:rsid w:val="004A3B00"/>
    <w:rsid w:val="004A4A7E"/>
    <w:rsid w:val="004A51F8"/>
    <w:rsid w:val="004B357A"/>
    <w:rsid w:val="004B3776"/>
    <w:rsid w:val="004B4CD7"/>
    <w:rsid w:val="004B588C"/>
    <w:rsid w:val="004B5948"/>
    <w:rsid w:val="004C0641"/>
    <w:rsid w:val="004C149C"/>
    <w:rsid w:val="004C1BF6"/>
    <w:rsid w:val="004C2127"/>
    <w:rsid w:val="004C2FDE"/>
    <w:rsid w:val="004C37D8"/>
    <w:rsid w:val="004C3B42"/>
    <w:rsid w:val="004C455D"/>
    <w:rsid w:val="004C468C"/>
    <w:rsid w:val="004C483E"/>
    <w:rsid w:val="004C4B29"/>
    <w:rsid w:val="004C5BF4"/>
    <w:rsid w:val="004C702A"/>
    <w:rsid w:val="004C708D"/>
    <w:rsid w:val="004C71D9"/>
    <w:rsid w:val="004D13B8"/>
    <w:rsid w:val="004D3698"/>
    <w:rsid w:val="004D4434"/>
    <w:rsid w:val="004D4BDB"/>
    <w:rsid w:val="004D5BC3"/>
    <w:rsid w:val="004D5F75"/>
    <w:rsid w:val="004D660E"/>
    <w:rsid w:val="004D661C"/>
    <w:rsid w:val="004D708B"/>
    <w:rsid w:val="004E1C87"/>
    <w:rsid w:val="004E24C3"/>
    <w:rsid w:val="004E27F0"/>
    <w:rsid w:val="004E2EBE"/>
    <w:rsid w:val="004E343A"/>
    <w:rsid w:val="004E3DA4"/>
    <w:rsid w:val="004E4135"/>
    <w:rsid w:val="004E51D3"/>
    <w:rsid w:val="004E59F0"/>
    <w:rsid w:val="004E6B5D"/>
    <w:rsid w:val="004E7AD4"/>
    <w:rsid w:val="004F0615"/>
    <w:rsid w:val="004F0838"/>
    <w:rsid w:val="004F0899"/>
    <w:rsid w:val="004F2615"/>
    <w:rsid w:val="004F2896"/>
    <w:rsid w:val="004F2EED"/>
    <w:rsid w:val="004F4453"/>
    <w:rsid w:val="004F510F"/>
    <w:rsid w:val="004F611D"/>
    <w:rsid w:val="004F779B"/>
    <w:rsid w:val="004F7AFB"/>
    <w:rsid w:val="004F7D76"/>
    <w:rsid w:val="004F7FE5"/>
    <w:rsid w:val="00500882"/>
    <w:rsid w:val="0050367C"/>
    <w:rsid w:val="0050400B"/>
    <w:rsid w:val="00504F13"/>
    <w:rsid w:val="0050514F"/>
    <w:rsid w:val="00505503"/>
    <w:rsid w:val="005062A4"/>
    <w:rsid w:val="00506C98"/>
    <w:rsid w:val="005106D3"/>
    <w:rsid w:val="00511348"/>
    <w:rsid w:val="00511C80"/>
    <w:rsid w:val="0051220A"/>
    <w:rsid w:val="005129BE"/>
    <w:rsid w:val="005131EF"/>
    <w:rsid w:val="00514532"/>
    <w:rsid w:val="00514E41"/>
    <w:rsid w:val="00515AB6"/>
    <w:rsid w:val="00517717"/>
    <w:rsid w:val="00520BDA"/>
    <w:rsid w:val="0052131E"/>
    <w:rsid w:val="005221AC"/>
    <w:rsid w:val="00522F78"/>
    <w:rsid w:val="0052414D"/>
    <w:rsid w:val="00524176"/>
    <w:rsid w:val="0052424C"/>
    <w:rsid w:val="005266F8"/>
    <w:rsid w:val="0052772A"/>
    <w:rsid w:val="0053077F"/>
    <w:rsid w:val="00530B3D"/>
    <w:rsid w:val="00530F3F"/>
    <w:rsid w:val="0053149E"/>
    <w:rsid w:val="00536FCF"/>
    <w:rsid w:val="005378B1"/>
    <w:rsid w:val="00541A71"/>
    <w:rsid w:val="005428D6"/>
    <w:rsid w:val="00543A3F"/>
    <w:rsid w:val="005444ED"/>
    <w:rsid w:val="0054477A"/>
    <w:rsid w:val="005451B1"/>
    <w:rsid w:val="00550573"/>
    <w:rsid w:val="0055151A"/>
    <w:rsid w:val="00552548"/>
    <w:rsid w:val="00552E61"/>
    <w:rsid w:val="00553D68"/>
    <w:rsid w:val="00554015"/>
    <w:rsid w:val="005542A2"/>
    <w:rsid w:val="00555300"/>
    <w:rsid w:val="00555E49"/>
    <w:rsid w:val="0055678A"/>
    <w:rsid w:val="00556884"/>
    <w:rsid w:val="005572DD"/>
    <w:rsid w:val="00560000"/>
    <w:rsid w:val="0056331A"/>
    <w:rsid w:val="00564B5C"/>
    <w:rsid w:val="00565693"/>
    <w:rsid w:val="005675AB"/>
    <w:rsid w:val="00567CEF"/>
    <w:rsid w:val="005708CB"/>
    <w:rsid w:val="00570BC3"/>
    <w:rsid w:val="00570F00"/>
    <w:rsid w:val="00571BBC"/>
    <w:rsid w:val="00572AE2"/>
    <w:rsid w:val="00572F69"/>
    <w:rsid w:val="0057369A"/>
    <w:rsid w:val="00575F69"/>
    <w:rsid w:val="00576EAA"/>
    <w:rsid w:val="00580F09"/>
    <w:rsid w:val="00581365"/>
    <w:rsid w:val="005825AB"/>
    <w:rsid w:val="00582704"/>
    <w:rsid w:val="005834B4"/>
    <w:rsid w:val="005837E3"/>
    <w:rsid w:val="00583ECE"/>
    <w:rsid w:val="0058412E"/>
    <w:rsid w:val="00585EAD"/>
    <w:rsid w:val="005864C2"/>
    <w:rsid w:val="005905DA"/>
    <w:rsid w:val="005915FA"/>
    <w:rsid w:val="00591B07"/>
    <w:rsid w:val="005934B1"/>
    <w:rsid w:val="0059391E"/>
    <w:rsid w:val="00597588"/>
    <w:rsid w:val="005A0032"/>
    <w:rsid w:val="005A06DC"/>
    <w:rsid w:val="005A170C"/>
    <w:rsid w:val="005A2C22"/>
    <w:rsid w:val="005A376C"/>
    <w:rsid w:val="005A3776"/>
    <w:rsid w:val="005A38D6"/>
    <w:rsid w:val="005A431B"/>
    <w:rsid w:val="005A4656"/>
    <w:rsid w:val="005A46CE"/>
    <w:rsid w:val="005A4F35"/>
    <w:rsid w:val="005A55AD"/>
    <w:rsid w:val="005A5952"/>
    <w:rsid w:val="005A5B24"/>
    <w:rsid w:val="005A5C8E"/>
    <w:rsid w:val="005B16EF"/>
    <w:rsid w:val="005B16FD"/>
    <w:rsid w:val="005B1DF2"/>
    <w:rsid w:val="005B217B"/>
    <w:rsid w:val="005B258C"/>
    <w:rsid w:val="005B35E7"/>
    <w:rsid w:val="005B457D"/>
    <w:rsid w:val="005B4AE3"/>
    <w:rsid w:val="005B500B"/>
    <w:rsid w:val="005B7882"/>
    <w:rsid w:val="005B78C2"/>
    <w:rsid w:val="005B7A51"/>
    <w:rsid w:val="005B7D55"/>
    <w:rsid w:val="005B7E48"/>
    <w:rsid w:val="005C0435"/>
    <w:rsid w:val="005C180C"/>
    <w:rsid w:val="005C2508"/>
    <w:rsid w:val="005C26C9"/>
    <w:rsid w:val="005C2A26"/>
    <w:rsid w:val="005C3A11"/>
    <w:rsid w:val="005C461E"/>
    <w:rsid w:val="005C52E3"/>
    <w:rsid w:val="005C69D2"/>
    <w:rsid w:val="005C759F"/>
    <w:rsid w:val="005D0512"/>
    <w:rsid w:val="005D0CF2"/>
    <w:rsid w:val="005D1359"/>
    <w:rsid w:val="005D1D62"/>
    <w:rsid w:val="005D2EF7"/>
    <w:rsid w:val="005D368C"/>
    <w:rsid w:val="005D77F1"/>
    <w:rsid w:val="005E0332"/>
    <w:rsid w:val="005E0514"/>
    <w:rsid w:val="005E159B"/>
    <w:rsid w:val="005E3C87"/>
    <w:rsid w:val="005E4D2C"/>
    <w:rsid w:val="005E631A"/>
    <w:rsid w:val="005E6B5B"/>
    <w:rsid w:val="005E6D84"/>
    <w:rsid w:val="005F1EBE"/>
    <w:rsid w:val="005F31EB"/>
    <w:rsid w:val="005F3A25"/>
    <w:rsid w:val="005F3C8A"/>
    <w:rsid w:val="005F3FA4"/>
    <w:rsid w:val="005F596B"/>
    <w:rsid w:val="005F6055"/>
    <w:rsid w:val="005F6A05"/>
    <w:rsid w:val="005F72D0"/>
    <w:rsid w:val="00601E3F"/>
    <w:rsid w:val="00603556"/>
    <w:rsid w:val="00604A9E"/>
    <w:rsid w:val="006073E8"/>
    <w:rsid w:val="0061071A"/>
    <w:rsid w:val="00610820"/>
    <w:rsid w:val="00610C62"/>
    <w:rsid w:val="00611428"/>
    <w:rsid w:val="00613CA8"/>
    <w:rsid w:val="00614709"/>
    <w:rsid w:val="00614BF9"/>
    <w:rsid w:val="00616311"/>
    <w:rsid w:val="006165F4"/>
    <w:rsid w:val="006168E7"/>
    <w:rsid w:val="00617097"/>
    <w:rsid w:val="0061712E"/>
    <w:rsid w:val="006200D9"/>
    <w:rsid w:val="006202F6"/>
    <w:rsid w:val="00621894"/>
    <w:rsid w:val="00621EB7"/>
    <w:rsid w:val="00622101"/>
    <w:rsid w:val="006238EE"/>
    <w:rsid w:val="006239A6"/>
    <w:rsid w:val="0062633A"/>
    <w:rsid w:val="00626C43"/>
    <w:rsid w:val="00627680"/>
    <w:rsid w:val="006318A3"/>
    <w:rsid w:val="00631994"/>
    <w:rsid w:val="00632174"/>
    <w:rsid w:val="00633F3A"/>
    <w:rsid w:val="00634C01"/>
    <w:rsid w:val="00635B86"/>
    <w:rsid w:val="00635BAC"/>
    <w:rsid w:val="00635E0D"/>
    <w:rsid w:val="00636F05"/>
    <w:rsid w:val="006401C1"/>
    <w:rsid w:val="006414F2"/>
    <w:rsid w:val="006416D8"/>
    <w:rsid w:val="00643961"/>
    <w:rsid w:val="00643CE2"/>
    <w:rsid w:val="00643D51"/>
    <w:rsid w:val="006451E4"/>
    <w:rsid w:val="00645311"/>
    <w:rsid w:val="00645855"/>
    <w:rsid w:val="0064604C"/>
    <w:rsid w:val="006460B6"/>
    <w:rsid w:val="0065077E"/>
    <w:rsid w:val="00651C96"/>
    <w:rsid w:val="00653557"/>
    <w:rsid w:val="00654A5F"/>
    <w:rsid w:val="00654E80"/>
    <w:rsid w:val="00655E9C"/>
    <w:rsid w:val="00656CCD"/>
    <w:rsid w:val="0065705B"/>
    <w:rsid w:val="00657AFB"/>
    <w:rsid w:val="00660AE5"/>
    <w:rsid w:val="0066283C"/>
    <w:rsid w:val="0066299D"/>
    <w:rsid w:val="00662FDF"/>
    <w:rsid w:val="0066306E"/>
    <w:rsid w:val="006633D5"/>
    <w:rsid w:val="006637D2"/>
    <w:rsid w:val="00663E3B"/>
    <w:rsid w:val="006644A3"/>
    <w:rsid w:val="00666732"/>
    <w:rsid w:val="00666EF8"/>
    <w:rsid w:val="00671026"/>
    <w:rsid w:val="00673087"/>
    <w:rsid w:val="006730A5"/>
    <w:rsid w:val="00673678"/>
    <w:rsid w:val="00677171"/>
    <w:rsid w:val="00680255"/>
    <w:rsid w:val="00680F48"/>
    <w:rsid w:val="00681D68"/>
    <w:rsid w:val="006837FB"/>
    <w:rsid w:val="006838FC"/>
    <w:rsid w:val="00683B8B"/>
    <w:rsid w:val="00683D18"/>
    <w:rsid w:val="00684615"/>
    <w:rsid w:val="00684BF5"/>
    <w:rsid w:val="00685B8A"/>
    <w:rsid w:val="00685F32"/>
    <w:rsid w:val="00686386"/>
    <w:rsid w:val="00687A52"/>
    <w:rsid w:val="00687CB3"/>
    <w:rsid w:val="00690553"/>
    <w:rsid w:val="00690654"/>
    <w:rsid w:val="006909F3"/>
    <w:rsid w:val="00691342"/>
    <w:rsid w:val="0069183D"/>
    <w:rsid w:val="006938FA"/>
    <w:rsid w:val="00693ED9"/>
    <w:rsid w:val="00693F2C"/>
    <w:rsid w:val="00694547"/>
    <w:rsid w:val="00694669"/>
    <w:rsid w:val="0069466E"/>
    <w:rsid w:val="00694794"/>
    <w:rsid w:val="00694AAE"/>
    <w:rsid w:val="00694E81"/>
    <w:rsid w:val="00694F7D"/>
    <w:rsid w:val="006965EE"/>
    <w:rsid w:val="0069737C"/>
    <w:rsid w:val="00697EFD"/>
    <w:rsid w:val="006A0D77"/>
    <w:rsid w:val="006A2FB1"/>
    <w:rsid w:val="006A3030"/>
    <w:rsid w:val="006A4B37"/>
    <w:rsid w:val="006A5F64"/>
    <w:rsid w:val="006A6263"/>
    <w:rsid w:val="006A6446"/>
    <w:rsid w:val="006A6478"/>
    <w:rsid w:val="006B08F8"/>
    <w:rsid w:val="006B5632"/>
    <w:rsid w:val="006B5B6A"/>
    <w:rsid w:val="006C1216"/>
    <w:rsid w:val="006C1D4C"/>
    <w:rsid w:val="006C314E"/>
    <w:rsid w:val="006C34BB"/>
    <w:rsid w:val="006C3AB2"/>
    <w:rsid w:val="006C4144"/>
    <w:rsid w:val="006C4911"/>
    <w:rsid w:val="006C55B7"/>
    <w:rsid w:val="006C6B5B"/>
    <w:rsid w:val="006C7C84"/>
    <w:rsid w:val="006D03CB"/>
    <w:rsid w:val="006D0800"/>
    <w:rsid w:val="006D179D"/>
    <w:rsid w:val="006D17A6"/>
    <w:rsid w:val="006D18EA"/>
    <w:rsid w:val="006D191A"/>
    <w:rsid w:val="006D1BF2"/>
    <w:rsid w:val="006D2607"/>
    <w:rsid w:val="006D5F86"/>
    <w:rsid w:val="006D6ED8"/>
    <w:rsid w:val="006D7D16"/>
    <w:rsid w:val="006E0FE4"/>
    <w:rsid w:val="006E0FEC"/>
    <w:rsid w:val="006E1264"/>
    <w:rsid w:val="006E2F6E"/>
    <w:rsid w:val="006E35F8"/>
    <w:rsid w:val="006E38E6"/>
    <w:rsid w:val="006E47FF"/>
    <w:rsid w:val="006E5BE6"/>
    <w:rsid w:val="006E6645"/>
    <w:rsid w:val="006E7805"/>
    <w:rsid w:val="006E7D76"/>
    <w:rsid w:val="006F29E3"/>
    <w:rsid w:val="006F2F1E"/>
    <w:rsid w:val="006F33B8"/>
    <w:rsid w:val="006F37B6"/>
    <w:rsid w:val="006F69E6"/>
    <w:rsid w:val="006F6C50"/>
    <w:rsid w:val="006F75A5"/>
    <w:rsid w:val="00700CCC"/>
    <w:rsid w:val="007016E5"/>
    <w:rsid w:val="00702655"/>
    <w:rsid w:val="00702A6B"/>
    <w:rsid w:val="00702B16"/>
    <w:rsid w:val="0070578E"/>
    <w:rsid w:val="00706320"/>
    <w:rsid w:val="007071CC"/>
    <w:rsid w:val="00710432"/>
    <w:rsid w:val="00711872"/>
    <w:rsid w:val="00712CEF"/>
    <w:rsid w:val="00716157"/>
    <w:rsid w:val="00716A6B"/>
    <w:rsid w:val="00716FEC"/>
    <w:rsid w:val="00717038"/>
    <w:rsid w:val="00717CE1"/>
    <w:rsid w:val="00717FE0"/>
    <w:rsid w:val="00720625"/>
    <w:rsid w:val="00721282"/>
    <w:rsid w:val="0072333E"/>
    <w:rsid w:val="00724765"/>
    <w:rsid w:val="00724C3C"/>
    <w:rsid w:val="00724CCE"/>
    <w:rsid w:val="0072501C"/>
    <w:rsid w:val="007268A5"/>
    <w:rsid w:val="00727DC0"/>
    <w:rsid w:val="00727FCE"/>
    <w:rsid w:val="00730A2B"/>
    <w:rsid w:val="00731195"/>
    <w:rsid w:val="00731E32"/>
    <w:rsid w:val="00734EB7"/>
    <w:rsid w:val="00736F88"/>
    <w:rsid w:val="00737198"/>
    <w:rsid w:val="007376C6"/>
    <w:rsid w:val="00737F83"/>
    <w:rsid w:val="00740A14"/>
    <w:rsid w:val="0074175D"/>
    <w:rsid w:val="007424D7"/>
    <w:rsid w:val="00744B44"/>
    <w:rsid w:val="00744C71"/>
    <w:rsid w:val="007460EB"/>
    <w:rsid w:val="00746B3E"/>
    <w:rsid w:val="00747488"/>
    <w:rsid w:val="00747FBE"/>
    <w:rsid w:val="007502EB"/>
    <w:rsid w:val="00750D20"/>
    <w:rsid w:val="0075123F"/>
    <w:rsid w:val="00751E76"/>
    <w:rsid w:val="00752558"/>
    <w:rsid w:val="00755361"/>
    <w:rsid w:val="007557F8"/>
    <w:rsid w:val="00755F71"/>
    <w:rsid w:val="00756867"/>
    <w:rsid w:val="00756A03"/>
    <w:rsid w:val="00760A91"/>
    <w:rsid w:val="00761FD3"/>
    <w:rsid w:val="00763A1C"/>
    <w:rsid w:val="00763DBE"/>
    <w:rsid w:val="0076481E"/>
    <w:rsid w:val="007655F7"/>
    <w:rsid w:val="007668AD"/>
    <w:rsid w:val="00770689"/>
    <w:rsid w:val="00772790"/>
    <w:rsid w:val="00773D1B"/>
    <w:rsid w:val="00774924"/>
    <w:rsid w:val="00774ACB"/>
    <w:rsid w:val="00774F5E"/>
    <w:rsid w:val="0077770F"/>
    <w:rsid w:val="007777DA"/>
    <w:rsid w:val="00780655"/>
    <w:rsid w:val="00782942"/>
    <w:rsid w:val="00784F05"/>
    <w:rsid w:val="007856E5"/>
    <w:rsid w:val="0078612B"/>
    <w:rsid w:val="00786357"/>
    <w:rsid w:val="00786BF1"/>
    <w:rsid w:val="00786C12"/>
    <w:rsid w:val="00787164"/>
    <w:rsid w:val="007877E9"/>
    <w:rsid w:val="00787879"/>
    <w:rsid w:val="00793A09"/>
    <w:rsid w:val="00794821"/>
    <w:rsid w:val="00794E43"/>
    <w:rsid w:val="007A0B1D"/>
    <w:rsid w:val="007A2223"/>
    <w:rsid w:val="007A2A6E"/>
    <w:rsid w:val="007A3D86"/>
    <w:rsid w:val="007A45C4"/>
    <w:rsid w:val="007A4660"/>
    <w:rsid w:val="007A4C75"/>
    <w:rsid w:val="007A55CC"/>
    <w:rsid w:val="007A7634"/>
    <w:rsid w:val="007B15DA"/>
    <w:rsid w:val="007B47B2"/>
    <w:rsid w:val="007B56CB"/>
    <w:rsid w:val="007B58FB"/>
    <w:rsid w:val="007B5BFB"/>
    <w:rsid w:val="007B6646"/>
    <w:rsid w:val="007B6E33"/>
    <w:rsid w:val="007B76F0"/>
    <w:rsid w:val="007C03B3"/>
    <w:rsid w:val="007C36F1"/>
    <w:rsid w:val="007C4483"/>
    <w:rsid w:val="007C5648"/>
    <w:rsid w:val="007C6BE2"/>
    <w:rsid w:val="007D0097"/>
    <w:rsid w:val="007D1934"/>
    <w:rsid w:val="007D1E67"/>
    <w:rsid w:val="007D22A5"/>
    <w:rsid w:val="007D242C"/>
    <w:rsid w:val="007D2CCD"/>
    <w:rsid w:val="007D2EDC"/>
    <w:rsid w:val="007D4245"/>
    <w:rsid w:val="007D44F9"/>
    <w:rsid w:val="007D7623"/>
    <w:rsid w:val="007D788C"/>
    <w:rsid w:val="007E0E09"/>
    <w:rsid w:val="007E1BC2"/>
    <w:rsid w:val="007E2087"/>
    <w:rsid w:val="007E4142"/>
    <w:rsid w:val="007E42BE"/>
    <w:rsid w:val="007E4ABF"/>
    <w:rsid w:val="007E634F"/>
    <w:rsid w:val="007E7E70"/>
    <w:rsid w:val="007F0CAD"/>
    <w:rsid w:val="007F1308"/>
    <w:rsid w:val="007F152F"/>
    <w:rsid w:val="007F598D"/>
    <w:rsid w:val="0080076E"/>
    <w:rsid w:val="00802AE5"/>
    <w:rsid w:val="00802E85"/>
    <w:rsid w:val="008037BA"/>
    <w:rsid w:val="00805318"/>
    <w:rsid w:val="00806C0F"/>
    <w:rsid w:val="00806C65"/>
    <w:rsid w:val="00811881"/>
    <w:rsid w:val="00813AD2"/>
    <w:rsid w:val="0081639B"/>
    <w:rsid w:val="00817A80"/>
    <w:rsid w:val="0082077A"/>
    <w:rsid w:val="00821C88"/>
    <w:rsid w:val="00821EA5"/>
    <w:rsid w:val="00822B70"/>
    <w:rsid w:val="00822D6C"/>
    <w:rsid w:val="00822D80"/>
    <w:rsid w:val="00825137"/>
    <w:rsid w:val="00825235"/>
    <w:rsid w:val="00825E14"/>
    <w:rsid w:val="008276A2"/>
    <w:rsid w:val="00830D0F"/>
    <w:rsid w:val="00832B74"/>
    <w:rsid w:val="00833026"/>
    <w:rsid w:val="00833A8D"/>
    <w:rsid w:val="00834BF9"/>
    <w:rsid w:val="00835846"/>
    <w:rsid w:val="008359FA"/>
    <w:rsid w:val="00835B57"/>
    <w:rsid w:val="0083614F"/>
    <w:rsid w:val="008363A9"/>
    <w:rsid w:val="008401B8"/>
    <w:rsid w:val="008419F3"/>
    <w:rsid w:val="0084233B"/>
    <w:rsid w:val="00842ACB"/>
    <w:rsid w:val="00842D86"/>
    <w:rsid w:val="008436CB"/>
    <w:rsid w:val="008452F5"/>
    <w:rsid w:val="00845947"/>
    <w:rsid w:val="00846205"/>
    <w:rsid w:val="00846AED"/>
    <w:rsid w:val="008479CD"/>
    <w:rsid w:val="008508A1"/>
    <w:rsid w:val="00850D3F"/>
    <w:rsid w:val="00851117"/>
    <w:rsid w:val="008526AA"/>
    <w:rsid w:val="008531E5"/>
    <w:rsid w:val="00853732"/>
    <w:rsid w:val="00855F40"/>
    <w:rsid w:val="00856172"/>
    <w:rsid w:val="00860B5B"/>
    <w:rsid w:val="008624AE"/>
    <w:rsid w:val="00862733"/>
    <w:rsid w:val="008647C2"/>
    <w:rsid w:val="00867E73"/>
    <w:rsid w:val="008700DD"/>
    <w:rsid w:val="0087034A"/>
    <w:rsid w:val="0087041E"/>
    <w:rsid w:val="00872100"/>
    <w:rsid w:val="00874D6B"/>
    <w:rsid w:val="0087594F"/>
    <w:rsid w:val="00875A67"/>
    <w:rsid w:val="008764FC"/>
    <w:rsid w:val="00876AD7"/>
    <w:rsid w:val="00880641"/>
    <w:rsid w:val="008807A2"/>
    <w:rsid w:val="00881636"/>
    <w:rsid w:val="0088181F"/>
    <w:rsid w:val="00884ED3"/>
    <w:rsid w:val="00887230"/>
    <w:rsid w:val="00887561"/>
    <w:rsid w:val="008875B8"/>
    <w:rsid w:val="00887C92"/>
    <w:rsid w:val="00890C18"/>
    <w:rsid w:val="00890E43"/>
    <w:rsid w:val="008927A2"/>
    <w:rsid w:val="0089332D"/>
    <w:rsid w:val="00893FE1"/>
    <w:rsid w:val="00895339"/>
    <w:rsid w:val="00895F1F"/>
    <w:rsid w:val="00896899"/>
    <w:rsid w:val="00896C9B"/>
    <w:rsid w:val="00897932"/>
    <w:rsid w:val="00897ED6"/>
    <w:rsid w:val="008A0189"/>
    <w:rsid w:val="008A05A6"/>
    <w:rsid w:val="008A0638"/>
    <w:rsid w:val="008A0EEB"/>
    <w:rsid w:val="008A25C8"/>
    <w:rsid w:val="008A2D35"/>
    <w:rsid w:val="008A3940"/>
    <w:rsid w:val="008A3D1F"/>
    <w:rsid w:val="008A3FBA"/>
    <w:rsid w:val="008A53DA"/>
    <w:rsid w:val="008A5A50"/>
    <w:rsid w:val="008A62F7"/>
    <w:rsid w:val="008A6C32"/>
    <w:rsid w:val="008A6F8F"/>
    <w:rsid w:val="008A77A2"/>
    <w:rsid w:val="008B037A"/>
    <w:rsid w:val="008B0B5D"/>
    <w:rsid w:val="008B1342"/>
    <w:rsid w:val="008B2140"/>
    <w:rsid w:val="008B2482"/>
    <w:rsid w:val="008B309E"/>
    <w:rsid w:val="008B3493"/>
    <w:rsid w:val="008B3E95"/>
    <w:rsid w:val="008B4BCB"/>
    <w:rsid w:val="008B54A1"/>
    <w:rsid w:val="008B5F89"/>
    <w:rsid w:val="008C07AF"/>
    <w:rsid w:val="008C0A0A"/>
    <w:rsid w:val="008C188F"/>
    <w:rsid w:val="008C1D4D"/>
    <w:rsid w:val="008C2EA7"/>
    <w:rsid w:val="008C3289"/>
    <w:rsid w:val="008C682D"/>
    <w:rsid w:val="008C7249"/>
    <w:rsid w:val="008C72F0"/>
    <w:rsid w:val="008C7AF4"/>
    <w:rsid w:val="008D0220"/>
    <w:rsid w:val="008D0E92"/>
    <w:rsid w:val="008D1069"/>
    <w:rsid w:val="008D29F9"/>
    <w:rsid w:val="008D3C0C"/>
    <w:rsid w:val="008D402D"/>
    <w:rsid w:val="008D4C1F"/>
    <w:rsid w:val="008D4D1F"/>
    <w:rsid w:val="008D5405"/>
    <w:rsid w:val="008D6D4A"/>
    <w:rsid w:val="008E1C87"/>
    <w:rsid w:val="008E3416"/>
    <w:rsid w:val="008E6349"/>
    <w:rsid w:val="008E6777"/>
    <w:rsid w:val="008E71F4"/>
    <w:rsid w:val="008E7FAC"/>
    <w:rsid w:val="008F122B"/>
    <w:rsid w:val="008F2198"/>
    <w:rsid w:val="008F364F"/>
    <w:rsid w:val="008F4197"/>
    <w:rsid w:val="008F454F"/>
    <w:rsid w:val="008F480A"/>
    <w:rsid w:val="008F4B0D"/>
    <w:rsid w:val="008F4C1B"/>
    <w:rsid w:val="008F61FB"/>
    <w:rsid w:val="008F6AC6"/>
    <w:rsid w:val="008F7911"/>
    <w:rsid w:val="00900756"/>
    <w:rsid w:val="00901A4E"/>
    <w:rsid w:val="00902B28"/>
    <w:rsid w:val="00904309"/>
    <w:rsid w:val="009052D5"/>
    <w:rsid w:val="00905DCC"/>
    <w:rsid w:val="00906156"/>
    <w:rsid w:val="00912665"/>
    <w:rsid w:val="00913829"/>
    <w:rsid w:val="00914424"/>
    <w:rsid w:val="0091455C"/>
    <w:rsid w:val="00916996"/>
    <w:rsid w:val="00917314"/>
    <w:rsid w:val="00917684"/>
    <w:rsid w:val="0092054C"/>
    <w:rsid w:val="00921CCC"/>
    <w:rsid w:val="00921FA1"/>
    <w:rsid w:val="00922152"/>
    <w:rsid w:val="00922D83"/>
    <w:rsid w:val="0092375E"/>
    <w:rsid w:val="00923B7B"/>
    <w:rsid w:val="00923E8E"/>
    <w:rsid w:val="00926117"/>
    <w:rsid w:val="0092622F"/>
    <w:rsid w:val="009269E3"/>
    <w:rsid w:val="00926F87"/>
    <w:rsid w:val="00927102"/>
    <w:rsid w:val="009314E2"/>
    <w:rsid w:val="00931AF9"/>
    <w:rsid w:val="00933056"/>
    <w:rsid w:val="009335B7"/>
    <w:rsid w:val="009342CB"/>
    <w:rsid w:val="00934329"/>
    <w:rsid w:val="00934FBE"/>
    <w:rsid w:val="00935998"/>
    <w:rsid w:val="009363BD"/>
    <w:rsid w:val="009369A1"/>
    <w:rsid w:val="00936E62"/>
    <w:rsid w:val="00940771"/>
    <w:rsid w:val="00943B1F"/>
    <w:rsid w:val="0094784F"/>
    <w:rsid w:val="00947C39"/>
    <w:rsid w:val="00947DBF"/>
    <w:rsid w:val="00950E95"/>
    <w:rsid w:val="00951854"/>
    <w:rsid w:val="00951F8D"/>
    <w:rsid w:val="00952A7F"/>
    <w:rsid w:val="00953C4C"/>
    <w:rsid w:val="00954887"/>
    <w:rsid w:val="009549A0"/>
    <w:rsid w:val="009551DE"/>
    <w:rsid w:val="009554A4"/>
    <w:rsid w:val="0095627C"/>
    <w:rsid w:val="00956299"/>
    <w:rsid w:val="00956D8E"/>
    <w:rsid w:val="0095744C"/>
    <w:rsid w:val="0096046F"/>
    <w:rsid w:val="00962A82"/>
    <w:rsid w:val="00963060"/>
    <w:rsid w:val="00964D42"/>
    <w:rsid w:val="00967C84"/>
    <w:rsid w:val="0097103E"/>
    <w:rsid w:val="009729FF"/>
    <w:rsid w:val="009742AB"/>
    <w:rsid w:val="00975696"/>
    <w:rsid w:val="00975C61"/>
    <w:rsid w:val="00976A09"/>
    <w:rsid w:val="00976CD9"/>
    <w:rsid w:val="00976D5B"/>
    <w:rsid w:val="00977F74"/>
    <w:rsid w:val="009820B5"/>
    <w:rsid w:val="0098447F"/>
    <w:rsid w:val="00984C7C"/>
    <w:rsid w:val="00984C9B"/>
    <w:rsid w:val="00984CE4"/>
    <w:rsid w:val="0098558D"/>
    <w:rsid w:val="009857AA"/>
    <w:rsid w:val="009857AC"/>
    <w:rsid w:val="0099240A"/>
    <w:rsid w:val="009925CE"/>
    <w:rsid w:val="0099326B"/>
    <w:rsid w:val="009936A5"/>
    <w:rsid w:val="00993DE9"/>
    <w:rsid w:val="00996378"/>
    <w:rsid w:val="009967A8"/>
    <w:rsid w:val="0099724F"/>
    <w:rsid w:val="00997628"/>
    <w:rsid w:val="009976BE"/>
    <w:rsid w:val="009A08AB"/>
    <w:rsid w:val="009A2CD2"/>
    <w:rsid w:val="009A31B2"/>
    <w:rsid w:val="009A3968"/>
    <w:rsid w:val="009A4160"/>
    <w:rsid w:val="009A42AE"/>
    <w:rsid w:val="009A5D95"/>
    <w:rsid w:val="009A5E0B"/>
    <w:rsid w:val="009A6BEF"/>
    <w:rsid w:val="009A76D8"/>
    <w:rsid w:val="009A78FA"/>
    <w:rsid w:val="009B091C"/>
    <w:rsid w:val="009B2921"/>
    <w:rsid w:val="009B4FA3"/>
    <w:rsid w:val="009B5DC3"/>
    <w:rsid w:val="009B66C3"/>
    <w:rsid w:val="009B751F"/>
    <w:rsid w:val="009C0161"/>
    <w:rsid w:val="009C0767"/>
    <w:rsid w:val="009C150A"/>
    <w:rsid w:val="009D2CF2"/>
    <w:rsid w:val="009D426F"/>
    <w:rsid w:val="009D45B3"/>
    <w:rsid w:val="009D4F7E"/>
    <w:rsid w:val="009D5140"/>
    <w:rsid w:val="009D62BB"/>
    <w:rsid w:val="009D63E5"/>
    <w:rsid w:val="009D6D9E"/>
    <w:rsid w:val="009D6F11"/>
    <w:rsid w:val="009D7C23"/>
    <w:rsid w:val="009E023F"/>
    <w:rsid w:val="009E0A74"/>
    <w:rsid w:val="009E0E1F"/>
    <w:rsid w:val="009E0F27"/>
    <w:rsid w:val="009E1137"/>
    <w:rsid w:val="009E3ADA"/>
    <w:rsid w:val="009E3D66"/>
    <w:rsid w:val="009E65D6"/>
    <w:rsid w:val="009E6D56"/>
    <w:rsid w:val="009E6E59"/>
    <w:rsid w:val="009F065D"/>
    <w:rsid w:val="009F1A74"/>
    <w:rsid w:val="009F21D7"/>
    <w:rsid w:val="009F4B12"/>
    <w:rsid w:val="009F7237"/>
    <w:rsid w:val="009F7ED3"/>
    <w:rsid w:val="00A004B9"/>
    <w:rsid w:val="00A0247F"/>
    <w:rsid w:val="00A0297E"/>
    <w:rsid w:val="00A02DBC"/>
    <w:rsid w:val="00A03AC9"/>
    <w:rsid w:val="00A03B43"/>
    <w:rsid w:val="00A04D8E"/>
    <w:rsid w:val="00A071EE"/>
    <w:rsid w:val="00A078E0"/>
    <w:rsid w:val="00A108F7"/>
    <w:rsid w:val="00A117E8"/>
    <w:rsid w:val="00A12CAF"/>
    <w:rsid w:val="00A15363"/>
    <w:rsid w:val="00A1570F"/>
    <w:rsid w:val="00A1607D"/>
    <w:rsid w:val="00A16AFC"/>
    <w:rsid w:val="00A20AE6"/>
    <w:rsid w:val="00A2225B"/>
    <w:rsid w:val="00A23A31"/>
    <w:rsid w:val="00A25883"/>
    <w:rsid w:val="00A263E5"/>
    <w:rsid w:val="00A272B9"/>
    <w:rsid w:val="00A27C9E"/>
    <w:rsid w:val="00A27FA3"/>
    <w:rsid w:val="00A30CD5"/>
    <w:rsid w:val="00A30DE6"/>
    <w:rsid w:val="00A32FC0"/>
    <w:rsid w:val="00A34012"/>
    <w:rsid w:val="00A35FA9"/>
    <w:rsid w:val="00A36A7A"/>
    <w:rsid w:val="00A3733A"/>
    <w:rsid w:val="00A37A4D"/>
    <w:rsid w:val="00A40A03"/>
    <w:rsid w:val="00A4219B"/>
    <w:rsid w:val="00A426D4"/>
    <w:rsid w:val="00A4377E"/>
    <w:rsid w:val="00A47178"/>
    <w:rsid w:val="00A473C9"/>
    <w:rsid w:val="00A47594"/>
    <w:rsid w:val="00A47C18"/>
    <w:rsid w:val="00A50238"/>
    <w:rsid w:val="00A51C1C"/>
    <w:rsid w:val="00A543EB"/>
    <w:rsid w:val="00A56656"/>
    <w:rsid w:val="00A56BD3"/>
    <w:rsid w:val="00A56DF0"/>
    <w:rsid w:val="00A61FC3"/>
    <w:rsid w:val="00A62C6A"/>
    <w:rsid w:val="00A63D8B"/>
    <w:rsid w:val="00A63E87"/>
    <w:rsid w:val="00A676A7"/>
    <w:rsid w:val="00A7078E"/>
    <w:rsid w:val="00A71609"/>
    <w:rsid w:val="00A71AC9"/>
    <w:rsid w:val="00A72B66"/>
    <w:rsid w:val="00A7423A"/>
    <w:rsid w:val="00A76A42"/>
    <w:rsid w:val="00A776E5"/>
    <w:rsid w:val="00A77E2E"/>
    <w:rsid w:val="00A81D4A"/>
    <w:rsid w:val="00A828D2"/>
    <w:rsid w:val="00A84D15"/>
    <w:rsid w:val="00A860AA"/>
    <w:rsid w:val="00A87295"/>
    <w:rsid w:val="00A87CAE"/>
    <w:rsid w:val="00A903D3"/>
    <w:rsid w:val="00A906D4"/>
    <w:rsid w:val="00A909AF"/>
    <w:rsid w:val="00A9137A"/>
    <w:rsid w:val="00A91BAE"/>
    <w:rsid w:val="00A91CAD"/>
    <w:rsid w:val="00A95013"/>
    <w:rsid w:val="00A951F3"/>
    <w:rsid w:val="00A956A5"/>
    <w:rsid w:val="00A95B1D"/>
    <w:rsid w:val="00A96B21"/>
    <w:rsid w:val="00A97399"/>
    <w:rsid w:val="00AA0862"/>
    <w:rsid w:val="00AA1FEF"/>
    <w:rsid w:val="00AA22EB"/>
    <w:rsid w:val="00AA2F82"/>
    <w:rsid w:val="00AA31A6"/>
    <w:rsid w:val="00AA330E"/>
    <w:rsid w:val="00AA4055"/>
    <w:rsid w:val="00AA5805"/>
    <w:rsid w:val="00AA5FA4"/>
    <w:rsid w:val="00AA7BF2"/>
    <w:rsid w:val="00AB051C"/>
    <w:rsid w:val="00AB0C25"/>
    <w:rsid w:val="00AB4510"/>
    <w:rsid w:val="00AB46BF"/>
    <w:rsid w:val="00AB47B1"/>
    <w:rsid w:val="00AB5047"/>
    <w:rsid w:val="00AB5EB8"/>
    <w:rsid w:val="00AC11B8"/>
    <w:rsid w:val="00AC17B4"/>
    <w:rsid w:val="00AC18BA"/>
    <w:rsid w:val="00AC1EF2"/>
    <w:rsid w:val="00AC2B25"/>
    <w:rsid w:val="00AC2B29"/>
    <w:rsid w:val="00AC4B86"/>
    <w:rsid w:val="00AC5521"/>
    <w:rsid w:val="00AC5B39"/>
    <w:rsid w:val="00AC5BB5"/>
    <w:rsid w:val="00AC5FBD"/>
    <w:rsid w:val="00AC690B"/>
    <w:rsid w:val="00AC6AA4"/>
    <w:rsid w:val="00AC7B2A"/>
    <w:rsid w:val="00AD21A0"/>
    <w:rsid w:val="00AD2D9E"/>
    <w:rsid w:val="00AD3F13"/>
    <w:rsid w:val="00AD43C3"/>
    <w:rsid w:val="00AD6343"/>
    <w:rsid w:val="00AD7012"/>
    <w:rsid w:val="00AD7E8A"/>
    <w:rsid w:val="00AE042D"/>
    <w:rsid w:val="00AE121D"/>
    <w:rsid w:val="00AE3375"/>
    <w:rsid w:val="00AE39B2"/>
    <w:rsid w:val="00AE4619"/>
    <w:rsid w:val="00AE5B52"/>
    <w:rsid w:val="00AE6960"/>
    <w:rsid w:val="00AE6EF1"/>
    <w:rsid w:val="00AF120A"/>
    <w:rsid w:val="00AF125B"/>
    <w:rsid w:val="00AF5484"/>
    <w:rsid w:val="00AF568C"/>
    <w:rsid w:val="00AF61FD"/>
    <w:rsid w:val="00B035AB"/>
    <w:rsid w:val="00B04ADE"/>
    <w:rsid w:val="00B0715A"/>
    <w:rsid w:val="00B07C69"/>
    <w:rsid w:val="00B110C0"/>
    <w:rsid w:val="00B11322"/>
    <w:rsid w:val="00B11D5C"/>
    <w:rsid w:val="00B12212"/>
    <w:rsid w:val="00B14694"/>
    <w:rsid w:val="00B14C1B"/>
    <w:rsid w:val="00B1726B"/>
    <w:rsid w:val="00B1737A"/>
    <w:rsid w:val="00B20F5E"/>
    <w:rsid w:val="00B21B12"/>
    <w:rsid w:val="00B21E3A"/>
    <w:rsid w:val="00B22439"/>
    <w:rsid w:val="00B226C9"/>
    <w:rsid w:val="00B23F40"/>
    <w:rsid w:val="00B23FD1"/>
    <w:rsid w:val="00B254CA"/>
    <w:rsid w:val="00B27EAA"/>
    <w:rsid w:val="00B302CD"/>
    <w:rsid w:val="00B305B0"/>
    <w:rsid w:val="00B31320"/>
    <w:rsid w:val="00B32818"/>
    <w:rsid w:val="00B3486E"/>
    <w:rsid w:val="00B34D84"/>
    <w:rsid w:val="00B35865"/>
    <w:rsid w:val="00B359E8"/>
    <w:rsid w:val="00B35F01"/>
    <w:rsid w:val="00B41686"/>
    <w:rsid w:val="00B41E36"/>
    <w:rsid w:val="00B42469"/>
    <w:rsid w:val="00B4460D"/>
    <w:rsid w:val="00B4585D"/>
    <w:rsid w:val="00B465F4"/>
    <w:rsid w:val="00B5031E"/>
    <w:rsid w:val="00B50C10"/>
    <w:rsid w:val="00B50D03"/>
    <w:rsid w:val="00B50D68"/>
    <w:rsid w:val="00B522AA"/>
    <w:rsid w:val="00B52306"/>
    <w:rsid w:val="00B56C17"/>
    <w:rsid w:val="00B57F37"/>
    <w:rsid w:val="00B60F4C"/>
    <w:rsid w:val="00B64D44"/>
    <w:rsid w:val="00B64EA9"/>
    <w:rsid w:val="00B65C07"/>
    <w:rsid w:val="00B667F5"/>
    <w:rsid w:val="00B67323"/>
    <w:rsid w:val="00B676D6"/>
    <w:rsid w:val="00B67932"/>
    <w:rsid w:val="00B712AE"/>
    <w:rsid w:val="00B72A11"/>
    <w:rsid w:val="00B72A7C"/>
    <w:rsid w:val="00B72E01"/>
    <w:rsid w:val="00B745E4"/>
    <w:rsid w:val="00B766C3"/>
    <w:rsid w:val="00B81140"/>
    <w:rsid w:val="00B83745"/>
    <w:rsid w:val="00B83FDE"/>
    <w:rsid w:val="00B862AA"/>
    <w:rsid w:val="00B87BE4"/>
    <w:rsid w:val="00B908FF"/>
    <w:rsid w:val="00B90B6C"/>
    <w:rsid w:val="00B90DF2"/>
    <w:rsid w:val="00B90FF9"/>
    <w:rsid w:val="00B91BE1"/>
    <w:rsid w:val="00B932BA"/>
    <w:rsid w:val="00B93F45"/>
    <w:rsid w:val="00B9410C"/>
    <w:rsid w:val="00B94371"/>
    <w:rsid w:val="00B9449E"/>
    <w:rsid w:val="00B94728"/>
    <w:rsid w:val="00B96BE7"/>
    <w:rsid w:val="00BA082C"/>
    <w:rsid w:val="00BA22E8"/>
    <w:rsid w:val="00BA4FAC"/>
    <w:rsid w:val="00BB008B"/>
    <w:rsid w:val="00BB079C"/>
    <w:rsid w:val="00BB09C6"/>
    <w:rsid w:val="00BB2028"/>
    <w:rsid w:val="00BB2F7A"/>
    <w:rsid w:val="00BB372A"/>
    <w:rsid w:val="00BB4617"/>
    <w:rsid w:val="00BB4A12"/>
    <w:rsid w:val="00BB502A"/>
    <w:rsid w:val="00BB5C31"/>
    <w:rsid w:val="00BB7FA9"/>
    <w:rsid w:val="00BC0345"/>
    <w:rsid w:val="00BC1563"/>
    <w:rsid w:val="00BC4B52"/>
    <w:rsid w:val="00BC5574"/>
    <w:rsid w:val="00BC6E1B"/>
    <w:rsid w:val="00BC6ED1"/>
    <w:rsid w:val="00BD0543"/>
    <w:rsid w:val="00BD0A3D"/>
    <w:rsid w:val="00BD0D47"/>
    <w:rsid w:val="00BD1E0B"/>
    <w:rsid w:val="00BD365C"/>
    <w:rsid w:val="00BD5CA6"/>
    <w:rsid w:val="00BD63A9"/>
    <w:rsid w:val="00BD70FF"/>
    <w:rsid w:val="00BE0480"/>
    <w:rsid w:val="00BE09A1"/>
    <w:rsid w:val="00BE09EC"/>
    <w:rsid w:val="00BE0DAC"/>
    <w:rsid w:val="00BE0F67"/>
    <w:rsid w:val="00BE1DC4"/>
    <w:rsid w:val="00BE218F"/>
    <w:rsid w:val="00BE349F"/>
    <w:rsid w:val="00BE399B"/>
    <w:rsid w:val="00BE45F4"/>
    <w:rsid w:val="00BE4945"/>
    <w:rsid w:val="00BE4B47"/>
    <w:rsid w:val="00BE757E"/>
    <w:rsid w:val="00BE76F4"/>
    <w:rsid w:val="00BF1503"/>
    <w:rsid w:val="00BF18D5"/>
    <w:rsid w:val="00BF26EC"/>
    <w:rsid w:val="00BF2755"/>
    <w:rsid w:val="00BF30F5"/>
    <w:rsid w:val="00BF3F2F"/>
    <w:rsid w:val="00BF4024"/>
    <w:rsid w:val="00BF4901"/>
    <w:rsid w:val="00C00BEB"/>
    <w:rsid w:val="00C00C81"/>
    <w:rsid w:val="00C00ED2"/>
    <w:rsid w:val="00C034AC"/>
    <w:rsid w:val="00C03587"/>
    <w:rsid w:val="00C04070"/>
    <w:rsid w:val="00C063DF"/>
    <w:rsid w:val="00C06E62"/>
    <w:rsid w:val="00C078DD"/>
    <w:rsid w:val="00C0793C"/>
    <w:rsid w:val="00C108C1"/>
    <w:rsid w:val="00C125FD"/>
    <w:rsid w:val="00C127E4"/>
    <w:rsid w:val="00C13674"/>
    <w:rsid w:val="00C13BC7"/>
    <w:rsid w:val="00C162C5"/>
    <w:rsid w:val="00C16484"/>
    <w:rsid w:val="00C2155D"/>
    <w:rsid w:val="00C22459"/>
    <w:rsid w:val="00C2747E"/>
    <w:rsid w:val="00C311EC"/>
    <w:rsid w:val="00C31249"/>
    <w:rsid w:val="00C31B26"/>
    <w:rsid w:val="00C32005"/>
    <w:rsid w:val="00C3233F"/>
    <w:rsid w:val="00C32F92"/>
    <w:rsid w:val="00C33316"/>
    <w:rsid w:val="00C33A7F"/>
    <w:rsid w:val="00C34410"/>
    <w:rsid w:val="00C34CE8"/>
    <w:rsid w:val="00C35223"/>
    <w:rsid w:val="00C35D5C"/>
    <w:rsid w:val="00C4020F"/>
    <w:rsid w:val="00C407FF"/>
    <w:rsid w:val="00C40C63"/>
    <w:rsid w:val="00C41381"/>
    <w:rsid w:val="00C43C4B"/>
    <w:rsid w:val="00C44560"/>
    <w:rsid w:val="00C45C81"/>
    <w:rsid w:val="00C46260"/>
    <w:rsid w:val="00C46AB4"/>
    <w:rsid w:val="00C47681"/>
    <w:rsid w:val="00C5253D"/>
    <w:rsid w:val="00C54660"/>
    <w:rsid w:val="00C5505B"/>
    <w:rsid w:val="00C5526C"/>
    <w:rsid w:val="00C55297"/>
    <w:rsid w:val="00C558C3"/>
    <w:rsid w:val="00C56E9F"/>
    <w:rsid w:val="00C6043F"/>
    <w:rsid w:val="00C61DF0"/>
    <w:rsid w:val="00C6216C"/>
    <w:rsid w:val="00C62DB3"/>
    <w:rsid w:val="00C63D51"/>
    <w:rsid w:val="00C64A66"/>
    <w:rsid w:val="00C659AC"/>
    <w:rsid w:val="00C65E7F"/>
    <w:rsid w:val="00C709D3"/>
    <w:rsid w:val="00C714DA"/>
    <w:rsid w:val="00C76F7C"/>
    <w:rsid w:val="00C7701A"/>
    <w:rsid w:val="00C77819"/>
    <w:rsid w:val="00C810D5"/>
    <w:rsid w:val="00C82965"/>
    <w:rsid w:val="00C83967"/>
    <w:rsid w:val="00C83D05"/>
    <w:rsid w:val="00C84A7C"/>
    <w:rsid w:val="00C84F6F"/>
    <w:rsid w:val="00C85565"/>
    <w:rsid w:val="00C8566F"/>
    <w:rsid w:val="00C862AB"/>
    <w:rsid w:val="00C86E75"/>
    <w:rsid w:val="00C878DD"/>
    <w:rsid w:val="00C92616"/>
    <w:rsid w:val="00C92C8B"/>
    <w:rsid w:val="00C93455"/>
    <w:rsid w:val="00C93C43"/>
    <w:rsid w:val="00C93FA6"/>
    <w:rsid w:val="00C94052"/>
    <w:rsid w:val="00C941A6"/>
    <w:rsid w:val="00C96F30"/>
    <w:rsid w:val="00C970E5"/>
    <w:rsid w:val="00C97ECF"/>
    <w:rsid w:val="00CA0165"/>
    <w:rsid w:val="00CA053C"/>
    <w:rsid w:val="00CA1BD9"/>
    <w:rsid w:val="00CA2107"/>
    <w:rsid w:val="00CA2DF4"/>
    <w:rsid w:val="00CA3E92"/>
    <w:rsid w:val="00CA4466"/>
    <w:rsid w:val="00CA483D"/>
    <w:rsid w:val="00CA4D54"/>
    <w:rsid w:val="00CA4F77"/>
    <w:rsid w:val="00CA50DE"/>
    <w:rsid w:val="00CA6128"/>
    <w:rsid w:val="00CA7AFD"/>
    <w:rsid w:val="00CB00EA"/>
    <w:rsid w:val="00CB0421"/>
    <w:rsid w:val="00CB0A81"/>
    <w:rsid w:val="00CB13B6"/>
    <w:rsid w:val="00CB1E9E"/>
    <w:rsid w:val="00CB2D6B"/>
    <w:rsid w:val="00CB3280"/>
    <w:rsid w:val="00CB3F66"/>
    <w:rsid w:val="00CC015A"/>
    <w:rsid w:val="00CC28E1"/>
    <w:rsid w:val="00CC3F61"/>
    <w:rsid w:val="00CC3F7F"/>
    <w:rsid w:val="00CC7654"/>
    <w:rsid w:val="00CC77EE"/>
    <w:rsid w:val="00CD118B"/>
    <w:rsid w:val="00CD1618"/>
    <w:rsid w:val="00CD1F61"/>
    <w:rsid w:val="00CD33E4"/>
    <w:rsid w:val="00CD621C"/>
    <w:rsid w:val="00CD7386"/>
    <w:rsid w:val="00CD799A"/>
    <w:rsid w:val="00CE1BFD"/>
    <w:rsid w:val="00CE38EF"/>
    <w:rsid w:val="00CE3F2E"/>
    <w:rsid w:val="00CE4849"/>
    <w:rsid w:val="00CE6047"/>
    <w:rsid w:val="00CE662D"/>
    <w:rsid w:val="00CE6930"/>
    <w:rsid w:val="00CE6EA3"/>
    <w:rsid w:val="00CF0389"/>
    <w:rsid w:val="00CF1A75"/>
    <w:rsid w:val="00CF3F5E"/>
    <w:rsid w:val="00CF4F95"/>
    <w:rsid w:val="00CF5093"/>
    <w:rsid w:val="00CF55C2"/>
    <w:rsid w:val="00CF584B"/>
    <w:rsid w:val="00CF6119"/>
    <w:rsid w:val="00CF672B"/>
    <w:rsid w:val="00CF7136"/>
    <w:rsid w:val="00CF74F2"/>
    <w:rsid w:val="00D003CC"/>
    <w:rsid w:val="00D02943"/>
    <w:rsid w:val="00D02FCB"/>
    <w:rsid w:val="00D04005"/>
    <w:rsid w:val="00D0443B"/>
    <w:rsid w:val="00D0479F"/>
    <w:rsid w:val="00D05D55"/>
    <w:rsid w:val="00D06607"/>
    <w:rsid w:val="00D07A86"/>
    <w:rsid w:val="00D10655"/>
    <w:rsid w:val="00D12CBB"/>
    <w:rsid w:val="00D1395E"/>
    <w:rsid w:val="00D147BB"/>
    <w:rsid w:val="00D16C3F"/>
    <w:rsid w:val="00D16FAB"/>
    <w:rsid w:val="00D2147A"/>
    <w:rsid w:val="00D21E98"/>
    <w:rsid w:val="00D2246D"/>
    <w:rsid w:val="00D25E01"/>
    <w:rsid w:val="00D25FBA"/>
    <w:rsid w:val="00D2611A"/>
    <w:rsid w:val="00D2619E"/>
    <w:rsid w:val="00D269E1"/>
    <w:rsid w:val="00D273D8"/>
    <w:rsid w:val="00D27613"/>
    <w:rsid w:val="00D279F1"/>
    <w:rsid w:val="00D306D5"/>
    <w:rsid w:val="00D30C71"/>
    <w:rsid w:val="00D35E2B"/>
    <w:rsid w:val="00D36CCF"/>
    <w:rsid w:val="00D36D47"/>
    <w:rsid w:val="00D37882"/>
    <w:rsid w:val="00D378E3"/>
    <w:rsid w:val="00D401E4"/>
    <w:rsid w:val="00D40EB4"/>
    <w:rsid w:val="00D41BB2"/>
    <w:rsid w:val="00D41CB9"/>
    <w:rsid w:val="00D423B1"/>
    <w:rsid w:val="00D4441F"/>
    <w:rsid w:val="00D44F1D"/>
    <w:rsid w:val="00D44FAF"/>
    <w:rsid w:val="00D45BC9"/>
    <w:rsid w:val="00D47445"/>
    <w:rsid w:val="00D50382"/>
    <w:rsid w:val="00D50F43"/>
    <w:rsid w:val="00D51311"/>
    <w:rsid w:val="00D52169"/>
    <w:rsid w:val="00D5301F"/>
    <w:rsid w:val="00D541F2"/>
    <w:rsid w:val="00D542F5"/>
    <w:rsid w:val="00D54B8E"/>
    <w:rsid w:val="00D551E8"/>
    <w:rsid w:val="00D55CF8"/>
    <w:rsid w:val="00D56F65"/>
    <w:rsid w:val="00D57252"/>
    <w:rsid w:val="00D57852"/>
    <w:rsid w:val="00D57E81"/>
    <w:rsid w:val="00D57FC4"/>
    <w:rsid w:val="00D60425"/>
    <w:rsid w:val="00D63507"/>
    <w:rsid w:val="00D63B22"/>
    <w:rsid w:val="00D6568A"/>
    <w:rsid w:val="00D65D5A"/>
    <w:rsid w:val="00D663C0"/>
    <w:rsid w:val="00D7064A"/>
    <w:rsid w:val="00D7180D"/>
    <w:rsid w:val="00D71D4E"/>
    <w:rsid w:val="00D71EA2"/>
    <w:rsid w:val="00D7239E"/>
    <w:rsid w:val="00D72DED"/>
    <w:rsid w:val="00D75A19"/>
    <w:rsid w:val="00D801B0"/>
    <w:rsid w:val="00D8077A"/>
    <w:rsid w:val="00D8090F"/>
    <w:rsid w:val="00D80D5A"/>
    <w:rsid w:val="00D80F4C"/>
    <w:rsid w:val="00D81401"/>
    <w:rsid w:val="00D81A06"/>
    <w:rsid w:val="00D81DA0"/>
    <w:rsid w:val="00D84366"/>
    <w:rsid w:val="00D84535"/>
    <w:rsid w:val="00D84B31"/>
    <w:rsid w:val="00D85BC1"/>
    <w:rsid w:val="00D865CD"/>
    <w:rsid w:val="00D879EB"/>
    <w:rsid w:val="00D90CA5"/>
    <w:rsid w:val="00D91AFE"/>
    <w:rsid w:val="00D92924"/>
    <w:rsid w:val="00D92C53"/>
    <w:rsid w:val="00D9370E"/>
    <w:rsid w:val="00D9425B"/>
    <w:rsid w:val="00D94AA6"/>
    <w:rsid w:val="00D953E7"/>
    <w:rsid w:val="00D9762B"/>
    <w:rsid w:val="00DA0879"/>
    <w:rsid w:val="00DA0B65"/>
    <w:rsid w:val="00DA0EFF"/>
    <w:rsid w:val="00DA25C3"/>
    <w:rsid w:val="00DA3D29"/>
    <w:rsid w:val="00DA3DD2"/>
    <w:rsid w:val="00DA3F7A"/>
    <w:rsid w:val="00DA492F"/>
    <w:rsid w:val="00DA5B2F"/>
    <w:rsid w:val="00DA67EC"/>
    <w:rsid w:val="00DA79C1"/>
    <w:rsid w:val="00DB03D8"/>
    <w:rsid w:val="00DB13DF"/>
    <w:rsid w:val="00DB1DF1"/>
    <w:rsid w:val="00DB33A8"/>
    <w:rsid w:val="00DB3D38"/>
    <w:rsid w:val="00DB4CF6"/>
    <w:rsid w:val="00DB4F61"/>
    <w:rsid w:val="00DB559B"/>
    <w:rsid w:val="00DB6959"/>
    <w:rsid w:val="00DB77A1"/>
    <w:rsid w:val="00DB7BA1"/>
    <w:rsid w:val="00DC38EE"/>
    <w:rsid w:val="00DC3969"/>
    <w:rsid w:val="00DC3DF5"/>
    <w:rsid w:val="00DC4776"/>
    <w:rsid w:val="00DC6208"/>
    <w:rsid w:val="00DC6946"/>
    <w:rsid w:val="00DC695E"/>
    <w:rsid w:val="00DC7539"/>
    <w:rsid w:val="00DC7DE5"/>
    <w:rsid w:val="00DD0320"/>
    <w:rsid w:val="00DD0965"/>
    <w:rsid w:val="00DD2B9F"/>
    <w:rsid w:val="00DD4044"/>
    <w:rsid w:val="00DD4211"/>
    <w:rsid w:val="00DD5786"/>
    <w:rsid w:val="00DD5BB8"/>
    <w:rsid w:val="00DD66C5"/>
    <w:rsid w:val="00DD6B9D"/>
    <w:rsid w:val="00DD6DE8"/>
    <w:rsid w:val="00DD751B"/>
    <w:rsid w:val="00DE0305"/>
    <w:rsid w:val="00DE17CA"/>
    <w:rsid w:val="00DE274E"/>
    <w:rsid w:val="00DE2E91"/>
    <w:rsid w:val="00DE4AB3"/>
    <w:rsid w:val="00DE582B"/>
    <w:rsid w:val="00DE650C"/>
    <w:rsid w:val="00DE6BD8"/>
    <w:rsid w:val="00DF0309"/>
    <w:rsid w:val="00DF03A6"/>
    <w:rsid w:val="00DF14D7"/>
    <w:rsid w:val="00DF2BBF"/>
    <w:rsid w:val="00DF36AA"/>
    <w:rsid w:val="00DF3824"/>
    <w:rsid w:val="00DF52C8"/>
    <w:rsid w:val="00DF59A5"/>
    <w:rsid w:val="00DF5AA1"/>
    <w:rsid w:val="00DF60E2"/>
    <w:rsid w:val="00DF7D17"/>
    <w:rsid w:val="00E00989"/>
    <w:rsid w:val="00E00D68"/>
    <w:rsid w:val="00E016E3"/>
    <w:rsid w:val="00E01826"/>
    <w:rsid w:val="00E02154"/>
    <w:rsid w:val="00E06429"/>
    <w:rsid w:val="00E06E9A"/>
    <w:rsid w:val="00E07AEC"/>
    <w:rsid w:val="00E10A61"/>
    <w:rsid w:val="00E11F58"/>
    <w:rsid w:val="00E12219"/>
    <w:rsid w:val="00E134A4"/>
    <w:rsid w:val="00E16E5A"/>
    <w:rsid w:val="00E16EEE"/>
    <w:rsid w:val="00E170D9"/>
    <w:rsid w:val="00E1775C"/>
    <w:rsid w:val="00E17D93"/>
    <w:rsid w:val="00E2111D"/>
    <w:rsid w:val="00E21975"/>
    <w:rsid w:val="00E21CD4"/>
    <w:rsid w:val="00E2219F"/>
    <w:rsid w:val="00E22AC1"/>
    <w:rsid w:val="00E22BD6"/>
    <w:rsid w:val="00E23C42"/>
    <w:rsid w:val="00E265F1"/>
    <w:rsid w:val="00E26BB4"/>
    <w:rsid w:val="00E31329"/>
    <w:rsid w:val="00E317C8"/>
    <w:rsid w:val="00E3188E"/>
    <w:rsid w:val="00E32965"/>
    <w:rsid w:val="00E32FA2"/>
    <w:rsid w:val="00E334C6"/>
    <w:rsid w:val="00E33A4F"/>
    <w:rsid w:val="00E344C1"/>
    <w:rsid w:val="00E34850"/>
    <w:rsid w:val="00E36131"/>
    <w:rsid w:val="00E36794"/>
    <w:rsid w:val="00E36D54"/>
    <w:rsid w:val="00E41D5D"/>
    <w:rsid w:val="00E42755"/>
    <w:rsid w:val="00E42C4E"/>
    <w:rsid w:val="00E42F1A"/>
    <w:rsid w:val="00E43832"/>
    <w:rsid w:val="00E448E5"/>
    <w:rsid w:val="00E459AF"/>
    <w:rsid w:val="00E47035"/>
    <w:rsid w:val="00E4778D"/>
    <w:rsid w:val="00E50ACF"/>
    <w:rsid w:val="00E50B35"/>
    <w:rsid w:val="00E51F65"/>
    <w:rsid w:val="00E52684"/>
    <w:rsid w:val="00E533FD"/>
    <w:rsid w:val="00E546E9"/>
    <w:rsid w:val="00E551A7"/>
    <w:rsid w:val="00E55F1C"/>
    <w:rsid w:val="00E568C0"/>
    <w:rsid w:val="00E56A45"/>
    <w:rsid w:val="00E56C79"/>
    <w:rsid w:val="00E571DD"/>
    <w:rsid w:val="00E57755"/>
    <w:rsid w:val="00E57A0C"/>
    <w:rsid w:val="00E60F0F"/>
    <w:rsid w:val="00E610B7"/>
    <w:rsid w:val="00E61289"/>
    <w:rsid w:val="00E638B0"/>
    <w:rsid w:val="00E63997"/>
    <w:rsid w:val="00E63F79"/>
    <w:rsid w:val="00E64743"/>
    <w:rsid w:val="00E64AE1"/>
    <w:rsid w:val="00E65A38"/>
    <w:rsid w:val="00E65CC4"/>
    <w:rsid w:val="00E6690C"/>
    <w:rsid w:val="00E67BE8"/>
    <w:rsid w:val="00E700A4"/>
    <w:rsid w:val="00E7139F"/>
    <w:rsid w:val="00E72CE8"/>
    <w:rsid w:val="00E7303F"/>
    <w:rsid w:val="00E7686F"/>
    <w:rsid w:val="00E77DFF"/>
    <w:rsid w:val="00E8036A"/>
    <w:rsid w:val="00E815F8"/>
    <w:rsid w:val="00E82866"/>
    <w:rsid w:val="00E82C69"/>
    <w:rsid w:val="00E83315"/>
    <w:rsid w:val="00E83C2E"/>
    <w:rsid w:val="00E8428D"/>
    <w:rsid w:val="00E848C5"/>
    <w:rsid w:val="00E85A18"/>
    <w:rsid w:val="00E85AB6"/>
    <w:rsid w:val="00E861E1"/>
    <w:rsid w:val="00E869F0"/>
    <w:rsid w:val="00E875AA"/>
    <w:rsid w:val="00E87AEC"/>
    <w:rsid w:val="00E9112B"/>
    <w:rsid w:val="00E91D35"/>
    <w:rsid w:val="00E92DA1"/>
    <w:rsid w:val="00E9381E"/>
    <w:rsid w:val="00E93D81"/>
    <w:rsid w:val="00E94F8E"/>
    <w:rsid w:val="00E95270"/>
    <w:rsid w:val="00E95991"/>
    <w:rsid w:val="00E9730C"/>
    <w:rsid w:val="00E97B30"/>
    <w:rsid w:val="00EA02D2"/>
    <w:rsid w:val="00EA06ED"/>
    <w:rsid w:val="00EA1A3C"/>
    <w:rsid w:val="00EA37C7"/>
    <w:rsid w:val="00EA3832"/>
    <w:rsid w:val="00EA39F7"/>
    <w:rsid w:val="00EA49CA"/>
    <w:rsid w:val="00EA504B"/>
    <w:rsid w:val="00EA52D5"/>
    <w:rsid w:val="00EA621B"/>
    <w:rsid w:val="00EA6364"/>
    <w:rsid w:val="00EA6E3D"/>
    <w:rsid w:val="00EA766D"/>
    <w:rsid w:val="00EB0B5D"/>
    <w:rsid w:val="00EB2BA8"/>
    <w:rsid w:val="00EB2FF2"/>
    <w:rsid w:val="00EB34F5"/>
    <w:rsid w:val="00EB4208"/>
    <w:rsid w:val="00EB44B2"/>
    <w:rsid w:val="00EB4954"/>
    <w:rsid w:val="00EB56D5"/>
    <w:rsid w:val="00EB57B3"/>
    <w:rsid w:val="00EB65AF"/>
    <w:rsid w:val="00EB6BCD"/>
    <w:rsid w:val="00EC006B"/>
    <w:rsid w:val="00EC020D"/>
    <w:rsid w:val="00EC045A"/>
    <w:rsid w:val="00EC1660"/>
    <w:rsid w:val="00EC22C7"/>
    <w:rsid w:val="00EC71BE"/>
    <w:rsid w:val="00EC7404"/>
    <w:rsid w:val="00EC7F14"/>
    <w:rsid w:val="00ED169E"/>
    <w:rsid w:val="00ED199C"/>
    <w:rsid w:val="00ED468C"/>
    <w:rsid w:val="00ED599E"/>
    <w:rsid w:val="00ED60C0"/>
    <w:rsid w:val="00EE164B"/>
    <w:rsid w:val="00EE19A6"/>
    <w:rsid w:val="00EE2D80"/>
    <w:rsid w:val="00EE31C5"/>
    <w:rsid w:val="00EE45DF"/>
    <w:rsid w:val="00EE583B"/>
    <w:rsid w:val="00EE5842"/>
    <w:rsid w:val="00EE65FF"/>
    <w:rsid w:val="00EE6FD8"/>
    <w:rsid w:val="00EF0280"/>
    <w:rsid w:val="00EF0465"/>
    <w:rsid w:val="00EF0F32"/>
    <w:rsid w:val="00EF0F6E"/>
    <w:rsid w:val="00EF2479"/>
    <w:rsid w:val="00EF2B33"/>
    <w:rsid w:val="00EF326A"/>
    <w:rsid w:val="00EF32F8"/>
    <w:rsid w:val="00EF3322"/>
    <w:rsid w:val="00EF37FC"/>
    <w:rsid w:val="00EF3F06"/>
    <w:rsid w:val="00EF4AAB"/>
    <w:rsid w:val="00EF4B1D"/>
    <w:rsid w:val="00EF5CFF"/>
    <w:rsid w:val="00EF6860"/>
    <w:rsid w:val="00EF7516"/>
    <w:rsid w:val="00EF77B4"/>
    <w:rsid w:val="00EF77E1"/>
    <w:rsid w:val="00EF7EFC"/>
    <w:rsid w:val="00F022AB"/>
    <w:rsid w:val="00F0331E"/>
    <w:rsid w:val="00F0384F"/>
    <w:rsid w:val="00F047B8"/>
    <w:rsid w:val="00F07D21"/>
    <w:rsid w:val="00F11703"/>
    <w:rsid w:val="00F12A09"/>
    <w:rsid w:val="00F138B3"/>
    <w:rsid w:val="00F149AC"/>
    <w:rsid w:val="00F17206"/>
    <w:rsid w:val="00F21242"/>
    <w:rsid w:val="00F219C1"/>
    <w:rsid w:val="00F23E2C"/>
    <w:rsid w:val="00F24021"/>
    <w:rsid w:val="00F24400"/>
    <w:rsid w:val="00F26B24"/>
    <w:rsid w:val="00F3319E"/>
    <w:rsid w:val="00F33503"/>
    <w:rsid w:val="00F33B5D"/>
    <w:rsid w:val="00F3412E"/>
    <w:rsid w:val="00F35564"/>
    <w:rsid w:val="00F3561F"/>
    <w:rsid w:val="00F35D4B"/>
    <w:rsid w:val="00F360B0"/>
    <w:rsid w:val="00F407B8"/>
    <w:rsid w:val="00F41B2A"/>
    <w:rsid w:val="00F41BBF"/>
    <w:rsid w:val="00F43F7F"/>
    <w:rsid w:val="00F4492B"/>
    <w:rsid w:val="00F45957"/>
    <w:rsid w:val="00F46022"/>
    <w:rsid w:val="00F4618D"/>
    <w:rsid w:val="00F467C0"/>
    <w:rsid w:val="00F47E02"/>
    <w:rsid w:val="00F501D6"/>
    <w:rsid w:val="00F501E9"/>
    <w:rsid w:val="00F51724"/>
    <w:rsid w:val="00F52268"/>
    <w:rsid w:val="00F52AFC"/>
    <w:rsid w:val="00F53123"/>
    <w:rsid w:val="00F53CE7"/>
    <w:rsid w:val="00F53D74"/>
    <w:rsid w:val="00F53DA4"/>
    <w:rsid w:val="00F546CF"/>
    <w:rsid w:val="00F54B67"/>
    <w:rsid w:val="00F55817"/>
    <w:rsid w:val="00F56674"/>
    <w:rsid w:val="00F57520"/>
    <w:rsid w:val="00F57C42"/>
    <w:rsid w:val="00F61C20"/>
    <w:rsid w:val="00F63237"/>
    <w:rsid w:val="00F63679"/>
    <w:rsid w:val="00F63DF5"/>
    <w:rsid w:val="00F640F0"/>
    <w:rsid w:val="00F66EA7"/>
    <w:rsid w:val="00F67C6F"/>
    <w:rsid w:val="00F7311F"/>
    <w:rsid w:val="00F740E4"/>
    <w:rsid w:val="00F75E0E"/>
    <w:rsid w:val="00F7634A"/>
    <w:rsid w:val="00F76D73"/>
    <w:rsid w:val="00F80BB2"/>
    <w:rsid w:val="00F811CC"/>
    <w:rsid w:val="00F81698"/>
    <w:rsid w:val="00F81BB8"/>
    <w:rsid w:val="00F81EB3"/>
    <w:rsid w:val="00F82386"/>
    <w:rsid w:val="00F82681"/>
    <w:rsid w:val="00F8315E"/>
    <w:rsid w:val="00F84238"/>
    <w:rsid w:val="00F85064"/>
    <w:rsid w:val="00F85071"/>
    <w:rsid w:val="00F86359"/>
    <w:rsid w:val="00F877CE"/>
    <w:rsid w:val="00F87C72"/>
    <w:rsid w:val="00F9312D"/>
    <w:rsid w:val="00F938EA"/>
    <w:rsid w:val="00F93D4A"/>
    <w:rsid w:val="00F95075"/>
    <w:rsid w:val="00F9567C"/>
    <w:rsid w:val="00F96359"/>
    <w:rsid w:val="00F96EBC"/>
    <w:rsid w:val="00F979C6"/>
    <w:rsid w:val="00FA14A3"/>
    <w:rsid w:val="00FA3267"/>
    <w:rsid w:val="00FA38FF"/>
    <w:rsid w:val="00FA3A04"/>
    <w:rsid w:val="00FA7CA2"/>
    <w:rsid w:val="00FA7DC5"/>
    <w:rsid w:val="00FB0AB1"/>
    <w:rsid w:val="00FB1959"/>
    <w:rsid w:val="00FB30BB"/>
    <w:rsid w:val="00FB39BD"/>
    <w:rsid w:val="00FB47BC"/>
    <w:rsid w:val="00FB51F1"/>
    <w:rsid w:val="00FB532C"/>
    <w:rsid w:val="00FB5F55"/>
    <w:rsid w:val="00FB6213"/>
    <w:rsid w:val="00FB6DC8"/>
    <w:rsid w:val="00FB7128"/>
    <w:rsid w:val="00FB75A4"/>
    <w:rsid w:val="00FB7EE0"/>
    <w:rsid w:val="00FC185D"/>
    <w:rsid w:val="00FC2184"/>
    <w:rsid w:val="00FC2E0A"/>
    <w:rsid w:val="00FC3544"/>
    <w:rsid w:val="00FC36D0"/>
    <w:rsid w:val="00FC4DA7"/>
    <w:rsid w:val="00FC5C40"/>
    <w:rsid w:val="00FD0D82"/>
    <w:rsid w:val="00FD1B27"/>
    <w:rsid w:val="00FD2293"/>
    <w:rsid w:val="00FD3921"/>
    <w:rsid w:val="00FD4237"/>
    <w:rsid w:val="00FD72E6"/>
    <w:rsid w:val="00FD7ABB"/>
    <w:rsid w:val="00FE2B1F"/>
    <w:rsid w:val="00FE4402"/>
    <w:rsid w:val="00FE4631"/>
    <w:rsid w:val="00FE4CFD"/>
    <w:rsid w:val="00FE4D41"/>
    <w:rsid w:val="00FE71AC"/>
    <w:rsid w:val="00FE7C53"/>
    <w:rsid w:val="00FF0436"/>
    <w:rsid w:val="00FF192B"/>
    <w:rsid w:val="00FF2E95"/>
    <w:rsid w:val="00FF3430"/>
    <w:rsid w:val="00FF3AB4"/>
    <w:rsid w:val="00FF4E48"/>
    <w:rsid w:val="00FF6986"/>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634883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6A6B"/>
    <w:pPr>
      <w:widowControl w:val="0"/>
      <w:jc w:val="both"/>
    </w:pPr>
  </w:style>
  <w:style w:type="paragraph" w:styleId="1">
    <w:name w:val="heading 1"/>
    <w:basedOn w:val="a"/>
    <w:next w:val="20"/>
    <w:link w:val="11"/>
    <w:autoRedefine/>
    <w:uiPriority w:val="9"/>
    <w:qFormat/>
    <w:rsid w:val="00A909AF"/>
    <w:pPr>
      <w:keepNext/>
      <w:pageBreakBefore/>
      <w:numPr>
        <w:numId w:val="15"/>
      </w:numPr>
      <w:pBdr>
        <w:bottom w:val="single" w:sz="4" w:space="1" w:color="auto"/>
      </w:pBdr>
      <w:spacing w:line="276" w:lineRule="auto"/>
      <w:ind w:rightChars="100" w:right="210"/>
      <w:outlineLvl w:val="0"/>
    </w:pPr>
    <w:rPr>
      <w:rFonts w:asciiTheme="majorHAnsi" w:eastAsia="メイリオ" w:hAnsiTheme="majorHAnsi" w:cstheme="majorHAnsi"/>
      <w:color w:val="002B62"/>
      <w:sz w:val="28"/>
      <w:szCs w:val="24"/>
    </w:rPr>
  </w:style>
  <w:style w:type="paragraph" w:styleId="20">
    <w:name w:val="heading 2"/>
    <w:basedOn w:val="a"/>
    <w:next w:val="a"/>
    <w:link w:val="21"/>
    <w:autoRedefine/>
    <w:uiPriority w:val="9"/>
    <w:unhideWhenUsed/>
    <w:qFormat/>
    <w:rsid w:val="005934B1"/>
    <w:pPr>
      <w:keepNext/>
      <w:numPr>
        <w:ilvl w:val="1"/>
        <w:numId w:val="15"/>
      </w:numPr>
      <w:pBdr>
        <w:left w:val="single" w:sz="48" w:space="0" w:color="ED7D31" w:themeColor="accent2"/>
      </w:pBdr>
      <w:shd w:val="clear" w:color="002B62" w:fill="002B62"/>
      <w:spacing w:beforeLines="100" w:before="286" w:afterLines="100" w:after="286"/>
      <w:ind w:left="1134" w:rightChars="66" w:right="139" w:hanging="708"/>
      <w:jc w:val="left"/>
      <w:outlineLvl w:val="1"/>
    </w:pPr>
    <w:rPr>
      <w:rFonts w:ascii="Arial" w:eastAsia="メイリオ" w:hAnsi="Arial" w:cs="Arial"/>
      <w:b/>
      <w:noProof/>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A909AF"/>
    <w:rPr>
      <w:rFonts w:asciiTheme="majorHAnsi" w:eastAsia="メイリオ" w:hAnsiTheme="majorHAnsi" w:cstheme="majorHAnsi"/>
      <w:color w:val="002B62"/>
      <w:sz w:val="28"/>
      <w:szCs w:val="24"/>
    </w:rPr>
  </w:style>
  <w:style w:type="character" w:customStyle="1" w:styleId="21">
    <w:name w:val="見出し 2 (文字)"/>
    <w:basedOn w:val="a0"/>
    <w:link w:val="20"/>
    <w:uiPriority w:val="9"/>
    <w:rsid w:val="005934B1"/>
    <w:rPr>
      <w:rFonts w:ascii="Arial" w:eastAsia="メイリオ" w:hAnsi="Arial" w:cs="Arial"/>
      <w:b/>
      <w:noProof/>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290A99"/>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Arial" w:eastAsia="メイリオ" w:hAnsi="Arial" w:cs="Arial"/>
      <w:b/>
      <w:noProof/>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Wingdings 3"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Wingdings 3"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Wingdings 3" w:hAnsi="Arial" w:cs="Times New Roman"/>
        <w:b/>
        <w:bCs/>
      </w:rPr>
    </w:tblStylePr>
    <w:tblStylePr w:type="lastCol">
      <w:rPr>
        <w:rFonts w:ascii="Arial" w:eastAsia="Wingdings 3"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8441">
      <w:bodyDiv w:val="1"/>
      <w:marLeft w:val="0"/>
      <w:marRight w:val="0"/>
      <w:marTop w:val="0"/>
      <w:marBottom w:val="0"/>
      <w:divBdr>
        <w:top w:val="none" w:sz="0" w:space="0" w:color="auto"/>
        <w:left w:val="none" w:sz="0" w:space="0" w:color="auto"/>
        <w:bottom w:val="none" w:sz="0" w:space="0" w:color="auto"/>
        <w:right w:val="none" w:sz="0" w:space="0" w:color="auto"/>
      </w:divBdr>
    </w:div>
    <w:div w:id="176426903">
      <w:bodyDiv w:val="1"/>
      <w:marLeft w:val="0"/>
      <w:marRight w:val="0"/>
      <w:marTop w:val="0"/>
      <w:marBottom w:val="0"/>
      <w:divBdr>
        <w:top w:val="none" w:sz="0" w:space="0" w:color="auto"/>
        <w:left w:val="none" w:sz="0" w:space="0" w:color="auto"/>
        <w:bottom w:val="none" w:sz="0" w:space="0" w:color="auto"/>
        <w:right w:val="none" w:sz="0" w:space="0" w:color="auto"/>
      </w:divBdr>
      <w:divsChild>
        <w:div w:id="1008748749">
          <w:marLeft w:val="0"/>
          <w:marRight w:val="0"/>
          <w:marTop w:val="0"/>
          <w:marBottom w:val="0"/>
          <w:divBdr>
            <w:top w:val="none" w:sz="0" w:space="0" w:color="auto"/>
            <w:left w:val="none" w:sz="0" w:space="0" w:color="auto"/>
            <w:bottom w:val="none" w:sz="0" w:space="0" w:color="auto"/>
            <w:right w:val="none" w:sz="0" w:space="0" w:color="auto"/>
          </w:divBdr>
          <w:divsChild>
            <w:div w:id="1641299297">
              <w:marLeft w:val="0"/>
              <w:marRight w:val="0"/>
              <w:marTop w:val="0"/>
              <w:marBottom w:val="0"/>
              <w:divBdr>
                <w:top w:val="none" w:sz="0" w:space="0" w:color="auto"/>
                <w:left w:val="none" w:sz="0" w:space="0" w:color="auto"/>
                <w:bottom w:val="none" w:sz="0" w:space="0" w:color="auto"/>
                <w:right w:val="none" w:sz="0" w:space="0" w:color="auto"/>
              </w:divBdr>
              <w:divsChild>
                <w:div w:id="2008703195">
                  <w:marLeft w:val="0"/>
                  <w:marRight w:val="0"/>
                  <w:marTop w:val="0"/>
                  <w:marBottom w:val="0"/>
                  <w:divBdr>
                    <w:top w:val="none" w:sz="0" w:space="0" w:color="auto"/>
                    <w:left w:val="none" w:sz="0" w:space="0" w:color="auto"/>
                    <w:bottom w:val="none" w:sz="0" w:space="0" w:color="auto"/>
                    <w:right w:val="none" w:sz="0" w:space="0" w:color="auto"/>
                  </w:divBdr>
                  <w:divsChild>
                    <w:div w:id="1049646466">
                      <w:marLeft w:val="0"/>
                      <w:marRight w:val="0"/>
                      <w:marTop w:val="0"/>
                      <w:marBottom w:val="0"/>
                      <w:divBdr>
                        <w:top w:val="none" w:sz="0" w:space="0" w:color="auto"/>
                        <w:left w:val="none" w:sz="0" w:space="0" w:color="auto"/>
                        <w:bottom w:val="none" w:sz="0" w:space="0" w:color="auto"/>
                        <w:right w:val="none" w:sz="0" w:space="0" w:color="auto"/>
                      </w:divBdr>
                      <w:divsChild>
                        <w:div w:id="1583416712">
                          <w:marLeft w:val="0"/>
                          <w:marRight w:val="0"/>
                          <w:marTop w:val="0"/>
                          <w:marBottom w:val="0"/>
                          <w:divBdr>
                            <w:top w:val="none" w:sz="0" w:space="0" w:color="auto"/>
                            <w:left w:val="none" w:sz="0" w:space="0" w:color="auto"/>
                            <w:bottom w:val="none" w:sz="0" w:space="0" w:color="auto"/>
                            <w:right w:val="none" w:sz="0" w:space="0" w:color="auto"/>
                          </w:divBdr>
                          <w:divsChild>
                            <w:div w:id="1537507009">
                              <w:marLeft w:val="0"/>
                              <w:marRight w:val="0"/>
                              <w:marTop w:val="0"/>
                              <w:marBottom w:val="0"/>
                              <w:divBdr>
                                <w:top w:val="none" w:sz="0" w:space="0" w:color="auto"/>
                                <w:left w:val="none" w:sz="0" w:space="0" w:color="auto"/>
                                <w:bottom w:val="none" w:sz="0" w:space="0" w:color="auto"/>
                                <w:right w:val="none" w:sz="0" w:space="0" w:color="auto"/>
                              </w:divBdr>
                              <w:divsChild>
                                <w:div w:id="1584948747">
                                  <w:marLeft w:val="0"/>
                                  <w:marRight w:val="0"/>
                                  <w:marTop w:val="0"/>
                                  <w:marBottom w:val="0"/>
                                  <w:divBdr>
                                    <w:top w:val="none" w:sz="0" w:space="0" w:color="auto"/>
                                    <w:left w:val="none" w:sz="0" w:space="0" w:color="auto"/>
                                    <w:bottom w:val="none" w:sz="0" w:space="0" w:color="auto"/>
                                    <w:right w:val="none" w:sz="0" w:space="0" w:color="auto"/>
                                  </w:divBdr>
                                  <w:divsChild>
                                    <w:div w:id="264849612">
                                      <w:marLeft w:val="0"/>
                                      <w:marRight w:val="0"/>
                                      <w:marTop w:val="0"/>
                                      <w:marBottom w:val="0"/>
                                      <w:divBdr>
                                        <w:top w:val="none" w:sz="0" w:space="0" w:color="auto"/>
                                        <w:left w:val="none" w:sz="0" w:space="0" w:color="auto"/>
                                        <w:bottom w:val="none" w:sz="0" w:space="0" w:color="auto"/>
                                        <w:right w:val="none" w:sz="0" w:space="0" w:color="auto"/>
                                      </w:divBdr>
                                      <w:divsChild>
                                        <w:div w:id="792867710">
                                          <w:marLeft w:val="0"/>
                                          <w:marRight w:val="0"/>
                                          <w:marTop w:val="0"/>
                                          <w:marBottom w:val="0"/>
                                          <w:divBdr>
                                            <w:top w:val="none" w:sz="0" w:space="0" w:color="auto"/>
                                            <w:left w:val="none" w:sz="0" w:space="0" w:color="auto"/>
                                            <w:bottom w:val="none" w:sz="0" w:space="0" w:color="auto"/>
                                            <w:right w:val="none" w:sz="0" w:space="0" w:color="auto"/>
                                          </w:divBdr>
                                          <w:divsChild>
                                            <w:div w:id="551694721">
                                              <w:marLeft w:val="0"/>
                                              <w:marRight w:val="0"/>
                                              <w:marTop w:val="0"/>
                                              <w:marBottom w:val="495"/>
                                              <w:divBdr>
                                                <w:top w:val="none" w:sz="0" w:space="0" w:color="auto"/>
                                                <w:left w:val="none" w:sz="0" w:space="0" w:color="auto"/>
                                                <w:bottom w:val="none" w:sz="0" w:space="0" w:color="auto"/>
                                                <w:right w:val="none" w:sz="0" w:space="0" w:color="auto"/>
                                              </w:divBdr>
                                              <w:divsChild>
                                                <w:div w:id="3497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4726125">
      <w:bodyDiv w:val="1"/>
      <w:marLeft w:val="0"/>
      <w:marRight w:val="0"/>
      <w:marTop w:val="0"/>
      <w:marBottom w:val="0"/>
      <w:divBdr>
        <w:top w:val="none" w:sz="0" w:space="0" w:color="auto"/>
        <w:left w:val="none" w:sz="0" w:space="0" w:color="auto"/>
        <w:bottom w:val="none" w:sz="0" w:space="0" w:color="auto"/>
        <w:right w:val="none" w:sz="0" w:space="0" w:color="auto"/>
      </w:divBdr>
      <w:divsChild>
        <w:div w:id="1311131173">
          <w:marLeft w:val="0"/>
          <w:marRight w:val="0"/>
          <w:marTop w:val="0"/>
          <w:marBottom w:val="0"/>
          <w:divBdr>
            <w:top w:val="none" w:sz="0" w:space="0" w:color="auto"/>
            <w:left w:val="none" w:sz="0" w:space="0" w:color="auto"/>
            <w:bottom w:val="none" w:sz="0" w:space="0" w:color="auto"/>
            <w:right w:val="none" w:sz="0" w:space="0" w:color="auto"/>
          </w:divBdr>
          <w:divsChild>
            <w:div w:id="1857423229">
              <w:marLeft w:val="0"/>
              <w:marRight w:val="0"/>
              <w:marTop w:val="0"/>
              <w:marBottom w:val="0"/>
              <w:divBdr>
                <w:top w:val="none" w:sz="0" w:space="0" w:color="auto"/>
                <w:left w:val="none" w:sz="0" w:space="0" w:color="auto"/>
                <w:bottom w:val="none" w:sz="0" w:space="0" w:color="auto"/>
                <w:right w:val="none" w:sz="0" w:space="0" w:color="auto"/>
              </w:divBdr>
              <w:divsChild>
                <w:div w:id="251549822">
                  <w:marLeft w:val="0"/>
                  <w:marRight w:val="0"/>
                  <w:marTop w:val="0"/>
                  <w:marBottom w:val="0"/>
                  <w:divBdr>
                    <w:top w:val="none" w:sz="0" w:space="0" w:color="auto"/>
                    <w:left w:val="none" w:sz="0" w:space="0" w:color="auto"/>
                    <w:bottom w:val="none" w:sz="0" w:space="0" w:color="auto"/>
                    <w:right w:val="none" w:sz="0" w:space="0" w:color="auto"/>
                  </w:divBdr>
                  <w:divsChild>
                    <w:div w:id="8025884">
                      <w:marLeft w:val="0"/>
                      <w:marRight w:val="0"/>
                      <w:marTop w:val="0"/>
                      <w:marBottom w:val="0"/>
                      <w:divBdr>
                        <w:top w:val="none" w:sz="0" w:space="0" w:color="auto"/>
                        <w:left w:val="none" w:sz="0" w:space="0" w:color="auto"/>
                        <w:bottom w:val="none" w:sz="0" w:space="0" w:color="auto"/>
                        <w:right w:val="none" w:sz="0" w:space="0" w:color="auto"/>
                      </w:divBdr>
                      <w:divsChild>
                        <w:div w:id="765923579">
                          <w:marLeft w:val="0"/>
                          <w:marRight w:val="0"/>
                          <w:marTop w:val="0"/>
                          <w:marBottom w:val="0"/>
                          <w:divBdr>
                            <w:top w:val="none" w:sz="0" w:space="0" w:color="auto"/>
                            <w:left w:val="none" w:sz="0" w:space="0" w:color="auto"/>
                            <w:bottom w:val="none" w:sz="0" w:space="0" w:color="auto"/>
                            <w:right w:val="none" w:sz="0" w:space="0" w:color="auto"/>
                          </w:divBdr>
                          <w:divsChild>
                            <w:div w:id="1494950635">
                              <w:marLeft w:val="0"/>
                              <w:marRight w:val="0"/>
                              <w:marTop w:val="0"/>
                              <w:marBottom w:val="0"/>
                              <w:divBdr>
                                <w:top w:val="none" w:sz="0" w:space="0" w:color="auto"/>
                                <w:left w:val="none" w:sz="0" w:space="0" w:color="auto"/>
                                <w:bottom w:val="none" w:sz="0" w:space="0" w:color="auto"/>
                                <w:right w:val="none" w:sz="0" w:space="0" w:color="auto"/>
                              </w:divBdr>
                              <w:divsChild>
                                <w:div w:id="315568477">
                                  <w:marLeft w:val="0"/>
                                  <w:marRight w:val="0"/>
                                  <w:marTop w:val="0"/>
                                  <w:marBottom w:val="0"/>
                                  <w:divBdr>
                                    <w:top w:val="none" w:sz="0" w:space="0" w:color="auto"/>
                                    <w:left w:val="none" w:sz="0" w:space="0" w:color="auto"/>
                                    <w:bottom w:val="none" w:sz="0" w:space="0" w:color="auto"/>
                                    <w:right w:val="none" w:sz="0" w:space="0" w:color="auto"/>
                                  </w:divBdr>
                                  <w:divsChild>
                                    <w:div w:id="2115860025">
                                      <w:marLeft w:val="0"/>
                                      <w:marRight w:val="0"/>
                                      <w:marTop w:val="0"/>
                                      <w:marBottom w:val="0"/>
                                      <w:divBdr>
                                        <w:top w:val="none" w:sz="0" w:space="0" w:color="auto"/>
                                        <w:left w:val="none" w:sz="0" w:space="0" w:color="auto"/>
                                        <w:bottom w:val="none" w:sz="0" w:space="0" w:color="auto"/>
                                        <w:right w:val="none" w:sz="0" w:space="0" w:color="auto"/>
                                      </w:divBdr>
                                      <w:divsChild>
                                        <w:div w:id="27804356">
                                          <w:marLeft w:val="0"/>
                                          <w:marRight w:val="0"/>
                                          <w:marTop w:val="0"/>
                                          <w:marBottom w:val="0"/>
                                          <w:divBdr>
                                            <w:top w:val="none" w:sz="0" w:space="0" w:color="auto"/>
                                            <w:left w:val="none" w:sz="0" w:space="0" w:color="auto"/>
                                            <w:bottom w:val="none" w:sz="0" w:space="0" w:color="auto"/>
                                            <w:right w:val="none" w:sz="0" w:space="0" w:color="auto"/>
                                          </w:divBdr>
                                          <w:divsChild>
                                            <w:div w:id="1754476030">
                                              <w:marLeft w:val="0"/>
                                              <w:marRight w:val="0"/>
                                              <w:marTop w:val="0"/>
                                              <w:marBottom w:val="495"/>
                                              <w:divBdr>
                                                <w:top w:val="none" w:sz="0" w:space="0" w:color="auto"/>
                                                <w:left w:val="none" w:sz="0" w:space="0" w:color="auto"/>
                                                <w:bottom w:val="none" w:sz="0" w:space="0" w:color="auto"/>
                                                <w:right w:val="none" w:sz="0" w:space="0" w:color="auto"/>
                                              </w:divBdr>
                                              <w:divsChild>
                                                <w:div w:id="12277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0771436">
      <w:bodyDiv w:val="1"/>
      <w:marLeft w:val="0"/>
      <w:marRight w:val="0"/>
      <w:marTop w:val="0"/>
      <w:marBottom w:val="0"/>
      <w:divBdr>
        <w:top w:val="none" w:sz="0" w:space="0" w:color="auto"/>
        <w:left w:val="none" w:sz="0" w:space="0" w:color="auto"/>
        <w:bottom w:val="none" w:sz="0" w:space="0" w:color="auto"/>
        <w:right w:val="none" w:sz="0" w:space="0" w:color="auto"/>
      </w:divBdr>
      <w:divsChild>
        <w:div w:id="1359625762">
          <w:marLeft w:val="0"/>
          <w:marRight w:val="0"/>
          <w:marTop w:val="0"/>
          <w:marBottom w:val="0"/>
          <w:divBdr>
            <w:top w:val="none" w:sz="0" w:space="0" w:color="auto"/>
            <w:left w:val="none" w:sz="0" w:space="0" w:color="auto"/>
            <w:bottom w:val="none" w:sz="0" w:space="0" w:color="auto"/>
            <w:right w:val="none" w:sz="0" w:space="0" w:color="auto"/>
          </w:divBdr>
          <w:divsChild>
            <w:div w:id="2108304883">
              <w:marLeft w:val="0"/>
              <w:marRight w:val="0"/>
              <w:marTop w:val="0"/>
              <w:marBottom w:val="0"/>
              <w:divBdr>
                <w:top w:val="none" w:sz="0" w:space="0" w:color="auto"/>
                <w:left w:val="none" w:sz="0" w:space="0" w:color="auto"/>
                <w:bottom w:val="none" w:sz="0" w:space="0" w:color="auto"/>
                <w:right w:val="none" w:sz="0" w:space="0" w:color="auto"/>
              </w:divBdr>
              <w:divsChild>
                <w:div w:id="1537422950">
                  <w:marLeft w:val="0"/>
                  <w:marRight w:val="0"/>
                  <w:marTop w:val="0"/>
                  <w:marBottom w:val="0"/>
                  <w:divBdr>
                    <w:top w:val="none" w:sz="0" w:space="0" w:color="auto"/>
                    <w:left w:val="none" w:sz="0" w:space="0" w:color="auto"/>
                    <w:bottom w:val="none" w:sz="0" w:space="0" w:color="auto"/>
                    <w:right w:val="none" w:sz="0" w:space="0" w:color="auto"/>
                  </w:divBdr>
                  <w:divsChild>
                    <w:div w:id="1988510714">
                      <w:marLeft w:val="0"/>
                      <w:marRight w:val="0"/>
                      <w:marTop w:val="0"/>
                      <w:marBottom w:val="0"/>
                      <w:divBdr>
                        <w:top w:val="none" w:sz="0" w:space="0" w:color="auto"/>
                        <w:left w:val="none" w:sz="0" w:space="0" w:color="auto"/>
                        <w:bottom w:val="none" w:sz="0" w:space="0" w:color="auto"/>
                        <w:right w:val="none" w:sz="0" w:space="0" w:color="auto"/>
                      </w:divBdr>
                      <w:divsChild>
                        <w:div w:id="1386903967">
                          <w:marLeft w:val="0"/>
                          <w:marRight w:val="0"/>
                          <w:marTop w:val="0"/>
                          <w:marBottom w:val="0"/>
                          <w:divBdr>
                            <w:top w:val="none" w:sz="0" w:space="0" w:color="auto"/>
                            <w:left w:val="none" w:sz="0" w:space="0" w:color="auto"/>
                            <w:bottom w:val="none" w:sz="0" w:space="0" w:color="auto"/>
                            <w:right w:val="none" w:sz="0" w:space="0" w:color="auto"/>
                          </w:divBdr>
                          <w:divsChild>
                            <w:div w:id="1609388136">
                              <w:marLeft w:val="0"/>
                              <w:marRight w:val="0"/>
                              <w:marTop w:val="0"/>
                              <w:marBottom w:val="0"/>
                              <w:divBdr>
                                <w:top w:val="none" w:sz="0" w:space="0" w:color="auto"/>
                                <w:left w:val="none" w:sz="0" w:space="0" w:color="auto"/>
                                <w:bottom w:val="none" w:sz="0" w:space="0" w:color="auto"/>
                                <w:right w:val="none" w:sz="0" w:space="0" w:color="auto"/>
                              </w:divBdr>
                              <w:divsChild>
                                <w:div w:id="1667316686">
                                  <w:marLeft w:val="0"/>
                                  <w:marRight w:val="0"/>
                                  <w:marTop w:val="0"/>
                                  <w:marBottom w:val="0"/>
                                  <w:divBdr>
                                    <w:top w:val="none" w:sz="0" w:space="0" w:color="auto"/>
                                    <w:left w:val="none" w:sz="0" w:space="0" w:color="auto"/>
                                    <w:bottom w:val="none" w:sz="0" w:space="0" w:color="auto"/>
                                    <w:right w:val="none" w:sz="0" w:space="0" w:color="auto"/>
                                  </w:divBdr>
                                  <w:divsChild>
                                    <w:div w:id="1072238222">
                                      <w:marLeft w:val="0"/>
                                      <w:marRight w:val="0"/>
                                      <w:marTop w:val="0"/>
                                      <w:marBottom w:val="0"/>
                                      <w:divBdr>
                                        <w:top w:val="none" w:sz="0" w:space="0" w:color="auto"/>
                                        <w:left w:val="none" w:sz="0" w:space="0" w:color="auto"/>
                                        <w:bottom w:val="none" w:sz="0" w:space="0" w:color="auto"/>
                                        <w:right w:val="none" w:sz="0" w:space="0" w:color="auto"/>
                                      </w:divBdr>
                                      <w:divsChild>
                                        <w:div w:id="1802192382">
                                          <w:marLeft w:val="0"/>
                                          <w:marRight w:val="0"/>
                                          <w:marTop w:val="0"/>
                                          <w:marBottom w:val="0"/>
                                          <w:divBdr>
                                            <w:top w:val="none" w:sz="0" w:space="0" w:color="auto"/>
                                            <w:left w:val="none" w:sz="0" w:space="0" w:color="auto"/>
                                            <w:bottom w:val="none" w:sz="0" w:space="0" w:color="auto"/>
                                            <w:right w:val="none" w:sz="0" w:space="0" w:color="auto"/>
                                          </w:divBdr>
                                          <w:divsChild>
                                            <w:div w:id="1162698334">
                                              <w:marLeft w:val="0"/>
                                              <w:marRight w:val="0"/>
                                              <w:marTop w:val="0"/>
                                              <w:marBottom w:val="495"/>
                                              <w:divBdr>
                                                <w:top w:val="none" w:sz="0" w:space="0" w:color="auto"/>
                                                <w:left w:val="none" w:sz="0" w:space="0" w:color="auto"/>
                                                <w:bottom w:val="none" w:sz="0" w:space="0" w:color="auto"/>
                                                <w:right w:val="none" w:sz="0" w:space="0" w:color="auto"/>
                                              </w:divBdr>
                                              <w:divsChild>
                                                <w:div w:id="9766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097424">
      <w:bodyDiv w:val="1"/>
      <w:marLeft w:val="0"/>
      <w:marRight w:val="0"/>
      <w:marTop w:val="0"/>
      <w:marBottom w:val="0"/>
      <w:divBdr>
        <w:top w:val="none" w:sz="0" w:space="0" w:color="auto"/>
        <w:left w:val="none" w:sz="0" w:space="0" w:color="auto"/>
        <w:bottom w:val="none" w:sz="0" w:space="0" w:color="auto"/>
        <w:right w:val="none" w:sz="0" w:space="0" w:color="auto"/>
      </w:divBdr>
      <w:divsChild>
        <w:div w:id="2029797369">
          <w:marLeft w:val="0"/>
          <w:marRight w:val="0"/>
          <w:marTop w:val="0"/>
          <w:marBottom w:val="0"/>
          <w:divBdr>
            <w:top w:val="none" w:sz="0" w:space="0" w:color="auto"/>
            <w:left w:val="none" w:sz="0" w:space="0" w:color="auto"/>
            <w:bottom w:val="none" w:sz="0" w:space="0" w:color="auto"/>
            <w:right w:val="none" w:sz="0" w:space="0" w:color="auto"/>
          </w:divBdr>
          <w:divsChild>
            <w:div w:id="1001737074">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76117246">
                      <w:marLeft w:val="0"/>
                      <w:marRight w:val="0"/>
                      <w:marTop w:val="0"/>
                      <w:marBottom w:val="0"/>
                      <w:divBdr>
                        <w:top w:val="none" w:sz="0" w:space="0" w:color="auto"/>
                        <w:left w:val="none" w:sz="0" w:space="0" w:color="auto"/>
                        <w:bottom w:val="none" w:sz="0" w:space="0" w:color="auto"/>
                        <w:right w:val="none" w:sz="0" w:space="0" w:color="auto"/>
                      </w:divBdr>
                      <w:divsChild>
                        <w:div w:id="2083209915">
                          <w:marLeft w:val="0"/>
                          <w:marRight w:val="0"/>
                          <w:marTop w:val="0"/>
                          <w:marBottom w:val="0"/>
                          <w:divBdr>
                            <w:top w:val="none" w:sz="0" w:space="0" w:color="auto"/>
                            <w:left w:val="none" w:sz="0" w:space="0" w:color="auto"/>
                            <w:bottom w:val="none" w:sz="0" w:space="0" w:color="auto"/>
                            <w:right w:val="none" w:sz="0" w:space="0" w:color="auto"/>
                          </w:divBdr>
                          <w:divsChild>
                            <w:div w:id="836966028">
                              <w:marLeft w:val="0"/>
                              <w:marRight w:val="0"/>
                              <w:marTop w:val="0"/>
                              <w:marBottom w:val="0"/>
                              <w:divBdr>
                                <w:top w:val="none" w:sz="0" w:space="0" w:color="auto"/>
                                <w:left w:val="none" w:sz="0" w:space="0" w:color="auto"/>
                                <w:bottom w:val="none" w:sz="0" w:space="0" w:color="auto"/>
                                <w:right w:val="none" w:sz="0" w:space="0" w:color="auto"/>
                              </w:divBdr>
                              <w:divsChild>
                                <w:div w:id="1877739925">
                                  <w:marLeft w:val="0"/>
                                  <w:marRight w:val="0"/>
                                  <w:marTop w:val="0"/>
                                  <w:marBottom w:val="0"/>
                                  <w:divBdr>
                                    <w:top w:val="none" w:sz="0" w:space="0" w:color="auto"/>
                                    <w:left w:val="none" w:sz="0" w:space="0" w:color="auto"/>
                                    <w:bottom w:val="none" w:sz="0" w:space="0" w:color="auto"/>
                                    <w:right w:val="none" w:sz="0" w:space="0" w:color="auto"/>
                                  </w:divBdr>
                                  <w:divsChild>
                                    <w:div w:id="2030326743">
                                      <w:marLeft w:val="0"/>
                                      <w:marRight w:val="0"/>
                                      <w:marTop w:val="0"/>
                                      <w:marBottom w:val="0"/>
                                      <w:divBdr>
                                        <w:top w:val="none" w:sz="0" w:space="0" w:color="auto"/>
                                        <w:left w:val="none" w:sz="0" w:space="0" w:color="auto"/>
                                        <w:bottom w:val="none" w:sz="0" w:space="0" w:color="auto"/>
                                        <w:right w:val="none" w:sz="0" w:space="0" w:color="auto"/>
                                      </w:divBdr>
                                      <w:divsChild>
                                        <w:div w:id="377897171">
                                          <w:marLeft w:val="0"/>
                                          <w:marRight w:val="0"/>
                                          <w:marTop w:val="0"/>
                                          <w:marBottom w:val="0"/>
                                          <w:divBdr>
                                            <w:top w:val="none" w:sz="0" w:space="0" w:color="auto"/>
                                            <w:left w:val="none" w:sz="0" w:space="0" w:color="auto"/>
                                            <w:bottom w:val="none" w:sz="0" w:space="0" w:color="auto"/>
                                            <w:right w:val="none" w:sz="0" w:space="0" w:color="auto"/>
                                          </w:divBdr>
                                          <w:divsChild>
                                            <w:div w:id="97606106">
                                              <w:marLeft w:val="0"/>
                                              <w:marRight w:val="0"/>
                                              <w:marTop w:val="0"/>
                                              <w:marBottom w:val="495"/>
                                              <w:divBdr>
                                                <w:top w:val="none" w:sz="0" w:space="0" w:color="auto"/>
                                                <w:left w:val="none" w:sz="0" w:space="0" w:color="auto"/>
                                                <w:bottom w:val="none" w:sz="0" w:space="0" w:color="auto"/>
                                                <w:right w:val="none" w:sz="0" w:space="0" w:color="auto"/>
                                              </w:divBdr>
                                              <w:divsChild>
                                                <w:div w:id="59174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4283549">
      <w:bodyDiv w:val="1"/>
      <w:marLeft w:val="0"/>
      <w:marRight w:val="0"/>
      <w:marTop w:val="0"/>
      <w:marBottom w:val="0"/>
      <w:divBdr>
        <w:top w:val="none" w:sz="0" w:space="0" w:color="auto"/>
        <w:left w:val="none" w:sz="0" w:space="0" w:color="auto"/>
        <w:bottom w:val="none" w:sz="0" w:space="0" w:color="auto"/>
        <w:right w:val="none" w:sz="0" w:space="0" w:color="auto"/>
      </w:divBdr>
      <w:divsChild>
        <w:div w:id="1864126802">
          <w:marLeft w:val="0"/>
          <w:marRight w:val="0"/>
          <w:marTop w:val="0"/>
          <w:marBottom w:val="0"/>
          <w:divBdr>
            <w:top w:val="none" w:sz="0" w:space="0" w:color="auto"/>
            <w:left w:val="none" w:sz="0" w:space="0" w:color="auto"/>
            <w:bottom w:val="none" w:sz="0" w:space="0" w:color="auto"/>
            <w:right w:val="none" w:sz="0" w:space="0" w:color="auto"/>
          </w:divBdr>
          <w:divsChild>
            <w:div w:id="1695422989">
              <w:marLeft w:val="0"/>
              <w:marRight w:val="0"/>
              <w:marTop w:val="0"/>
              <w:marBottom w:val="0"/>
              <w:divBdr>
                <w:top w:val="none" w:sz="0" w:space="0" w:color="auto"/>
                <w:left w:val="none" w:sz="0" w:space="0" w:color="auto"/>
                <w:bottom w:val="none" w:sz="0" w:space="0" w:color="auto"/>
                <w:right w:val="none" w:sz="0" w:space="0" w:color="auto"/>
              </w:divBdr>
              <w:divsChild>
                <w:div w:id="546601685">
                  <w:marLeft w:val="0"/>
                  <w:marRight w:val="0"/>
                  <w:marTop w:val="0"/>
                  <w:marBottom w:val="0"/>
                  <w:divBdr>
                    <w:top w:val="none" w:sz="0" w:space="0" w:color="auto"/>
                    <w:left w:val="none" w:sz="0" w:space="0" w:color="auto"/>
                    <w:bottom w:val="none" w:sz="0" w:space="0" w:color="auto"/>
                    <w:right w:val="none" w:sz="0" w:space="0" w:color="auto"/>
                  </w:divBdr>
                  <w:divsChild>
                    <w:div w:id="727460444">
                      <w:marLeft w:val="0"/>
                      <w:marRight w:val="0"/>
                      <w:marTop w:val="0"/>
                      <w:marBottom w:val="0"/>
                      <w:divBdr>
                        <w:top w:val="none" w:sz="0" w:space="0" w:color="auto"/>
                        <w:left w:val="none" w:sz="0" w:space="0" w:color="auto"/>
                        <w:bottom w:val="none" w:sz="0" w:space="0" w:color="auto"/>
                        <w:right w:val="none" w:sz="0" w:space="0" w:color="auto"/>
                      </w:divBdr>
                      <w:divsChild>
                        <w:div w:id="346761877">
                          <w:marLeft w:val="0"/>
                          <w:marRight w:val="0"/>
                          <w:marTop w:val="0"/>
                          <w:marBottom w:val="0"/>
                          <w:divBdr>
                            <w:top w:val="none" w:sz="0" w:space="0" w:color="auto"/>
                            <w:left w:val="none" w:sz="0" w:space="0" w:color="auto"/>
                            <w:bottom w:val="none" w:sz="0" w:space="0" w:color="auto"/>
                            <w:right w:val="none" w:sz="0" w:space="0" w:color="auto"/>
                          </w:divBdr>
                          <w:divsChild>
                            <w:div w:id="80105578">
                              <w:marLeft w:val="0"/>
                              <w:marRight w:val="0"/>
                              <w:marTop w:val="0"/>
                              <w:marBottom w:val="0"/>
                              <w:divBdr>
                                <w:top w:val="none" w:sz="0" w:space="0" w:color="auto"/>
                                <w:left w:val="none" w:sz="0" w:space="0" w:color="auto"/>
                                <w:bottom w:val="none" w:sz="0" w:space="0" w:color="auto"/>
                                <w:right w:val="none" w:sz="0" w:space="0" w:color="auto"/>
                              </w:divBdr>
                              <w:divsChild>
                                <w:div w:id="1799494511">
                                  <w:marLeft w:val="0"/>
                                  <w:marRight w:val="0"/>
                                  <w:marTop w:val="0"/>
                                  <w:marBottom w:val="0"/>
                                  <w:divBdr>
                                    <w:top w:val="none" w:sz="0" w:space="0" w:color="auto"/>
                                    <w:left w:val="none" w:sz="0" w:space="0" w:color="auto"/>
                                    <w:bottom w:val="none" w:sz="0" w:space="0" w:color="auto"/>
                                    <w:right w:val="none" w:sz="0" w:space="0" w:color="auto"/>
                                  </w:divBdr>
                                  <w:divsChild>
                                    <w:div w:id="1558783899">
                                      <w:marLeft w:val="0"/>
                                      <w:marRight w:val="0"/>
                                      <w:marTop w:val="0"/>
                                      <w:marBottom w:val="0"/>
                                      <w:divBdr>
                                        <w:top w:val="none" w:sz="0" w:space="0" w:color="auto"/>
                                        <w:left w:val="none" w:sz="0" w:space="0" w:color="auto"/>
                                        <w:bottom w:val="none" w:sz="0" w:space="0" w:color="auto"/>
                                        <w:right w:val="none" w:sz="0" w:space="0" w:color="auto"/>
                                      </w:divBdr>
                                      <w:divsChild>
                                        <w:div w:id="748229439">
                                          <w:marLeft w:val="0"/>
                                          <w:marRight w:val="0"/>
                                          <w:marTop w:val="0"/>
                                          <w:marBottom w:val="0"/>
                                          <w:divBdr>
                                            <w:top w:val="none" w:sz="0" w:space="0" w:color="auto"/>
                                            <w:left w:val="none" w:sz="0" w:space="0" w:color="auto"/>
                                            <w:bottom w:val="none" w:sz="0" w:space="0" w:color="auto"/>
                                            <w:right w:val="none" w:sz="0" w:space="0" w:color="auto"/>
                                          </w:divBdr>
                                          <w:divsChild>
                                            <w:div w:id="833448148">
                                              <w:marLeft w:val="0"/>
                                              <w:marRight w:val="0"/>
                                              <w:marTop w:val="0"/>
                                              <w:marBottom w:val="495"/>
                                              <w:divBdr>
                                                <w:top w:val="none" w:sz="0" w:space="0" w:color="auto"/>
                                                <w:left w:val="none" w:sz="0" w:space="0" w:color="auto"/>
                                                <w:bottom w:val="none" w:sz="0" w:space="0" w:color="auto"/>
                                                <w:right w:val="none" w:sz="0" w:space="0" w:color="auto"/>
                                              </w:divBdr>
                                              <w:divsChild>
                                                <w:div w:id="11490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3212187">
      <w:bodyDiv w:val="1"/>
      <w:marLeft w:val="0"/>
      <w:marRight w:val="0"/>
      <w:marTop w:val="0"/>
      <w:marBottom w:val="0"/>
      <w:divBdr>
        <w:top w:val="none" w:sz="0" w:space="0" w:color="auto"/>
        <w:left w:val="none" w:sz="0" w:space="0" w:color="auto"/>
        <w:bottom w:val="none" w:sz="0" w:space="0" w:color="auto"/>
        <w:right w:val="none" w:sz="0" w:space="0" w:color="auto"/>
      </w:divBdr>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2067558074">
      <w:bodyDiv w:val="1"/>
      <w:marLeft w:val="0"/>
      <w:marRight w:val="0"/>
      <w:marTop w:val="0"/>
      <w:marBottom w:val="0"/>
      <w:divBdr>
        <w:top w:val="none" w:sz="0" w:space="0" w:color="auto"/>
        <w:left w:val="none" w:sz="0" w:space="0" w:color="auto"/>
        <w:bottom w:val="none" w:sz="0" w:space="0" w:color="auto"/>
        <w:right w:val="none" w:sz="0" w:space="0" w:color="auto"/>
      </w:divBdr>
      <w:divsChild>
        <w:div w:id="1264655315">
          <w:marLeft w:val="0"/>
          <w:marRight w:val="0"/>
          <w:marTop w:val="0"/>
          <w:marBottom w:val="0"/>
          <w:divBdr>
            <w:top w:val="none" w:sz="0" w:space="0" w:color="auto"/>
            <w:left w:val="none" w:sz="0" w:space="0" w:color="auto"/>
            <w:bottom w:val="none" w:sz="0" w:space="0" w:color="auto"/>
            <w:right w:val="none" w:sz="0" w:space="0" w:color="auto"/>
          </w:divBdr>
          <w:divsChild>
            <w:div w:id="2049719495">
              <w:marLeft w:val="0"/>
              <w:marRight w:val="0"/>
              <w:marTop w:val="0"/>
              <w:marBottom w:val="0"/>
              <w:divBdr>
                <w:top w:val="none" w:sz="0" w:space="0" w:color="auto"/>
                <w:left w:val="none" w:sz="0" w:space="0" w:color="auto"/>
                <w:bottom w:val="none" w:sz="0" w:space="0" w:color="auto"/>
                <w:right w:val="none" w:sz="0" w:space="0" w:color="auto"/>
              </w:divBdr>
              <w:divsChild>
                <w:div w:id="8800851">
                  <w:marLeft w:val="0"/>
                  <w:marRight w:val="0"/>
                  <w:marTop w:val="0"/>
                  <w:marBottom w:val="0"/>
                  <w:divBdr>
                    <w:top w:val="none" w:sz="0" w:space="0" w:color="auto"/>
                    <w:left w:val="none" w:sz="0" w:space="0" w:color="auto"/>
                    <w:bottom w:val="none" w:sz="0" w:space="0" w:color="auto"/>
                    <w:right w:val="none" w:sz="0" w:space="0" w:color="auto"/>
                  </w:divBdr>
                  <w:divsChild>
                    <w:div w:id="2073457659">
                      <w:marLeft w:val="0"/>
                      <w:marRight w:val="0"/>
                      <w:marTop w:val="0"/>
                      <w:marBottom w:val="0"/>
                      <w:divBdr>
                        <w:top w:val="none" w:sz="0" w:space="0" w:color="auto"/>
                        <w:left w:val="none" w:sz="0" w:space="0" w:color="auto"/>
                        <w:bottom w:val="none" w:sz="0" w:space="0" w:color="auto"/>
                        <w:right w:val="none" w:sz="0" w:space="0" w:color="auto"/>
                      </w:divBdr>
                      <w:divsChild>
                        <w:div w:id="1175800020">
                          <w:marLeft w:val="0"/>
                          <w:marRight w:val="0"/>
                          <w:marTop w:val="0"/>
                          <w:marBottom w:val="0"/>
                          <w:divBdr>
                            <w:top w:val="none" w:sz="0" w:space="0" w:color="auto"/>
                            <w:left w:val="none" w:sz="0" w:space="0" w:color="auto"/>
                            <w:bottom w:val="none" w:sz="0" w:space="0" w:color="auto"/>
                            <w:right w:val="none" w:sz="0" w:space="0" w:color="auto"/>
                          </w:divBdr>
                          <w:divsChild>
                            <w:div w:id="213391387">
                              <w:marLeft w:val="0"/>
                              <w:marRight w:val="0"/>
                              <w:marTop w:val="0"/>
                              <w:marBottom w:val="0"/>
                              <w:divBdr>
                                <w:top w:val="none" w:sz="0" w:space="0" w:color="auto"/>
                                <w:left w:val="none" w:sz="0" w:space="0" w:color="auto"/>
                                <w:bottom w:val="none" w:sz="0" w:space="0" w:color="auto"/>
                                <w:right w:val="none" w:sz="0" w:space="0" w:color="auto"/>
                              </w:divBdr>
                              <w:divsChild>
                                <w:div w:id="1961564679">
                                  <w:marLeft w:val="0"/>
                                  <w:marRight w:val="0"/>
                                  <w:marTop w:val="0"/>
                                  <w:marBottom w:val="0"/>
                                  <w:divBdr>
                                    <w:top w:val="none" w:sz="0" w:space="0" w:color="auto"/>
                                    <w:left w:val="none" w:sz="0" w:space="0" w:color="auto"/>
                                    <w:bottom w:val="none" w:sz="0" w:space="0" w:color="auto"/>
                                    <w:right w:val="none" w:sz="0" w:space="0" w:color="auto"/>
                                  </w:divBdr>
                                  <w:divsChild>
                                    <w:div w:id="1882012963">
                                      <w:marLeft w:val="0"/>
                                      <w:marRight w:val="0"/>
                                      <w:marTop w:val="0"/>
                                      <w:marBottom w:val="0"/>
                                      <w:divBdr>
                                        <w:top w:val="none" w:sz="0" w:space="0" w:color="auto"/>
                                        <w:left w:val="none" w:sz="0" w:space="0" w:color="auto"/>
                                        <w:bottom w:val="none" w:sz="0" w:space="0" w:color="auto"/>
                                        <w:right w:val="none" w:sz="0" w:space="0" w:color="auto"/>
                                      </w:divBdr>
                                      <w:divsChild>
                                        <w:div w:id="1597402496">
                                          <w:marLeft w:val="0"/>
                                          <w:marRight w:val="0"/>
                                          <w:marTop w:val="0"/>
                                          <w:marBottom w:val="0"/>
                                          <w:divBdr>
                                            <w:top w:val="none" w:sz="0" w:space="0" w:color="auto"/>
                                            <w:left w:val="none" w:sz="0" w:space="0" w:color="auto"/>
                                            <w:bottom w:val="none" w:sz="0" w:space="0" w:color="auto"/>
                                            <w:right w:val="none" w:sz="0" w:space="0" w:color="auto"/>
                                          </w:divBdr>
                                          <w:divsChild>
                                            <w:div w:id="1934127284">
                                              <w:marLeft w:val="0"/>
                                              <w:marRight w:val="0"/>
                                              <w:marTop w:val="0"/>
                                              <w:marBottom w:val="495"/>
                                              <w:divBdr>
                                                <w:top w:val="none" w:sz="0" w:space="0" w:color="auto"/>
                                                <w:left w:val="none" w:sz="0" w:space="0" w:color="auto"/>
                                                <w:bottom w:val="none" w:sz="0" w:space="0" w:color="auto"/>
                                                <w:right w:val="none" w:sz="0" w:space="0" w:color="auto"/>
                                              </w:divBdr>
                                              <w:divsChild>
                                                <w:div w:id="2039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_rels/header2.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930D8-4D61-4607-8B49-F3DAE4F9D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13585</Words>
  <Characters>77438</Characters>
  <Application>Microsoft Office Word</Application>
  <DocSecurity>0</DocSecurity>
  <Lines>645</Lines>
  <Paragraphs>181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2022-06-20T07:49:00Z</dcterms:created>
  <dcterms:modified xsi:type="dcterms:W3CDTF">2022-06-20T07:53:00Z</dcterms:modified>
</cp:coreProperties>
</file>