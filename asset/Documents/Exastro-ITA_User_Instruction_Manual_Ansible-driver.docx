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7F200EA2"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65727" w:rsidRPr="00665727">
        <w:t xml:space="preserve"> </w:t>
      </w:r>
      <w:r w:rsidR="00665727" w:rsidRPr="00665727">
        <w:rPr>
          <w:rFonts w:eastAsiaTheme="majorEastAsia" w:cs="Meiryo UI"/>
          <w:color w:val="auto"/>
          <w:sz w:val="52"/>
          <w:szCs w:val="52"/>
        </w:rPr>
        <w:t>User instruction manual</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2DAF733A"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00665727">
            <w:rPr>
              <w:rFonts w:eastAsiaTheme="majorEastAsia" w:cs="Meiryo UI" w:hint="eastAsia"/>
              <w:color w:val="auto"/>
              <w:sz w:val="36"/>
              <w:szCs w:val="36"/>
            </w:rPr>
            <w:t xml:space="preserve"> Ver</w:t>
          </w:r>
          <w:r w:rsidR="00665727">
            <w:rPr>
              <w:rFonts w:eastAsiaTheme="majorEastAsia" w:cs="Meiryo UI"/>
              <w:color w:val="auto"/>
              <w:sz w:val="36"/>
              <w:szCs w:val="36"/>
            </w:rPr>
            <w:t>s</w:t>
          </w:r>
          <w:r w:rsidR="00665727">
            <w:rPr>
              <w:rFonts w:eastAsiaTheme="majorEastAsia" w:cs="Meiryo UI" w:hint="eastAsia"/>
              <w:color w:val="auto"/>
              <w:sz w:val="36"/>
              <w:szCs w:val="36"/>
            </w:rPr>
            <w:t xml:space="preserve">ion </w:t>
          </w:r>
          <w:r w:rsidR="00665727">
            <w:rPr>
              <w:rFonts w:eastAsiaTheme="majorEastAsia" w:cs="Meiryo UI"/>
              <w:color w:val="auto"/>
              <w:sz w:val="36"/>
              <w:szCs w:val="36"/>
            </w:rPr>
            <w:t>1.</w:t>
          </w:r>
          <w:r w:rsidR="0059031B">
            <w:rPr>
              <w:rFonts w:eastAsiaTheme="majorEastAsia" w:cs="Meiryo UI" w:hint="eastAsia"/>
              <w:color w:val="auto"/>
              <w:sz w:val="36"/>
              <w:szCs w:val="36"/>
            </w:rPr>
            <w:t>1</w:t>
          </w:r>
          <w:r w:rsidR="0059031B">
            <w:rPr>
              <w:rFonts w:eastAsiaTheme="majorEastAsia" w:cs="Meiryo UI"/>
              <w:color w:val="auto"/>
              <w:sz w:val="36"/>
              <w:szCs w:val="36"/>
            </w:rPr>
            <w:t>0</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eastAsia="メイリオ" w:cstheme="minorBidi"/>
          <w:b/>
          <w:color w:val="auto"/>
          <w:kern w:val="2"/>
          <w:sz w:val="21"/>
          <w:szCs w:val="22"/>
        </w:rPr>
        <w:id w:val="-1954313387"/>
        <w:docPartObj>
          <w:docPartGallery w:val="Cover Pages"/>
          <w:docPartUnique/>
        </w:docPartObj>
      </w:sdtPr>
      <w:sdtEndPr>
        <w:rPr>
          <w:rFonts w:cstheme="minorHAnsi"/>
          <w:color w:val="002B62"/>
          <w:sz w:val="28"/>
          <w:szCs w:val="24"/>
        </w:rPr>
      </w:sdtEndPr>
      <w:sdtContent>
        <w:p w14:paraId="68C94C5D" w14:textId="22492544" w:rsidR="0091158D"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B276A3B" w14:textId="77777777" w:rsidR="00B45744" w:rsidRPr="00CE0420" w:rsidRDefault="00B45744" w:rsidP="0091158D">
          <w:pPr>
            <w:pStyle w:val="Default"/>
            <w:rPr>
              <w:rFonts w:eastAsia="Meiryo UI" w:cs="Meiryo UI"/>
              <w:sz w:val="20"/>
              <w:szCs w:val="20"/>
            </w:rPr>
          </w:pPr>
        </w:p>
        <w:p w14:paraId="033079BC" w14:textId="77777777" w:rsidR="00665727" w:rsidRPr="00A315A1" w:rsidRDefault="00665727" w:rsidP="00665727">
          <w:pPr>
            <w:pStyle w:val="Default"/>
            <w:rPr>
              <w:sz w:val="44"/>
              <w:szCs w:val="44"/>
            </w:rPr>
          </w:pPr>
          <w:r w:rsidRPr="00A315A1">
            <w:rPr>
              <w:sz w:val="44"/>
              <w:szCs w:val="44"/>
            </w:rPr>
            <w:t>Disclaimer</w:t>
          </w:r>
        </w:p>
        <w:p w14:paraId="75BAE0E8" w14:textId="77777777" w:rsidR="00665727" w:rsidRPr="00A315A1" w:rsidRDefault="00665727" w:rsidP="00665727">
          <w:pPr>
            <w:pStyle w:val="Default"/>
            <w:spacing w:line="320" w:lineRule="exact"/>
            <w:rPr>
              <w:sz w:val="21"/>
              <w:szCs w:val="20"/>
            </w:rPr>
          </w:pPr>
          <w:r w:rsidRPr="00A315A1">
            <w:rPr>
              <w:sz w:val="21"/>
              <w:szCs w:val="20"/>
            </w:rPr>
            <w:t>All the contents of this document are protected by copyright owned by NEC Corporation.</w:t>
          </w:r>
        </w:p>
        <w:p w14:paraId="1D532CA8" w14:textId="77777777" w:rsidR="00665727" w:rsidRPr="00A315A1" w:rsidRDefault="00665727" w:rsidP="00665727">
          <w:pPr>
            <w:pStyle w:val="Default"/>
            <w:spacing w:line="320" w:lineRule="exact"/>
            <w:rPr>
              <w:sz w:val="21"/>
              <w:szCs w:val="20"/>
            </w:rPr>
          </w:pPr>
          <w:r w:rsidRPr="00A315A1">
            <w:rPr>
              <w:sz w:val="21"/>
              <w:szCs w:val="20"/>
            </w:rPr>
            <w:t>Unauthorized reproduction or copying of all or part of the contents of this document is prohibited.</w:t>
          </w:r>
        </w:p>
        <w:p w14:paraId="1AE4E3B4" w14:textId="77777777" w:rsidR="00665727" w:rsidRPr="00A315A1" w:rsidRDefault="00665727" w:rsidP="00665727">
          <w:pPr>
            <w:pStyle w:val="Default"/>
            <w:spacing w:line="320" w:lineRule="exact"/>
            <w:rPr>
              <w:sz w:val="21"/>
              <w:szCs w:val="20"/>
            </w:rPr>
          </w:pPr>
          <w:r w:rsidRPr="00A315A1">
            <w:rPr>
              <w:sz w:val="21"/>
              <w:szCs w:val="20"/>
            </w:rPr>
            <w:t>The contents of this document are subject to change without prior notice in the future.</w:t>
          </w:r>
        </w:p>
        <w:p w14:paraId="5A002C7B" w14:textId="77777777" w:rsidR="00665727" w:rsidRPr="00A315A1" w:rsidRDefault="00665727" w:rsidP="00665727">
          <w:pPr>
            <w:pStyle w:val="Default"/>
            <w:spacing w:line="320" w:lineRule="exact"/>
            <w:rPr>
              <w:sz w:val="21"/>
              <w:szCs w:val="20"/>
            </w:rPr>
          </w:pPr>
          <w:r w:rsidRPr="00A315A1">
            <w:rPr>
              <w:sz w:val="21"/>
              <w:szCs w:val="20"/>
            </w:rPr>
            <w:t>NEC Corporation is not responsible for any technical or editorial errors or omissions in this document.</w:t>
          </w:r>
        </w:p>
        <w:p w14:paraId="53B75E72" w14:textId="77777777" w:rsidR="00665727" w:rsidRPr="00A315A1" w:rsidRDefault="00665727" w:rsidP="00665727">
          <w:pPr>
            <w:pStyle w:val="Default"/>
            <w:spacing w:line="320" w:lineRule="exact"/>
            <w:rPr>
              <w:sz w:val="21"/>
              <w:szCs w:val="20"/>
            </w:rPr>
          </w:pPr>
          <w:r w:rsidRPr="00A315A1">
            <w:rPr>
              <w:sz w:val="21"/>
              <w:szCs w:val="20"/>
            </w:rPr>
            <w:t>NEC Corporation do not guarantee accuracy, usability, certainty of the content in this document.</w:t>
          </w:r>
        </w:p>
        <w:p w14:paraId="3CAF2D9B" w14:textId="77777777" w:rsidR="00665727" w:rsidRPr="00A315A1" w:rsidRDefault="00665727" w:rsidP="00665727">
          <w:pPr>
            <w:pStyle w:val="Default"/>
            <w:spacing w:line="320" w:lineRule="exact"/>
            <w:rPr>
              <w:sz w:val="20"/>
              <w:szCs w:val="20"/>
            </w:rPr>
          </w:pPr>
        </w:p>
        <w:p w14:paraId="27756642" w14:textId="77777777" w:rsidR="00665727" w:rsidRPr="00A315A1" w:rsidRDefault="00665727" w:rsidP="00665727">
          <w:pPr>
            <w:pStyle w:val="Default"/>
            <w:rPr>
              <w:sz w:val="44"/>
              <w:szCs w:val="44"/>
            </w:rPr>
          </w:pPr>
          <w:r w:rsidRPr="00A315A1">
            <w:rPr>
              <w:sz w:val="44"/>
              <w:szCs w:val="44"/>
            </w:rPr>
            <w:t xml:space="preserve">Trademark </w:t>
          </w:r>
        </w:p>
        <w:p w14:paraId="5DE0A85F"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Linux is registered trademark or trademark of Linus Torvalds, registered in the U.S. and other countries. </w:t>
          </w:r>
        </w:p>
        <w:p w14:paraId="0EA83FC6"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Red Hat is registered trademark or trademark of Red Hat, Inc., registered in the U.S. and other countries. </w:t>
          </w:r>
        </w:p>
        <w:p w14:paraId="724DDDCA" w14:textId="259B4766" w:rsidR="00665727" w:rsidRP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Apache</w:t>
          </w:r>
          <w:r w:rsidRPr="001949D8">
            <w:rPr>
              <w:rFonts w:eastAsia="ＭＳ Ｐゴシック"/>
              <w:sz w:val="21"/>
              <w:szCs w:val="20"/>
            </w:rPr>
            <w:t>、</w:t>
          </w:r>
          <w:r w:rsidRPr="001949D8">
            <w:rPr>
              <w:rFonts w:eastAsia="ＭＳ Ｐゴシック"/>
              <w:sz w:val="21"/>
              <w:szCs w:val="20"/>
            </w:rPr>
            <w:t>Apache Tomcat</w:t>
          </w:r>
          <w:r w:rsidRPr="001949D8">
            <w:rPr>
              <w:rFonts w:eastAsia="ＭＳ Ｐゴシック"/>
              <w:sz w:val="21"/>
              <w:szCs w:val="20"/>
            </w:rPr>
            <w:t>、</w:t>
          </w:r>
          <w:r w:rsidRPr="001949D8">
            <w:rPr>
              <w:rFonts w:eastAsia="ＭＳ Ｐゴシック"/>
              <w:sz w:val="21"/>
              <w:szCs w:val="20"/>
            </w:rPr>
            <w:t xml:space="preserve">Tomcat are registered trademarks or trademarks of Apache Software Foundation. </w:t>
          </w:r>
          <w:r w:rsidRPr="00665727">
            <w:rPr>
              <w:rFonts w:eastAsia="ＭＳ Ｐゴシック"/>
              <w:sz w:val="21"/>
              <w:szCs w:val="20"/>
            </w:rPr>
            <w:t xml:space="preserve"> </w:t>
          </w:r>
        </w:p>
        <w:p w14:paraId="304282E6" w14:textId="2742CBBF"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 is a registered trademark or trademark of Red Hat, Inc.</w:t>
          </w:r>
        </w:p>
        <w:p w14:paraId="02A4766B" w14:textId="7E39B0CB" w:rsidR="00665727" w:rsidRPr="00EE32DD" w:rsidRDefault="004005D7" w:rsidP="004C3560">
          <w:pPr>
            <w:pStyle w:val="Default"/>
            <w:numPr>
              <w:ilvl w:val="0"/>
              <w:numId w:val="2"/>
            </w:numPr>
            <w:spacing w:line="320" w:lineRule="exact"/>
            <w:ind w:left="570"/>
            <w:rPr>
              <w:rFonts w:eastAsia="ＭＳ Ｐゴシック"/>
              <w:sz w:val="21"/>
              <w:szCs w:val="21"/>
            </w:rPr>
          </w:pPr>
          <w:r w:rsidRPr="00EE32DD">
            <w:rPr>
              <w:rFonts w:eastAsia="ＭＳ Ｐゴシック"/>
              <w:sz w:val="21"/>
              <w:szCs w:val="21"/>
            </w:rPr>
            <w:t>Ansible Automation Controller</w:t>
          </w:r>
          <w:r w:rsidR="00665727" w:rsidRPr="00EE32DD">
            <w:rPr>
              <w:rFonts w:eastAsia="ＭＳ Ｐゴシック"/>
              <w:sz w:val="21"/>
              <w:szCs w:val="21"/>
            </w:rPr>
            <w:t xml:space="preserve"> is a registered trademark or trademark of Red Hat, Inc.</w:t>
          </w:r>
        </w:p>
        <w:p w14:paraId="7E8ABCAE" w14:textId="2B75524D" w:rsidR="00EE32DD" w:rsidRPr="00EE32DD" w:rsidRDefault="0059031B" w:rsidP="00EE32DD">
          <w:pPr>
            <w:pStyle w:val="Default"/>
            <w:numPr>
              <w:ilvl w:val="0"/>
              <w:numId w:val="2"/>
            </w:numPr>
            <w:spacing w:line="320" w:lineRule="exact"/>
            <w:ind w:left="570"/>
            <w:rPr>
              <w:rFonts w:eastAsia="ＭＳ Ｐゴシック"/>
              <w:sz w:val="21"/>
              <w:szCs w:val="21"/>
            </w:rPr>
          </w:pPr>
          <w:ins w:id="0" w:author="作成者">
            <w:r w:rsidRPr="00EE32DD">
              <w:rPr>
                <w:rFonts w:asciiTheme="minorHAnsi" w:hAnsiTheme="minorHAnsi" w:cstheme="minorHAnsi"/>
                <w:color w:val="auto"/>
                <w:sz w:val="21"/>
                <w:szCs w:val="21"/>
              </w:rPr>
              <w:t xml:space="preserve">Ansible Automation </w:t>
            </w:r>
          </w:ins>
          <w:r w:rsidR="00EE32DD" w:rsidRPr="00EE32DD">
            <w:rPr>
              <w:rFonts w:asciiTheme="minorHAnsi" w:hAnsiTheme="minorHAnsi" w:cstheme="minorHAnsi"/>
              <w:color w:val="auto"/>
              <w:sz w:val="21"/>
              <w:szCs w:val="21"/>
            </w:rPr>
            <w:t>Platform</w:t>
          </w:r>
          <w:r w:rsidR="00EE32DD" w:rsidRPr="00EE32DD">
            <w:rPr>
              <w:rFonts w:ascii="Arial Unicode MS" w:eastAsia="ＭＳ Ｐゴシック" w:hAnsi="Arial Unicode MS" w:cs="Meiryo UI" w:hint="eastAsia"/>
              <w:color w:val="auto"/>
              <w:sz w:val="21"/>
              <w:szCs w:val="21"/>
            </w:rPr>
            <w:t xml:space="preserve"> </w:t>
          </w:r>
          <w:r w:rsidR="00EE32DD" w:rsidRPr="00EE32DD">
            <w:rPr>
              <w:rFonts w:ascii="Arial Unicode MS" w:eastAsia="ＭＳ Ｐゴシック" w:hAnsi="Arial Unicode MS" w:cs="Meiryo UI"/>
              <w:color w:val="auto"/>
              <w:sz w:val="21"/>
              <w:szCs w:val="21"/>
            </w:rPr>
            <w:t>is a</w:t>
          </w:r>
          <w:r w:rsidR="00EE32DD" w:rsidRPr="00EE32DD">
            <w:rPr>
              <w:sz w:val="21"/>
              <w:szCs w:val="21"/>
            </w:rPr>
            <w:t xml:space="preserve"> </w:t>
          </w:r>
          <w:r w:rsidR="00EE32DD" w:rsidRPr="00EE32DD">
            <w:rPr>
              <w:rFonts w:eastAsia="ＭＳ Ｐゴシック"/>
              <w:sz w:val="21"/>
              <w:szCs w:val="21"/>
            </w:rPr>
            <w:t>registered trademark or trademark of Red Hat, Inc.</w:t>
          </w:r>
        </w:p>
        <w:p w14:paraId="3E3A0906" w14:textId="7B8DC8F7" w:rsidR="0059031B" w:rsidRPr="008D3FB8" w:rsidRDefault="0059031B" w:rsidP="00EE32DD">
          <w:pPr>
            <w:pStyle w:val="Default"/>
            <w:spacing w:line="320" w:lineRule="exact"/>
            <w:ind w:left="570"/>
            <w:rPr>
              <w:ins w:id="1" w:author="作成者"/>
              <w:rFonts w:ascii="Arial Unicode MS" w:eastAsia="ＭＳ Ｐゴシック" w:hAnsi="Arial Unicode MS" w:cs="Meiryo UI"/>
              <w:color w:val="auto"/>
              <w:sz w:val="20"/>
              <w:szCs w:val="20"/>
            </w:rPr>
          </w:pPr>
        </w:p>
        <w:p w14:paraId="6ACF9ECB" w14:textId="77777777" w:rsidR="0059031B" w:rsidRPr="00EE32DD" w:rsidRDefault="0059031B" w:rsidP="0059031B">
          <w:pPr>
            <w:pStyle w:val="Default"/>
            <w:spacing w:line="320" w:lineRule="exact"/>
            <w:ind w:left="570"/>
            <w:rPr>
              <w:rFonts w:eastAsia="ＭＳ Ｐゴシック"/>
              <w:sz w:val="21"/>
              <w:szCs w:val="20"/>
            </w:rPr>
          </w:pPr>
        </w:p>
        <w:p w14:paraId="66757152" w14:textId="77777777" w:rsidR="00665727" w:rsidRPr="001949D8" w:rsidRDefault="00665727" w:rsidP="00665727">
          <w:pPr>
            <w:pStyle w:val="Default"/>
            <w:spacing w:line="320" w:lineRule="exact"/>
            <w:ind w:left="570"/>
            <w:rPr>
              <w:rFonts w:eastAsia="ＭＳ Ｐゴシック"/>
              <w:sz w:val="21"/>
              <w:szCs w:val="20"/>
            </w:rPr>
          </w:pPr>
        </w:p>
        <w:p w14:paraId="7A5F9792" w14:textId="77777777" w:rsidR="00665727" w:rsidRPr="001949D8" w:rsidRDefault="00665727" w:rsidP="00665727">
          <w:pPr>
            <w:pStyle w:val="Default"/>
            <w:spacing w:line="320" w:lineRule="exact"/>
            <w:rPr>
              <w:sz w:val="21"/>
              <w:szCs w:val="20"/>
            </w:rPr>
          </w:pPr>
          <w:r w:rsidRPr="001949D8">
            <w:rPr>
              <w:sz w:val="21"/>
              <w:szCs w:val="20"/>
            </w:rPr>
            <w:t>The names of other systems, company name and products mentioned in this document are registered trademarks or trademarks of their respective companies.</w:t>
          </w:r>
        </w:p>
        <w:p w14:paraId="4046BECB" w14:textId="77777777" w:rsidR="00665727" w:rsidRPr="001949D8" w:rsidRDefault="00665727" w:rsidP="00665727">
          <w:pPr>
            <w:pStyle w:val="Default"/>
            <w:spacing w:line="320" w:lineRule="exact"/>
            <w:rPr>
              <w:sz w:val="21"/>
              <w:szCs w:val="20"/>
            </w:rPr>
          </w:pPr>
          <w:r w:rsidRPr="001949D8">
            <w:rPr>
              <w:sz w:val="21"/>
              <w:szCs w:val="20"/>
            </w:rPr>
            <w:t>The ® mark and TM mark is not specified in this document.</w:t>
          </w:r>
        </w:p>
        <w:p w14:paraId="75123ACC" w14:textId="77777777" w:rsidR="00665727" w:rsidRPr="001949D8" w:rsidRDefault="00665727" w:rsidP="00665727">
          <w:pPr>
            <w:pStyle w:val="Default"/>
            <w:spacing w:line="320" w:lineRule="exact"/>
            <w:rPr>
              <w:rFonts w:eastAsia="Meiryo UI"/>
              <w:sz w:val="21"/>
              <w:szCs w:val="20"/>
            </w:rPr>
          </w:pPr>
          <w:r w:rsidRPr="001949D8">
            <w:rPr>
              <w:rFonts w:ascii="ＭＳ ゴシック" w:eastAsia="ＭＳ ゴシック" w:hAnsi="ＭＳ ゴシック" w:cs="ＭＳ ゴシック" w:hint="eastAsia"/>
              <w:sz w:val="21"/>
              <w:szCs w:val="20"/>
            </w:rPr>
            <w:t>※</w:t>
          </w:r>
          <w:r w:rsidRPr="001949D8">
            <w:rPr>
              <w:sz w:val="21"/>
              <w:szCs w:val="20"/>
            </w:rPr>
            <w:t>「</w:t>
          </w:r>
          <w:r w:rsidRPr="001949D8">
            <w:rPr>
              <w:sz w:val="21"/>
              <w:szCs w:val="20"/>
            </w:rPr>
            <w:t>Exastro IT Automation</w:t>
          </w:r>
          <w:r w:rsidRPr="001949D8">
            <w:rPr>
              <w:sz w:val="21"/>
              <w:szCs w:val="20"/>
            </w:rPr>
            <w:t>」</w:t>
          </w:r>
          <w:r w:rsidRPr="001949D8">
            <w:rPr>
              <w:sz w:val="21"/>
              <w:szCs w:val="20"/>
            </w:rPr>
            <w:t>is written as</w:t>
          </w:r>
          <w:r w:rsidRPr="001949D8">
            <w:rPr>
              <w:sz w:val="21"/>
              <w:szCs w:val="20"/>
            </w:rPr>
            <w:t>「</w:t>
          </w:r>
          <w:r w:rsidRPr="001949D8">
            <w:rPr>
              <w:sz w:val="21"/>
              <w:szCs w:val="20"/>
            </w:rPr>
            <w:t>ITA</w:t>
          </w:r>
          <w:r w:rsidRPr="001949D8">
            <w:rPr>
              <w:sz w:val="21"/>
              <w:szCs w:val="20"/>
            </w:rPr>
            <w:t>」</w:t>
          </w:r>
          <w:r w:rsidRPr="001949D8">
            <w:rPr>
              <w:sz w:val="21"/>
              <w:szCs w:val="20"/>
            </w:rPr>
            <w:t>in this document.</w:t>
          </w:r>
        </w:p>
        <w:p w14:paraId="28BB9F4F" w14:textId="77777777" w:rsidR="00EE32DD" w:rsidRPr="00EE32DD" w:rsidRDefault="005F36E9" w:rsidP="00EE32DD">
          <w:pPr>
            <w:pStyle w:val="Default"/>
            <w:spacing w:line="320" w:lineRule="exact"/>
            <w:ind w:left="142" w:hangingChars="71" w:hanging="142"/>
            <w:rPr>
              <w:rFonts w:asciiTheme="majorHAnsi" w:eastAsia="ＭＳ ゴシック" w:hAnsiTheme="majorHAnsi" w:cstheme="majorHAnsi"/>
              <w:color w:val="000000" w:themeColor="text1"/>
              <w:sz w:val="20"/>
              <w:szCs w:val="20"/>
            </w:rPr>
          </w:pPr>
          <w:ins w:id="2" w:author="作成者">
            <w:r w:rsidRPr="00EE32DD">
              <w:rPr>
                <w:rFonts w:ascii="ＭＳ ゴシック" w:eastAsia="ＭＳ ゴシック" w:hAnsi="ＭＳ ゴシック" w:cs="ＭＳ ゴシック" w:hint="eastAsia"/>
                <w:color w:val="000000" w:themeColor="text1"/>
                <w:sz w:val="20"/>
                <w:szCs w:val="20"/>
              </w:rPr>
              <w:t>※</w:t>
            </w:r>
          </w:ins>
          <w:r w:rsidR="00EE32DD" w:rsidRPr="00EE32DD">
            <w:rPr>
              <w:rFonts w:asciiTheme="majorHAnsi" w:eastAsia="ＭＳ ゴシック" w:hAnsiTheme="majorHAnsi" w:cstheme="majorHAnsi"/>
              <w:color w:val="000000" w:themeColor="text1"/>
              <w:sz w:val="20"/>
              <w:szCs w:val="20"/>
            </w:rPr>
            <w:t>"Ansible Tower" changed name to "Ansible Automation controller" in Ansible Automation Platform 2.0.</w:t>
          </w:r>
        </w:p>
        <w:p w14:paraId="5CB54AE9" w14:textId="40DB6514" w:rsidR="005F36E9" w:rsidRPr="00EE32DD" w:rsidRDefault="00EE32DD" w:rsidP="00EE32DD">
          <w:pPr>
            <w:pStyle w:val="Default"/>
            <w:spacing w:line="320" w:lineRule="exact"/>
            <w:ind w:left="142" w:hangingChars="71" w:hanging="142"/>
            <w:rPr>
              <w:ins w:id="3" w:author="作成者"/>
              <w:rFonts w:asciiTheme="majorHAnsi" w:hAnsiTheme="majorHAnsi" w:cstheme="majorHAnsi"/>
              <w:color w:val="000000" w:themeColor="text1"/>
              <w:sz w:val="20"/>
              <w:szCs w:val="20"/>
            </w:rPr>
          </w:pPr>
          <w:r w:rsidRPr="00EE32DD">
            <w:rPr>
              <w:rFonts w:asciiTheme="majorHAnsi" w:eastAsia="ＭＳ ゴシック" w:hAnsiTheme="majorHAnsi" w:cstheme="majorHAnsi"/>
              <w:color w:val="000000" w:themeColor="text1"/>
              <w:sz w:val="20"/>
              <w:szCs w:val="20"/>
            </w:rPr>
            <w:t>This document contains both Ansible Tower and Ansible Automation Controller.</w:t>
          </w:r>
        </w:p>
        <w:p w14:paraId="5BFC4A22" w14:textId="620B4F0F" w:rsidR="0091158D" w:rsidRPr="00CE0420" w:rsidRDefault="0091158D" w:rsidP="002D068D">
          <w:r w:rsidRPr="00CE0420">
            <w:br w:type="page"/>
          </w:r>
        </w:p>
        <w:p w14:paraId="7F49326E" w14:textId="286058CA" w:rsidR="00D5038D" w:rsidRDefault="00665727" w:rsidP="00D5038D">
          <w:pPr>
            <w:pStyle w:val="0"/>
          </w:pPr>
          <w:bookmarkStart w:id="4" w:name="_Toc105605687"/>
          <w:bookmarkStart w:id="5" w:name="_Toc32485631"/>
          <w:r>
            <w:rPr>
              <w:rFonts w:hint="eastAsia"/>
            </w:rPr>
            <w:lastRenderedPageBreak/>
            <w:t>Table of contents</w:t>
          </w:r>
        </w:p>
        <w:bookmarkEnd w:id="5" w:displacedByCustomXml="next"/>
      </w:sdtContent>
    </w:sdt>
    <w:bookmarkEnd w:id="4" w:displacedByCustomXml="prev"/>
    <w:p w14:paraId="7D6DF301" w14:textId="418B4B23" w:rsidR="000C465B" w:rsidRDefault="000C465B">
      <w:pPr>
        <w:pStyle w:val="17"/>
        <w:rPr>
          <w:rStyle w:val="af5"/>
          <w:rFonts w:eastAsia="ＭＳ Ｐゴシック"/>
          <w:b/>
          <w:noProof/>
          <w:szCs w:val="21"/>
        </w:rPr>
      </w:pPr>
    </w:p>
    <w:p w14:paraId="58CC180B" w14:textId="6FEA5D38" w:rsidR="00EE32D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05605687" w:history="1">
        <w:r w:rsidR="00EE32DD" w:rsidRPr="00A73937">
          <w:rPr>
            <w:rStyle w:val="af5"/>
            <w:noProof/>
          </w:rPr>
          <w:t>Table of contents</w:t>
        </w:r>
        <w:r w:rsidR="00EE32DD">
          <w:rPr>
            <w:noProof/>
            <w:webHidden/>
          </w:rPr>
          <w:tab/>
        </w:r>
        <w:r w:rsidR="00EE32DD">
          <w:rPr>
            <w:noProof/>
            <w:webHidden/>
          </w:rPr>
          <w:fldChar w:fldCharType="begin"/>
        </w:r>
        <w:r w:rsidR="00EE32DD">
          <w:rPr>
            <w:noProof/>
            <w:webHidden/>
          </w:rPr>
          <w:instrText xml:space="preserve"> PAGEREF _Toc105605687 \h </w:instrText>
        </w:r>
        <w:r w:rsidR="00EE32DD">
          <w:rPr>
            <w:noProof/>
            <w:webHidden/>
          </w:rPr>
        </w:r>
        <w:r w:rsidR="00EE32DD">
          <w:rPr>
            <w:noProof/>
            <w:webHidden/>
          </w:rPr>
          <w:fldChar w:fldCharType="separate"/>
        </w:r>
        <w:r w:rsidR="0008204C">
          <w:rPr>
            <w:noProof/>
            <w:webHidden/>
          </w:rPr>
          <w:t>2</w:t>
        </w:r>
        <w:r w:rsidR="00EE32DD">
          <w:rPr>
            <w:noProof/>
            <w:webHidden/>
          </w:rPr>
          <w:fldChar w:fldCharType="end"/>
        </w:r>
      </w:hyperlink>
    </w:p>
    <w:p w14:paraId="28C33750" w14:textId="48D5A50A" w:rsidR="00EE32DD" w:rsidRDefault="00766686">
      <w:pPr>
        <w:pStyle w:val="17"/>
        <w:rPr>
          <w:rFonts w:asciiTheme="minorHAnsi" w:hAnsiTheme="minorHAnsi"/>
          <w:noProof/>
        </w:rPr>
      </w:pPr>
      <w:hyperlink w:anchor="_Toc105605688" w:history="1">
        <w:r w:rsidR="00EE32DD" w:rsidRPr="00A73937">
          <w:rPr>
            <w:rStyle w:val="af5"/>
            <w:noProof/>
          </w:rPr>
          <w:t>Introduction</w:t>
        </w:r>
        <w:r w:rsidR="00EE32DD">
          <w:rPr>
            <w:noProof/>
            <w:webHidden/>
          </w:rPr>
          <w:tab/>
        </w:r>
        <w:r w:rsidR="00EE32DD">
          <w:rPr>
            <w:noProof/>
            <w:webHidden/>
          </w:rPr>
          <w:fldChar w:fldCharType="begin"/>
        </w:r>
        <w:r w:rsidR="00EE32DD">
          <w:rPr>
            <w:noProof/>
            <w:webHidden/>
          </w:rPr>
          <w:instrText xml:space="preserve"> PAGEREF _Toc105605688 \h </w:instrText>
        </w:r>
        <w:r w:rsidR="00EE32DD">
          <w:rPr>
            <w:noProof/>
            <w:webHidden/>
          </w:rPr>
        </w:r>
        <w:r w:rsidR="00EE32DD">
          <w:rPr>
            <w:noProof/>
            <w:webHidden/>
          </w:rPr>
          <w:fldChar w:fldCharType="separate"/>
        </w:r>
        <w:r w:rsidR="0008204C">
          <w:rPr>
            <w:noProof/>
            <w:webHidden/>
          </w:rPr>
          <w:t>4</w:t>
        </w:r>
        <w:r w:rsidR="00EE32DD">
          <w:rPr>
            <w:noProof/>
            <w:webHidden/>
          </w:rPr>
          <w:fldChar w:fldCharType="end"/>
        </w:r>
      </w:hyperlink>
    </w:p>
    <w:p w14:paraId="642DBF51" w14:textId="155FFE0A" w:rsidR="00EE32DD" w:rsidRDefault="00766686">
      <w:pPr>
        <w:pStyle w:val="17"/>
        <w:rPr>
          <w:rFonts w:asciiTheme="minorHAnsi" w:hAnsiTheme="minorHAnsi"/>
          <w:noProof/>
        </w:rPr>
      </w:pPr>
      <w:hyperlink w:anchor="_Toc105605689" w:history="1">
        <w:r w:rsidR="00EE32DD" w:rsidRPr="00A73937">
          <w:rPr>
            <w:rStyle w:val="af5"/>
            <w:noProof/>
          </w:rPr>
          <w:t>1</w:t>
        </w:r>
        <w:r w:rsidR="00EE32DD">
          <w:rPr>
            <w:rFonts w:asciiTheme="minorHAnsi" w:hAnsiTheme="minorHAnsi"/>
            <w:noProof/>
          </w:rPr>
          <w:tab/>
        </w:r>
        <w:r w:rsidR="00EE32DD" w:rsidRPr="00A73937">
          <w:rPr>
            <w:rStyle w:val="af5"/>
            <w:noProof/>
          </w:rPr>
          <w:t>Ansible Driver Overview</w:t>
        </w:r>
        <w:r w:rsidR="00EE32DD">
          <w:rPr>
            <w:noProof/>
            <w:webHidden/>
          </w:rPr>
          <w:tab/>
        </w:r>
        <w:r w:rsidR="00EE32DD">
          <w:rPr>
            <w:noProof/>
            <w:webHidden/>
          </w:rPr>
          <w:fldChar w:fldCharType="begin"/>
        </w:r>
        <w:r w:rsidR="00EE32DD">
          <w:rPr>
            <w:noProof/>
            <w:webHidden/>
          </w:rPr>
          <w:instrText xml:space="preserve"> PAGEREF _Toc105605689 \h </w:instrText>
        </w:r>
        <w:r w:rsidR="00EE32DD">
          <w:rPr>
            <w:noProof/>
            <w:webHidden/>
          </w:rPr>
        </w:r>
        <w:r w:rsidR="00EE32DD">
          <w:rPr>
            <w:noProof/>
            <w:webHidden/>
          </w:rPr>
          <w:fldChar w:fldCharType="separate"/>
        </w:r>
        <w:r w:rsidR="0008204C">
          <w:rPr>
            <w:noProof/>
            <w:webHidden/>
          </w:rPr>
          <w:t>5</w:t>
        </w:r>
        <w:r w:rsidR="00EE32DD">
          <w:rPr>
            <w:noProof/>
            <w:webHidden/>
          </w:rPr>
          <w:fldChar w:fldCharType="end"/>
        </w:r>
      </w:hyperlink>
    </w:p>
    <w:p w14:paraId="4A117CAA" w14:textId="3384DAC9" w:rsidR="00EE32DD" w:rsidRDefault="00766686">
      <w:pPr>
        <w:pStyle w:val="22"/>
        <w:tabs>
          <w:tab w:val="left" w:pos="840"/>
          <w:tab w:val="right" w:leader="dot" w:pos="9627"/>
        </w:tabs>
        <w:rPr>
          <w:rFonts w:asciiTheme="minorHAnsi" w:hAnsiTheme="minorHAnsi"/>
          <w:noProof/>
        </w:rPr>
      </w:pPr>
      <w:hyperlink w:anchor="_Toc105605690" w:history="1">
        <w:r w:rsidR="00EE32DD" w:rsidRPr="00A73937">
          <w:rPr>
            <w:rStyle w:val="af5"/>
            <w:noProof/>
          </w:rPr>
          <w:t>1.1</w:t>
        </w:r>
        <w:r w:rsidR="00EE32DD">
          <w:rPr>
            <w:rFonts w:asciiTheme="minorHAnsi" w:hAnsiTheme="minorHAnsi"/>
            <w:noProof/>
          </w:rPr>
          <w:tab/>
        </w:r>
        <w:r w:rsidR="00EE32DD" w:rsidRPr="00A73937">
          <w:rPr>
            <w:rStyle w:val="af5"/>
            <w:noProof/>
          </w:rPr>
          <w:t>Ansible Core</w:t>
        </w:r>
        <w:r w:rsidR="00EE32DD">
          <w:rPr>
            <w:noProof/>
            <w:webHidden/>
          </w:rPr>
          <w:tab/>
        </w:r>
        <w:r w:rsidR="00EE32DD">
          <w:rPr>
            <w:noProof/>
            <w:webHidden/>
          </w:rPr>
          <w:fldChar w:fldCharType="begin"/>
        </w:r>
        <w:r w:rsidR="00EE32DD">
          <w:rPr>
            <w:noProof/>
            <w:webHidden/>
          </w:rPr>
          <w:instrText xml:space="preserve"> PAGEREF _Toc105605690 \h </w:instrText>
        </w:r>
        <w:r w:rsidR="00EE32DD">
          <w:rPr>
            <w:noProof/>
            <w:webHidden/>
          </w:rPr>
        </w:r>
        <w:r w:rsidR="00EE32DD">
          <w:rPr>
            <w:noProof/>
            <w:webHidden/>
          </w:rPr>
          <w:fldChar w:fldCharType="separate"/>
        </w:r>
        <w:r w:rsidR="0008204C">
          <w:rPr>
            <w:noProof/>
            <w:webHidden/>
          </w:rPr>
          <w:t>5</w:t>
        </w:r>
        <w:r w:rsidR="00EE32DD">
          <w:rPr>
            <w:noProof/>
            <w:webHidden/>
          </w:rPr>
          <w:fldChar w:fldCharType="end"/>
        </w:r>
      </w:hyperlink>
    </w:p>
    <w:p w14:paraId="1BE8515D" w14:textId="068DC61C" w:rsidR="00EE32DD" w:rsidRDefault="00766686">
      <w:pPr>
        <w:pStyle w:val="22"/>
        <w:tabs>
          <w:tab w:val="left" w:pos="840"/>
          <w:tab w:val="right" w:leader="dot" w:pos="9627"/>
        </w:tabs>
        <w:rPr>
          <w:rFonts w:asciiTheme="minorHAnsi" w:hAnsiTheme="minorHAnsi"/>
          <w:noProof/>
        </w:rPr>
      </w:pPr>
      <w:hyperlink w:anchor="_Toc105605691" w:history="1">
        <w:r w:rsidR="00EE32DD" w:rsidRPr="00A73937">
          <w:rPr>
            <w:rStyle w:val="af5"/>
            <w:noProof/>
          </w:rPr>
          <w:t>1.2</w:t>
        </w:r>
        <w:r w:rsidR="00EE32DD">
          <w:rPr>
            <w:rFonts w:asciiTheme="minorHAnsi" w:hAnsiTheme="minorHAnsi"/>
            <w:noProof/>
          </w:rPr>
          <w:tab/>
        </w:r>
        <w:r w:rsidR="00EE32DD" w:rsidRPr="00A73937">
          <w:rPr>
            <w:rStyle w:val="af5"/>
            <w:noProof/>
          </w:rPr>
          <w:t>Ansible Automation Controller</w:t>
        </w:r>
        <w:r w:rsidR="00EE32DD">
          <w:rPr>
            <w:noProof/>
            <w:webHidden/>
          </w:rPr>
          <w:tab/>
        </w:r>
        <w:r w:rsidR="00EE32DD">
          <w:rPr>
            <w:noProof/>
            <w:webHidden/>
          </w:rPr>
          <w:fldChar w:fldCharType="begin"/>
        </w:r>
        <w:r w:rsidR="00EE32DD">
          <w:rPr>
            <w:noProof/>
            <w:webHidden/>
          </w:rPr>
          <w:instrText xml:space="preserve"> PAGEREF _Toc105605691 \h </w:instrText>
        </w:r>
        <w:r w:rsidR="00EE32DD">
          <w:rPr>
            <w:noProof/>
            <w:webHidden/>
          </w:rPr>
        </w:r>
        <w:r w:rsidR="00EE32DD">
          <w:rPr>
            <w:noProof/>
            <w:webHidden/>
          </w:rPr>
          <w:fldChar w:fldCharType="separate"/>
        </w:r>
        <w:r w:rsidR="0008204C">
          <w:rPr>
            <w:noProof/>
            <w:webHidden/>
          </w:rPr>
          <w:t>5</w:t>
        </w:r>
        <w:r w:rsidR="00EE32DD">
          <w:rPr>
            <w:noProof/>
            <w:webHidden/>
          </w:rPr>
          <w:fldChar w:fldCharType="end"/>
        </w:r>
      </w:hyperlink>
    </w:p>
    <w:p w14:paraId="3A861AD4" w14:textId="7CD3B854" w:rsidR="00EE32DD" w:rsidRDefault="00766686">
      <w:pPr>
        <w:pStyle w:val="22"/>
        <w:tabs>
          <w:tab w:val="left" w:pos="840"/>
          <w:tab w:val="right" w:leader="dot" w:pos="9627"/>
        </w:tabs>
        <w:rPr>
          <w:rFonts w:asciiTheme="minorHAnsi" w:hAnsiTheme="minorHAnsi"/>
          <w:noProof/>
        </w:rPr>
      </w:pPr>
      <w:hyperlink w:anchor="_Toc105605692" w:history="1">
        <w:r w:rsidR="00EE32DD" w:rsidRPr="00A73937">
          <w:rPr>
            <w:rStyle w:val="af5"/>
            <w:noProof/>
          </w:rPr>
          <w:t>1.3</w:t>
        </w:r>
        <w:r w:rsidR="00EE32DD">
          <w:rPr>
            <w:rFonts w:asciiTheme="minorHAnsi" w:hAnsiTheme="minorHAnsi"/>
            <w:noProof/>
          </w:rPr>
          <w:tab/>
        </w:r>
        <w:r w:rsidR="00EE32DD" w:rsidRPr="00A73937">
          <w:rPr>
            <w:rStyle w:val="af5"/>
            <w:noProof/>
          </w:rPr>
          <w:t>About Ansible driver</w:t>
        </w:r>
        <w:r w:rsidR="00EE32DD">
          <w:rPr>
            <w:noProof/>
            <w:webHidden/>
          </w:rPr>
          <w:tab/>
        </w:r>
        <w:r w:rsidR="00EE32DD">
          <w:rPr>
            <w:noProof/>
            <w:webHidden/>
          </w:rPr>
          <w:fldChar w:fldCharType="begin"/>
        </w:r>
        <w:r w:rsidR="00EE32DD">
          <w:rPr>
            <w:noProof/>
            <w:webHidden/>
          </w:rPr>
          <w:instrText xml:space="preserve"> PAGEREF _Toc105605692 \h </w:instrText>
        </w:r>
        <w:r w:rsidR="00EE32DD">
          <w:rPr>
            <w:noProof/>
            <w:webHidden/>
          </w:rPr>
        </w:r>
        <w:r w:rsidR="00EE32DD">
          <w:rPr>
            <w:noProof/>
            <w:webHidden/>
          </w:rPr>
          <w:fldChar w:fldCharType="separate"/>
        </w:r>
        <w:r w:rsidR="0008204C">
          <w:rPr>
            <w:noProof/>
            <w:webHidden/>
          </w:rPr>
          <w:t>6</w:t>
        </w:r>
        <w:r w:rsidR="00EE32DD">
          <w:rPr>
            <w:noProof/>
            <w:webHidden/>
          </w:rPr>
          <w:fldChar w:fldCharType="end"/>
        </w:r>
      </w:hyperlink>
    </w:p>
    <w:p w14:paraId="45BFF9C7" w14:textId="55A39F01" w:rsidR="00EE32DD" w:rsidRDefault="00766686">
      <w:pPr>
        <w:pStyle w:val="17"/>
        <w:rPr>
          <w:rFonts w:asciiTheme="minorHAnsi" w:hAnsiTheme="minorHAnsi"/>
          <w:noProof/>
        </w:rPr>
      </w:pPr>
      <w:hyperlink w:anchor="_Toc105605693" w:history="1">
        <w:r w:rsidR="00EE32DD" w:rsidRPr="00A73937">
          <w:rPr>
            <w:rStyle w:val="af5"/>
            <w:noProof/>
          </w:rPr>
          <w:t>2</w:t>
        </w:r>
        <w:r w:rsidR="00EE32DD">
          <w:rPr>
            <w:rFonts w:asciiTheme="minorHAnsi" w:hAnsiTheme="minorHAnsi"/>
            <w:noProof/>
          </w:rPr>
          <w:tab/>
        </w:r>
        <w:r w:rsidR="00EE32DD" w:rsidRPr="00A73937">
          <w:rPr>
            <w:rStyle w:val="af5"/>
            <w:noProof/>
          </w:rPr>
          <w:t>Variable handling in Ansible driver</w:t>
        </w:r>
        <w:r w:rsidR="00EE32DD">
          <w:rPr>
            <w:noProof/>
            <w:webHidden/>
          </w:rPr>
          <w:tab/>
        </w:r>
        <w:r w:rsidR="00EE32DD">
          <w:rPr>
            <w:noProof/>
            <w:webHidden/>
          </w:rPr>
          <w:fldChar w:fldCharType="begin"/>
        </w:r>
        <w:r w:rsidR="00EE32DD">
          <w:rPr>
            <w:noProof/>
            <w:webHidden/>
          </w:rPr>
          <w:instrText xml:space="preserve"> PAGEREF _Toc105605693 \h </w:instrText>
        </w:r>
        <w:r w:rsidR="00EE32DD">
          <w:rPr>
            <w:noProof/>
            <w:webHidden/>
          </w:rPr>
        </w:r>
        <w:r w:rsidR="00EE32DD">
          <w:rPr>
            <w:noProof/>
            <w:webHidden/>
          </w:rPr>
          <w:fldChar w:fldCharType="separate"/>
        </w:r>
        <w:r w:rsidR="0008204C">
          <w:rPr>
            <w:noProof/>
            <w:webHidden/>
          </w:rPr>
          <w:t>7</w:t>
        </w:r>
        <w:r w:rsidR="00EE32DD">
          <w:rPr>
            <w:noProof/>
            <w:webHidden/>
          </w:rPr>
          <w:fldChar w:fldCharType="end"/>
        </w:r>
      </w:hyperlink>
    </w:p>
    <w:p w14:paraId="70DE1B0F" w14:textId="0ABEF000" w:rsidR="00EE32DD" w:rsidRDefault="00766686">
      <w:pPr>
        <w:pStyle w:val="22"/>
        <w:tabs>
          <w:tab w:val="left" w:pos="840"/>
          <w:tab w:val="right" w:leader="dot" w:pos="9627"/>
        </w:tabs>
        <w:rPr>
          <w:rFonts w:asciiTheme="minorHAnsi" w:hAnsiTheme="minorHAnsi"/>
          <w:noProof/>
        </w:rPr>
      </w:pPr>
      <w:hyperlink w:anchor="_Toc105605694" w:history="1">
        <w:r w:rsidR="00EE32DD" w:rsidRPr="00A73937">
          <w:rPr>
            <w:rStyle w:val="af5"/>
            <w:noProof/>
          </w:rPr>
          <w:t>2.1</w:t>
        </w:r>
        <w:r w:rsidR="00EE32DD">
          <w:rPr>
            <w:rFonts w:asciiTheme="minorHAnsi" w:hAnsiTheme="minorHAnsi"/>
            <w:noProof/>
          </w:rPr>
          <w:tab/>
        </w:r>
        <w:r w:rsidR="00EE32DD" w:rsidRPr="00A73937">
          <w:rPr>
            <w:rStyle w:val="af5"/>
            <w:noProof/>
          </w:rPr>
          <w:t>Variable type</w:t>
        </w:r>
        <w:r w:rsidR="00EE32DD">
          <w:rPr>
            <w:noProof/>
            <w:webHidden/>
          </w:rPr>
          <w:tab/>
        </w:r>
        <w:r w:rsidR="00EE32DD">
          <w:rPr>
            <w:noProof/>
            <w:webHidden/>
          </w:rPr>
          <w:fldChar w:fldCharType="begin"/>
        </w:r>
        <w:r w:rsidR="00EE32DD">
          <w:rPr>
            <w:noProof/>
            <w:webHidden/>
          </w:rPr>
          <w:instrText xml:space="preserve"> PAGEREF _Toc105605694 \h </w:instrText>
        </w:r>
        <w:r w:rsidR="00EE32DD">
          <w:rPr>
            <w:noProof/>
            <w:webHidden/>
          </w:rPr>
        </w:r>
        <w:r w:rsidR="00EE32DD">
          <w:rPr>
            <w:noProof/>
            <w:webHidden/>
          </w:rPr>
          <w:fldChar w:fldCharType="separate"/>
        </w:r>
        <w:r w:rsidR="0008204C">
          <w:rPr>
            <w:noProof/>
            <w:webHidden/>
          </w:rPr>
          <w:t>7</w:t>
        </w:r>
        <w:r w:rsidR="00EE32DD">
          <w:rPr>
            <w:noProof/>
            <w:webHidden/>
          </w:rPr>
          <w:fldChar w:fldCharType="end"/>
        </w:r>
      </w:hyperlink>
    </w:p>
    <w:p w14:paraId="13C11180" w14:textId="4AFADEE1" w:rsidR="00EE32DD" w:rsidRDefault="00766686">
      <w:pPr>
        <w:pStyle w:val="22"/>
        <w:tabs>
          <w:tab w:val="left" w:pos="840"/>
          <w:tab w:val="right" w:leader="dot" w:pos="9627"/>
        </w:tabs>
        <w:rPr>
          <w:rFonts w:asciiTheme="minorHAnsi" w:hAnsiTheme="minorHAnsi"/>
          <w:noProof/>
        </w:rPr>
      </w:pPr>
      <w:hyperlink w:anchor="_Toc105605695" w:history="1">
        <w:r w:rsidR="00EE32DD" w:rsidRPr="00A73937">
          <w:rPr>
            <w:rStyle w:val="af5"/>
            <w:noProof/>
          </w:rPr>
          <w:t>2.2</w:t>
        </w:r>
        <w:r w:rsidR="00EE32DD">
          <w:rPr>
            <w:rFonts w:asciiTheme="minorHAnsi" w:hAnsiTheme="minorHAnsi"/>
            <w:noProof/>
          </w:rPr>
          <w:tab/>
        </w:r>
        <w:r w:rsidR="00EE32DD" w:rsidRPr="00A73937">
          <w:rPr>
            <w:rStyle w:val="af5"/>
            <w:noProof/>
          </w:rPr>
          <w:t>Extract variables and register specific values</w:t>
        </w:r>
        <w:r w:rsidR="00EE32DD">
          <w:rPr>
            <w:noProof/>
            <w:webHidden/>
          </w:rPr>
          <w:tab/>
        </w:r>
        <w:r w:rsidR="00EE32DD">
          <w:rPr>
            <w:noProof/>
            <w:webHidden/>
          </w:rPr>
          <w:fldChar w:fldCharType="begin"/>
        </w:r>
        <w:r w:rsidR="00EE32DD">
          <w:rPr>
            <w:noProof/>
            <w:webHidden/>
          </w:rPr>
          <w:instrText xml:space="preserve"> PAGEREF _Toc105605695 \h </w:instrText>
        </w:r>
        <w:r w:rsidR="00EE32DD">
          <w:rPr>
            <w:noProof/>
            <w:webHidden/>
          </w:rPr>
        </w:r>
        <w:r w:rsidR="00EE32DD">
          <w:rPr>
            <w:noProof/>
            <w:webHidden/>
          </w:rPr>
          <w:fldChar w:fldCharType="separate"/>
        </w:r>
        <w:r w:rsidR="0008204C">
          <w:rPr>
            <w:noProof/>
            <w:webHidden/>
          </w:rPr>
          <w:t>10</w:t>
        </w:r>
        <w:r w:rsidR="00EE32DD">
          <w:rPr>
            <w:noProof/>
            <w:webHidden/>
          </w:rPr>
          <w:fldChar w:fldCharType="end"/>
        </w:r>
      </w:hyperlink>
    </w:p>
    <w:p w14:paraId="70C9297F" w14:textId="1A21A992" w:rsidR="00EE32DD" w:rsidRDefault="00766686">
      <w:pPr>
        <w:pStyle w:val="22"/>
        <w:tabs>
          <w:tab w:val="left" w:pos="840"/>
          <w:tab w:val="right" w:leader="dot" w:pos="9627"/>
        </w:tabs>
        <w:rPr>
          <w:rFonts w:asciiTheme="minorHAnsi" w:hAnsiTheme="minorHAnsi"/>
          <w:noProof/>
        </w:rPr>
      </w:pPr>
      <w:hyperlink w:anchor="_Toc105605696" w:history="1">
        <w:r w:rsidR="00EE32DD" w:rsidRPr="00A73937">
          <w:rPr>
            <w:rStyle w:val="af5"/>
            <w:noProof/>
          </w:rPr>
          <w:t>2.3</w:t>
        </w:r>
        <w:r w:rsidR="00EE32DD">
          <w:rPr>
            <w:rFonts w:asciiTheme="minorHAnsi" w:hAnsiTheme="minorHAnsi"/>
            <w:noProof/>
          </w:rPr>
          <w:tab/>
        </w:r>
        <w:r w:rsidR="00EE32DD" w:rsidRPr="00A73937">
          <w:rPr>
            <w:rStyle w:val="af5"/>
            <w:noProof/>
          </w:rPr>
          <w:t>Variable handling according to substitution value registration</w:t>
        </w:r>
        <w:r w:rsidR="00EE32DD">
          <w:rPr>
            <w:noProof/>
            <w:webHidden/>
          </w:rPr>
          <w:tab/>
        </w:r>
        <w:r w:rsidR="00EE32DD">
          <w:rPr>
            <w:noProof/>
            <w:webHidden/>
          </w:rPr>
          <w:fldChar w:fldCharType="begin"/>
        </w:r>
        <w:r w:rsidR="00EE32DD">
          <w:rPr>
            <w:noProof/>
            <w:webHidden/>
          </w:rPr>
          <w:instrText xml:space="preserve"> PAGEREF _Toc105605696 \h </w:instrText>
        </w:r>
        <w:r w:rsidR="00EE32DD">
          <w:rPr>
            <w:noProof/>
            <w:webHidden/>
          </w:rPr>
        </w:r>
        <w:r w:rsidR="00EE32DD">
          <w:rPr>
            <w:noProof/>
            <w:webHidden/>
          </w:rPr>
          <w:fldChar w:fldCharType="separate"/>
        </w:r>
        <w:r w:rsidR="0008204C">
          <w:rPr>
            <w:noProof/>
            <w:webHidden/>
          </w:rPr>
          <w:t>12</w:t>
        </w:r>
        <w:r w:rsidR="00EE32DD">
          <w:rPr>
            <w:noProof/>
            <w:webHidden/>
          </w:rPr>
          <w:fldChar w:fldCharType="end"/>
        </w:r>
      </w:hyperlink>
    </w:p>
    <w:p w14:paraId="7049F0B5" w14:textId="110E49C5" w:rsidR="00EE32DD" w:rsidRDefault="00766686">
      <w:pPr>
        <w:pStyle w:val="17"/>
        <w:rPr>
          <w:rFonts w:asciiTheme="minorHAnsi" w:hAnsiTheme="minorHAnsi"/>
          <w:noProof/>
        </w:rPr>
      </w:pPr>
      <w:hyperlink w:anchor="_Toc105605697" w:history="1">
        <w:r w:rsidR="00EE32DD" w:rsidRPr="00A73937">
          <w:rPr>
            <w:rStyle w:val="af5"/>
            <w:noProof/>
          </w:rPr>
          <w:t>3</w:t>
        </w:r>
        <w:r w:rsidR="00EE32DD">
          <w:rPr>
            <w:rFonts w:asciiTheme="minorHAnsi" w:hAnsiTheme="minorHAnsi"/>
            <w:noProof/>
          </w:rPr>
          <w:tab/>
        </w:r>
        <w:r w:rsidR="00EE32DD" w:rsidRPr="00A73937">
          <w:rPr>
            <w:rStyle w:val="af5"/>
            <w:noProof/>
          </w:rPr>
          <w:t>Ansible driver console menu configuration</w:t>
        </w:r>
        <w:r w:rsidR="00EE32DD">
          <w:rPr>
            <w:noProof/>
            <w:webHidden/>
          </w:rPr>
          <w:tab/>
        </w:r>
        <w:r w:rsidR="00EE32DD">
          <w:rPr>
            <w:noProof/>
            <w:webHidden/>
          </w:rPr>
          <w:fldChar w:fldCharType="begin"/>
        </w:r>
        <w:r w:rsidR="00EE32DD">
          <w:rPr>
            <w:noProof/>
            <w:webHidden/>
          </w:rPr>
          <w:instrText xml:space="preserve"> PAGEREF _Toc105605697 \h </w:instrText>
        </w:r>
        <w:r w:rsidR="00EE32DD">
          <w:rPr>
            <w:noProof/>
            <w:webHidden/>
          </w:rPr>
        </w:r>
        <w:r w:rsidR="00EE32DD">
          <w:rPr>
            <w:noProof/>
            <w:webHidden/>
          </w:rPr>
          <w:fldChar w:fldCharType="separate"/>
        </w:r>
        <w:r w:rsidR="0008204C">
          <w:rPr>
            <w:noProof/>
            <w:webHidden/>
          </w:rPr>
          <w:t>13</w:t>
        </w:r>
        <w:r w:rsidR="00EE32DD">
          <w:rPr>
            <w:noProof/>
            <w:webHidden/>
          </w:rPr>
          <w:fldChar w:fldCharType="end"/>
        </w:r>
      </w:hyperlink>
    </w:p>
    <w:p w14:paraId="5FA44E75" w14:textId="271C84F8" w:rsidR="00EE32DD" w:rsidRDefault="00766686">
      <w:pPr>
        <w:pStyle w:val="22"/>
        <w:tabs>
          <w:tab w:val="left" w:pos="840"/>
          <w:tab w:val="right" w:leader="dot" w:pos="9627"/>
        </w:tabs>
        <w:rPr>
          <w:rFonts w:asciiTheme="minorHAnsi" w:hAnsiTheme="minorHAnsi"/>
          <w:noProof/>
        </w:rPr>
      </w:pPr>
      <w:hyperlink w:anchor="_Toc105605698" w:history="1">
        <w:r w:rsidR="00EE32DD" w:rsidRPr="00A73937">
          <w:rPr>
            <w:rStyle w:val="af5"/>
            <w:noProof/>
          </w:rPr>
          <w:t>3.1</w:t>
        </w:r>
        <w:r w:rsidR="00EE32DD">
          <w:rPr>
            <w:rFonts w:asciiTheme="minorHAnsi" w:hAnsiTheme="minorHAnsi"/>
            <w:noProof/>
          </w:rPr>
          <w:tab/>
        </w:r>
        <w:r w:rsidR="00EE32DD" w:rsidRPr="00A73937">
          <w:rPr>
            <w:rStyle w:val="af5"/>
            <w:noProof/>
          </w:rPr>
          <w:t>Menu/screen list</w:t>
        </w:r>
        <w:r w:rsidR="00EE32DD">
          <w:rPr>
            <w:noProof/>
            <w:webHidden/>
          </w:rPr>
          <w:tab/>
        </w:r>
        <w:r w:rsidR="00EE32DD">
          <w:rPr>
            <w:noProof/>
            <w:webHidden/>
          </w:rPr>
          <w:fldChar w:fldCharType="begin"/>
        </w:r>
        <w:r w:rsidR="00EE32DD">
          <w:rPr>
            <w:noProof/>
            <w:webHidden/>
          </w:rPr>
          <w:instrText xml:space="preserve"> PAGEREF _Toc105605698 \h </w:instrText>
        </w:r>
        <w:r w:rsidR="00EE32DD">
          <w:rPr>
            <w:noProof/>
            <w:webHidden/>
          </w:rPr>
        </w:r>
        <w:r w:rsidR="00EE32DD">
          <w:rPr>
            <w:noProof/>
            <w:webHidden/>
          </w:rPr>
          <w:fldChar w:fldCharType="separate"/>
        </w:r>
        <w:r w:rsidR="0008204C">
          <w:rPr>
            <w:noProof/>
            <w:webHidden/>
          </w:rPr>
          <w:t>13</w:t>
        </w:r>
        <w:r w:rsidR="00EE32DD">
          <w:rPr>
            <w:noProof/>
            <w:webHidden/>
          </w:rPr>
          <w:fldChar w:fldCharType="end"/>
        </w:r>
      </w:hyperlink>
    </w:p>
    <w:p w14:paraId="3D62BE56" w14:textId="249D406B" w:rsidR="00EE32DD" w:rsidRDefault="00766686">
      <w:pPr>
        <w:pStyle w:val="17"/>
        <w:rPr>
          <w:rFonts w:asciiTheme="minorHAnsi" w:hAnsiTheme="minorHAnsi"/>
          <w:noProof/>
        </w:rPr>
      </w:pPr>
      <w:hyperlink w:anchor="_Toc105605699" w:history="1">
        <w:r w:rsidR="00EE32DD" w:rsidRPr="00A73937">
          <w:rPr>
            <w:rStyle w:val="af5"/>
            <w:noProof/>
          </w:rPr>
          <w:t>4</w:t>
        </w:r>
        <w:r w:rsidR="00EE32DD">
          <w:rPr>
            <w:rFonts w:asciiTheme="minorHAnsi" w:hAnsiTheme="minorHAnsi"/>
            <w:noProof/>
          </w:rPr>
          <w:tab/>
        </w:r>
        <w:r w:rsidR="00EE32DD" w:rsidRPr="00A73937">
          <w:rPr>
            <w:rStyle w:val="af5"/>
            <w:noProof/>
          </w:rPr>
          <w:t>Ansible driver operation procedure</w:t>
        </w:r>
        <w:r w:rsidR="00EE32DD">
          <w:rPr>
            <w:noProof/>
            <w:webHidden/>
          </w:rPr>
          <w:tab/>
        </w:r>
        <w:r w:rsidR="00EE32DD">
          <w:rPr>
            <w:noProof/>
            <w:webHidden/>
          </w:rPr>
          <w:fldChar w:fldCharType="begin"/>
        </w:r>
        <w:r w:rsidR="00EE32DD">
          <w:rPr>
            <w:noProof/>
            <w:webHidden/>
          </w:rPr>
          <w:instrText xml:space="preserve"> PAGEREF _Toc105605699 \h </w:instrText>
        </w:r>
        <w:r w:rsidR="00EE32DD">
          <w:rPr>
            <w:noProof/>
            <w:webHidden/>
          </w:rPr>
        </w:r>
        <w:r w:rsidR="00EE32DD">
          <w:rPr>
            <w:noProof/>
            <w:webHidden/>
          </w:rPr>
          <w:fldChar w:fldCharType="separate"/>
        </w:r>
        <w:r w:rsidR="0008204C">
          <w:rPr>
            <w:noProof/>
            <w:webHidden/>
          </w:rPr>
          <w:t>16</w:t>
        </w:r>
        <w:r w:rsidR="00EE32DD">
          <w:rPr>
            <w:noProof/>
            <w:webHidden/>
          </w:rPr>
          <w:fldChar w:fldCharType="end"/>
        </w:r>
      </w:hyperlink>
    </w:p>
    <w:p w14:paraId="102CCF4C" w14:textId="501E3485" w:rsidR="00EE32DD" w:rsidRDefault="00766686">
      <w:pPr>
        <w:pStyle w:val="22"/>
        <w:tabs>
          <w:tab w:val="left" w:pos="840"/>
          <w:tab w:val="right" w:leader="dot" w:pos="9627"/>
        </w:tabs>
        <w:rPr>
          <w:rFonts w:asciiTheme="minorHAnsi" w:hAnsiTheme="minorHAnsi"/>
          <w:noProof/>
        </w:rPr>
      </w:pPr>
      <w:hyperlink w:anchor="_Toc105605700" w:history="1">
        <w:r w:rsidR="00EE32DD" w:rsidRPr="00A73937">
          <w:rPr>
            <w:rStyle w:val="af5"/>
            <w:noProof/>
          </w:rPr>
          <w:t>4.1</w:t>
        </w:r>
        <w:r w:rsidR="00EE32DD">
          <w:rPr>
            <w:rFonts w:asciiTheme="minorHAnsi" w:hAnsiTheme="minorHAnsi"/>
            <w:noProof/>
          </w:rPr>
          <w:tab/>
        </w:r>
        <w:r w:rsidR="00EE32DD" w:rsidRPr="00A73937">
          <w:rPr>
            <w:rStyle w:val="af5"/>
            <w:noProof/>
          </w:rPr>
          <w:t>Workflow</w:t>
        </w:r>
        <w:r w:rsidR="00EE32DD">
          <w:rPr>
            <w:noProof/>
            <w:webHidden/>
          </w:rPr>
          <w:tab/>
        </w:r>
        <w:r w:rsidR="00EE32DD">
          <w:rPr>
            <w:noProof/>
            <w:webHidden/>
          </w:rPr>
          <w:fldChar w:fldCharType="begin"/>
        </w:r>
        <w:r w:rsidR="00EE32DD">
          <w:rPr>
            <w:noProof/>
            <w:webHidden/>
          </w:rPr>
          <w:instrText xml:space="preserve"> PAGEREF _Toc105605700 \h </w:instrText>
        </w:r>
        <w:r w:rsidR="00EE32DD">
          <w:rPr>
            <w:noProof/>
            <w:webHidden/>
          </w:rPr>
        </w:r>
        <w:r w:rsidR="00EE32DD">
          <w:rPr>
            <w:noProof/>
            <w:webHidden/>
          </w:rPr>
          <w:fldChar w:fldCharType="separate"/>
        </w:r>
        <w:r w:rsidR="0008204C">
          <w:rPr>
            <w:noProof/>
            <w:webHidden/>
          </w:rPr>
          <w:t>16</w:t>
        </w:r>
        <w:r w:rsidR="00EE32DD">
          <w:rPr>
            <w:noProof/>
            <w:webHidden/>
          </w:rPr>
          <w:fldChar w:fldCharType="end"/>
        </w:r>
      </w:hyperlink>
    </w:p>
    <w:p w14:paraId="22195939" w14:textId="562D7087" w:rsidR="00EE32DD" w:rsidRDefault="00766686">
      <w:pPr>
        <w:pStyle w:val="33"/>
        <w:rPr>
          <w:rFonts w:asciiTheme="minorHAnsi" w:hAnsiTheme="minorHAnsi"/>
          <w:noProof/>
        </w:rPr>
      </w:pPr>
      <w:hyperlink w:anchor="_Toc105605701" w:history="1">
        <w:r w:rsidR="00EE32DD" w:rsidRPr="00A73937">
          <w:rPr>
            <w:rStyle w:val="af5"/>
            <w:rFonts w:cs="Arial"/>
            <w:noProof/>
            <w14:scene3d>
              <w14:camera w14:prst="orthographicFront"/>
              <w14:lightRig w14:rig="threePt" w14:dir="t">
                <w14:rot w14:lat="0" w14:lon="0" w14:rev="0"/>
              </w14:lightRig>
            </w14:scene3d>
          </w:rPr>
          <w:t>4.1.1</w:t>
        </w:r>
        <w:r w:rsidR="00EE32DD">
          <w:rPr>
            <w:rFonts w:asciiTheme="minorHAnsi" w:hAnsiTheme="minorHAnsi"/>
            <w:noProof/>
          </w:rPr>
          <w:tab/>
        </w:r>
        <w:r w:rsidR="00EE32DD" w:rsidRPr="00A73937">
          <w:rPr>
            <w:rStyle w:val="af5"/>
            <w:noProof/>
          </w:rPr>
          <w:t>Workflow of Ansible-Legacy</w:t>
        </w:r>
        <w:r w:rsidR="00EE32DD">
          <w:rPr>
            <w:noProof/>
            <w:webHidden/>
          </w:rPr>
          <w:tab/>
        </w:r>
        <w:r w:rsidR="00EE32DD">
          <w:rPr>
            <w:noProof/>
            <w:webHidden/>
          </w:rPr>
          <w:fldChar w:fldCharType="begin"/>
        </w:r>
        <w:r w:rsidR="00EE32DD">
          <w:rPr>
            <w:noProof/>
            <w:webHidden/>
          </w:rPr>
          <w:instrText xml:space="preserve"> PAGEREF _Toc105605701 \h </w:instrText>
        </w:r>
        <w:r w:rsidR="00EE32DD">
          <w:rPr>
            <w:noProof/>
            <w:webHidden/>
          </w:rPr>
        </w:r>
        <w:r w:rsidR="00EE32DD">
          <w:rPr>
            <w:noProof/>
            <w:webHidden/>
          </w:rPr>
          <w:fldChar w:fldCharType="separate"/>
        </w:r>
        <w:r w:rsidR="0008204C">
          <w:rPr>
            <w:noProof/>
            <w:webHidden/>
          </w:rPr>
          <w:t>16</w:t>
        </w:r>
        <w:r w:rsidR="00EE32DD">
          <w:rPr>
            <w:noProof/>
            <w:webHidden/>
          </w:rPr>
          <w:fldChar w:fldCharType="end"/>
        </w:r>
      </w:hyperlink>
    </w:p>
    <w:p w14:paraId="4180A58A" w14:textId="2487E3C7" w:rsidR="00EE32DD" w:rsidRDefault="00766686">
      <w:pPr>
        <w:pStyle w:val="33"/>
        <w:rPr>
          <w:rFonts w:asciiTheme="minorHAnsi" w:hAnsiTheme="minorHAnsi"/>
          <w:noProof/>
        </w:rPr>
      </w:pPr>
      <w:hyperlink w:anchor="_Toc105605702" w:history="1">
        <w:r w:rsidR="00EE32DD" w:rsidRPr="00A73937">
          <w:rPr>
            <w:rStyle w:val="af5"/>
            <w:rFonts w:cs="Arial"/>
            <w:noProof/>
            <w14:scene3d>
              <w14:camera w14:prst="orthographicFront"/>
              <w14:lightRig w14:rig="threePt" w14:dir="t">
                <w14:rot w14:lat="0" w14:lon="0" w14:rev="0"/>
              </w14:lightRig>
            </w14:scene3d>
          </w:rPr>
          <w:t>4.1.2</w:t>
        </w:r>
        <w:r w:rsidR="00EE32DD">
          <w:rPr>
            <w:rFonts w:asciiTheme="minorHAnsi" w:hAnsiTheme="minorHAnsi"/>
            <w:noProof/>
          </w:rPr>
          <w:tab/>
        </w:r>
        <w:r w:rsidR="00EE32DD" w:rsidRPr="00A73937">
          <w:rPr>
            <w:rStyle w:val="af5"/>
            <w:noProof/>
          </w:rPr>
          <w:t>Workflow of Ansible-Legacy Role</w:t>
        </w:r>
        <w:r w:rsidR="00EE32DD">
          <w:rPr>
            <w:noProof/>
            <w:webHidden/>
          </w:rPr>
          <w:tab/>
        </w:r>
        <w:r w:rsidR="00EE32DD">
          <w:rPr>
            <w:noProof/>
            <w:webHidden/>
          </w:rPr>
          <w:fldChar w:fldCharType="begin"/>
        </w:r>
        <w:r w:rsidR="00EE32DD">
          <w:rPr>
            <w:noProof/>
            <w:webHidden/>
          </w:rPr>
          <w:instrText xml:space="preserve"> PAGEREF _Toc105605702 \h </w:instrText>
        </w:r>
        <w:r w:rsidR="00EE32DD">
          <w:rPr>
            <w:noProof/>
            <w:webHidden/>
          </w:rPr>
        </w:r>
        <w:r w:rsidR="00EE32DD">
          <w:rPr>
            <w:noProof/>
            <w:webHidden/>
          </w:rPr>
          <w:fldChar w:fldCharType="separate"/>
        </w:r>
        <w:r w:rsidR="0008204C">
          <w:rPr>
            <w:noProof/>
            <w:webHidden/>
          </w:rPr>
          <w:t>19</w:t>
        </w:r>
        <w:r w:rsidR="00EE32DD">
          <w:rPr>
            <w:noProof/>
            <w:webHidden/>
          </w:rPr>
          <w:fldChar w:fldCharType="end"/>
        </w:r>
      </w:hyperlink>
    </w:p>
    <w:p w14:paraId="7F5B840F" w14:textId="2791A404" w:rsidR="00EE32DD" w:rsidRDefault="00766686">
      <w:pPr>
        <w:pStyle w:val="33"/>
        <w:rPr>
          <w:rFonts w:asciiTheme="minorHAnsi" w:hAnsiTheme="minorHAnsi"/>
          <w:noProof/>
        </w:rPr>
      </w:pPr>
      <w:hyperlink w:anchor="_Toc105605703" w:history="1">
        <w:r w:rsidR="00EE32DD" w:rsidRPr="00A73937">
          <w:rPr>
            <w:rStyle w:val="af5"/>
            <w:rFonts w:cs="Arial"/>
            <w:noProof/>
            <w14:scene3d>
              <w14:camera w14:prst="orthographicFront"/>
              <w14:lightRig w14:rig="threePt" w14:dir="t">
                <w14:rot w14:lat="0" w14:lon="0" w14:rev="0"/>
              </w14:lightRig>
            </w14:scene3d>
          </w:rPr>
          <w:t>4.1.3</w:t>
        </w:r>
        <w:r w:rsidR="00EE32DD">
          <w:rPr>
            <w:rFonts w:asciiTheme="minorHAnsi" w:hAnsiTheme="minorHAnsi"/>
            <w:noProof/>
          </w:rPr>
          <w:tab/>
        </w:r>
        <w:r w:rsidR="00EE32DD" w:rsidRPr="00A73937">
          <w:rPr>
            <w:rStyle w:val="af5"/>
            <w:noProof/>
          </w:rPr>
          <w:t>Workflow of Ansible-Pioneer</w:t>
        </w:r>
        <w:r w:rsidR="00EE32DD">
          <w:rPr>
            <w:noProof/>
            <w:webHidden/>
          </w:rPr>
          <w:tab/>
        </w:r>
        <w:r w:rsidR="00EE32DD">
          <w:rPr>
            <w:noProof/>
            <w:webHidden/>
          </w:rPr>
          <w:fldChar w:fldCharType="begin"/>
        </w:r>
        <w:r w:rsidR="00EE32DD">
          <w:rPr>
            <w:noProof/>
            <w:webHidden/>
          </w:rPr>
          <w:instrText xml:space="preserve"> PAGEREF _Toc105605703 \h </w:instrText>
        </w:r>
        <w:r w:rsidR="00EE32DD">
          <w:rPr>
            <w:noProof/>
            <w:webHidden/>
          </w:rPr>
        </w:r>
        <w:r w:rsidR="00EE32DD">
          <w:rPr>
            <w:noProof/>
            <w:webHidden/>
          </w:rPr>
          <w:fldChar w:fldCharType="separate"/>
        </w:r>
        <w:r w:rsidR="0008204C">
          <w:rPr>
            <w:noProof/>
            <w:webHidden/>
          </w:rPr>
          <w:t>22</w:t>
        </w:r>
        <w:r w:rsidR="00EE32DD">
          <w:rPr>
            <w:noProof/>
            <w:webHidden/>
          </w:rPr>
          <w:fldChar w:fldCharType="end"/>
        </w:r>
      </w:hyperlink>
    </w:p>
    <w:p w14:paraId="74E626FC" w14:textId="5F5E323B" w:rsidR="00EE32DD" w:rsidRDefault="00766686">
      <w:pPr>
        <w:pStyle w:val="17"/>
        <w:rPr>
          <w:rFonts w:asciiTheme="minorHAnsi" w:hAnsiTheme="minorHAnsi"/>
          <w:noProof/>
        </w:rPr>
      </w:pPr>
      <w:hyperlink w:anchor="_Toc105605704" w:history="1">
        <w:r w:rsidR="00EE32DD" w:rsidRPr="00A73937">
          <w:rPr>
            <w:rStyle w:val="af5"/>
            <w:noProof/>
          </w:rPr>
          <w:t>5</w:t>
        </w:r>
        <w:r w:rsidR="00EE32DD">
          <w:rPr>
            <w:rFonts w:asciiTheme="minorHAnsi" w:hAnsiTheme="minorHAnsi"/>
            <w:noProof/>
          </w:rPr>
          <w:tab/>
        </w:r>
        <w:r w:rsidR="00EE32DD" w:rsidRPr="00A73937">
          <w:rPr>
            <w:rStyle w:val="af5"/>
            <w:noProof/>
          </w:rPr>
          <w:t>Ansible driver</w:t>
        </w:r>
        <w:r w:rsidR="00EE32DD" w:rsidRPr="00A73937">
          <w:rPr>
            <w:rStyle w:val="af5"/>
            <w:noProof/>
          </w:rPr>
          <w:t xml:space="preserve">　</w:t>
        </w:r>
        <w:r w:rsidR="00EE32DD" w:rsidRPr="00A73937">
          <w:rPr>
            <w:rStyle w:val="af5"/>
            <w:noProof/>
          </w:rPr>
          <w:t>function</w:t>
        </w:r>
        <w:r w:rsidR="00EE32DD" w:rsidRPr="00A73937">
          <w:rPr>
            <w:rStyle w:val="af5"/>
            <w:noProof/>
          </w:rPr>
          <w:t>・</w:t>
        </w:r>
        <w:r w:rsidR="00EE32DD" w:rsidRPr="00A73937">
          <w:rPr>
            <w:rStyle w:val="af5"/>
            <w:noProof/>
          </w:rPr>
          <w:t>operation method explanation</w:t>
        </w:r>
        <w:r w:rsidR="00EE32DD">
          <w:rPr>
            <w:noProof/>
            <w:webHidden/>
          </w:rPr>
          <w:tab/>
        </w:r>
        <w:r w:rsidR="00EE32DD">
          <w:rPr>
            <w:noProof/>
            <w:webHidden/>
          </w:rPr>
          <w:fldChar w:fldCharType="begin"/>
        </w:r>
        <w:r w:rsidR="00EE32DD">
          <w:rPr>
            <w:noProof/>
            <w:webHidden/>
          </w:rPr>
          <w:instrText xml:space="preserve"> PAGEREF _Toc105605704 \h </w:instrText>
        </w:r>
        <w:r w:rsidR="00EE32DD">
          <w:rPr>
            <w:noProof/>
            <w:webHidden/>
          </w:rPr>
        </w:r>
        <w:r w:rsidR="00EE32DD">
          <w:rPr>
            <w:noProof/>
            <w:webHidden/>
          </w:rPr>
          <w:fldChar w:fldCharType="separate"/>
        </w:r>
        <w:r w:rsidR="0008204C">
          <w:rPr>
            <w:noProof/>
            <w:webHidden/>
          </w:rPr>
          <w:t>26</w:t>
        </w:r>
        <w:r w:rsidR="00EE32DD">
          <w:rPr>
            <w:noProof/>
            <w:webHidden/>
          </w:rPr>
          <w:fldChar w:fldCharType="end"/>
        </w:r>
      </w:hyperlink>
    </w:p>
    <w:p w14:paraId="3C729559" w14:textId="652C11F1" w:rsidR="00EE32DD" w:rsidRDefault="00766686">
      <w:pPr>
        <w:pStyle w:val="22"/>
        <w:tabs>
          <w:tab w:val="left" w:pos="840"/>
          <w:tab w:val="right" w:leader="dot" w:pos="9627"/>
        </w:tabs>
        <w:rPr>
          <w:rFonts w:asciiTheme="minorHAnsi" w:hAnsiTheme="minorHAnsi"/>
          <w:noProof/>
        </w:rPr>
      </w:pPr>
      <w:hyperlink w:anchor="_Toc105605705" w:history="1">
        <w:r w:rsidR="00EE32DD" w:rsidRPr="00A73937">
          <w:rPr>
            <w:rStyle w:val="af5"/>
            <w:noProof/>
          </w:rPr>
          <w:t>5.1</w:t>
        </w:r>
        <w:r w:rsidR="00EE32DD">
          <w:rPr>
            <w:rFonts w:asciiTheme="minorHAnsi" w:hAnsiTheme="minorHAnsi"/>
            <w:noProof/>
          </w:rPr>
          <w:tab/>
        </w:r>
        <w:r w:rsidR="00EE32DD" w:rsidRPr="00A73937">
          <w:rPr>
            <w:rStyle w:val="af5"/>
            <w:noProof/>
          </w:rPr>
          <w:t>Basic console</w:t>
        </w:r>
        <w:r w:rsidR="00EE32DD">
          <w:rPr>
            <w:noProof/>
            <w:webHidden/>
          </w:rPr>
          <w:tab/>
        </w:r>
        <w:r w:rsidR="00EE32DD">
          <w:rPr>
            <w:noProof/>
            <w:webHidden/>
          </w:rPr>
          <w:fldChar w:fldCharType="begin"/>
        </w:r>
        <w:r w:rsidR="00EE32DD">
          <w:rPr>
            <w:noProof/>
            <w:webHidden/>
          </w:rPr>
          <w:instrText xml:space="preserve"> PAGEREF _Toc105605705 \h </w:instrText>
        </w:r>
        <w:r w:rsidR="00EE32DD">
          <w:rPr>
            <w:noProof/>
            <w:webHidden/>
          </w:rPr>
        </w:r>
        <w:r w:rsidR="00EE32DD">
          <w:rPr>
            <w:noProof/>
            <w:webHidden/>
          </w:rPr>
          <w:fldChar w:fldCharType="separate"/>
        </w:r>
        <w:r w:rsidR="0008204C">
          <w:rPr>
            <w:noProof/>
            <w:webHidden/>
          </w:rPr>
          <w:t>26</w:t>
        </w:r>
        <w:r w:rsidR="00EE32DD">
          <w:rPr>
            <w:noProof/>
            <w:webHidden/>
          </w:rPr>
          <w:fldChar w:fldCharType="end"/>
        </w:r>
      </w:hyperlink>
    </w:p>
    <w:p w14:paraId="12D83E4B" w14:textId="6CD4A706" w:rsidR="00EE32DD" w:rsidRDefault="00766686">
      <w:pPr>
        <w:pStyle w:val="33"/>
        <w:rPr>
          <w:rFonts w:asciiTheme="minorHAnsi" w:hAnsiTheme="minorHAnsi"/>
          <w:noProof/>
        </w:rPr>
      </w:pPr>
      <w:hyperlink w:anchor="_Toc105605706" w:history="1">
        <w:r w:rsidR="00EE32DD" w:rsidRPr="00A73937">
          <w:rPr>
            <w:rStyle w:val="af5"/>
            <w:rFonts w:cs="Arial"/>
            <w:noProof/>
            <w14:scene3d>
              <w14:camera w14:prst="orthographicFront"/>
              <w14:lightRig w14:rig="threePt" w14:dir="t">
                <w14:rot w14:lat="0" w14:lon="0" w14:rev="0"/>
              </w14:lightRig>
            </w14:scene3d>
          </w:rPr>
          <w:t>5.1.1</w:t>
        </w:r>
        <w:r w:rsidR="00EE32DD">
          <w:rPr>
            <w:rFonts w:asciiTheme="minorHAnsi" w:hAnsiTheme="minorHAnsi"/>
            <w:noProof/>
          </w:rPr>
          <w:tab/>
        </w:r>
        <w:r w:rsidR="00EE32DD" w:rsidRPr="00A73937">
          <w:rPr>
            <w:rStyle w:val="af5"/>
            <w:noProof/>
          </w:rPr>
          <w:t>Device list</w:t>
        </w:r>
        <w:r w:rsidR="00EE32DD">
          <w:rPr>
            <w:noProof/>
            <w:webHidden/>
          </w:rPr>
          <w:tab/>
        </w:r>
        <w:r w:rsidR="00EE32DD">
          <w:rPr>
            <w:noProof/>
            <w:webHidden/>
          </w:rPr>
          <w:fldChar w:fldCharType="begin"/>
        </w:r>
        <w:r w:rsidR="00EE32DD">
          <w:rPr>
            <w:noProof/>
            <w:webHidden/>
          </w:rPr>
          <w:instrText xml:space="preserve"> PAGEREF _Toc105605706 \h </w:instrText>
        </w:r>
        <w:r w:rsidR="00EE32DD">
          <w:rPr>
            <w:noProof/>
            <w:webHidden/>
          </w:rPr>
        </w:r>
        <w:r w:rsidR="00EE32DD">
          <w:rPr>
            <w:noProof/>
            <w:webHidden/>
          </w:rPr>
          <w:fldChar w:fldCharType="separate"/>
        </w:r>
        <w:r w:rsidR="0008204C">
          <w:rPr>
            <w:noProof/>
            <w:webHidden/>
          </w:rPr>
          <w:t>26</w:t>
        </w:r>
        <w:r w:rsidR="00EE32DD">
          <w:rPr>
            <w:noProof/>
            <w:webHidden/>
          </w:rPr>
          <w:fldChar w:fldCharType="end"/>
        </w:r>
      </w:hyperlink>
    </w:p>
    <w:p w14:paraId="0CDA7740" w14:textId="0A93EE18" w:rsidR="00EE32DD" w:rsidRDefault="00766686">
      <w:pPr>
        <w:pStyle w:val="33"/>
        <w:rPr>
          <w:rFonts w:asciiTheme="minorHAnsi" w:hAnsiTheme="minorHAnsi"/>
          <w:noProof/>
        </w:rPr>
      </w:pPr>
      <w:hyperlink w:anchor="_Toc105605707" w:history="1">
        <w:r w:rsidR="00EE32DD" w:rsidRPr="00A73937">
          <w:rPr>
            <w:rStyle w:val="af5"/>
            <w:rFonts w:cs="Arial"/>
            <w:noProof/>
            <w14:scene3d>
              <w14:camera w14:prst="orthographicFront"/>
              <w14:lightRig w14:rig="threePt" w14:dir="t">
                <w14:rot w14:lat="0" w14:lon="0" w14:rev="0"/>
              </w14:lightRig>
            </w14:scene3d>
          </w:rPr>
          <w:t>5.1.2</w:t>
        </w:r>
        <w:r w:rsidR="00EE32DD">
          <w:rPr>
            <w:rFonts w:asciiTheme="minorHAnsi" w:hAnsiTheme="minorHAnsi"/>
            <w:noProof/>
          </w:rPr>
          <w:tab/>
        </w:r>
        <w:r w:rsidR="00EE32DD" w:rsidRPr="00A73937">
          <w:rPr>
            <w:rStyle w:val="af5"/>
            <w:noProof/>
          </w:rPr>
          <w:t>Input operation list</w:t>
        </w:r>
        <w:r w:rsidR="00EE32DD">
          <w:rPr>
            <w:noProof/>
            <w:webHidden/>
          </w:rPr>
          <w:tab/>
        </w:r>
        <w:r w:rsidR="00EE32DD">
          <w:rPr>
            <w:noProof/>
            <w:webHidden/>
          </w:rPr>
          <w:fldChar w:fldCharType="begin"/>
        </w:r>
        <w:r w:rsidR="00EE32DD">
          <w:rPr>
            <w:noProof/>
            <w:webHidden/>
          </w:rPr>
          <w:instrText xml:space="preserve"> PAGEREF _Toc105605707 \h </w:instrText>
        </w:r>
        <w:r w:rsidR="00EE32DD">
          <w:rPr>
            <w:noProof/>
            <w:webHidden/>
          </w:rPr>
        </w:r>
        <w:r w:rsidR="00EE32DD">
          <w:rPr>
            <w:noProof/>
            <w:webHidden/>
          </w:rPr>
          <w:fldChar w:fldCharType="separate"/>
        </w:r>
        <w:r w:rsidR="0008204C">
          <w:rPr>
            <w:noProof/>
            <w:webHidden/>
          </w:rPr>
          <w:t>32</w:t>
        </w:r>
        <w:r w:rsidR="00EE32DD">
          <w:rPr>
            <w:noProof/>
            <w:webHidden/>
          </w:rPr>
          <w:fldChar w:fldCharType="end"/>
        </w:r>
      </w:hyperlink>
    </w:p>
    <w:p w14:paraId="341D87FA" w14:textId="71E1ACCF" w:rsidR="00EE32DD" w:rsidRDefault="00766686">
      <w:pPr>
        <w:pStyle w:val="22"/>
        <w:tabs>
          <w:tab w:val="left" w:pos="840"/>
          <w:tab w:val="right" w:leader="dot" w:pos="9627"/>
        </w:tabs>
        <w:rPr>
          <w:rFonts w:asciiTheme="minorHAnsi" w:hAnsiTheme="minorHAnsi"/>
          <w:noProof/>
        </w:rPr>
      </w:pPr>
      <w:hyperlink w:anchor="_Toc105605708" w:history="1">
        <w:r w:rsidR="00EE32DD" w:rsidRPr="00A73937">
          <w:rPr>
            <w:rStyle w:val="af5"/>
            <w:noProof/>
          </w:rPr>
          <w:t>5.2</w:t>
        </w:r>
        <w:r w:rsidR="00EE32DD">
          <w:rPr>
            <w:rFonts w:asciiTheme="minorHAnsi" w:hAnsiTheme="minorHAnsi"/>
            <w:noProof/>
          </w:rPr>
          <w:tab/>
        </w:r>
        <w:r w:rsidR="00EE32DD" w:rsidRPr="00A73937">
          <w:rPr>
            <w:rStyle w:val="af5"/>
            <w:noProof/>
          </w:rPr>
          <w:t>Ansible common console</w:t>
        </w:r>
        <w:r w:rsidR="00EE32DD">
          <w:rPr>
            <w:noProof/>
            <w:webHidden/>
          </w:rPr>
          <w:tab/>
        </w:r>
        <w:r w:rsidR="00EE32DD">
          <w:rPr>
            <w:noProof/>
            <w:webHidden/>
          </w:rPr>
          <w:fldChar w:fldCharType="begin"/>
        </w:r>
        <w:r w:rsidR="00EE32DD">
          <w:rPr>
            <w:noProof/>
            <w:webHidden/>
          </w:rPr>
          <w:instrText xml:space="preserve"> PAGEREF _Toc105605708 \h </w:instrText>
        </w:r>
        <w:r w:rsidR="00EE32DD">
          <w:rPr>
            <w:noProof/>
            <w:webHidden/>
          </w:rPr>
        </w:r>
        <w:r w:rsidR="00EE32DD">
          <w:rPr>
            <w:noProof/>
            <w:webHidden/>
          </w:rPr>
          <w:fldChar w:fldCharType="separate"/>
        </w:r>
        <w:r w:rsidR="0008204C">
          <w:rPr>
            <w:noProof/>
            <w:webHidden/>
          </w:rPr>
          <w:t>33</w:t>
        </w:r>
        <w:r w:rsidR="00EE32DD">
          <w:rPr>
            <w:noProof/>
            <w:webHidden/>
          </w:rPr>
          <w:fldChar w:fldCharType="end"/>
        </w:r>
      </w:hyperlink>
    </w:p>
    <w:p w14:paraId="6BF63E5C" w14:textId="59E7E210" w:rsidR="00EE32DD" w:rsidRDefault="00766686">
      <w:pPr>
        <w:pStyle w:val="33"/>
        <w:rPr>
          <w:rFonts w:asciiTheme="minorHAnsi" w:hAnsiTheme="minorHAnsi"/>
          <w:noProof/>
        </w:rPr>
      </w:pPr>
      <w:hyperlink w:anchor="_Toc105605709" w:history="1">
        <w:r w:rsidR="00EE32DD" w:rsidRPr="00A73937">
          <w:rPr>
            <w:rStyle w:val="af5"/>
            <w:rFonts w:cs="Arial"/>
            <w:noProof/>
            <w14:scene3d>
              <w14:camera w14:prst="orthographicFront"/>
              <w14:lightRig w14:rig="threePt" w14:dir="t">
                <w14:rot w14:lat="0" w14:lon="0" w14:rev="0"/>
              </w14:lightRig>
            </w14:scene3d>
          </w:rPr>
          <w:t>5.2.1</w:t>
        </w:r>
        <w:r w:rsidR="00EE32DD">
          <w:rPr>
            <w:rFonts w:asciiTheme="minorHAnsi" w:hAnsiTheme="minorHAnsi"/>
            <w:noProof/>
          </w:rPr>
          <w:tab/>
        </w:r>
        <w:r w:rsidR="00EE32DD" w:rsidRPr="00A73937">
          <w:rPr>
            <w:rStyle w:val="af5"/>
            <w:noProof/>
          </w:rPr>
          <w:t>Interface information</w:t>
        </w:r>
        <w:r w:rsidR="00EE32DD">
          <w:rPr>
            <w:noProof/>
            <w:webHidden/>
          </w:rPr>
          <w:tab/>
        </w:r>
        <w:r w:rsidR="00EE32DD">
          <w:rPr>
            <w:noProof/>
            <w:webHidden/>
          </w:rPr>
          <w:fldChar w:fldCharType="begin"/>
        </w:r>
        <w:r w:rsidR="00EE32DD">
          <w:rPr>
            <w:noProof/>
            <w:webHidden/>
          </w:rPr>
          <w:instrText xml:space="preserve"> PAGEREF _Toc105605709 \h </w:instrText>
        </w:r>
        <w:r w:rsidR="00EE32DD">
          <w:rPr>
            <w:noProof/>
            <w:webHidden/>
          </w:rPr>
        </w:r>
        <w:r w:rsidR="00EE32DD">
          <w:rPr>
            <w:noProof/>
            <w:webHidden/>
          </w:rPr>
          <w:fldChar w:fldCharType="separate"/>
        </w:r>
        <w:r w:rsidR="0008204C">
          <w:rPr>
            <w:noProof/>
            <w:webHidden/>
          </w:rPr>
          <w:t>33</w:t>
        </w:r>
        <w:r w:rsidR="00EE32DD">
          <w:rPr>
            <w:noProof/>
            <w:webHidden/>
          </w:rPr>
          <w:fldChar w:fldCharType="end"/>
        </w:r>
      </w:hyperlink>
    </w:p>
    <w:p w14:paraId="60C346A2" w14:textId="1A95261A" w:rsidR="00EE32DD" w:rsidRDefault="00766686">
      <w:pPr>
        <w:pStyle w:val="33"/>
        <w:rPr>
          <w:rFonts w:asciiTheme="minorHAnsi" w:hAnsiTheme="minorHAnsi"/>
          <w:noProof/>
        </w:rPr>
      </w:pPr>
      <w:hyperlink w:anchor="_Toc105605710" w:history="1">
        <w:r w:rsidR="00EE32DD" w:rsidRPr="00A73937">
          <w:rPr>
            <w:rStyle w:val="af5"/>
            <w:rFonts w:cs="Arial"/>
            <w:noProof/>
            <w14:scene3d>
              <w14:camera w14:prst="orthographicFront"/>
              <w14:lightRig w14:rig="threePt" w14:dir="t">
                <w14:rot w14:lat="0" w14:lon="0" w14:rev="0"/>
              </w14:lightRig>
            </w14:scene3d>
          </w:rPr>
          <w:t>5.2.2</w:t>
        </w:r>
        <w:r w:rsidR="00EE32DD">
          <w:rPr>
            <w:rFonts w:asciiTheme="minorHAnsi" w:hAnsiTheme="minorHAnsi"/>
            <w:noProof/>
          </w:rPr>
          <w:tab/>
        </w:r>
        <w:r w:rsidR="00EE32DD" w:rsidRPr="00A73937">
          <w:rPr>
            <w:rStyle w:val="af5"/>
            <w:noProof/>
          </w:rPr>
          <w:t>Ansible Automation Controller host list</w:t>
        </w:r>
        <w:r w:rsidR="00EE32DD">
          <w:rPr>
            <w:noProof/>
            <w:webHidden/>
          </w:rPr>
          <w:tab/>
        </w:r>
        <w:r w:rsidR="00EE32DD">
          <w:rPr>
            <w:noProof/>
            <w:webHidden/>
          </w:rPr>
          <w:fldChar w:fldCharType="begin"/>
        </w:r>
        <w:r w:rsidR="00EE32DD">
          <w:rPr>
            <w:noProof/>
            <w:webHidden/>
          </w:rPr>
          <w:instrText xml:space="preserve"> PAGEREF _Toc105605710 \h </w:instrText>
        </w:r>
        <w:r w:rsidR="00EE32DD">
          <w:rPr>
            <w:noProof/>
            <w:webHidden/>
          </w:rPr>
        </w:r>
        <w:r w:rsidR="00EE32DD">
          <w:rPr>
            <w:noProof/>
            <w:webHidden/>
          </w:rPr>
          <w:fldChar w:fldCharType="separate"/>
        </w:r>
        <w:r w:rsidR="0008204C">
          <w:rPr>
            <w:noProof/>
            <w:webHidden/>
          </w:rPr>
          <w:t>39</w:t>
        </w:r>
        <w:r w:rsidR="00EE32DD">
          <w:rPr>
            <w:noProof/>
            <w:webHidden/>
          </w:rPr>
          <w:fldChar w:fldCharType="end"/>
        </w:r>
      </w:hyperlink>
    </w:p>
    <w:p w14:paraId="3E798E64" w14:textId="3CC7FF38" w:rsidR="00EE32DD" w:rsidRDefault="00766686">
      <w:pPr>
        <w:pStyle w:val="33"/>
        <w:rPr>
          <w:rFonts w:asciiTheme="minorHAnsi" w:hAnsiTheme="minorHAnsi"/>
          <w:noProof/>
        </w:rPr>
      </w:pPr>
      <w:hyperlink w:anchor="_Toc105605711" w:history="1">
        <w:r w:rsidR="00EE32DD" w:rsidRPr="00A73937">
          <w:rPr>
            <w:rStyle w:val="af5"/>
            <w:rFonts w:cs="Arial"/>
            <w:noProof/>
            <w14:scene3d>
              <w14:camera w14:prst="orthographicFront"/>
              <w14:lightRig w14:rig="threePt" w14:dir="t">
                <w14:rot w14:lat="0" w14:lon="0" w14:rev="0"/>
              </w14:lightRig>
            </w14:scene3d>
          </w:rPr>
          <w:t>5.2.3</w:t>
        </w:r>
        <w:r w:rsidR="00EE32DD">
          <w:rPr>
            <w:rFonts w:asciiTheme="minorHAnsi" w:hAnsiTheme="minorHAnsi"/>
            <w:noProof/>
          </w:rPr>
          <w:tab/>
        </w:r>
        <w:r w:rsidR="00EE32DD" w:rsidRPr="00A73937">
          <w:rPr>
            <w:rStyle w:val="af5"/>
            <w:noProof/>
          </w:rPr>
          <w:t>Global variable list</w:t>
        </w:r>
        <w:r w:rsidR="00EE32DD">
          <w:rPr>
            <w:noProof/>
            <w:webHidden/>
          </w:rPr>
          <w:tab/>
        </w:r>
        <w:r w:rsidR="00EE32DD">
          <w:rPr>
            <w:noProof/>
            <w:webHidden/>
          </w:rPr>
          <w:fldChar w:fldCharType="begin"/>
        </w:r>
        <w:r w:rsidR="00EE32DD">
          <w:rPr>
            <w:noProof/>
            <w:webHidden/>
          </w:rPr>
          <w:instrText xml:space="preserve"> PAGEREF _Toc105605711 \h </w:instrText>
        </w:r>
        <w:r w:rsidR="00EE32DD">
          <w:rPr>
            <w:noProof/>
            <w:webHidden/>
          </w:rPr>
        </w:r>
        <w:r w:rsidR="00EE32DD">
          <w:rPr>
            <w:noProof/>
            <w:webHidden/>
          </w:rPr>
          <w:fldChar w:fldCharType="separate"/>
        </w:r>
        <w:r w:rsidR="0008204C">
          <w:rPr>
            <w:noProof/>
            <w:webHidden/>
          </w:rPr>
          <w:t>41</w:t>
        </w:r>
        <w:r w:rsidR="00EE32DD">
          <w:rPr>
            <w:noProof/>
            <w:webHidden/>
          </w:rPr>
          <w:fldChar w:fldCharType="end"/>
        </w:r>
      </w:hyperlink>
    </w:p>
    <w:p w14:paraId="58586E7D" w14:textId="375E3B5F" w:rsidR="00EE32DD" w:rsidRDefault="00766686">
      <w:pPr>
        <w:pStyle w:val="33"/>
        <w:rPr>
          <w:rFonts w:asciiTheme="minorHAnsi" w:hAnsiTheme="minorHAnsi"/>
          <w:noProof/>
        </w:rPr>
      </w:pPr>
      <w:hyperlink w:anchor="_Toc105605712" w:history="1">
        <w:r w:rsidR="00EE32DD" w:rsidRPr="00A73937">
          <w:rPr>
            <w:rStyle w:val="af5"/>
            <w:rFonts w:cs="Arial"/>
            <w:noProof/>
            <w14:scene3d>
              <w14:camera w14:prst="orthographicFront"/>
              <w14:lightRig w14:rig="threePt" w14:dir="t">
                <w14:rot w14:lat="0" w14:lon="0" w14:rev="0"/>
              </w14:lightRig>
            </w14:scene3d>
          </w:rPr>
          <w:t>5.2.4</w:t>
        </w:r>
        <w:r w:rsidR="00EE32DD">
          <w:rPr>
            <w:rFonts w:asciiTheme="minorHAnsi" w:hAnsiTheme="minorHAnsi"/>
            <w:noProof/>
          </w:rPr>
          <w:tab/>
        </w:r>
        <w:r w:rsidR="00EE32DD" w:rsidRPr="00A73937">
          <w:rPr>
            <w:rStyle w:val="af5"/>
            <w:noProof/>
          </w:rPr>
          <w:t>Template list</w:t>
        </w:r>
        <w:r w:rsidR="00EE32DD">
          <w:rPr>
            <w:noProof/>
            <w:webHidden/>
          </w:rPr>
          <w:tab/>
        </w:r>
        <w:r w:rsidR="00EE32DD">
          <w:rPr>
            <w:noProof/>
            <w:webHidden/>
          </w:rPr>
          <w:fldChar w:fldCharType="begin"/>
        </w:r>
        <w:r w:rsidR="00EE32DD">
          <w:rPr>
            <w:noProof/>
            <w:webHidden/>
          </w:rPr>
          <w:instrText xml:space="preserve"> PAGEREF _Toc105605712 \h </w:instrText>
        </w:r>
        <w:r w:rsidR="00EE32DD">
          <w:rPr>
            <w:noProof/>
            <w:webHidden/>
          </w:rPr>
        </w:r>
        <w:r w:rsidR="00EE32DD">
          <w:rPr>
            <w:noProof/>
            <w:webHidden/>
          </w:rPr>
          <w:fldChar w:fldCharType="separate"/>
        </w:r>
        <w:r w:rsidR="0008204C">
          <w:rPr>
            <w:noProof/>
            <w:webHidden/>
          </w:rPr>
          <w:t>43</w:t>
        </w:r>
        <w:r w:rsidR="00EE32DD">
          <w:rPr>
            <w:noProof/>
            <w:webHidden/>
          </w:rPr>
          <w:fldChar w:fldCharType="end"/>
        </w:r>
      </w:hyperlink>
    </w:p>
    <w:p w14:paraId="53939B48" w14:textId="0847E4CD" w:rsidR="00EE32DD" w:rsidRDefault="00766686">
      <w:pPr>
        <w:pStyle w:val="33"/>
        <w:rPr>
          <w:rFonts w:asciiTheme="minorHAnsi" w:hAnsiTheme="minorHAnsi"/>
          <w:noProof/>
        </w:rPr>
      </w:pPr>
      <w:hyperlink w:anchor="_Toc105605713" w:history="1">
        <w:r w:rsidR="00EE32DD" w:rsidRPr="00A73937">
          <w:rPr>
            <w:rStyle w:val="af5"/>
            <w:rFonts w:cs="Arial"/>
            <w:noProof/>
            <w14:scene3d>
              <w14:camera w14:prst="orthographicFront"/>
              <w14:lightRig w14:rig="threePt" w14:dir="t">
                <w14:rot w14:lat="0" w14:lon="0" w14:rev="0"/>
              </w14:lightRig>
            </w14:scene3d>
          </w:rPr>
          <w:t>5.2.5</w:t>
        </w:r>
        <w:r w:rsidR="00EE32DD">
          <w:rPr>
            <w:rFonts w:asciiTheme="minorHAnsi" w:hAnsiTheme="minorHAnsi"/>
            <w:noProof/>
          </w:rPr>
          <w:tab/>
        </w:r>
        <w:r w:rsidR="00EE32DD" w:rsidRPr="00A73937">
          <w:rPr>
            <w:rStyle w:val="af5"/>
            <w:noProof/>
          </w:rPr>
          <w:t>File list</w:t>
        </w:r>
        <w:r w:rsidR="00EE32DD">
          <w:rPr>
            <w:noProof/>
            <w:webHidden/>
          </w:rPr>
          <w:tab/>
        </w:r>
        <w:r w:rsidR="00EE32DD">
          <w:rPr>
            <w:noProof/>
            <w:webHidden/>
          </w:rPr>
          <w:fldChar w:fldCharType="begin"/>
        </w:r>
        <w:r w:rsidR="00EE32DD">
          <w:rPr>
            <w:noProof/>
            <w:webHidden/>
          </w:rPr>
          <w:instrText xml:space="preserve"> PAGEREF _Toc105605713 \h </w:instrText>
        </w:r>
        <w:r w:rsidR="00EE32DD">
          <w:rPr>
            <w:noProof/>
            <w:webHidden/>
          </w:rPr>
        </w:r>
        <w:r w:rsidR="00EE32DD">
          <w:rPr>
            <w:noProof/>
            <w:webHidden/>
          </w:rPr>
          <w:fldChar w:fldCharType="separate"/>
        </w:r>
        <w:r w:rsidR="0008204C">
          <w:rPr>
            <w:noProof/>
            <w:webHidden/>
          </w:rPr>
          <w:t>47</w:t>
        </w:r>
        <w:r w:rsidR="00EE32DD">
          <w:rPr>
            <w:noProof/>
            <w:webHidden/>
          </w:rPr>
          <w:fldChar w:fldCharType="end"/>
        </w:r>
      </w:hyperlink>
    </w:p>
    <w:p w14:paraId="60B90C3F" w14:textId="1E7EFDD8" w:rsidR="00EE32DD" w:rsidRDefault="00766686">
      <w:pPr>
        <w:pStyle w:val="33"/>
        <w:rPr>
          <w:rFonts w:asciiTheme="minorHAnsi" w:hAnsiTheme="minorHAnsi"/>
          <w:noProof/>
        </w:rPr>
      </w:pPr>
      <w:hyperlink w:anchor="_Toc105605714" w:history="1">
        <w:r w:rsidR="00EE32DD" w:rsidRPr="00A73937">
          <w:rPr>
            <w:rStyle w:val="af5"/>
            <w:rFonts w:cs="Arial"/>
            <w:noProof/>
            <w14:scene3d>
              <w14:camera w14:prst="orthographicFront"/>
              <w14:lightRig w14:rig="threePt" w14:dir="t">
                <w14:rot w14:lat="0" w14:lon="0" w14:rev="0"/>
              </w14:lightRig>
            </w14:scene3d>
          </w:rPr>
          <w:t>5.2.6</w:t>
        </w:r>
        <w:r w:rsidR="00EE32DD">
          <w:rPr>
            <w:rFonts w:asciiTheme="minorHAnsi" w:hAnsiTheme="minorHAnsi"/>
            <w:noProof/>
          </w:rPr>
          <w:tab/>
        </w:r>
        <w:r w:rsidR="00EE32DD" w:rsidRPr="00A73937">
          <w:rPr>
            <w:rStyle w:val="af5"/>
            <w:noProof/>
          </w:rPr>
          <w:t>Collection interface information</w:t>
        </w:r>
        <w:r w:rsidR="00EE32DD">
          <w:rPr>
            <w:noProof/>
            <w:webHidden/>
          </w:rPr>
          <w:tab/>
        </w:r>
        <w:r w:rsidR="00EE32DD">
          <w:rPr>
            <w:noProof/>
            <w:webHidden/>
          </w:rPr>
          <w:fldChar w:fldCharType="begin"/>
        </w:r>
        <w:r w:rsidR="00EE32DD">
          <w:rPr>
            <w:noProof/>
            <w:webHidden/>
          </w:rPr>
          <w:instrText xml:space="preserve"> PAGEREF _Toc105605714 \h </w:instrText>
        </w:r>
        <w:r w:rsidR="00EE32DD">
          <w:rPr>
            <w:noProof/>
            <w:webHidden/>
          </w:rPr>
        </w:r>
        <w:r w:rsidR="00EE32DD">
          <w:rPr>
            <w:noProof/>
            <w:webHidden/>
          </w:rPr>
          <w:fldChar w:fldCharType="separate"/>
        </w:r>
        <w:r w:rsidR="0008204C">
          <w:rPr>
            <w:noProof/>
            <w:webHidden/>
          </w:rPr>
          <w:t>49</w:t>
        </w:r>
        <w:r w:rsidR="00EE32DD">
          <w:rPr>
            <w:noProof/>
            <w:webHidden/>
          </w:rPr>
          <w:fldChar w:fldCharType="end"/>
        </w:r>
      </w:hyperlink>
    </w:p>
    <w:p w14:paraId="3617A6BA" w14:textId="23628742" w:rsidR="00EE32DD" w:rsidRDefault="00766686">
      <w:pPr>
        <w:pStyle w:val="33"/>
        <w:rPr>
          <w:rFonts w:asciiTheme="minorHAnsi" w:hAnsiTheme="minorHAnsi"/>
          <w:noProof/>
        </w:rPr>
      </w:pPr>
      <w:hyperlink w:anchor="_Toc105605715" w:history="1">
        <w:r w:rsidR="00EE32DD" w:rsidRPr="00A73937">
          <w:rPr>
            <w:rStyle w:val="af5"/>
            <w:rFonts w:cs="Arial"/>
            <w:noProof/>
            <w14:scene3d>
              <w14:camera w14:prst="orthographicFront"/>
              <w14:lightRig w14:rig="threePt" w14:dir="t">
                <w14:rot w14:lat="0" w14:lon="0" w14:rev="0"/>
              </w14:lightRig>
            </w14:scene3d>
          </w:rPr>
          <w:t>5.2.7</w:t>
        </w:r>
        <w:r w:rsidR="00EE32DD">
          <w:rPr>
            <w:rFonts w:asciiTheme="minorHAnsi" w:hAnsiTheme="minorHAnsi"/>
            <w:noProof/>
          </w:rPr>
          <w:tab/>
        </w:r>
        <w:r w:rsidR="00EE32DD" w:rsidRPr="00A73937">
          <w:rPr>
            <w:rStyle w:val="af5"/>
            <w:noProof/>
          </w:rPr>
          <w:t>Collection item value list</w:t>
        </w:r>
        <w:r w:rsidR="00EE32DD">
          <w:rPr>
            <w:noProof/>
            <w:webHidden/>
          </w:rPr>
          <w:tab/>
        </w:r>
        <w:r w:rsidR="00EE32DD">
          <w:rPr>
            <w:noProof/>
            <w:webHidden/>
          </w:rPr>
          <w:fldChar w:fldCharType="begin"/>
        </w:r>
        <w:r w:rsidR="00EE32DD">
          <w:rPr>
            <w:noProof/>
            <w:webHidden/>
          </w:rPr>
          <w:instrText xml:space="preserve"> PAGEREF _Toc105605715 \h </w:instrText>
        </w:r>
        <w:r w:rsidR="00EE32DD">
          <w:rPr>
            <w:noProof/>
            <w:webHidden/>
          </w:rPr>
        </w:r>
        <w:r w:rsidR="00EE32DD">
          <w:rPr>
            <w:noProof/>
            <w:webHidden/>
          </w:rPr>
          <w:fldChar w:fldCharType="separate"/>
        </w:r>
        <w:r w:rsidR="0008204C">
          <w:rPr>
            <w:noProof/>
            <w:webHidden/>
          </w:rPr>
          <w:t>49</w:t>
        </w:r>
        <w:r w:rsidR="00EE32DD">
          <w:rPr>
            <w:noProof/>
            <w:webHidden/>
          </w:rPr>
          <w:fldChar w:fldCharType="end"/>
        </w:r>
      </w:hyperlink>
    </w:p>
    <w:p w14:paraId="4463FF3E" w14:textId="0C878506" w:rsidR="00EE32DD" w:rsidRDefault="00766686">
      <w:pPr>
        <w:pStyle w:val="22"/>
        <w:tabs>
          <w:tab w:val="left" w:pos="840"/>
          <w:tab w:val="right" w:leader="dot" w:pos="9627"/>
        </w:tabs>
        <w:rPr>
          <w:rFonts w:asciiTheme="minorHAnsi" w:hAnsiTheme="minorHAnsi"/>
          <w:noProof/>
        </w:rPr>
      </w:pPr>
      <w:hyperlink w:anchor="_Toc105605716" w:history="1">
        <w:r w:rsidR="00EE32DD" w:rsidRPr="00A73937">
          <w:rPr>
            <w:rStyle w:val="af5"/>
            <w:noProof/>
          </w:rPr>
          <w:t>5.3</w:t>
        </w:r>
        <w:r w:rsidR="00EE32DD">
          <w:rPr>
            <w:rFonts w:asciiTheme="minorHAnsi" w:hAnsiTheme="minorHAnsi"/>
            <w:noProof/>
          </w:rPr>
          <w:tab/>
        </w:r>
        <w:r w:rsidR="00EE32DD" w:rsidRPr="00A73937">
          <w:rPr>
            <w:rStyle w:val="af5"/>
            <w:noProof/>
          </w:rPr>
          <w:t>Ansibel-Legacy</w:t>
        </w:r>
        <w:r w:rsidR="00EE32DD" w:rsidRPr="00A73937">
          <w:rPr>
            <w:rStyle w:val="af5"/>
            <w:noProof/>
          </w:rPr>
          <w:t>／</w:t>
        </w:r>
        <w:r w:rsidR="00EE32DD" w:rsidRPr="00A73937">
          <w:rPr>
            <w:rStyle w:val="af5"/>
            <w:noProof/>
          </w:rPr>
          <w:t>Legacy Role</w:t>
        </w:r>
        <w:r w:rsidR="00EE32DD" w:rsidRPr="00A73937">
          <w:rPr>
            <w:rStyle w:val="af5"/>
            <w:noProof/>
          </w:rPr>
          <w:t>／</w:t>
        </w:r>
        <w:r w:rsidR="00EE32DD" w:rsidRPr="00A73937">
          <w:rPr>
            <w:rStyle w:val="af5"/>
            <w:noProof/>
          </w:rPr>
          <w:t>Pioneer console</w:t>
        </w:r>
        <w:r w:rsidR="00EE32DD">
          <w:rPr>
            <w:noProof/>
            <w:webHidden/>
          </w:rPr>
          <w:tab/>
        </w:r>
        <w:r w:rsidR="00EE32DD">
          <w:rPr>
            <w:noProof/>
            <w:webHidden/>
          </w:rPr>
          <w:fldChar w:fldCharType="begin"/>
        </w:r>
        <w:r w:rsidR="00EE32DD">
          <w:rPr>
            <w:noProof/>
            <w:webHidden/>
          </w:rPr>
          <w:instrText xml:space="preserve"> PAGEREF _Toc105605716 \h </w:instrText>
        </w:r>
        <w:r w:rsidR="00EE32DD">
          <w:rPr>
            <w:noProof/>
            <w:webHidden/>
          </w:rPr>
        </w:r>
        <w:r w:rsidR="00EE32DD">
          <w:rPr>
            <w:noProof/>
            <w:webHidden/>
          </w:rPr>
          <w:fldChar w:fldCharType="separate"/>
        </w:r>
        <w:r w:rsidR="0008204C">
          <w:rPr>
            <w:noProof/>
            <w:webHidden/>
          </w:rPr>
          <w:t>50</w:t>
        </w:r>
        <w:r w:rsidR="00EE32DD">
          <w:rPr>
            <w:noProof/>
            <w:webHidden/>
          </w:rPr>
          <w:fldChar w:fldCharType="end"/>
        </w:r>
      </w:hyperlink>
    </w:p>
    <w:p w14:paraId="4B43C6EA" w14:textId="109355A8" w:rsidR="00EE32DD" w:rsidRDefault="00766686">
      <w:pPr>
        <w:pStyle w:val="33"/>
        <w:rPr>
          <w:rFonts w:asciiTheme="minorHAnsi" w:hAnsiTheme="minorHAnsi"/>
          <w:noProof/>
        </w:rPr>
      </w:pPr>
      <w:hyperlink w:anchor="_Toc105605717" w:history="1">
        <w:r w:rsidR="00EE32DD" w:rsidRPr="00A73937">
          <w:rPr>
            <w:rStyle w:val="af5"/>
            <w:rFonts w:cs="Arial"/>
            <w:noProof/>
            <w14:scene3d>
              <w14:camera w14:prst="orthographicFront"/>
              <w14:lightRig w14:rig="threePt" w14:dir="t">
                <w14:rot w14:lat="0" w14:lon="0" w14:rev="0"/>
              </w14:lightRig>
            </w14:scene3d>
          </w:rPr>
          <w:t>5.3.1</w:t>
        </w:r>
        <w:r w:rsidR="00EE32DD">
          <w:rPr>
            <w:rFonts w:asciiTheme="minorHAnsi" w:hAnsiTheme="minorHAnsi"/>
            <w:noProof/>
          </w:rPr>
          <w:tab/>
        </w:r>
        <w:r w:rsidR="00EE32DD" w:rsidRPr="00A73937">
          <w:rPr>
            <w:rStyle w:val="af5"/>
            <w:noProof/>
          </w:rPr>
          <w:t>OS type master</w:t>
        </w:r>
        <w:r w:rsidR="00EE32DD">
          <w:rPr>
            <w:noProof/>
            <w:webHidden/>
          </w:rPr>
          <w:tab/>
        </w:r>
        <w:r w:rsidR="00EE32DD">
          <w:rPr>
            <w:noProof/>
            <w:webHidden/>
          </w:rPr>
          <w:fldChar w:fldCharType="begin"/>
        </w:r>
        <w:r w:rsidR="00EE32DD">
          <w:rPr>
            <w:noProof/>
            <w:webHidden/>
          </w:rPr>
          <w:instrText xml:space="preserve"> PAGEREF _Toc105605717 \h </w:instrText>
        </w:r>
        <w:r w:rsidR="00EE32DD">
          <w:rPr>
            <w:noProof/>
            <w:webHidden/>
          </w:rPr>
        </w:r>
        <w:r w:rsidR="00EE32DD">
          <w:rPr>
            <w:noProof/>
            <w:webHidden/>
          </w:rPr>
          <w:fldChar w:fldCharType="separate"/>
        </w:r>
        <w:r w:rsidR="0008204C">
          <w:rPr>
            <w:noProof/>
            <w:webHidden/>
          </w:rPr>
          <w:t>50</w:t>
        </w:r>
        <w:r w:rsidR="00EE32DD">
          <w:rPr>
            <w:noProof/>
            <w:webHidden/>
          </w:rPr>
          <w:fldChar w:fldCharType="end"/>
        </w:r>
      </w:hyperlink>
    </w:p>
    <w:p w14:paraId="0232CD3D" w14:textId="4DD05008" w:rsidR="00EE32DD" w:rsidRDefault="00766686">
      <w:pPr>
        <w:pStyle w:val="33"/>
        <w:rPr>
          <w:rFonts w:asciiTheme="minorHAnsi" w:hAnsiTheme="minorHAnsi"/>
          <w:noProof/>
        </w:rPr>
      </w:pPr>
      <w:hyperlink w:anchor="_Toc105605718" w:history="1">
        <w:r w:rsidR="00EE32DD" w:rsidRPr="00A73937">
          <w:rPr>
            <w:rStyle w:val="af5"/>
            <w:rFonts w:cs="Arial"/>
            <w:noProof/>
            <w14:scene3d>
              <w14:camera w14:prst="orthographicFront"/>
              <w14:lightRig w14:rig="threePt" w14:dir="t">
                <w14:rot w14:lat="0" w14:lon="0" w14:rev="0"/>
              </w14:lightRig>
            </w14:scene3d>
          </w:rPr>
          <w:t>5.3.2</w:t>
        </w:r>
        <w:r w:rsidR="00EE32DD">
          <w:rPr>
            <w:rFonts w:asciiTheme="minorHAnsi" w:hAnsiTheme="minorHAnsi"/>
            <w:noProof/>
          </w:rPr>
          <w:tab/>
        </w:r>
        <w:r w:rsidR="00EE32DD" w:rsidRPr="00A73937">
          <w:rPr>
            <w:rStyle w:val="af5"/>
            <w:noProof/>
          </w:rPr>
          <w:t>Movement list</w:t>
        </w:r>
        <w:r w:rsidR="00EE32DD">
          <w:rPr>
            <w:noProof/>
            <w:webHidden/>
          </w:rPr>
          <w:tab/>
        </w:r>
        <w:r w:rsidR="00EE32DD">
          <w:rPr>
            <w:noProof/>
            <w:webHidden/>
          </w:rPr>
          <w:fldChar w:fldCharType="begin"/>
        </w:r>
        <w:r w:rsidR="00EE32DD">
          <w:rPr>
            <w:noProof/>
            <w:webHidden/>
          </w:rPr>
          <w:instrText xml:space="preserve"> PAGEREF _Toc105605718 \h </w:instrText>
        </w:r>
        <w:r w:rsidR="00EE32DD">
          <w:rPr>
            <w:noProof/>
            <w:webHidden/>
          </w:rPr>
        </w:r>
        <w:r w:rsidR="00EE32DD">
          <w:rPr>
            <w:noProof/>
            <w:webHidden/>
          </w:rPr>
          <w:fldChar w:fldCharType="separate"/>
        </w:r>
        <w:r w:rsidR="0008204C">
          <w:rPr>
            <w:noProof/>
            <w:webHidden/>
          </w:rPr>
          <w:t>52</w:t>
        </w:r>
        <w:r w:rsidR="00EE32DD">
          <w:rPr>
            <w:noProof/>
            <w:webHidden/>
          </w:rPr>
          <w:fldChar w:fldCharType="end"/>
        </w:r>
      </w:hyperlink>
    </w:p>
    <w:p w14:paraId="71F8428C" w14:textId="1B95FB70" w:rsidR="00EE32DD" w:rsidRDefault="00766686">
      <w:pPr>
        <w:pStyle w:val="33"/>
        <w:rPr>
          <w:rFonts w:asciiTheme="minorHAnsi" w:hAnsiTheme="minorHAnsi"/>
          <w:noProof/>
        </w:rPr>
      </w:pPr>
      <w:hyperlink w:anchor="_Toc105605719" w:history="1">
        <w:r w:rsidR="00EE32DD" w:rsidRPr="00A73937">
          <w:rPr>
            <w:rStyle w:val="af5"/>
            <w:rFonts w:cs="Arial"/>
            <w:noProof/>
            <w14:scene3d>
              <w14:camera w14:prst="orthographicFront"/>
              <w14:lightRig w14:rig="threePt" w14:dir="t">
                <w14:rot w14:lat="0" w14:lon="0" w14:rev="0"/>
              </w14:lightRig>
            </w14:scene3d>
          </w:rPr>
          <w:t>5.3.3</w:t>
        </w:r>
        <w:r w:rsidR="00EE32DD">
          <w:rPr>
            <w:rFonts w:asciiTheme="minorHAnsi" w:hAnsiTheme="minorHAnsi"/>
            <w:noProof/>
          </w:rPr>
          <w:tab/>
        </w:r>
        <w:r w:rsidR="00EE32DD" w:rsidRPr="00A73937">
          <w:rPr>
            <w:rStyle w:val="af5"/>
            <w:noProof/>
          </w:rPr>
          <w:t>Playbook file list (Ansible-Legacy only)</w:t>
        </w:r>
        <w:r w:rsidR="00EE32DD">
          <w:rPr>
            <w:noProof/>
            <w:webHidden/>
          </w:rPr>
          <w:tab/>
        </w:r>
        <w:r w:rsidR="00EE32DD">
          <w:rPr>
            <w:noProof/>
            <w:webHidden/>
          </w:rPr>
          <w:fldChar w:fldCharType="begin"/>
        </w:r>
        <w:r w:rsidR="00EE32DD">
          <w:rPr>
            <w:noProof/>
            <w:webHidden/>
          </w:rPr>
          <w:instrText xml:space="preserve"> PAGEREF _Toc105605719 \h </w:instrText>
        </w:r>
        <w:r w:rsidR="00EE32DD">
          <w:rPr>
            <w:noProof/>
            <w:webHidden/>
          </w:rPr>
        </w:r>
        <w:r w:rsidR="00EE32DD">
          <w:rPr>
            <w:noProof/>
            <w:webHidden/>
          </w:rPr>
          <w:fldChar w:fldCharType="separate"/>
        </w:r>
        <w:r w:rsidR="0008204C">
          <w:rPr>
            <w:noProof/>
            <w:webHidden/>
          </w:rPr>
          <w:t>55</w:t>
        </w:r>
        <w:r w:rsidR="00EE32DD">
          <w:rPr>
            <w:noProof/>
            <w:webHidden/>
          </w:rPr>
          <w:fldChar w:fldCharType="end"/>
        </w:r>
      </w:hyperlink>
    </w:p>
    <w:p w14:paraId="5C1DE733" w14:textId="7D98780C" w:rsidR="00EE32DD" w:rsidRDefault="00766686">
      <w:pPr>
        <w:pStyle w:val="33"/>
        <w:rPr>
          <w:rFonts w:asciiTheme="minorHAnsi" w:hAnsiTheme="minorHAnsi"/>
          <w:noProof/>
        </w:rPr>
      </w:pPr>
      <w:hyperlink w:anchor="_Toc105605720" w:history="1">
        <w:r w:rsidR="00EE32DD" w:rsidRPr="00A73937">
          <w:rPr>
            <w:rStyle w:val="af5"/>
            <w:rFonts w:cs="Arial"/>
            <w:noProof/>
            <w14:scene3d>
              <w14:camera w14:prst="orthographicFront"/>
              <w14:lightRig w14:rig="threePt" w14:dir="t">
                <w14:rot w14:lat="0" w14:lon="0" w14:rev="0"/>
              </w14:lightRig>
            </w14:scene3d>
          </w:rPr>
          <w:t>5.3.4</w:t>
        </w:r>
        <w:r w:rsidR="00EE32DD">
          <w:rPr>
            <w:rFonts w:asciiTheme="minorHAnsi" w:hAnsiTheme="minorHAnsi"/>
            <w:noProof/>
          </w:rPr>
          <w:tab/>
        </w:r>
        <w:r w:rsidR="00EE32DD" w:rsidRPr="00A73937">
          <w:rPr>
            <w:rStyle w:val="af5"/>
            <w:rFonts w:cs="ＭＳ Ｐゴシック"/>
            <w:noProof/>
            <w:kern w:val="0"/>
          </w:rPr>
          <w:t>Role package list (Ansible-Legacy Role only)</w:t>
        </w:r>
        <w:r w:rsidR="00EE32DD">
          <w:rPr>
            <w:noProof/>
            <w:webHidden/>
          </w:rPr>
          <w:tab/>
        </w:r>
        <w:r w:rsidR="00EE32DD">
          <w:rPr>
            <w:noProof/>
            <w:webHidden/>
          </w:rPr>
          <w:fldChar w:fldCharType="begin"/>
        </w:r>
        <w:r w:rsidR="00EE32DD">
          <w:rPr>
            <w:noProof/>
            <w:webHidden/>
          </w:rPr>
          <w:instrText xml:space="preserve"> PAGEREF _Toc105605720 \h </w:instrText>
        </w:r>
        <w:r w:rsidR="00EE32DD">
          <w:rPr>
            <w:noProof/>
            <w:webHidden/>
          </w:rPr>
        </w:r>
        <w:r w:rsidR="00EE32DD">
          <w:rPr>
            <w:noProof/>
            <w:webHidden/>
          </w:rPr>
          <w:fldChar w:fldCharType="separate"/>
        </w:r>
        <w:r w:rsidR="0008204C">
          <w:rPr>
            <w:noProof/>
            <w:webHidden/>
          </w:rPr>
          <w:t>57</w:t>
        </w:r>
        <w:r w:rsidR="00EE32DD">
          <w:rPr>
            <w:noProof/>
            <w:webHidden/>
          </w:rPr>
          <w:fldChar w:fldCharType="end"/>
        </w:r>
      </w:hyperlink>
    </w:p>
    <w:p w14:paraId="023B877E" w14:textId="55BFC994" w:rsidR="00EE32DD" w:rsidRDefault="00766686">
      <w:pPr>
        <w:pStyle w:val="33"/>
        <w:rPr>
          <w:rFonts w:asciiTheme="minorHAnsi" w:hAnsiTheme="minorHAnsi"/>
          <w:noProof/>
        </w:rPr>
      </w:pPr>
      <w:hyperlink w:anchor="_Toc105605721" w:history="1">
        <w:r w:rsidR="00EE32DD" w:rsidRPr="00A73937">
          <w:rPr>
            <w:rStyle w:val="af5"/>
            <w:rFonts w:cs="Arial"/>
            <w:noProof/>
            <w14:scene3d>
              <w14:camera w14:prst="orthographicFront"/>
              <w14:lightRig w14:rig="threePt" w14:dir="t">
                <w14:rot w14:lat="0" w14:lon="0" w14:rev="0"/>
              </w14:lightRig>
            </w14:scene3d>
          </w:rPr>
          <w:t>5.3.5</w:t>
        </w:r>
        <w:r w:rsidR="00EE32DD">
          <w:rPr>
            <w:rFonts w:asciiTheme="minorHAnsi" w:hAnsiTheme="minorHAnsi"/>
            <w:noProof/>
          </w:rPr>
          <w:tab/>
        </w:r>
        <w:r w:rsidR="00EE32DD" w:rsidRPr="00A73937">
          <w:rPr>
            <w:rStyle w:val="af5"/>
            <w:noProof/>
          </w:rPr>
          <w:t>Dialog type list (Ansible-Pioneer only)</w:t>
        </w:r>
        <w:r w:rsidR="00EE32DD">
          <w:rPr>
            <w:noProof/>
            <w:webHidden/>
          </w:rPr>
          <w:tab/>
        </w:r>
        <w:r w:rsidR="00EE32DD">
          <w:rPr>
            <w:noProof/>
            <w:webHidden/>
          </w:rPr>
          <w:fldChar w:fldCharType="begin"/>
        </w:r>
        <w:r w:rsidR="00EE32DD">
          <w:rPr>
            <w:noProof/>
            <w:webHidden/>
          </w:rPr>
          <w:instrText xml:space="preserve"> PAGEREF _Toc105605721 \h </w:instrText>
        </w:r>
        <w:r w:rsidR="00EE32DD">
          <w:rPr>
            <w:noProof/>
            <w:webHidden/>
          </w:rPr>
        </w:r>
        <w:r w:rsidR="00EE32DD">
          <w:rPr>
            <w:noProof/>
            <w:webHidden/>
          </w:rPr>
          <w:fldChar w:fldCharType="separate"/>
        </w:r>
        <w:r w:rsidR="0008204C">
          <w:rPr>
            <w:noProof/>
            <w:webHidden/>
          </w:rPr>
          <w:t>59</w:t>
        </w:r>
        <w:r w:rsidR="00EE32DD">
          <w:rPr>
            <w:noProof/>
            <w:webHidden/>
          </w:rPr>
          <w:fldChar w:fldCharType="end"/>
        </w:r>
      </w:hyperlink>
    </w:p>
    <w:p w14:paraId="40C998D5" w14:textId="0C3A83FA" w:rsidR="00EE32DD" w:rsidRDefault="00766686">
      <w:pPr>
        <w:pStyle w:val="33"/>
        <w:rPr>
          <w:rFonts w:asciiTheme="minorHAnsi" w:hAnsiTheme="minorHAnsi"/>
          <w:noProof/>
        </w:rPr>
      </w:pPr>
      <w:hyperlink w:anchor="_Toc105605722" w:history="1">
        <w:r w:rsidR="00EE32DD" w:rsidRPr="00A73937">
          <w:rPr>
            <w:rStyle w:val="af5"/>
            <w:rFonts w:cs="Arial"/>
            <w:noProof/>
            <w14:scene3d>
              <w14:camera w14:prst="orthographicFront"/>
              <w14:lightRig w14:rig="threePt" w14:dir="t">
                <w14:rot w14:lat="0" w14:lon="0" w14:rev="0"/>
              </w14:lightRig>
            </w14:scene3d>
          </w:rPr>
          <w:t>5.3.6</w:t>
        </w:r>
        <w:r w:rsidR="00EE32DD">
          <w:rPr>
            <w:rFonts w:asciiTheme="minorHAnsi" w:hAnsiTheme="minorHAnsi"/>
            <w:noProof/>
          </w:rPr>
          <w:tab/>
        </w:r>
        <w:r w:rsidR="00EE32DD" w:rsidRPr="00A73937">
          <w:rPr>
            <w:rStyle w:val="af5"/>
            <w:noProof/>
          </w:rPr>
          <w:t>Dialog files (Ansible-Pioneer only)</w:t>
        </w:r>
        <w:r w:rsidR="00EE32DD">
          <w:rPr>
            <w:noProof/>
            <w:webHidden/>
          </w:rPr>
          <w:tab/>
        </w:r>
        <w:r w:rsidR="00EE32DD">
          <w:rPr>
            <w:noProof/>
            <w:webHidden/>
          </w:rPr>
          <w:fldChar w:fldCharType="begin"/>
        </w:r>
        <w:r w:rsidR="00EE32DD">
          <w:rPr>
            <w:noProof/>
            <w:webHidden/>
          </w:rPr>
          <w:instrText xml:space="preserve"> PAGEREF _Toc105605722 \h </w:instrText>
        </w:r>
        <w:r w:rsidR="00EE32DD">
          <w:rPr>
            <w:noProof/>
            <w:webHidden/>
          </w:rPr>
        </w:r>
        <w:r w:rsidR="00EE32DD">
          <w:rPr>
            <w:noProof/>
            <w:webHidden/>
          </w:rPr>
          <w:fldChar w:fldCharType="separate"/>
        </w:r>
        <w:r w:rsidR="0008204C">
          <w:rPr>
            <w:noProof/>
            <w:webHidden/>
          </w:rPr>
          <w:t>61</w:t>
        </w:r>
        <w:r w:rsidR="00EE32DD">
          <w:rPr>
            <w:noProof/>
            <w:webHidden/>
          </w:rPr>
          <w:fldChar w:fldCharType="end"/>
        </w:r>
      </w:hyperlink>
    </w:p>
    <w:p w14:paraId="10F8F5BB" w14:textId="763E48E9" w:rsidR="00EE32DD" w:rsidRDefault="00766686">
      <w:pPr>
        <w:pStyle w:val="33"/>
        <w:rPr>
          <w:rFonts w:asciiTheme="minorHAnsi" w:hAnsiTheme="minorHAnsi"/>
          <w:noProof/>
        </w:rPr>
      </w:pPr>
      <w:hyperlink w:anchor="_Toc105605723" w:history="1">
        <w:r w:rsidR="00EE32DD" w:rsidRPr="00A73937">
          <w:rPr>
            <w:rStyle w:val="af5"/>
            <w:rFonts w:cs="Arial"/>
            <w:noProof/>
            <w14:scene3d>
              <w14:camera w14:prst="orthographicFront"/>
              <w14:lightRig w14:rig="threePt" w14:dir="t">
                <w14:rot w14:lat="0" w14:lon="0" w14:rev="0"/>
              </w14:lightRig>
            </w14:scene3d>
          </w:rPr>
          <w:t>5.3.7</w:t>
        </w:r>
        <w:r w:rsidR="00EE32DD">
          <w:rPr>
            <w:rFonts w:asciiTheme="minorHAnsi" w:hAnsiTheme="minorHAnsi"/>
            <w:noProof/>
          </w:rPr>
          <w:tab/>
        </w:r>
        <w:r w:rsidR="00EE32DD" w:rsidRPr="00A73937">
          <w:rPr>
            <w:rStyle w:val="af5"/>
            <w:noProof/>
          </w:rPr>
          <w:t>Movement details</w:t>
        </w:r>
        <w:r w:rsidR="00EE32DD">
          <w:rPr>
            <w:noProof/>
            <w:webHidden/>
          </w:rPr>
          <w:tab/>
        </w:r>
        <w:r w:rsidR="00EE32DD">
          <w:rPr>
            <w:noProof/>
            <w:webHidden/>
          </w:rPr>
          <w:fldChar w:fldCharType="begin"/>
        </w:r>
        <w:r w:rsidR="00EE32DD">
          <w:rPr>
            <w:noProof/>
            <w:webHidden/>
          </w:rPr>
          <w:instrText xml:space="preserve"> PAGEREF _Toc105605723 \h </w:instrText>
        </w:r>
        <w:r w:rsidR="00EE32DD">
          <w:rPr>
            <w:noProof/>
            <w:webHidden/>
          </w:rPr>
        </w:r>
        <w:r w:rsidR="00EE32DD">
          <w:rPr>
            <w:noProof/>
            <w:webHidden/>
          </w:rPr>
          <w:fldChar w:fldCharType="separate"/>
        </w:r>
        <w:r w:rsidR="0008204C">
          <w:rPr>
            <w:noProof/>
            <w:webHidden/>
          </w:rPr>
          <w:t>63</w:t>
        </w:r>
        <w:r w:rsidR="00EE32DD">
          <w:rPr>
            <w:noProof/>
            <w:webHidden/>
          </w:rPr>
          <w:fldChar w:fldCharType="end"/>
        </w:r>
      </w:hyperlink>
    </w:p>
    <w:p w14:paraId="39F7C2F4" w14:textId="21268EC1" w:rsidR="00EE32DD" w:rsidRDefault="00766686">
      <w:pPr>
        <w:pStyle w:val="33"/>
        <w:rPr>
          <w:rFonts w:asciiTheme="minorHAnsi" w:hAnsiTheme="minorHAnsi"/>
          <w:noProof/>
        </w:rPr>
      </w:pPr>
      <w:hyperlink w:anchor="_Toc105605724" w:history="1">
        <w:r w:rsidR="00EE32DD" w:rsidRPr="00A73937">
          <w:rPr>
            <w:rStyle w:val="af5"/>
            <w:rFonts w:cs="Arial"/>
            <w:noProof/>
            <w14:scene3d>
              <w14:camera w14:prst="orthographicFront"/>
              <w14:lightRig w14:rig="threePt" w14:dir="t">
                <w14:rot w14:lat="0" w14:lon="0" w14:rev="0"/>
              </w14:lightRig>
            </w14:scene3d>
          </w:rPr>
          <w:t>5.3.8</w:t>
        </w:r>
        <w:r w:rsidR="00EE32DD">
          <w:rPr>
            <w:rFonts w:asciiTheme="minorHAnsi" w:hAnsiTheme="minorHAnsi"/>
            <w:noProof/>
          </w:rPr>
          <w:tab/>
        </w:r>
        <w:r w:rsidR="00EE32DD" w:rsidRPr="00A73937">
          <w:rPr>
            <w:rStyle w:val="af5"/>
            <w:noProof/>
          </w:rPr>
          <w:t>Nested variable list (Ansible-Legacy Role only)</w:t>
        </w:r>
        <w:r w:rsidR="00EE32DD">
          <w:rPr>
            <w:noProof/>
            <w:webHidden/>
          </w:rPr>
          <w:tab/>
        </w:r>
        <w:r w:rsidR="00EE32DD">
          <w:rPr>
            <w:noProof/>
            <w:webHidden/>
          </w:rPr>
          <w:fldChar w:fldCharType="begin"/>
        </w:r>
        <w:r w:rsidR="00EE32DD">
          <w:rPr>
            <w:noProof/>
            <w:webHidden/>
          </w:rPr>
          <w:instrText xml:space="preserve"> PAGEREF _Toc105605724 \h </w:instrText>
        </w:r>
        <w:r w:rsidR="00EE32DD">
          <w:rPr>
            <w:noProof/>
            <w:webHidden/>
          </w:rPr>
        </w:r>
        <w:r w:rsidR="00EE32DD">
          <w:rPr>
            <w:noProof/>
            <w:webHidden/>
          </w:rPr>
          <w:fldChar w:fldCharType="separate"/>
        </w:r>
        <w:r w:rsidR="0008204C">
          <w:rPr>
            <w:noProof/>
            <w:webHidden/>
          </w:rPr>
          <w:t>65</w:t>
        </w:r>
        <w:r w:rsidR="00EE32DD">
          <w:rPr>
            <w:noProof/>
            <w:webHidden/>
          </w:rPr>
          <w:fldChar w:fldCharType="end"/>
        </w:r>
      </w:hyperlink>
    </w:p>
    <w:p w14:paraId="70FED112" w14:textId="1750CF85" w:rsidR="00EE32DD" w:rsidRDefault="00766686">
      <w:pPr>
        <w:pStyle w:val="33"/>
        <w:rPr>
          <w:rFonts w:asciiTheme="minorHAnsi" w:hAnsiTheme="minorHAnsi"/>
          <w:noProof/>
        </w:rPr>
      </w:pPr>
      <w:hyperlink w:anchor="_Toc105605725" w:history="1">
        <w:r w:rsidR="00EE32DD" w:rsidRPr="00A73937">
          <w:rPr>
            <w:rStyle w:val="af5"/>
            <w:rFonts w:cs="Arial"/>
            <w:noProof/>
            <w14:scene3d>
              <w14:camera w14:prst="orthographicFront"/>
              <w14:lightRig w14:rig="threePt" w14:dir="t">
                <w14:rot w14:lat="0" w14:lon="0" w14:rev="0"/>
              </w14:lightRig>
            </w14:scene3d>
          </w:rPr>
          <w:t>5.3.9</w:t>
        </w:r>
        <w:r w:rsidR="00EE32DD">
          <w:rPr>
            <w:rFonts w:asciiTheme="minorHAnsi" w:hAnsiTheme="minorHAnsi"/>
            <w:noProof/>
          </w:rPr>
          <w:tab/>
        </w:r>
        <w:r w:rsidR="00EE32DD" w:rsidRPr="00A73937">
          <w:rPr>
            <w:rStyle w:val="af5"/>
            <w:noProof/>
          </w:rPr>
          <w:t>Substitution value auto-registration setting</w:t>
        </w:r>
        <w:r w:rsidR="00EE32DD">
          <w:rPr>
            <w:noProof/>
            <w:webHidden/>
          </w:rPr>
          <w:tab/>
        </w:r>
        <w:r w:rsidR="00EE32DD">
          <w:rPr>
            <w:noProof/>
            <w:webHidden/>
          </w:rPr>
          <w:fldChar w:fldCharType="begin"/>
        </w:r>
        <w:r w:rsidR="00EE32DD">
          <w:rPr>
            <w:noProof/>
            <w:webHidden/>
          </w:rPr>
          <w:instrText xml:space="preserve"> PAGEREF _Toc105605725 \h </w:instrText>
        </w:r>
        <w:r w:rsidR="00EE32DD">
          <w:rPr>
            <w:noProof/>
            <w:webHidden/>
          </w:rPr>
        </w:r>
        <w:r w:rsidR="00EE32DD">
          <w:rPr>
            <w:noProof/>
            <w:webHidden/>
          </w:rPr>
          <w:fldChar w:fldCharType="separate"/>
        </w:r>
        <w:r w:rsidR="0008204C">
          <w:rPr>
            <w:noProof/>
            <w:webHidden/>
          </w:rPr>
          <w:t>68</w:t>
        </w:r>
        <w:r w:rsidR="00EE32DD">
          <w:rPr>
            <w:noProof/>
            <w:webHidden/>
          </w:rPr>
          <w:fldChar w:fldCharType="end"/>
        </w:r>
      </w:hyperlink>
    </w:p>
    <w:p w14:paraId="7AA795D9" w14:textId="39F9F5D6" w:rsidR="00EE32DD" w:rsidRDefault="00766686">
      <w:pPr>
        <w:pStyle w:val="33"/>
        <w:rPr>
          <w:rFonts w:asciiTheme="minorHAnsi" w:hAnsiTheme="minorHAnsi"/>
          <w:noProof/>
        </w:rPr>
      </w:pPr>
      <w:hyperlink w:anchor="_Toc105605726" w:history="1">
        <w:r w:rsidR="00EE32DD" w:rsidRPr="00A73937">
          <w:rPr>
            <w:rStyle w:val="af5"/>
            <w:rFonts w:cs="Arial"/>
            <w:noProof/>
            <w14:scene3d>
              <w14:camera w14:prst="orthographicFront"/>
              <w14:lightRig w14:rig="threePt" w14:dir="t">
                <w14:rot w14:lat="0" w14:lon="0" w14:rev="0"/>
              </w14:lightRig>
            </w14:scene3d>
          </w:rPr>
          <w:t>5.3.10</w:t>
        </w:r>
        <w:r w:rsidR="00EE32DD">
          <w:rPr>
            <w:rFonts w:asciiTheme="minorHAnsi" w:hAnsiTheme="minorHAnsi"/>
            <w:noProof/>
          </w:rPr>
          <w:tab/>
        </w:r>
        <w:r w:rsidR="00EE32DD" w:rsidRPr="00A73937">
          <w:rPr>
            <w:rStyle w:val="af5"/>
            <w:noProof/>
          </w:rPr>
          <w:t>Target host</w:t>
        </w:r>
        <w:r w:rsidR="00EE32DD">
          <w:rPr>
            <w:noProof/>
            <w:webHidden/>
          </w:rPr>
          <w:tab/>
        </w:r>
        <w:r w:rsidR="00EE32DD">
          <w:rPr>
            <w:noProof/>
            <w:webHidden/>
          </w:rPr>
          <w:fldChar w:fldCharType="begin"/>
        </w:r>
        <w:r w:rsidR="00EE32DD">
          <w:rPr>
            <w:noProof/>
            <w:webHidden/>
          </w:rPr>
          <w:instrText xml:space="preserve"> PAGEREF _Toc105605726 \h </w:instrText>
        </w:r>
        <w:r w:rsidR="00EE32DD">
          <w:rPr>
            <w:noProof/>
            <w:webHidden/>
          </w:rPr>
        </w:r>
        <w:r w:rsidR="00EE32DD">
          <w:rPr>
            <w:noProof/>
            <w:webHidden/>
          </w:rPr>
          <w:fldChar w:fldCharType="separate"/>
        </w:r>
        <w:r w:rsidR="0008204C">
          <w:rPr>
            <w:noProof/>
            <w:webHidden/>
          </w:rPr>
          <w:t>74</w:t>
        </w:r>
        <w:r w:rsidR="00EE32DD">
          <w:rPr>
            <w:noProof/>
            <w:webHidden/>
          </w:rPr>
          <w:fldChar w:fldCharType="end"/>
        </w:r>
      </w:hyperlink>
    </w:p>
    <w:p w14:paraId="0A2C9ED8" w14:textId="7E3F8FE5" w:rsidR="00EE32DD" w:rsidRDefault="00766686">
      <w:pPr>
        <w:pStyle w:val="33"/>
        <w:rPr>
          <w:rFonts w:asciiTheme="minorHAnsi" w:hAnsiTheme="minorHAnsi"/>
          <w:noProof/>
        </w:rPr>
      </w:pPr>
      <w:hyperlink w:anchor="_Toc105605727" w:history="1">
        <w:r w:rsidR="00EE32DD" w:rsidRPr="00A73937">
          <w:rPr>
            <w:rStyle w:val="af5"/>
            <w:rFonts w:cs="Arial"/>
            <w:noProof/>
            <w14:scene3d>
              <w14:camera w14:prst="orthographicFront"/>
              <w14:lightRig w14:rig="threePt" w14:dir="t">
                <w14:rot w14:lat="0" w14:lon="0" w14:rev="0"/>
              </w14:lightRig>
            </w14:scene3d>
          </w:rPr>
          <w:t>5.3.11</w:t>
        </w:r>
        <w:r w:rsidR="00EE32DD">
          <w:rPr>
            <w:rFonts w:asciiTheme="minorHAnsi" w:hAnsiTheme="minorHAnsi"/>
            <w:noProof/>
          </w:rPr>
          <w:tab/>
        </w:r>
        <w:r w:rsidR="00EE32DD" w:rsidRPr="00A73937">
          <w:rPr>
            <w:rStyle w:val="af5"/>
            <w:noProof/>
          </w:rPr>
          <w:t>Substitution value list</w:t>
        </w:r>
        <w:r w:rsidR="00EE32DD">
          <w:rPr>
            <w:noProof/>
            <w:webHidden/>
          </w:rPr>
          <w:tab/>
        </w:r>
        <w:r w:rsidR="00EE32DD">
          <w:rPr>
            <w:noProof/>
            <w:webHidden/>
          </w:rPr>
          <w:fldChar w:fldCharType="begin"/>
        </w:r>
        <w:r w:rsidR="00EE32DD">
          <w:rPr>
            <w:noProof/>
            <w:webHidden/>
          </w:rPr>
          <w:instrText xml:space="preserve"> PAGEREF _Toc105605727 \h </w:instrText>
        </w:r>
        <w:r w:rsidR="00EE32DD">
          <w:rPr>
            <w:noProof/>
            <w:webHidden/>
          </w:rPr>
        </w:r>
        <w:r w:rsidR="00EE32DD">
          <w:rPr>
            <w:noProof/>
            <w:webHidden/>
          </w:rPr>
          <w:fldChar w:fldCharType="separate"/>
        </w:r>
        <w:r w:rsidR="0008204C">
          <w:rPr>
            <w:noProof/>
            <w:webHidden/>
          </w:rPr>
          <w:t>75</w:t>
        </w:r>
        <w:r w:rsidR="00EE32DD">
          <w:rPr>
            <w:noProof/>
            <w:webHidden/>
          </w:rPr>
          <w:fldChar w:fldCharType="end"/>
        </w:r>
      </w:hyperlink>
    </w:p>
    <w:p w14:paraId="6CD6856E" w14:textId="3D0F1C69" w:rsidR="00EE32DD" w:rsidRDefault="00766686">
      <w:pPr>
        <w:pStyle w:val="33"/>
        <w:rPr>
          <w:rFonts w:asciiTheme="minorHAnsi" w:hAnsiTheme="minorHAnsi"/>
          <w:noProof/>
        </w:rPr>
      </w:pPr>
      <w:hyperlink w:anchor="_Toc105605728" w:history="1">
        <w:r w:rsidR="00EE32DD" w:rsidRPr="00A73937">
          <w:rPr>
            <w:rStyle w:val="af5"/>
            <w:rFonts w:cs="Arial"/>
            <w:noProof/>
            <w14:scene3d>
              <w14:camera w14:prst="orthographicFront"/>
              <w14:lightRig w14:rig="threePt" w14:dir="t">
                <w14:rot w14:lat="0" w14:lon="0" w14:rev="0"/>
              </w14:lightRig>
            </w14:scene3d>
          </w:rPr>
          <w:t>5.3.12</w:t>
        </w:r>
        <w:r w:rsidR="00EE32DD">
          <w:rPr>
            <w:rFonts w:asciiTheme="minorHAnsi" w:hAnsiTheme="minorHAnsi"/>
            <w:noProof/>
          </w:rPr>
          <w:tab/>
        </w:r>
        <w:r w:rsidR="00EE32DD" w:rsidRPr="00A73937">
          <w:rPr>
            <w:rStyle w:val="af5"/>
            <w:noProof/>
          </w:rPr>
          <w:t>Check operation status</w:t>
        </w:r>
        <w:r w:rsidR="00EE32DD">
          <w:rPr>
            <w:noProof/>
            <w:webHidden/>
          </w:rPr>
          <w:tab/>
        </w:r>
        <w:r w:rsidR="00EE32DD">
          <w:rPr>
            <w:noProof/>
            <w:webHidden/>
          </w:rPr>
          <w:fldChar w:fldCharType="begin"/>
        </w:r>
        <w:r w:rsidR="00EE32DD">
          <w:rPr>
            <w:noProof/>
            <w:webHidden/>
          </w:rPr>
          <w:instrText xml:space="preserve"> PAGEREF _Toc105605728 \h </w:instrText>
        </w:r>
        <w:r w:rsidR="00EE32DD">
          <w:rPr>
            <w:noProof/>
            <w:webHidden/>
          </w:rPr>
        </w:r>
        <w:r w:rsidR="00EE32DD">
          <w:rPr>
            <w:noProof/>
            <w:webHidden/>
          </w:rPr>
          <w:fldChar w:fldCharType="separate"/>
        </w:r>
        <w:r w:rsidR="0008204C">
          <w:rPr>
            <w:noProof/>
            <w:webHidden/>
          </w:rPr>
          <w:t>81</w:t>
        </w:r>
        <w:r w:rsidR="00EE32DD">
          <w:rPr>
            <w:noProof/>
            <w:webHidden/>
          </w:rPr>
          <w:fldChar w:fldCharType="end"/>
        </w:r>
      </w:hyperlink>
    </w:p>
    <w:p w14:paraId="7CC9B94E" w14:textId="2D27EA25" w:rsidR="00EE32DD" w:rsidRDefault="00766686">
      <w:pPr>
        <w:pStyle w:val="33"/>
        <w:rPr>
          <w:rFonts w:asciiTheme="minorHAnsi" w:hAnsiTheme="minorHAnsi"/>
          <w:noProof/>
        </w:rPr>
      </w:pPr>
      <w:hyperlink w:anchor="_Toc105605729" w:history="1">
        <w:r w:rsidR="00EE32DD" w:rsidRPr="00A73937">
          <w:rPr>
            <w:rStyle w:val="af5"/>
            <w:rFonts w:cs="Arial"/>
            <w:noProof/>
            <w14:scene3d>
              <w14:camera w14:prst="orthographicFront"/>
              <w14:lightRig w14:rig="threePt" w14:dir="t">
                <w14:rot w14:lat="0" w14:lon="0" w14:rev="0"/>
              </w14:lightRig>
            </w14:scene3d>
          </w:rPr>
          <w:t>5.3.13</w:t>
        </w:r>
        <w:r w:rsidR="00EE32DD">
          <w:rPr>
            <w:rFonts w:asciiTheme="minorHAnsi" w:hAnsiTheme="minorHAnsi"/>
            <w:noProof/>
          </w:rPr>
          <w:tab/>
        </w:r>
        <w:r w:rsidR="00EE32DD" w:rsidRPr="00A73937">
          <w:rPr>
            <w:rStyle w:val="af5"/>
            <w:noProof/>
          </w:rPr>
          <w:t>Execution list</w:t>
        </w:r>
        <w:r w:rsidR="00EE32DD">
          <w:rPr>
            <w:noProof/>
            <w:webHidden/>
          </w:rPr>
          <w:tab/>
        </w:r>
        <w:r w:rsidR="00EE32DD">
          <w:rPr>
            <w:noProof/>
            <w:webHidden/>
          </w:rPr>
          <w:fldChar w:fldCharType="begin"/>
        </w:r>
        <w:r w:rsidR="00EE32DD">
          <w:rPr>
            <w:noProof/>
            <w:webHidden/>
          </w:rPr>
          <w:instrText xml:space="preserve"> PAGEREF _Toc105605729 \h </w:instrText>
        </w:r>
        <w:r w:rsidR="00EE32DD">
          <w:rPr>
            <w:noProof/>
            <w:webHidden/>
          </w:rPr>
        </w:r>
        <w:r w:rsidR="00EE32DD">
          <w:rPr>
            <w:noProof/>
            <w:webHidden/>
          </w:rPr>
          <w:fldChar w:fldCharType="separate"/>
        </w:r>
        <w:r w:rsidR="0008204C">
          <w:rPr>
            <w:noProof/>
            <w:webHidden/>
          </w:rPr>
          <w:t>84</w:t>
        </w:r>
        <w:r w:rsidR="00EE32DD">
          <w:rPr>
            <w:noProof/>
            <w:webHidden/>
          </w:rPr>
          <w:fldChar w:fldCharType="end"/>
        </w:r>
      </w:hyperlink>
    </w:p>
    <w:p w14:paraId="61D6D859" w14:textId="2D10F003" w:rsidR="00EE32DD" w:rsidRDefault="00766686">
      <w:pPr>
        <w:pStyle w:val="33"/>
        <w:rPr>
          <w:rFonts w:asciiTheme="minorHAnsi" w:hAnsiTheme="minorHAnsi"/>
          <w:noProof/>
        </w:rPr>
      </w:pPr>
      <w:hyperlink w:anchor="_Toc105605730" w:history="1">
        <w:r w:rsidR="00EE32DD" w:rsidRPr="00A73937">
          <w:rPr>
            <w:rStyle w:val="af5"/>
            <w:rFonts w:cs="Arial"/>
            <w:noProof/>
            <w14:scene3d>
              <w14:camera w14:prst="orthographicFront"/>
              <w14:lightRig w14:rig="threePt" w14:dir="t">
                <w14:rot w14:lat="0" w14:lon="0" w14:rev="0"/>
              </w14:lightRig>
            </w14:scene3d>
          </w:rPr>
          <w:t>5.3.14</w:t>
        </w:r>
        <w:r w:rsidR="00EE32DD">
          <w:rPr>
            <w:rFonts w:asciiTheme="minorHAnsi" w:hAnsiTheme="minorHAnsi"/>
            <w:noProof/>
          </w:rPr>
          <w:tab/>
        </w:r>
        <w:r w:rsidR="00EE32DD" w:rsidRPr="00A73937">
          <w:rPr>
            <w:rStyle w:val="af5"/>
            <w:noProof/>
          </w:rPr>
          <w:t>Execution</w:t>
        </w:r>
        <w:r w:rsidR="00EE32DD">
          <w:rPr>
            <w:noProof/>
            <w:webHidden/>
          </w:rPr>
          <w:tab/>
        </w:r>
        <w:r w:rsidR="00EE32DD">
          <w:rPr>
            <w:noProof/>
            <w:webHidden/>
          </w:rPr>
          <w:fldChar w:fldCharType="begin"/>
        </w:r>
        <w:r w:rsidR="00EE32DD">
          <w:rPr>
            <w:noProof/>
            <w:webHidden/>
          </w:rPr>
          <w:instrText xml:space="preserve"> PAGEREF _Toc105605730 \h </w:instrText>
        </w:r>
        <w:r w:rsidR="00EE32DD">
          <w:rPr>
            <w:noProof/>
            <w:webHidden/>
          </w:rPr>
        </w:r>
        <w:r w:rsidR="00EE32DD">
          <w:rPr>
            <w:noProof/>
            <w:webHidden/>
          </w:rPr>
          <w:fldChar w:fldCharType="separate"/>
        </w:r>
        <w:r w:rsidR="0008204C">
          <w:rPr>
            <w:noProof/>
            <w:webHidden/>
          </w:rPr>
          <w:t>85</w:t>
        </w:r>
        <w:r w:rsidR="00EE32DD">
          <w:rPr>
            <w:noProof/>
            <w:webHidden/>
          </w:rPr>
          <w:fldChar w:fldCharType="end"/>
        </w:r>
      </w:hyperlink>
    </w:p>
    <w:p w14:paraId="0A36C7A5" w14:textId="5996217B" w:rsidR="00EE32DD" w:rsidRDefault="00766686">
      <w:pPr>
        <w:pStyle w:val="17"/>
        <w:rPr>
          <w:rFonts w:asciiTheme="minorHAnsi" w:hAnsiTheme="minorHAnsi"/>
          <w:noProof/>
        </w:rPr>
      </w:pPr>
      <w:hyperlink w:anchor="_Toc105605731" w:history="1">
        <w:r w:rsidR="00EE32DD" w:rsidRPr="00A73937">
          <w:rPr>
            <w:rStyle w:val="af5"/>
            <w:noProof/>
          </w:rPr>
          <w:t>6</w:t>
        </w:r>
        <w:r w:rsidR="00EE32DD">
          <w:rPr>
            <w:rFonts w:asciiTheme="minorHAnsi" w:hAnsiTheme="minorHAnsi"/>
            <w:noProof/>
          </w:rPr>
          <w:tab/>
        </w:r>
        <w:r w:rsidR="00EE32DD" w:rsidRPr="00A73937">
          <w:rPr>
            <w:rStyle w:val="af5"/>
            <w:noProof/>
          </w:rPr>
          <w:t>How to write construction code</w:t>
        </w:r>
        <w:r w:rsidR="00EE32DD">
          <w:rPr>
            <w:noProof/>
            <w:webHidden/>
          </w:rPr>
          <w:tab/>
        </w:r>
        <w:r w:rsidR="00EE32DD">
          <w:rPr>
            <w:noProof/>
            <w:webHidden/>
          </w:rPr>
          <w:fldChar w:fldCharType="begin"/>
        </w:r>
        <w:r w:rsidR="00EE32DD">
          <w:rPr>
            <w:noProof/>
            <w:webHidden/>
          </w:rPr>
          <w:instrText xml:space="preserve"> PAGEREF _Toc105605731 \h </w:instrText>
        </w:r>
        <w:r w:rsidR="00EE32DD">
          <w:rPr>
            <w:noProof/>
            <w:webHidden/>
          </w:rPr>
        </w:r>
        <w:r w:rsidR="00EE32DD">
          <w:rPr>
            <w:noProof/>
            <w:webHidden/>
          </w:rPr>
          <w:fldChar w:fldCharType="separate"/>
        </w:r>
        <w:r w:rsidR="0008204C">
          <w:rPr>
            <w:noProof/>
            <w:webHidden/>
          </w:rPr>
          <w:t>87</w:t>
        </w:r>
        <w:r w:rsidR="00EE32DD">
          <w:rPr>
            <w:noProof/>
            <w:webHidden/>
          </w:rPr>
          <w:fldChar w:fldCharType="end"/>
        </w:r>
      </w:hyperlink>
    </w:p>
    <w:p w14:paraId="7295BB56" w14:textId="66AFF43F" w:rsidR="00EE32DD" w:rsidRDefault="00766686">
      <w:pPr>
        <w:pStyle w:val="22"/>
        <w:tabs>
          <w:tab w:val="left" w:pos="840"/>
          <w:tab w:val="right" w:leader="dot" w:pos="9627"/>
        </w:tabs>
        <w:rPr>
          <w:rFonts w:asciiTheme="minorHAnsi" w:hAnsiTheme="minorHAnsi"/>
          <w:noProof/>
        </w:rPr>
      </w:pPr>
      <w:hyperlink w:anchor="_Toc105605732" w:history="1">
        <w:r w:rsidR="00EE32DD" w:rsidRPr="00A73937">
          <w:rPr>
            <w:rStyle w:val="af5"/>
            <w:noProof/>
          </w:rPr>
          <w:t>6.1</w:t>
        </w:r>
        <w:r w:rsidR="00EE32DD">
          <w:rPr>
            <w:rFonts w:asciiTheme="minorHAnsi" w:hAnsiTheme="minorHAnsi"/>
            <w:noProof/>
          </w:rPr>
          <w:tab/>
        </w:r>
        <w:r w:rsidR="00EE32DD" w:rsidRPr="00A73937">
          <w:rPr>
            <w:rStyle w:val="af5"/>
            <w:noProof/>
          </w:rPr>
          <w:t>Write Playbook (Ansible-Legacy)</w:t>
        </w:r>
        <w:r w:rsidR="00EE32DD">
          <w:rPr>
            <w:noProof/>
            <w:webHidden/>
          </w:rPr>
          <w:tab/>
        </w:r>
        <w:r w:rsidR="00EE32DD">
          <w:rPr>
            <w:noProof/>
            <w:webHidden/>
          </w:rPr>
          <w:fldChar w:fldCharType="begin"/>
        </w:r>
        <w:r w:rsidR="00EE32DD">
          <w:rPr>
            <w:noProof/>
            <w:webHidden/>
          </w:rPr>
          <w:instrText xml:space="preserve"> PAGEREF _Toc105605732 \h </w:instrText>
        </w:r>
        <w:r w:rsidR="00EE32DD">
          <w:rPr>
            <w:noProof/>
            <w:webHidden/>
          </w:rPr>
        </w:r>
        <w:r w:rsidR="00EE32DD">
          <w:rPr>
            <w:noProof/>
            <w:webHidden/>
          </w:rPr>
          <w:fldChar w:fldCharType="separate"/>
        </w:r>
        <w:r w:rsidR="0008204C">
          <w:rPr>
            <w:noProof/>
            <w:webHidden/>
          </w:rPr>
          <w:t>87</w:t>
        </w:r>
        <w:r w:rsidR="00EE32DD">
          <w:rPr>
            <w:noProof/>
            <w:webHidden/>
          </w:rPr>
          <w:fldChar w:fldCharType="end"/>
        </w:r>
      </w:hyperlink>
    </w:p>
    <w:p w14:paraId="7540CD7F" w14:textId="56E98BD3" w:rsidR="00EE32DD" w:rsidRDefault="00766686">
      <w:pPr>
        <w:pStyle w:val="22"/>
        <w:tabs>
          <w:tab w:val="left" w:pos="840"/>
          <w:tab w:val="right" w:leader="dot" w:pos="9627"/>
        </w:tabs>
        <w:rPr>
          <w:rFonts w:asciiTheme="minorHAnsi" w:hAnsiTheme="minorHAnsi"/>
          <w:noProof/>
        </w:rPr>
      </w:pPr>
      <w:hyperlink w:anchor="_Toc105605733" w:history="1">
        <w:r w:rsidR="00EE32DD" w:rsidRPr="00A73937">
          <w:rPr>
            <w:rStyle w:val="af5"/>
            <w:noProof/>
          </w:rPr>
          <w:t>6.2</w:t>
        </w:r>
        <w:r w:rsidR="00EE32DD">
          <w:rPr>
            <w:rFonts w:asciiTheme="minorHAnsi" w:hAnsiTheme="minorHAnsi"/>
            <w:noProof/>
          </w:rPr>
          <w:tab/>
        </w:r>
        <w:r w:rsidR="00EE32DD" w:rsidRPr="00A73937">
          <w:rPr>
            <w:rStyle w:val="af5"/>
            <w:noProof/>
          </w:rPr>
          <w:t>Write Dialog file (Ansible-Pioneer)</w:t>
        </w:r>
        <w:r w:rsidR="00EE32DD">
          <w:rPr>
            <w:noProof/>
            <w:webHidden/>
          </w:rPr>
          <w:tab/>
        </w:r>
        <w:r w:rsidR="00EE32DD">
          <w:rPr>
            <w:noProof/>
            <w:webHidden/>
          </w:rPr>
          <w:fldChar w:fldCharType="begin"/>
        </w:r>
        <w:r w:rsidR="00EE32DD">
          <w:rPr>
            <w:noProof/>
            <w:webHidden/>
          </w:rPr>
          <w:instrText xml:space="preserve"> PAGEREF _Toc105605733 \h </w:instrText>
        </w:r>
        <w:r w:rsidR="00EE32DD">
          <w:rPr>
            <w:noProof/>
            <w:webHidden/>
          </w:rPr>
        </w:r>
        <w:r w:rsidR="00EE32DD">
          <w:rPr>
            <w:noProof/>
            <w:webHidden/>
          </w:rPr>
          <w:fldChar w:fldCharType="separate"/>
        </w:r>
        <w:r w:rsidR="0008204C">
          <w:rPr>
            <w:noProof/>
            <w:webHidden/>
          </w:rPr>
          <w:t>88</w:t>
        </w:r>
        <w:r w:rsidR="00EE32DD">
          <w:rPr>
            <w:noProof/>
            <w:webHidden/>
          </w:rPr>
          <w:fldChar w:fldCharType="end"/>
        </w:r>
      </w:hyperlink>
    </w:p>
    <w:p w14:paraId="521879B2" w14:textId="7350A037" w:rsidR="00EE32DD" w:rsidRDefault="00766686">
      <w:pPr>
        <w:pStyle w:val="22"/>
        <w:tabs>
          <w:tab w:val="left" w:pos="840"/>
          <w:tab w:val="right" w:leader="dot" w:pos="9627"/>
        </w:tabs>
        <w:rPr>
          <w:rFonts w:asciiTheme="minorHAnsi" w:hAnsiTheme="minorHAnsi"/>
          <w:noProof/>
        </w:rPr>
      </w:pPr>
      <w:hyperlink w:anchor="_Toc105605734" w:history="1">
        <w:r w:rsidR="00EE32DD" w:rsidRPr="00A73937">
          <w:rPr>
            <w:rStyle w:val="af5"/>
            <w:noProof/>
          </w:rPr>
          <w:t>6.3</w:t>
        </w:r>
        <w:r w:rsidR="00EE32DD">
          <w:rPr>
            <w:rFonts w:asciiTheme="minorHAnsi" w:hAnsiTheme="minorHAnsi"/>
            <w:noProof/>
          </w:rPr>
          <w:tab/>
        </w:r>
        <w:r w:rsidR="00EE32DD" w:rsidRPr="00A73937">
          <w:rPr>
            <w:rStyle w:val="af5"/>
            <w:noProof/>
          </w:rPr>
          <w:t>Write role package (Ansible-Legacy Role)</w:t>
        </w:r>
        <w:r w:rsidR="00EE32DD">
          <w:rPr>
            <w:noProof/>
            <w:webHidden/>
          </w:rPr>
          <w:tab/>
        </w:r>
        <w:r w:rsidR="00EE32DD">
          <w:rPr>
            <w:noProof/>
            <w:webHidden/>
          </w:rPr>
          <w:fldChar w:fldCharType="begin"/>
        </w:r>
        <w:r w:rsidR="00EE32DD">
          <w:rPr>
            <w:noProof/>
            <w:webHidden/>
          </w:rPr>
          <w:instrText xml:space="preserve"> PAGEREF _Toc105605734 \h </w:instrText>
        </w:r>
        <w:r w:rsidR="00EE32DD">
          <w:rPr>
            <w:noProof/>
            <w:webHidden/>
          </w:rPr>
        </w:r>
        <w:r w:rsidR="00EE32DD">
          <w:rPr>
            <w:noProof/>
            <w:webHidden/>
          </w:rPr>
          <w:fldChar w:fldCharType="separate"/>
        </w:r>
        <w:r w:rsidR="0008204C">
          <w:rPr>
            <w:noProof/>
            <w:webHidden/>
          </w:rPr>
          <w:t>107</w:t>
        </w:r>
        <w:r w:rsidR="00EE32DD">
          <w:rPr>
            <w:noProof/>
            <w:webHidden/>
          </w:rPr>
          <w:fldChar w:fldCharType="end"/>
        </w:r>
      </w:hyperlink>
    </w:p>
    <w:p w14:paraId="1001858C" w14:textId="0A69F772" w:rsidR="00EE32DD" w:rsidRDefault="00766686">
      <w:pPr>
        <w:pStyle w:val="22"/>
        <w:tabs>
          <w:tab w:val="left" w:pos="840"/>
          <w:tab w:val="right" w:leader="dot" w:pos="9627"/>
        </w:tabs>
        <w:rPr>
          <w:rFonts w:asciiTheme="minorHAnsi" w:hAnsiTheme="minorHAnsi"/>
          <w:noProof/>
        </w:rPr>
      </w:pPr>
      <w:hyperlink w:anchor="_Toc105605735" w:history="1">
        <w:r w:rsidR="00EE32DD" w:rsidRPr="00A73937">
          <w:rPr>
            <w:rStyle w:val="af5"/>
            <w:noProof/>
          </w:rPr>
          <w:t>6.4</w:t>
        </w:r>
        <w:r w:rsidR="00EE32DD">
          <w:rPr>
            <w:rFonts w:asciiTheme="minorHAnsi" w:hAnsiTheme="minorHAnsi"/>
            <w:noProof/>
          </w:rPr>
          <w:tab/>
        </w:r>
        <w:r w:rsidR="00EE32DD" w:rsidRPr="00A73937">
          <w:rPr>
            <w:rStyle w:val="af5"/>
            <w:noProof/>
          </w:rPr>
          <w:t>Write ITA readme (Ansible-Legacy Role only)</w:t>
        </w:r>
        <w:r w:rsidR="00EE32DD">
          <w:rPr>
            <w:noProof/>
            <w:webHidden/>
          </w:rPr>
          <w:tab/>
        </w:r>
        <w:r w:rsidR="00EE32DD">
          <w:rPr>
            <w:noProof/>
            <w:webHidden/>
          </w:rPr>
          <w:fldChar w:fldCharType="begin"/>
        </w:r>
        <w:r w:rsidR="00EE32DD">
          <w:rPr>
            <w:noProof/>
            <w:webHidden/>
          </w:rPr>
          <w:instrText xml:space="preserve"> PAGEREF _Toc105605735 \h </w:instrText>
        </w:r>
        <w:r w:rsidR="00EE32DD">
          <w:rPr>
            <w:noProof/>
            <w:webHidden/>
          </w:rPr>
        </w:r>
        <w:r w:rsidR="00EE32DD">
          <w:rPr>
            <w:noProof/>
            <w:webHidden/>
          </w:rPr>
          <w:fldChar w:fldCharType="separate"/>
        </w:r>
        <w:r w:rsidR="0008204C">
          <w:rPr>
            <w:noProof/>
            <w:webHidden/>
          </w:rPr>
          <w:t>111</w:t>
        </w:r>
        <w:r w:rsidR="00EE32DD">
          <w:rPr>
            <w:noProof/>
            <w:webHidden/>
          </w:rPr>
          <w:fldChar w:fldCharType="end"/>
        </w:r>
      </w:hyperlink>
    </w:p>
    <w:p w14:paraId="256D0435" w14:textId="10A0A620" w:rsidR="00EE32DD" w:rsidRDefault="00766686">
      <w:pPr>
        <w:pStyle w:val="22"/>
        <w:tabs>
          <w:tab w:val="left" w:pos="840"/>
          <w:tab w:val="right" w:leader="dot" w:pos="9627"/>
        </w:tabs>
        <w:rPr>
          <w:rFonts w:asciiTheme="minorHAnsi" w:hAnsiTheme="minorHAnsi"/>
          <w:noProof/>
        </w:rPr>
      </w:pPr>
      <w:hyperlink w:anchor="_Toc105605736" w:history="1">
        <w:r w:rsidR="00EE32DD" w:rsidRPr="00A73937">
          <w:rPr>
            <w:rStyle w:val="af5"/>
            <w:noProof/>
          </w:rPr>
          <w:t>6.5</w:t>
        </w:r>
        <w:r w:rsidR="00EE32DD">
          <w:rPr>
            <w:rFonts w:asciiTheme="minorHAnsi" w:hAnsiTheme="minorHAnsi"/>
            <w:noProof/>
          </w:rPr>
          <w:tab/>
        </w:r>
        <w:r w:rsidR="00EE32DD" w:rsidRPr="00A73937">
          <w:rPr>
            <w:rStyle w:val="af5"/>
            <w:noProof/>
          </w:rPr>
          <w:t>Write translation table (Ansible-Legacy Role only)</w:t>
        </w:r>
        <w:r w:rsidR="00EE32DD">
          <w:rPr>
            <w:noProof/>
            <w:webHidden/>
          </w:rPr>
          <w:tab/>
        </w:r>
        <w:r w:rsidR="00EE32DD">
          <w:rPr>
            <w:noProof/>
            <w:webHidden/>
          </w:rPr>
          <w:fldChar w:fldCharType="begin"/>
        </w:r>
        <w:r w:rsidR="00EE32DD">
          <w:rPr>
            <w:noProof/>
            <w:webHidden/>
          </w:rPr>
          <w:instrText xml:space="preserve"> PAGEREF _Toc105605736 \h </w:instrText>
        </w:r>
        <w:r w:rsidR="00EE32DD">
          <w:rPr>
            <w:noProof/>
            <w:webHidden/>
          </w:rPr>
        </w:r>
        <w:r w:rsidR="00EE32DD">
          <w:rPr>
            <w:noProof/>
            <w:webHidden/>
          </w:rPr>
          <w:fldChar w:fldCharType="separate"/>
        </w:r>
        <w:r w:rsidR="0008204C">
          <w:rPr>
            <w:noProof/>
            <w:webHidden/>
          </w:rPr>
          <w:t>113</w:t>
        </w:r>
        <w:r w:rsidR="00EE32DD">
          <w:rPr>
            <w:noProof/>
            <w:webHidden/>
          </w:rPr>
          <w:fldChar w:fldCharType="end"/>
        </w:r>
      </w:hyperlink>
    </w:p>
    <w:p w14:paraId="62472F82" w14:textId="0E96D1DC" w:rsidR="00EE32DD" w:rsidRDefault="00766686">
      <w:pPr>
        <w:pStyle w:val="22"/>
        <w:tabs>
          <w:tab w:val="left" w:pos="840"/>
          <w:tab w:val="right" w:leader="dot" w:pos="9627"/>
        </w:tabs>
        <w:rPr>
          <w:rFonts w:asciiTheme="minorHAnsi" w:hAnsiTheme="minorHAnsi"/>
          <w:noProof/>
        </w:rPr>
      </w:pPr>
      <w:hyperlink w:anchor="_Toc105605737" w:history="1">
        <w:r w:rsidR="00EE32DD" w:rsidRPr="00A73937">
          <w:rPr>
            <w:rStyle w:val="af5"/>
            <w:rFonts w:asciiTheme="minorEastAsia" w:hAnsiTheme="minorEastAsia"/>
            <w:noProof/>
          </w:rPr>
          <w:t>6.6</w:t>
        </w:r>
        <w:r w:rsidR="00EE32DD">
          <w:rPr>
            <w:rFonts w:asciiTheme="minorHAnsi" w:hAnsiTheme="minorHAnsi"/>
            <w:noProof/>
          </w:rPr>
          <w:tab/>
        </w:r>
        <w:r w:rsidR="00EE32DD" w:rsidRPr="00A73937">
          <w:rPr>
            <w:rStyle w:val="af5"/>
            <w:noProof/>
          </w:rPr>
          <w:t>ita_readme file and translation table (Ansible-Legacy Role only)</w:t>
        </w:r>
        <w:r w:rsidR="00EE32DD">
          <w:rPr>
            <w:noProof/>
            <w:webHidden/>
          </w:rPr>
          <w:tab/>
        </w:r>
        <w:r w:rsidR="00EE32DD">
          <w:rPr>
            <w:noProof/>
            <w:webHidden/>
          </w:rPr>
          <w:fldChar w:fldCharType="begin"/>
        </w:r>
        <w:r w:rsidR="00EE32DD">
          <w:rPr>
            <w:noProof/>
            <w:webHidden/>
          </w:rPr>
          <w:instrText xml:space="preserve"> PAGEREF _Toc105605737 \h </w:instrText>
        </w:r>
        <w:r w:rsidR="00EE32DD">
          <w:rPr>
            <w:noProof/>
            <w:webHidden/>
          </w:rPr>
        </w:r>
        <w:r w:rsidR="00EE32DD">
          <w:rPr>
            <w:noProof/>
            <w:webHidden/>
          </w:rPr>
          <w:fldChar w:fldCharType="separate"/>
        </w:r>
        <w:r w:rsidR="0008204C">
          <w:rPr>
            <w:noProof/>
            <w:webHidden/>
          </w:rPr>
          <w:t>116</w:t>
        </w:r>
        <w:r w:rsidR="00EE32DD">
          <w:rPr>
            <w:noProof/>
            <w:webHidden/>
          </w:rPr>
          <w:fldChar w:fldCharType="end"/>
        </w:r>
      </w:hyperlink>
    </w:p>
    <w:p w14:paraId="5FF6684A" w14:textId="7CF1DC8D" w:rsidR="00EE32DD" w:rsidRDefault="00766686">
      <w:pPr>
        <w:pStyle w:val="22"/>
        <w:tabs>
          <w:tab w:val="left" w:pos="840"/>
          <w:tab w:val="right" w:leader="dot" w:pos="9627"/>
        </w:tabs>
        <w:rPr>
          <w:rFonts w:asciiTheme="minorHAnsi" w:hAnsiTheme="minorHAnsi"/>
          <w:noProof/>
        </w:rPr>
      </w:pPr>
      <w:hyperlink w:anchor="_Toc105605738" w:history="1">
        <w:r w:rsidR="00EE32DD" w:rsidRPr="00A73937">
          <w:rPr>
            <w:rStyle w:val="af5"/>
            <w:noProof/>
          </w:rPr>
          <w:t>6.7</w:t>
        </w:r>
        <w:r w:rsidR="00EE32DD">
          <w:rPr>
            <w:rFonts w:asciiTheme="minorHAnsi" w:hAnsiTheme="minorHAnsi"/>
            <w:noProof/>
          </w:rPr>
          <w:tab/>
        </w:r>
        <w:r w:rsidR="00EE32DD" w:rsidRPr="00A73937">
          <w:rPr>
            <w:rStyle w:val="af5"/>
            <w:noProof/>
          </w:rPr>
          <w:t>BackYard contents</w:t>
        </w:r>
        <w:r w:rsidR="00EE32DD">
          <w:rPr>
            <w:noProof/>
            <w:webHidden/>
          </w:rPr>
          <w:tab/>
        </w:r>
        <w:r w:rsidR="00EE32DD">
          <w:rPr>
            <w:noProof/>
            <w:webHidden/>
          </w:rPr>
          <w:fldChar w:fldCharType="begin"/>
        </w:r>
        <w:r w:rsidR="00EE32DD">
          <w:rPr>
            <w:noProof/>
            <w:webHidden/>
          </w:rPr>
          <w:instrText xml:space="preserve"> PAGEREF _Toc105605738 \h </w:instrText>
        </w:r>
        <w:r w:rsidR="00EE32DD">
          <w:rPr>
            <w:noProof/>
            <w:webHidden/>
          </w:rPr>
        </w:r>
        <w:r w:rsidR="00EE32DD">
          <w:rPr>
            <w:noProof/>
            <w:webHidden/>
          </w:rPr>
          <w:fldChar w:fldCharType="separate"/>
        </w:r>
        <w:r w:rsidR="0008204C">
          <w:rPr>
            <w:noProof/>
            <w:webHidden/>
          </w:rPr>
          <w:t>126</w:t>
        </w:r>
        <w:r w:rsidR="00EE32DD">
          <w:rPr>
            <w:noProof/>
            <w:webHidden/>
          </w:rPr>
          <w:fldChar w:fldCharType="end"/>
        </w:r>
      </w:hyperlink>
    </w:p>
    <w:p w14:paraId="0B0BC577" w14:textId="559B1642" w:rsidR="00EE32DD" w:rsidRDefault="00766686">
      <w:pPr>
        <w:pStyle w:val="22"/>
        <w:tabs>
          <w:tab w:val="left" w:pos="840"/>
          <w:tab w:val="right" w:leader="dot" w:pos="9627"/>
        </w:tabs>
        <w:rPr>
          <w:rFonts w:asciiTheme="minorHAnsi" w:hAnsiTheme="minorHAnsi"/>
          <w:noProof/>
        </w:rPr>
      </w:pPr>
      <w:hyperlink w:anchor="_Toc105605739" w:history="1">
        <w:r w:rsidR="00EE32DD" w:rsidRPr="00A73937">
          <w:rPr>
            <w:rStyle w:val="af5"/>
            <w:noProof/>
          </w:rPr>
          <w:t>6.8</w:t>
        </w:r>
        <w:r w:rsidR="00EE32DD">
          <w:rPr>
            <w:rFonts w:asciiTheme="minorHAnsi" w:hAnsiTheme="minorHAnsi"/>
            <w:noProof/>
          </w:rPr>
          <w:tab/>
        </w:r>
        <w:r w:rsidR="00EE32DD" w:rsidRPr="00A73937">
          <w:rPr>
            <w:rStyle w:val="af5"/>
            <w:noProof/>
          </w:rPr>
          <w:t>Ansible usage guideline ITA additional rules</w:t>
        </w:r>
        <w:r w:rsidR="00EE32DD">
          <w:rPr>
            <w:noProof/>
            <w:webHidden/>
          </w:rPr>
          <w:tab/>
        </w:r>
        <w:r w:rsidR="00EE32DD">
          <w:rPr>
            <w:noProof/>
            <w:webHidden/>
          </w:rPr>
          <w:fldChar w:fldCharType="begin"/>
        </w:r>
        <w:r w:rsidR="00EE32DD">
          <w:rPr>
            <w:noProof/>
            <w:webHidden/>
          </w:rPr>
          <w:instrText xml:space="preserve"> PAGEREF _Toc105605739 \h </w:instrText>
        </w:r>
        <w:r w:rsidR="00EE32DD">
          <w:rPr>
            <w:noProof/>
            <w:webHidden/>
          </w:rPr>
        </w:r>
        <w:r w:rsidR="00EE32DD">
          <w:rPr>
            <w:noProof/>
            <w:webHidden/>
          </w:rPr>
          <w:fldChar w:fldCharType="separate"/>
        </w:r>
        <w:r w:rsidR="0008204C">
          <w:rPr>
            <w:noProof/>
            <w:webHidden/>
          </w:rPr>
          <w:t>129</w:t>
        </w:r>
        <w:r w:rsidR="00EE32DD">
          <w:rPr>
            <w:noProof/>
            <w:webHidden/>
          </w:rPr>
          <w:fldChar w:fldCharType="end"/>
        </w:r>
      </w:hyperlink>
    </w:p>
    <w:p w14:paraId="5DA30CE4" w14:textId="714B806F" w:rsidR="00EE32DD" w:rsidRDefault="00766686">
      <w:pPr>
        <w:pStyle w:val="17"/>
        <w:rPr>
          <w:rFonts w:asciiTheme="minorHAnsi" w:hAnsiTheme="minorHAnsi"/>
          <w:noProof/>
        </w:rPr>
      </w:pPr>
      <w:hyperlink w:anchor="_Toc105605740" w:history="1">
        <w:r w:rsidR="00EE32DD" w:rsidRPr="00A73937">
          <w:rPr>
            <w:rStyle w:val="af5"/>
            <w:noProof/>
          </w:rPr>
          <w:t>7</w:t>
        </w:r>
        <w:r w:rsidR="00EE32DD">
          <w:rPr>
            <w:rFonts w:asciiTheme="minorHAnsi" w:hAnsiTheme="minorHAnsi"/>
            <w:noProof/>
          </w:rPr>
          <w:tab/>
        </w:r>
        <w:r w:rsidR="00EE32DD" w:rsidRPr="00A73937">
          <w:rPr>
            <w:rStyle w:val="af5"/>
            <w:noProof/>
          </w:rPr>
          <w:t>Application operation</w:t>
        </w:r>
        <w:r w:rsidR="00EE32DD">
          <w:rPr>
            <w:noProof/>
            <w:webHidden/>
          </w:rPr>
          <w:tab/>
        </w:r>
        <w:r w:rsidR="00EE32DD">
          <w:rPr>
            <w:noProof/>
            <w:webHidden/>
          </w:rPr>
          <w:fldChar w:fldCharType="begin"/>
        </w:r>
        <w:r w:rsidR="00EE32DD">
          <w:rPr>
            <w:noProof/>
            <w:webHidden/>
          </w:rPr>
          <w:instrText xml:space="preserve"> PAGEREF _Toc105605740 \h </w:instrText>
        </w:r>
        <w:r w:rsidR="00EE32DD">
          <w:rPr>
            <w:noProof/>
            <w:webHidden/>
          </w:rPr>
        </w:r>
        <w:r w:rsidR="00EE32DD">
          <w:rPr>
            <w:noProof/>
            <w:webHidden/>
          </w:rPr>
          <w:fldChar w:fldCharType="separate"/>
        </w:r>
        <w:r w:rsidR="0008204C">
          <w:rPr>
            <w:noProof/>
            <w:webHidden/>
          </w:rPr>
          <w:t>130</w:t>
        </w:r>
        <w:r w:rsidR="00EE32DD">
          <w:rPr>
            <w:noProof/>
            <w:webHidden/>
          </w:rPr>
          <w:fldChar w:fldCharType="end"/>
        </w:r>
      </w:hyperlink>
    </w:p>
    <w:p w14:paraId="53327C8A" w14:textId="09BEA924" w:rsidR="00EE32DD" w:rsidRDefault="00766686">
      <w:pPr>
        <w:pStyle w:val="22"/>
        <w:tabs>
          <w:tab w:val="left" w:pos="840"/>
          <w:tab w:val="right" w:leader="dot" w:pos="9627"/>
        </w:tabs>
        <w:rPr>
          <w:rFonts w:asciiTheme="minorHAnsi" w:hAnsiTheme="minorHAnsi"/>
          <w:noProof/>
        </w:rPr>
      </w:pPr>
      <w:hyperlink w:anchor="_Toc105605741" w:history="1">
        <w:r w:rsidR="00EE32DD" w:rsidRPr="00A73937">
          <w:rPr>
            <w:rStyle w:val="af5"/>
            <w:noProof/>
          </w:rPr>
          <w:t>7.1</w:t>
        </w:r>
        <w:r w:rsidR="00EE32DD">
          <w:rPr>
            <w:rFonts w:asciiTheme="minorHAnsi" w:hAnsiTheme="minorHAnsi"/>
            <w:noProof/>
          </w:rPr>
          <w:tab/>
        </w:r>
        <w:r w:rsidR="00EE32DD" w:rsidRPr="00A73937">
          <w:rPr>
            <w:rStyle w:val="af5"/>
            <w:noProof/>
          </w:rPr>
          <w:t>Maintenance</w:t>
        </w:r>
        <w:r w:rsidR="00EE32DD">
          <w:rPr>
            <w:noProof/>
            <w:webHidden/>
          </w:rPr>
          <w:tab/>
        </w:r>
        <w:r w:rsidR="00EE32DD">
          <w:rPr>
            <w:noProof/>
            <w:webHidden/>
          </w:rPr>
          <w:fldChar w:fldCharType="begin"/>
        </w:r>
        <w:r w:rsidR="00EE32DD">
          <w:rPr>
            <w:noProof/>
            <w:webHidden/>
          </w:rPr>
          <w:instrText xml:space="preserve"> PAGEREF _Toc105605741 \h </w:instrText>
        </w:r>
        <w:r w:rsidR="00EE32DD">
          <w:rPr>
            <w:noProof/>
            <w:webHidden/>
          </w:rPr>
        </w:r>
        <w:r w:rsidR="00EE32DD">
          <w:rPr>
            <w:noProof/>
            <w:webHidden/>
          </w:rPr>
          <w:fldChar w:fldCharType="separate"/>
        </w:r>
        <w:r w:rsidR="0008204C">
          <w:rPr>
            <w:noProof/>
            <w:webHidden/>
          </w:rPr>
          <w:t>130</w:t>
        </w:r>
        <w:r w:rsidR="00EE32DD">
          <w:rPr>
            <w:noProof/>
            <w:webHidden/>
          </w:rPr>
          <w:fldChar w:fldCharType="end"/>
        </w:r>
      </w:hyperlink>
    </w:p>
    <w:p w14:paraId="52E0A1AF" w14:textId="1FB40E28" w:rsidR="00EE32DD" w:rsidRDefault="00766686">
      <w:pPr>
        <w:pStyle w:val="22"/>
        <w:tabs>
          <w:tab w:val="left" w:pos="840"/>
          <w:tab w:val="right" w:leader="dot" w:pos="9627"/>
        </w:tabs>
        <w:rPr>
          <w:rFonts w:asciiTheme="minorHAnsi" w:hAnsiTheme="minorHAnsi"/>
          <w:noProof/>
        </w:rPr>
      </w:pPr>
      <w:hyperlink w:anchor="_Toc105605742" w:history="1">
        <w:r w:rsidR="00EE32DD" w:rsidRPr="00A73937">
          <w:rPr>
            <w:rStyle w:val="af5"/>
            <w:noProof/>
          </w:rPr>
          <w:t>7.2</w:t>
        </w:r>
        <w:r w:rsidR="00EE32DD">
          <w:rPr>
            <w:rFonts w:asciiTheme="minorHAnsi" w:hAnsiTheme="minorHAnsi"/>
            <w:noProof/>
          </w:rPr>
          <w:tab/>
        </w:r>
        <w:r w:rsidR="00EE32DD" w:rsidRPr="00A73937">
          <w:rPr>
            <w:rStyle w:val="af5"/>
            <w:noProof/>
          </w:rPr>
          <w:t>About the maintenance method</w:t>
        </w:r>
        <w:r w:rsidR="00EE32DD">
          <w:rPr>
            <w:noProof/>
            <w:webHidden/>
          </w:rPr>
          <w:tab/>
        </w:r>
        <w:r w:rsidR="00EE32DD">
          <w:rPr>
            <w:noProof/>
            <w:webHidden/>
          </w:rPr>
          <w:fldChar w:fldCharType="begin"/>
        </w:r>
        <w:r w:rsidR="00EE32DD">
          <w:rPr>
            <w:noProof/>
            <w:webHidden/>
          </w:rPr>
          <w:instrText xml:space="preserve"> PAGEREF _Toc105605742 \h </w:instrText>
        </w:r>
        <w:r w:rsidR="00EE32DD">
          <w:rPr>
            <w:noProof/>
            <w:webHidden/>
          </w:rPr>
        </w:r>
        <w:r w:rsidR="00EE32DD">
          <w:rPr>
            <w:noProof/>
            <w:webHidden/>
          </w:rPr>
          <w:fldChar w:fldCharType="separate"/>
        </w:r>
        <w:r w:rsidR="0008204C">
          <w:rPr>
            <w:noProof/>
            <w:webHidden/>
          </w:rPr>
          <w:t>131</w:t>
        </w:r>
        <w:r w:rsidR="00EE32DD">
          <w:rPr>
            <w:noProof/>
            <w:webHidden/>
          </w:rPr>
          <w:fldChar w:fldCharType="end"/>
        </w:r>
      </w:hyperlink>
    </w:p>
    <w:p w14:paraId="0EA79177" w14:textId="01008C77" w:rsidR="00EE32DD" w:rsidRDefault="00766686">
      <w:pPr>
        <w:pStyle w:val="17"/>
        <w:rPr>
          <w:rFonts w:asciiTheme="minorHAnsi" w:hAnsiTheme="minorHAnsi"/>
          <w:noProof/>
        </w:rPr>
      </w:pPr>
      <w:hyperlink w:anchor="_Toc105605743" w:history="1">
        <w:r w:rsidR="00EE32DD" w:rsidRPr="00A73937">
          <w:rPr>
            <w:rStyle w:val="af5"/>
            <w:noProof/>
          </w:rPr>
          <w:t>8</w:t>
        </w:r>
        <w:r w:rsidR="00EE32DD">
          <w:rPr>
            <w:rFonts w:asciiTheme="minorHAnsi" w:hAnsiTheme="minorHAnsi"/>
            <w:noProof/>
          </w:rPr>
          <w:tab/>
        </w:r>
        <w:r w:rsidR="00EE32DD" w:rsidRPr="00A73937">
          <w:rPr>
            <w:rStyle w:val="af5"/>
            <w:noProof/>
          </w:rPr>
          <w:t>Appendix</w:t>
        </w:r>
        <w:r w:rsidR="00EE32DD">
          <w:rPr>
            <w:noProof/>
            <w:webHidden/>
          </w:rPr>
          <w:tab/>
        </w:r>
        <w:r w:rsidR="00EE32DD">
          <w:rPr>
            <w:noProof/>
            <w:webHidden/>
          </w:rPr>
          <w:fldChar w:fldCharType="begin"/>
        </w:r>
        <w:r w:rsidR="00EE32DD">
          <w:rPr>
            <w:noProof/>
            <w:webHidden/>
          </w:rPr>
          <w:instrText xml:space="preserve"> PAGEREF _Toc105605743 \h </w:instrText>
        </w:r>
        <w:r w:rsidR="00EE32DD">
          <w:rPr>
            <w:noProof/>
            <w:webHidden/>
          </w:rPr>
        </w:r>
        <w:r w:rsidR="00EE32DD">
          <w:rPr>
            <w:noProof/>
            <w:webHidden/>
          </w:rPr>
          <w:fldChar w:fldCharType="separate"/>
        </w:r>
        <w:r w:rsidR="0008204C">
          <w:rPr>
            <w:noProof/>
            <w:webHidden/>
          </w:rPr>
          <w:t>132</w:t>
        </w:r>
        <w:r w:rsidR="00EE32DD">
          <w:rPr>
            <w:noProof/>
            <w:webHidden/>
          </w:rPr>
          <w:fldChar w:fldCharType="end"/>
        </w:r>
      </w:hyperlink>
    </w:p>
    <w:p w14:paraId="4D84425E" w14:textId="21700E7B" w:rsidR="00EE32DD" w:rsidRDefault="00766686">
      <w:pPr>
        <w:pStyle w:val="22"/>
        <w:tabs>
          <w:tab w:val="left" w:pos="840"/>
          <w:tab w:val="right" w:leader="dot" w:pos="9627"/>
        </w:tabs>
        <w:rPr>
          <w:rFonts w:asciiTheme="minorHAnsi" w:hAnsiTheme="minorHAnsi"/>
          <w:noProof/>
        </w:rPr>
      </w:pPr>
      <w:hyperlink w:anchor="_Toc105605744" w:history="1">
        <w:r w:rsidR="00EE32DD" w:rsidRPr="00A73937">
          <w:rPr>
            <w:rStyle w:val="af5"/>
            <w:noProof/>
          </w:rPr>
          <w:t>8.1</w:t>
        </w:r>
        <w:r w:rsidR="00EE32DD">
          <w:rPr>
            <w:rFonts w:asciiTheme="minorHAnsi" w:hAnsiTheme="minorHAnsi"/>
            <w:noProof/>
          </w:rPr>
          <w:tab/>
        </w:r>
        <w:r w:rsidR="00EE32DD" w:rsidRPr="00A73937">
          <w:rPr>
            <w:rStyle w:val="af5"/>
            <w:noProof/>
          </w:rPr>
          <w:t>The linkage between the input data used during Ansible execution and ITA menu</w:t>
        </w:r>
        <w:r w:rsidR="00EE32DD">
          <w:rPr>
            <w:noProof/>
            <w:webHidden/>
          </w:rPr>
          <w:tab/>
        </w:r>
        <w:r w:rsidR="00EE32DD">
          <w:rPr>
            <w:noProof/>
            <w:webHidden/>
          </w:rPr>
          <w:fldChar w:fldCharType="begin"/>
        </w:r>
        <w:r w:rsidR="00EE32DD">
          <w:rPr>
            <w:noProof/>
            <w:webHidden/>
          </w:rPr>
          <w:instrText xml:space="preserve"> PAGEREF _Toc105605744 \h </w:instrText>
        </w:r>
        <w:r w:rsidR="00EE32DD">
          <w:rPr>
            <w:noProof/>
            <w:webHidden/>
          </w:rPr>
        </w:r>
        <w:r w:rsidR="00EE32DD">
          <w:rPr>
            <w:noProof/>
            <w:webHidden/>
          </w:rPr>
          <w:fldChar w:fldCharType="separate"/>
        </w:r>
        <w:r w:rsidR="0008204C">
          <w:rPr>
            <w:noProof/>
            <w:webHidden/>
          </w:rPr>
          <w:t>132</w:t>
        </w:r>
        <w:r w:rsidR="00EE32DD">
          <w:rPr>
            <w:noProof/>
            <w:webHidden/>
          </w:rPr>
          <w:fldChar w:fldCharType="end"/>
        </w:r>
      </w:hyperlink>
    </w:p>
    <w:p w14:paraId="65F2FC91" w14:textId="0663E918" w:rsidR="00EE32DD" w:rsidRDefault="00766686">
      <w:pPr>
        <w:pStyle w:val="33"/>
        <w:rPr>
          <w:rFonts w:asciiTheme="minorHAnsi" w:hAnsiTheme="minorHAnsi"/>
          <w:noProof/>
        </w:rPr>
      </w:pPr>
      <w:hyperlink w:anchor="_Toc105605745" w:history="1">
        <w:r w:rsidR="00EE32DD" w:rsidRPr="00A73937">
          <w:rPr>
            <w:rStyle w:val="af5"/>
            <w:rFonts w:cs="Arial"/>
            <w:noProof/>
            <w14:scene3d>
              <w14:camera w14:prst="orthographicFront"/>
              <w14:lightRig w14:rig="threePt" w14:dir="t">
                <w14:rot w14:lat="0" w14:lon="0" w14:rev="0"/>
              </w14:lightRig>
            </w14:scene3d>
          </w:rPr>
          <w:t>8.1.1</w:t>
        </w:r>
        <w:r w:rsidR="00EE32DD">
          <w:rPr>
            <w:rFonts w:asciiTheme="minorHAnsi" w:hAnsiTheme="minorHAnsi"/>
            <w:noProof/>
          </w:rPr>
          <w:tab/>
        </w:r>
        <w:r w:rsidR="00EE32DD" w:rsidRPr="00A73937">
          <w:rPr>
            <w:rStyle w:val="af5"/>
            <w:noProof/>
          </w:rPr>
          <w:t>Ansible-Legacy input data</w:t>
        </w:r>
        <w:r w:rsidR="00EE32DD">
          <w:rPr>
            <w:noProof/>
            <w:webHidden/>
          </w:rPr>
          <w:tab/>
        </w:r>
        <w:r w:rsidR="00EE32DD">
          <w:rPr>
            <w:noProof/>
            <w:webHidden/>
          </w:rPr>
          <w:fldChar w:fldCharType="begin"/>
        </w:r>
        <w:r w:rsidR="00EE32DD">
          <w:rPr>
            <w:noProof/>
            <w:webHidden/>
          </w:rPr>
          <w:instrText xml:space="preserve"> PAGEREF _Toc105605745 \h </w:instrText>
        </w:r>
        <w:r w:rsidR="00EE32DD">
          <w:rPr>
            <w:noProof/>
            <w:webHidden/>
          </w:rPr>
        </w:r>
        <w:r w:rsidR="00EE32DD">
          <w:rPr>
            <w:noProof/>
            <w:webHidden/>
          </w:rPr>
          <w:fldChar w:fldCharType="separate"/>
        </w:r>
        <w:r w:rsidR="0008204C">
          <w:rPr>
            <w:noProof/>
            <w:webHidden/>
          </w:rPr>
          <w:t>133</w:t>
        </w:r>
        <w:r w:rsidR="00EE32DD">
          <w:rPr>
            <w:noProof/>
            <w:webHidden/>
          </w:rPr>
          <w:fldChar w:fldCharType="end"/>
        </w:r>
      </w:hyperlink>
    </w:p>
    <w:p w14:paraId="35D04083" w14:textId="7A23784E" w:rsidR="00EE32DD" w:rsidRDefault="00766686">
      <w:pPr>
        <w:pStyle w:val="33"/>
        <w:rPr>
          <w:rFonts w:asciiTheme="minorHAnsi" w:hAnsiTheme="minorHAnsi"/>
          <w:noProof/>
        </w:rPr>
      </w:pPr>
      <w:hyperlink w:anchor="_Toc105605746" w:history="1">
        <w:r w:rsidR="00EE32DD" w:rsidRPr="00A73937">
          <w:rPr>
            <w:rStyle w:val="af5"/>
            <w:rFonts w:cs="Arial"/>
            <w:noProof/>
            <w14:scene3d>
              <w14:camera w14:prst="orthographicFront"/>
              <w14:lightRig w14:rig="threePt" w14:dir="t">
                <w14:rot w14:lat="0" w14:lon="0" w14:rev="0"/>
              </w14:lightRig>
            </w14:scene3d>
          </w:rPr>
          <w:t>8.1.2</w:t>
        </w:r>
        <w:r w:rsidR="00EE32DD">
          <w:rPr>
            <w:rFonts w:asciiTheme="minorHAnsi" w:hAnsiTheme="minorHAnsi"/>
            <w:noProof/>
          </w:rPr>
          <w:tab/>
        </w:r>
        <w:r w:rsidR="00EE32DD" w:rsidRPr="00A73937">
          <w:rPr>
            <w:rStyle w:val="af5"/>
            <w:noProof/>
          </w:rPr>
          <w:t>Ansible-Pioneer input data</w:t>
        </w:r>
        <w:r w:rsidR="00EE32DD">
          <w:rPr>
            <w:noProof/>
            <w:webHidden/>
          </w:rPr>
          <w:tab/>
        </w:r>
        <w:r w:rsidR="00EE32DD">
          <w:rPr>
            <w:noProof/>
            <w:webHidden/>
          </w:rPr>
          <w:fldChar w:fldCharType="begin"/>
        </w:r>
        <w:r w:rsidR="00EE32DD">
          <w:rPr>
            <w:noProof/>
            <w:webHidden/>
          </w:rPr>
          <w:instrText xml:space="preserve"> PAGEREF _Toc105605746 \h </w:instrText>
        </w:r>
        <w:r w:rsidR="00EE32DD">
          <w:rPr>
            <w:noProof/>
            <w:webHidden/>
          </w:rPr>
        </w:r>
        <w:r w:rsidR="00EE32DD">
          <w:rPr>
            <w:noProof/>
            <w:webHidden/>
          </w:rPr>
          <w:fldChar w:fldCharType="separate"/>
        </w:r>
        <w:r w:rsidR="0008204C">
          <w:rPr>
            <w:noProof/>
            <w:webHidden/>
          </w:rPr>
          <w:t>135</w:t>
        </w:r>
        <w:r w:rsidR="00EE32DD">
          <w:rPr>
            <w:noProof/>
            <w:webHidden/>
          </w:rPr>
          <w:fldChar w:fldCharType="end"/>
        </w:r>
      </w:hyperlink>
    </w:p>
    <w:p w14:paraId="1147A268" w14:textId="3BFAF8AD" w:rsidR="00EE32DD" w:rsidRDefault="00766686">
      <w:pPr>
        <w:pStyle w:val="33"/>
        <w:rPr>
          <w:rFonts w:asciiTheme="minorHAnsi" w:hAnsiTheme="minorHAnsi"/>
          <w:noProof/>
        </w:rPr>
      </w:pPr>
      <w:hyperlink w:anchor="_Toc105605747" w:history="1">
        <w:r w:rsidR="00EE32DD" w:rsidRPr="00A73937">
          <w:rPr>
            <w:rStyle w:val="af5"/>
            <w:rFonts w:cs="Arial"/>
            <w:noProof/>
            <w14:scene3d>
              <w14:camera w14:prst="orthographicFront"/>
              <w14:lightRig w14:rig="threePt" w14:dir="t">
                <w14:rot w14:lat="0" w14:lon="0" w14:rev="0"/>
              </w14:lightRig>
            </w14:scene3d>
          </w:rPr>
          <w:t>8.1.3</w:t>
        </w:r>
        <w:r w:rsidR="00EE32DD">
          <w:rPr>
            <w:rFonts w:asciiTheme="minorHAnsi" w:hAnsiTheme="minorHAnsi"/>
            <w:noProof/>
          </w:rPr>
          <w:tab/>
        </w:r>
        <w:r w:rsidR="00EE32DD" w:rsidRPr="00A73937">
          <w:rPr>
            <w:rStyle w:val="af5"/>
            <w:noProof/>
          </w:rPr>
          <w:t>Ansible-LegacyRole input data</w:t>
        </w:r>
        <w:r w:rsidR="00EE32DD">
          <w:rPr>
            <w:noProof/>
            <w:webHidden/>
          </w:rPr>
          <w:tab/>
        </w:r>
        <w:r w:rsidR="00EE32DD">
          <w:rPr>
            <w:noProof/>
            <w:webHidden/>
          </w:rPr>
          <w:fldChar w:fldCharType="begin"/>
        </w:r>
        <w:r w:rsidR="00EE32DD">
          <w:rPr>
            <w:noProof/>
            <w:webHidden/>
          </w:rPr>
          <w:instrText xml:space="preserve"> PAGEREF _Toc105605747 \h </w:instrText>
        </w:r>
        <w:r w:rsidR="00EE32DD">
          <w:rPr>
            <w:noProof/>
            <w:webHidden/>
          </w:rPr>
        </w:r>
        <w:r w:rsidR="00EE32DD">
          <w:rPr>
            <w:noProof/>
            <w:webHidden/>
          </w:rPr>
          <w:fldChar w:fldCharType="separate"/>
        </w:r>
        <w:r w:rsidR="0008204C">
          <w:rPr>
            <w:noProof/>
            <w:webHidden/>
          </w:rPr>
          <w:t>137</w:t>
        </w:r>
        <w:r w:rsidR="00EE32DD">
          <w:rPr>
            <w:noProof/>
            <w:webHidden/>
          </w:rPr>
          <w:fldChar w:fldCharType="end"/>
        </w:r>
      </w:hyperlink>
    </w:p>
    <w:p w14:paraId="042E27D5" w14:textId="1F701E05" w:rsidR="00EE32DD" w:rsidRDefault="00766686">
      <w:pPr>
        <w:pStyle w:val="33"/>
        <w:rPr>
          <w:rFonts w:asciiTheme="minorHAnsi" w:hAnsiTheme="minorHAnsi"/>
          <w:noProof/>
        </w:rPr>
      </w:pPr>
      <w:hyperlink w:anchor="_Toc105605748" w:history="1">
        <w:r w:rsidR="00EE32DD" w:rsidRPr="00A73937">
          <w:rPr>
            <w:rStyle w:val="af5"/>
            <w:rFonts w:cs="Arial"/>
            <w:noProof/>
            <w14:scene3d>
              <w14:camera w14:prst="orthographicFront"/>
              <w14:lightRig w14:rig="threePt" w14:dir="t">
                <w14:rot w14:lat="0" w14:lon="0" w14:rev="0"/>
              </w14:lightRig>
            </w14:scene3d>
          </w:rPr>
          <w:t>8.1.4</w:t>
        </w:r>
        <w:r w:rsidR="00EE32DD">
          <w:rPr>
            <w:rFonts w:asciiTheme="minorHAnsi" w:hAnsiTheme="minorHAnsi"/>
            <w:noProof/>
          </w:rPr>
          <w:tab/>
        </w:r>
        <w:r w:rsidR="00EE32DD" w:rsidRPr="00A73937">
          <w:rPr>
            <w:rStyle w:val="af5"/>
            <w:noProof/>
          </w:rPr>
          <w:t>Directly executing the input data</w:t>
        </w:r>
        <w:r w:rsidR="00EE32DD">
          <w:rPr>
            <w:noProof/>
            <w:webHidden/>
          </w:rPr>
          <w:tab/>
        </w:r>
        <w:r w:rsidR="00EE32DD">
          <w:rPr>
            <w:noProof/>
            <w:webHidden/>
          </w:rPr>
          <w:fldChar w:fldCharType="begin"/>
        </w:r>
        <w:r w:rsidR="00EE32DD">
          <w:rPr>
            <w:noProof/>
            <w:webHidden/>
          </w:rPr>
          <w:instrText xml:space="preserve"> PAGEREF _Toc105605748 \h </w:instrText>
        </w:r>
        <w:r w:rsidR="00EE32DD">
          <w:rPr>
            <w:noProof/>
            <w:webHidden/>
          </w:rPr>
        </w:r>
        <w:r w:rsidR="00EE32DD">
          <w:rPr>
            <w:noProof/>
            <w:webHidden/>
          </w:rPr>
          <w:fldChar w:fldCharType="separate"/>
        </w:r>
        <w:r w:rsidR="0008204C">
          <w:rPr>
            <w:noProof/>
            <w:webHidden/>
          </w:rPr>
          <w:t>139</w:t>
        </w:r>
        <w:r w:rsidR="00EE32DD">
          <w:rPr>
            <w:noProof/>
            <w:webHidden/>
          </w:rPr>
          <w:fldChar w:fldCharType="end"/>
        </w:r>
      </w:hyperlink>
    </w:p>
    <w:p w14:paraId="79BAC4C2" w14:textId="4A5C08D1" w:rsidR="00EE32DD" w:rsidRDefault="00766686">
      <w:pPr>
        <w:pStyle w:val="22"/>
        <w:tabs>
          <w:tab w:val="left" w:pos="840"/>
          <w:tab w:val="right" w:leader="dot" w:pos="9627"/>
        </w:tabs>
        <w:rPr>
          <w:rFonts w:asciiTheme="minorHAnsi" w:hAnsiTheme="minorHAnsi"/>
          <w:noProof/>
        </w:rPr>
      </w:pPr>
      <w:hyperlink w:anchor="_Toc105605749" w:history="1">
        <w:r w:rsidR="00EE32DD" w:rsidRPr="00A73937">
          <w:rPr>
            <w:rStyle w:val="af5"/>
            <w:noProof/>
          </w:rPr>
          <w:t>8.2</w:t>
        </w:r>
        <w:r w:rsidR="00EE32DD">
          <w:rPr>
            <w:rFonts w:asciiTheme="minorHAnsi" w:hAnsiTheme="minorHAnsi"/>
            <w:noProof/>
          </w:rPr>
          <w:tab/>
        </w:r>
        <w:r w:rsidR="00EE32DD" w:rsidRPr="00A73937">
          <w:rPr>
            <w:rStyle w:val="af5"/>
            <w:noProof/>
          </w:rPr>
          <w:t>Result data created during Ansible execution</w:t>
        </w:r>
        <w:r w:rsidR="00EE32DD">
          <w:rPr>
            <w:noProof/>
            <w:webHidden/>
          </w:rPr>
          <w:tab/>
        </w:r>
        <w:r w:rsidR="00EE32DD">
          <w:rPr>
            <w:noProof/>
            <w:webHidden/>
          </w:rPr>
          <w:fldChar w:fldCharType="begin"/>
        </w:r>
        <w:r w:rsidR="00EE32DD">
          <w:rPr>
            <w:noProof/>
            <w:webHidden/>
          </w:rPr>
          <w:instrText xml:space="preserve"> PAGEREF _Toc105605749 \h </w:instrText>
        </w:r>
        <w:r w:rsidR="00EE32DD">
          <w:rPr>
            <w:noProof/>
            <w:webHidden/>
          </w:rPr>
        </w:r>
        <w:r w:rsidR="00EE32DD">
          <w:rPr>
            <w:noProof/>
            <w:webHidden/>
          </w:rPr>
          <w:fldChar w:fldCharType="separate"/>
        </w:r>
        <w:r w:rsidR="0008204C">
          <w:rPr>
            <w:noProof/>
            <w:webHidden/>
          </w:rPr>
          <w:t>140</w:t>
        </w:r>
        <w:r w:rsidR="00EE32DD">
          <w:rPr>
            <w:noProof/>
            <w:webHidden/>
          </w:rPr>
          <w:fldChar w:fldCharType="end"/>
        </w:r>
      </w:hyperlink>
    </w:p>
    <w:p w14:paraId="0D1B3107" w14:textId="5429BEBA" w:rsidR="00EE32DD" w:rsidRDefault="00766686">
      <w:pPr>
        <w:pStyle w:val="33"/>
        <w:rPr>
          <w:rFonts w:asciiTheme="minorHAnsi" w:hAnsiTheme="minorHAnsi"/>
          <w:noProof/>
        </w:rPr>
      </w:pPr>
      <w:hyperlink w:anchor="_Toc105605750" w:history="1">
        <w:r w:rsidR="00EE32DD" w:rsidRPr="00A73937">
          <w:rPr>
            <w:rStyle w:val="af5"/>
            <w:rFonts w:cs="Arial"/>
            <w:noProof/>
            <w14:scene3d>
              <w14:camera w14:prst="orthographicFront"/>
              <w14:lightRig w14:rig="threePt" w14:dir="t">
                <w14:rot w14:lat="0" w14:lon="0" w14:rev="0"/>
              </w14:lightRig>
            </w14:scene3d>
          </w:rPr>
          <w:t>8.2.1</w:t>
        </w:r>
        <w:r w:rsidR="00EE32DD">
          <w:rPr>
            <w:rFonts w:asciiTheme="minorHAnsi" w:hAnsiTheme="minorHAnsi"/>
            <w:noProof/>
          </w:rPr>
          <w:tab/>
        </w:r>
        <w:r w:rsidR="00EE32DD" w:rsidRPr="00A73937">
          <w:rPr>
            <w:rStyle w:val="af5"/>
            <w:noProof/>
          </w:rPr>
          <w:t>Legacy/LegacyRole List of files saved in result data</w:t>
        </w:r>
        <w:r w:rsidR="00EE32DD">
          <w:rPr>
            <w:noProof/>
            <w:webHidden/>
          </w:rPr>
          <w:tab/>
        </w:r>
        <w:r w:rsidR="00EE32DD">
          <w:rPr>
            <w:noProof/>
            <w:webHidden/>
          </w:rPr>
          <w:fldChar w:fldCharType="begin"/>
        </w:r>
        <w:r w:rsidR="00EE32DD">
          <w:rPr>
            <w:noProof/>
            <w:webHidden/>
          </w:rPr>
          <w:instrText xml:space="preserve"> PAGEREF _Toc105605750 \h </w:instrText>
        </w:r>
        <w:r w:rsidR="00EE32DD">
          <w:rPr>
            <w:noProof/>
            <w:webHidden/>
          </w:rPr>
        </w:r>
        <w:r w:rsidR="00EE32DD">
          <w:rPr>
            <w:noProof/>
            <w:webHidden/>
          </w:rPr>
          <w:fldChar w:fldCharType="separate"/>
        </w:r>
        <w:r w:rsidR="0008204C">
          <w:rPr>
            <w:noProof/>
            <w:webHidden/>
          </w:rPr>
          <w:t>140</w:t>
        </w:r>
        <w:r w:rsidR="00EE32DD">
          <w:rPr>
            <w:noProof/>
            <w:webHidden/>
          </w:rPr>
          <w:fldChar w:fldCharType="end"/>
        </w:r>
      </w:hyperlink>
    </w:p>
    <w:p w14:paraId="67349868" w14:textId="305523AF" w:rsidR="00EE32DD" w:rsidRDefault="00766686">
      <w:pPr>
        <w:pStyle w:val="33"/>
        <w:rPr>
          <w:rFonts w:asciiTheme="minorHAnsi" w:hAnsiTheme="minorHAnsi"/>
          <w:noProof/>
        </w:rPr>
      </w:pPr>
      <w:hyperlink w:anchor="_Toc105605751" w:history="1">
        <w:r w:rsidR="00EE32DD" w:rsidRPr="00A73937">
          <w:rPr>
            <w:rStyle w:val="af5"/>
            <w:rFonts w:cs="Arial"/>
            <w:noProof/>
            <w14:scene3d>
              <w14:camera w14:prst="orthographicFront"/>
              <w14:lightRig w14:rig="threePt" w14:dir="t">
                <w14:rot w14:lat="0" w14:lon="0" w14:rev="0"/>
              </w14:lightRig>
            </w14:scene3d>
          </w:rPr>
          <w:t>8.2.2</w:t>
        </w:r>
        <w:r w:rsidR="00EE32DD">
          <w:rPr>
            <w:rFonts w:asciiTheme="minorHAnsi" w:hAnsiTheme="minorHAnsi"/>
            <w:noProof/>
          </w:rPr>
          <w:tab/>
        </w:r>
        <w:r w:rsidR="00EE32DD" w:rsidRPr="00A73937">
          <w:rPr>
            <w:rStyle w:val="af5"/>
            <w:noProof/>
          </w:rPr>
          <w:t>List of files saved in Pioneer result data</w:t>
        </w:r>
        <w:r w:rsidR="00EE32DD">
          <w:rPr>
            <w:noProof/>
            <w:webHidden/>
          </w:rPr>
          <w:tab/>
        </w:r>
        <w:r w:rsidR="00EE32DD">
          <w:rPr>
            <w:noProof/>
            <w:webHidden/>
          </w:rPr>
          <w:fldChar w:fldCharType="begin"/>
        </w:r>
        <w:r w:rsidR="00EE32DD">
          <w:rPr>
            <w:noProof/>
            <w:webHidden/>
          </w:rPr>
          <w:instrText xml:space="preserve"> PAGEREF _Toc105605751 \h </w:instrText>
        </w:r>
        <w:r w:rsidR="00EE32DD">
          <w:rPr>
            <w:noProof/>
            <w:webHidden/>
          </w:rPr>
        </w:r>
        <w:r w:rsidR="00EE32DD">
          <w:rPr>
            <w:noProof/>
            <w:webHidden/>
          </w:rPr>
          <w:fldChar w:fldCharType="separate"/>
        </w:r>
        <w:r w:rsidR="0008204C">
          <w:rPr>
            <w:noProof/>
            <w:webHidden/>
          </w:rPr>
          <w:t>141</w:t>
        </w:r>
        <w:r w:rsidR="00EE32DD">
          <w:rPr>
            <w:noProof/>
            <w:webHidden/>
          </w:rPr>
          <w:fldChar w:fldCharType="end"/>
        </w:r>
      </w:hyperlink>
    </w:p>
    <w:p w14:paraId="67C7B6D4" w14:textId="2CED576B" w:rsidR="00EE32DD" w:rsidRDefault="00766686">
      <w:pPr>
        <w:pStyle w:val="22"/>
        <w:tabs>
          <w:tab w:val="left" w:pos="840"/>
          <w:tab w:val="right" w:leader="dot" w:pos="9627"/>
        </w:tabs>
        <w:rPr>
          <w:rFonts w:asciiTheme="minorHAnsi" w:hAnsiTheme="minorHAnsi"/>
          <w:noProof/>
        </w:rPr>
      </w:pPr>
      <w:hyperlink w:anchor="_Toc105605752" w:history="1">
        <w:r w:rsidR="00EE32DD" w:rsidRPr="00A73937">
          <w:rPr>
            <w:rStyle w:val="af5"/>
            <w:noProof/>
          </w:rPr>
          <w:t>8.3</w:t>
        </w:r>
        <w:r w:rsidR="00EE32DD">
          <w:rPr>
            <w:rFonts w:asciiTheme="minorHAnsi" w:hAnsiTheme="minorHAnsi"/>
            <w:noProof/>
          </w:rPr>
          <w:tab/>
        </w:r>
        <w:r w:rsidR="00EE32DD" w:rsidRPr="00A73937">
          <w:rPr>
            <w:rStyle w:val="af5"/>
            <w:noProof/>
          </w:rPr>
          <w:t>Option Parameter list</w:t>
        </w:r>
        <w:r w:rsidR="00EE32DD">
          <w:rPr>
            <w:noProof/>
            <w:webHidden/>
          </w:rPr>
          <w:tab/>
        </w:r>
        <w:r w:rsidR="00EE32DD">
          <w:rPr>
            <w:noProof/>
            <w:webHidden/>
          </w:rPr>
          <w:fldChar w:fldCharType="begin"/>
        </w:r>
        <w:r w:rsidR="00EE32DD">
          <w:rPr>
            <w:noProof/>
            <w:webHidden/>
          </w:rPr>
          <w:instrText xml:space="preserve"> PAGEREF _Toc105605752 \h </w:instrText>
        </w:r>
        <w:r w:rsidR="00EE32DD">
          <w:rPr>
            <w:noProof/>
            <w:webHidden/>
          </w:rPr>
        </w:r>
        <w:r w:rsidR="00EE32DD">
          <w:rPr>
            <w:noProof/>
            <w:webHidden/>
          </w:rPr>
          <w:fldChar w:fldCharType="separate"/>
        </w:r>
        <w:r w:rsidR="0008204C">
          <w:rPr>
            <w:noProof/>
            <w:webHidden/>
          </w:rPr>
          <w:t>143</w:t>
        </w:r>
        <w:r w:rsidR="00EE32DD">
          <w:rPr>
            <w:noProof/>
            <w:webHidden/>
          </w:rPr>
          <w:fldChar w:fldCharType="end"/>
        </w:r>
      </w:hyperlink>
    </w:p>
    <w:p w14:paraId="73BDD62D" w14:textId="24737B90" w:rsidR="00EE32DD" w:rsidRDefault="00766686">
      <w:pPr>
        <w:pStyle w:val="22"/>
        <w:tabs>
          <w:tab w:val="left" w:pos="840"/>
          <w:tab w:val="right" w:leader="dot" w:pos="9627"/>
        </w:tabs>
        <w:rPr>
          <w:rFonts w:asciiTheme="minorHAnsi" w:hAnsiTheme="minorHAnsi"/>
          <w:noProof/>
        </w:rPr>
      </w:pPr>
      <w:hyperlink w:anchor="_Toc105605753" w:history="1">
        <w:r w:rsidR="00EE32DD" w:rsidRPr="00A73937">
          <w:rPr>
            <w:rStyle w:val="af5"/>
            <w:rFonts w:asciiTheme="majorHAnsi" w:hAnsiTheme="majorHAnsi" w:cstheme="majorHAnsi"/>
            <w:noProof/>
          </w:rPr>
          <w:t>8.4</w:t>
        </w:r>
        <w:r w:rsidR="00EE32DD">
          <w:rPr>
            <w:rFonts w:asciiTheme="minorHAnsi" w:hAnsiTheme="minorHAnsi"/>
            <w:noProof/>
          </w:rPr>
          <w:tab/>
        </w:r>
        <w:r w:rsidR="00EE32DD" w:rsidRPr="00A73937">
          <w:rPr>
            <w:rStyle w:val="af5"/>
            <w:rFonts w:asciiTheme="majorHAnsi" w:hAnsiTheme="majorHAnsi" w:cstheme="majorHAnsi"/>
            <w:noProof/>
          </w:rPr>
          <w:t>Using ITA proprietary variables in Ansible Automation Controller.</w:t>
        </w:r>
        <w:r w:rsidR="00EE32DD">
          <w:rPr>
            <w:noProof/>
            <w:webHidden/>
          </w:rPr>
          <w:tab/>
        </w:r>
        <w:r w:rsidR="00EE32DD">
          <w:rPr>
            <w:noProof/>
            <w:webHidden/>
          </w:rPr>
          <w:fldChar w:fldCharType="begin"/>
        </w:r>
        <w:r w:rsidR="00EE32DD">
          <w:rPr>
            <w:noProof/>
            <w:webHidden/>
          </w:rPr>
          <w:instrText xml:space="preserve"> PAGEREF _Toc105605753 \h </w:instrText>
        </w:r>
        <w:r w:rsidR="00EE32DD">
          <w:rPr>
            <w:noProof/>
            <w:webHidden/>
          </w:rPr>
        </w:r>
        <w:r w:rsidR="00EE32DD">
          <w:rPr>
            <w:noProof/>
            <w:webHidden/>
          </w:rPr>
          <w:fldChar w:fldCharType="separate"/>
        </w:r>
        <w:r w:rsidR="0008204C">
          <w:rPr>
            <w:noProof/>
            <w:webHidden/>
          </w:rPr>
          <w:t>146</w:t>
        </w:r>
        <w:r w:rsidR="00EE32DD">
          <w:rPr>
            <w:noProof/>
            <w:webHidden/>
          </w:rPr>
          <w:fldChar w:fldCharType="end"/>
        </w:r>
      </w:hyperlink>
    </w:p>
    <w:p w14:paraId="54CE8384" w14:textId="33EE062F" w:rsidR="00EE32DD" w:rsidRDefault="00766686">
      <w:pPr>
        <w:pStyle w:val="22"/>
        <w:tabs>
          <w:tab w:val="left" w:pos="840"/>
          <w:tab w:val="right" w:leader="dot" w:pos="9627"/>
        </w:tabs>
        <w:rPr>
          <w:rFonts w:asciiTheme="minorHAnsi" w:hAnsiTheme="minorHAnsi"/>
          <w:noProof/>
        </w:rPr>
      </w:pPr>
      <w:hyperlink w:anchor="_Toc105605754" w:history="1">
        <w:r w:rsidR="00EE32DD" w:rsidRPr="00A73937">
          <w:rPr>
            <w:rStyle w:val="af5"/>
            <w:rFonts w:asciiTheme="majorHAnsi" w:hAnsiTheme="majorHAnsi" w:cstheme="majorHAnsi"/>
            <w:noProof/>
          </w:rPr>
          <w:t>8.5</w:t>
        </w:r>
        <w:r w:rsidR="00EE32DD">
          <w:rPr>
            <w:rFonts w:asciiTheme="minorHAnsi" w:hAnsiTheme="minorHAnsi"/>
            <w:noProof/>
          </w:rPr>
          <w:tab/>
        </w:r>
        <w:r w:rsidR="00EE32DD" w:rsidRPr="00A73937">
          <w:rPr>
            <w:rStyle w:val="af5"/>
            <w:rFonts w:asciiTheme="majorHAnsi" w:hAnsiTheme="majorHAnsi" w:cstheme="majorHAnsi"/>
            <w:noProof/>
          </w:rPr>
          <w:t>Data resources deleted when executing.</w:t>
        </w:r>
        <w:r w:rsidR="00EE32DD">
          <w:rPr>
            <w:noProof/>
            <w:webHidden/>
          </w:rPr>
          <w:tab/>
        </w:r>
        <w:r w:rsidR="00EE32DD">
          <w:rPr>
            <w:noProof/>
            <w:webHidden/>
          </w:rPr>
          <w:fldChar w:fldCharType="begin"/>
        </w:r>
        <w:r w:rsidR="00EE32DD">
          <w:rPr>
            <w:noProof/>
            <w:webHidden/>
          </w:rPr>
          <w:instrText xml:space="preserve"> PAGEREF _Toc105605754 \h </w:instrText>
        </w:r>
        <w:r w:rsidR="00EE32DD">
          <w:rPr>
            <w:noProof/>
            <w:webHidden/>
          </w:rPr>
        </w:r>
        <w:r w:rsidR="00EE32DD">
          <w:rPr>
            <w:noProof/>
            <w:webHidden/>
          </w:rPr>
          <w:fldChar w:fldCharType="separate"/>
        </w:r>
        <w:r w:rsidR="0008204C">
          <w:rPr>
            <w:noProof/>
            <w:webHidden/>
          </w:rPr>
          <w:t>148</w:t>
        </w:r>
        <w:r w:rsidR="00EE32DD">
          <w:rPr>
            <w:noProof/>
            <w:webHidden/>
          </w:rPr>
          <w:fldChar w:fldCharType="end"/>
        </w:r>
      </w:hyperlink>
    </w:p>
    <w:p w14:paraId="206B89AA" w14:textId="3B236AFC"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6" w:name="_Toc435436106"/>
    </w:p>
    <w:p w14:paraId="588D0796" w14:textId="5D79C4D1" w:rsidR="009A7719" w:rsidRPr="00EC4529" w:rsidRDefault="009A7719">
      <w:pPr>
        <w:widowControl/>
        <w:jc w:val="left"/>
      </w:pPr>
    </w:p>
    <w:p w14:paraId="3568F49D" w14:textId="73D4E516" w:rsidR="002D068D" w:rsidRPr="00CE0420" w:rsidRDefault="00665727" w:rsidP="00595EEC">
      <w:pPr>
        <w:pStyle w:val="0"/>
      </w:pPr>
      <w:bookmarkStart w:id="7" w:name="_Toc105605688"/>
      <w:r>
        <w:lastRenderedPageBreak/>
        <w:t>Introduction</w:t>
      </w:r>
      <w:bookmarkEnd w:id="7"/>
    </w:p>
    <w:p w14:paraId="167CECD3" w14:textId="77777777" w:rsidR="002D068D" w:rsidRPr="00CE0420" w:rsidRDefault="002D068D" w:rsidP="002D068D"/>
    <w:p w14:paraId="5196208F" w14:textId="212B7D9A" w:rsidR="002D068D" w:rsidRPr="00CE0420" w:rsidRDefault="00665727" w:rsidP="002D068D">
      <w:r w:rsidRPr="00665727">
        <w:t>This document explains the function and the operation method of ITA</w:t>
      </w:r>
      <w:r>
        <w:t>.</w:t>
      </w:r>
    </w:p>
    <w:p w14:paraId="076BF9DA" w14:textId="77777777" w:rsidR="002D068D" w:rsidRPr="00CE0420" w:rsidRDefault="002D068D" w:rsidP="002D068D"/>
    <w:p w14:paraId="18436794" w14:textId="676F273F" w:rsidR="00D37A65" w:rsidRPr="00CE0420" w:rsidRDefault="00381F14" w:rsidP="00595EEC">
      <w:pPr>
        <w:pStyle w:val="1"/>
      </w:pPr>
      <w:bookmarkStart w:id="8" w:name="_Toc105605689"/>
      <w:bookmarkEnd w:id="6"/>
      <w:r>
        <w:lastRenderedPageBreak/>
        <w:t>Ansible Driver Overview</w:t>
      </w:r>
      <w:bookmarkEnd w:id="8"/>
    </w:p>
    <w:p w14:paraId="6CE95D9F" w14:textId="2DF08DDD" w:rsidR="00923380" w:rsidRPr="00CE0420" w:rsidRDefault="00665727" w:rsidP="002D068D">
      <w:r w:rsidRPr="00665727">
        <w:t xml:space="preserve">This chapter </w:t>
      </w:r>
      <w:r w:rsidR="00C93AC3">
        <w:t xml:space="preserve">explains Ansible, </w:t>
      </w:r>
      <w:r w:rsidR="004005D7">
        <w:t>Ansible Automation Controller</w:t>
      </w:r>
      <w:r w:rsidR="00C93AC3">
        <w:t xml:space="preserve"> </w:t>
      </w:r>
      <w:r w:rsidRPr="00665727">
        <w:t>and Ansible driver.</w:t>
      </w:r>
    </w:p>
    <w:p w14:paraId="4FB99A31" w14:textId="01529456" w:rsidR="00923380" w:rsidRDefault="00923380" w:rsidP="002D068D"/>
    <w:p w14:paraId="7DB62DB0" w14:textId="762102B8" w:rsidR="00964668" w:rsidRPr="00CB3CE7" w:rsidRDefault="005F36E9" w:rsidP="00747853">
      <w:pPr>
        <w:pStyle w:val="20"/>
      </w:pPr>
      <w:bookmarkStart w:id="9" w:name="_Toc105605690"/>
      <w:bookmarkStart w:id="10" w:name="_Toc6477475"/>
      <w:r>
        <w:t>Ansible Core</w:t>
      </w:r>
      <w:bookmarkEnd w:id="9"/>
    </w:p>
    <w:p w14:paraId="1874D9B9" w14:textId="44C7CB54" w:rsidR="00964668" w:rsidRDefault="00665727" w:rsidP="00964668">
      <w:pPr>
        <w:ind w:leftChars="135" w:left="283"/>
      </w:pPr>
      <w:r w:rsidRPr="00665727">
        <w:t>Ansible</w:t>
      </w:r>
      <w:r w:rsidR="005F36E9">
        <w:t xml:space="preserve"> Core</w:t>
      </w:r>
      <w:r w:rsidRPr="00665727">
        <w:t xml:space="preserve"> is a platform construction automation tool that makes deploying applications</w:t>
      </w:r>
      <w:r w:rsidR="00C93AC3">
        <w:t>/</w:t>
      </w:r>
      <w:r w:rsidRPr="00665727">
        <w:t>systems to many constr</w:t>
      </w:r>
      <w:r>
        <w:t>uction management targets easy</w:t>
      </w:r>
      <w:r w:rsidRPr="00665727">
        <w:t>.</w:t>
      </w:r>
    </w:p>
    <w:p w14:paraId="3E3442A9" w14:textId="77777777" w:rsidR="00665727" w:rsidRPr="00665727" w:rsidRDefault="00665727" w:rsidP="00964668">
      <w:pPr>
        <w:ind w:leftChars="135" w:left="283"/>
      </w:pPr>
    </w:p>
    <w:p w14:paraId="661321B1" w14:textId="09457127" w:rsidR="00665727" w:rsidRDefault="00665727" w:rsidP="00964668">
      <w:pPr>
        <w:ind w:leftChars="135" w:left="283"/>
      </w:pPr>
      <w:r w:rsidRPr="00665727">
        <w:t>Ansible</w:t>
      </w:r>
      <w:r w:rsidR="005F36E9">
        <w:t xml:space="preserve"> Core</w:t>
      </w:r>
      <w:r w:rsidRPr="00665727">
        <w:t xml:space="preserve"> can implement various operations by describing YAML textfiles called Playbook </w:t>
      </w:r>
      <w:r>
        <w:t>which record routine operations</w:t>
      </w:r>
      <w:r w:rsidRPr="00665727">
        <w:t xml:space="preserve"> and executing them.</w:t>
      </w:r>
    </w:p>
    <w:p w14:paraId="58923F94" w14:textId="1E3A0796" w:rsidR="00964668" w:rsidRDefault="00665727" w:rsidP="00964668">
      <w:pPr>
        <w:ind w:leftChars="135" w:left="283"/>
      </w:pPr>
      <w:r w:rsidRPr="00665727">
        <w:t>Tasks are linked to processing programs called modules, and can control various devices.</w:t>
      </w:r>
    </w:p>
    <w:p w14:paraId="7D9E08F2" w14:textId="77777777" w:rsidR="00964668" w:rsidRPr="00CE0420" w:rsidRDefault="00964668" w:rsidP="00964668">
      <w:pPr>
        <w:ind w:leftChars="135" w:left="283"/>
      </w:pPr>
    </w:p>
    <w:p w14:paraId="1310B55F" w14:textId="3B761E6A" w:rsidR="00964668" w:rsidRDefault="005F36E9" w:rsidP="005F36E9">
      <w:pPr>
        <w:ind w:leftChars="135" w:left="283"/>
      </w:pPr>
      <w:r>
        <w:t xml:space="preserve">For more information regarding </w:t>
      </w:r>
      <w:r w:rsidR="00665727" w:rsidRPr="00665727">
        <w:t>Ansible</w:t>
      </w:r>
      <w:r>
        <w:t xml:space="preserve"> Core</w:t>
      </w:r>
      <w:r w:rsidR="00381F14">
        <w:t xml:space="preserve">, </w:t>
      </w:r>
      <w:r w:rsidR="00665727" w:rsidRPr="00665727">
        <w:t xml:space="preserve">please refer to the </w:t>
      </w:r>
      <w:r>
        <w:t>Ansible Core manual.</w:t>
      </w:r>
    </w:p>
    <w:p w14:paraId="030AAA9F" w14:textId="222FF824" w:rsidR="00964668" w:rsidRDefault="00964668" w:rsidP="00964668">
      <w:pPr>
        <w:ind w:leftChars="135" w:left="283"/>
      </w:pPr>
    </w:p>
    <w:p w14:paraId="6AC6A539" w14:textId="05E79C06" w:rsidR="00654F00" w:rsidRPr="00CE0420" w:rsidRDefault="00381F14" w:rsidP="00747853">
      <w:pPr>
        <w:pStyle w:val="20"/>
      </w:pPr>
      <w:bookmarkStart w:id="11" w:name="_Toc105605691"/>
      <w:r>
        <w:t xml:space="preserve">Ansible </w:t>
      </w:r>
      <w:r w:rsidR="00654F00">
        <w:rPr>
          <w:rFonts w:hint="eastAsia"/>
        </w:rPr>
        <w:t>A</w:t>
      </w:r>
      <w:r w:rsidR="008F2246">
        <w:t>utomation Controller</w:t>
      </w:r>
      <w:bookmarkEnd w:id="11"/>
    </w:p>
    <w:bookmarkEnd w:id="10"/>
    <w:p w14:paraId="34DCCA58" w14:textId="2ADFC68C" w:rsidR="00C3583B" w:rsidRDefault="004005D7" w:rsidP="00C3583B">
      <w:pPr>
        <w:pStyle w:val="26"/>
      </w:pPr>
      <w:r>
        <w:t>Ansible Automation Controller</w:t>
      </w:r>
      <w:r w:rsidR="00CB3CE7" w:rsidRPr="00CB3CE7">
        <w:t xml:space="preserve"> is a management platform that extends the function of Ansible, a platform construction automation tool such as "access control", "job scheduling", "task visualization", etc.</w:t>
      </w:r>
    </w:p>
    <w:p w14:paraId="53A7710E" w14:textId="77777777" w:rsidR="001D148C" w:rsidRPr="00F829A9" w:rsidRDefault="001D148C" w:rsidP="00C3583B">
      <w:pPr>
        <w:pStyle w:val="26"/>
      </w:pPr>
    </w:p>
    <w:p w14:paraId="2AA7A2F7" w14:textId="77777777" w:rsidR="00CB3CE7" w:rsidRDefault="00CB3CE7" w:rsidP="00CB3CE7">
      <w:pPr>
        <w:pStyle w:val="26"/>
      </w:pPr>
      <w:r>
        <w:t>Ansible can combine "project", "inventory", "credentials" to create "job template" and execute with Ansible.</w:t>
      </w:r>
    </w:p>
    <w:p w14:paraId="7C23BA1D" w14:textId="359204CE" w:rsidR="00CB3CE7" w:rsidRDefault="00CB3CE7" w:rsidP="00CB3CE7">
      <w:pPr>
        <w:pStyle w:val="26"/>
      </w:pPr>
      <w:r>
        <w:t>By combining multiple "Job Templates" to create a "Workflow Job Template", a more diverse workflow can be expressed.</w:t>
      </w:r>
    </w:p>
    <w:p w14:paraId="13142719" w14:textId="77777777" w:rsidR="00CB3CE7" w:rsidRDefault="00CB3CE7" w:rsidP="00CB3CE7">
      <w:pPr>
        <w:pStyle w:val="26"/>
      </w:pPr>
    </w:p>
    <w:p w14:paraId="01A7E951" w14:textId="022606A2" w:rsidR="00CB3CE7" w:rsidRDefault="00381F14" w:rsidP="00CB3CE7">
      <w:pPr>
        <w:pStyle w:val="26"/>
      </w:pPr>
      <w:r>
        <w:t>For more information regarding Ansibe Automation Controller</w:t>
      </w:r>
      <w:r w:rsidR="00CB3CE7">
        <w:t xml:space="preserve">, please refer to the </w:t>
      </w:r>
      <w:r>
        <w:t xml:space="preserve">Ansible Automation Controller </w:t>
      </w:r>
      <w:r w:rsidR="00CB3CE7">
        <w:t>product manual</w:t>
      </w:r>
      <w:r>
        <w:t>.</w:t>
      </w:r>
    </w:p>
    <w:p w14:paraId="21AE88CB" w14:textId="3B9339CB" w:rsidR="00CB3CE7" w:rsidRDefault="00CB3CE7" w:rsidP="00CB3CE7">
      <w:pPr>
        <w:pStyle w:val="26"/>
      </w:pPr>
      <w:r>
        <w:t xml:space="preserve">For the </w:t>
      </w:r>
      <w:r w:rsidR="00381F14">
        <w:t xml:space="preserve">information regarding </w:t>
      </w:r>
      <w:r w:rsidR="00DB7E21">
        <w:t>ITA compatible Ansible Automation Controller</w:t>
      </w:r>
      <w:r>
        <w:t xml:space="preserve"> version</w:t>
      </w:r>
      <w:r w:rsidR="00381F14">
        <w:t>s</w:t>
      </w:r>
      <w:r>
        <w:t>, please refer to "System Configuration/Environment Construction Guide-Ansible-driver".</w:t>
      </w:r>
    </w:p>
    <w:p w14:paraId="556085D3" w14:textId="6CC88859" w:rsidR="00C3583B" w:rsidRPr="00F829A9" w:rsidRDefault="00CB3CE7" w:rsidP="00CB3CE7">
      <w:pPr>
        <w:pStyle w:val="26"/>
      </w:pPr>
      <w:r>
        <w:t>Please note that the notation according to the newest version may not be used.</w:t>
      </w:r>
    </w:p>
    <w:p w14:paraId="0A4F89AF" w14:textId="29C8E0A4" w:rsidR="00923380" w:rsidRPr="00CE0420" w:rsidRDefault="00923380" w:rsidP="00473C1F">
      <w:pPr>
        <w:widowControl/>
        <w:jc w:val="left"/>
      </w:pPr>
      <w:r w:rsidRPr="00CE0420">
        <w:br w:type="page"/>
      </w:r>
    </w:p>
    <w:p w14:paraId="2861C130" w14:textId="3B8B261B" w:rsidR="00923380" w:rsidRPr="00CE0420" w:rsidRDefault="00CB3CE7" w:rsidP="00747853">
      <w:pPr>
        <w:pStyle w:val="20"/>
      </w:pPr>
      <w:bookmarkStart w:id="12" w:name="_Toc105605692"/>
      <w:r>
        <w:lastRenderedPageBreak/>
        <w:t xml:space="preserve">About </w:t>
      </w:r>
      <w:r w:rsidR="00923380" w:rsidRPr="00CE0420">
        <w:t>Ansible</w:t>
      </w:r>
      <w:r w:rsidR="00923380" w:rsidRPr="00CE0420">
        <w:rPr>
          <w:rFonts w:hint="eastAsia"/>
        </w:rPr>
        <w:t xml:space="preserve"> d</w:t>
      </w:r>
      <w:r w:rsidR="00923380" w:rsidRPr="00CE0420">
        <w:t>river</w:t>
      </w:r>
      <w:bookmarkEnd w:id="12"/>
    </w:p>
    <w:p w14:paraId="493D1445" w14:textId="74E0998C" w:rsidR="00923380" w:rsidRDefault="00CB3CE7" w:rsidP="00C3583B">
      <w:pPr>
        <w:pStyle w:val="26"/>
      </w:pPr>
      <w:r w:rsidRPr="00CB3CE7">
        <w:t>Ansible driver operates as options of ITA system. Ansible driver selects using Ansible</w:t>
      </w:r>
      <w:r w:rsidR="00DB7E21">
        <w:t xml:space="preserve"> Core or Ansible Ansible Automation Controller</w:t>
      </w:r>
      <w:r w:rsidRPr="00CB3CE7">
        <w:t xml:space="preserve"> and perfom actual operation configuration automatically according to each construction target server, storage, network device registered on ITA system.</w:t>
      </w:r>
    </w:p>
    <w:p w14:paraId="23FEA4F0" w14:textId="379E2264" w:rsidR="00882BD8" w:rsidRPr="00CE0420" w:rsidRDefault="005A5A89" w:rsidP="00882BD8">
      <w:pPr>
        <w:pStyle w:val="26"/>
      </w:pPr>
      <w:r>
        <w:rPr>
          <w:noProof/>
        </w:rPr>
        <w:drawing>
          <wp:inline distT="0" distB="0" distL="0" distR="0" wp14:anchorId="489A2155" wp14:editId="5BFD8CE6">
            <wp:extent cx="5591174" cy="2943225"/>
            <wp:effectExtent l="0" t="0" r="0" b="0"/>
            <wp:docPr id="131" name="図 133" descr="Overview">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3" descr="Overview">
                      <a:extLst>
                        <a:ext uri="{FF2B5EF4-FFF2-40B4-BE49-F238E27FC236}">
                          <a16:creationId xmlns:a16="http://schemas.microsoft.com/office/drawing/2014/main" id="{00000000-0008-0000-0100-00000200000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1174" cy="2943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162223" w14:textId="5F241838" w:rsidR="002D068D" w:rsidRPr="00CE0420" w:rsidRDefault="00B96684" w:rsidP="00EE01F0">
      <w:pPr>
        <w:ind w:leftChars="135" w:left="283"/>
      </w:pPr>
      <w:r w:rsidRPr="00B96684">
        <w:t>The followin</w:t>
      </w:r>
      <w:r>
        <w:t>g</w:t>
      </w:r>
      <w:r w:rsidRPr="00B96684">
        <w:t xml:space="preserve"> 3 modes are available in Ansible driver according to the</w:t>
      </w:r>
      <w:r>
        <w:t xml:space="preserve"> </w:t>
      </w:r>
      <w:r w:rsidRPr="00B96684">
        <w:t>usage.</w:t>
      </w:r>
      <w:r w:rsidR="002D068D" w:rsidRPr="00CE0420">
        <w:br/>
      </w:r>
    </w:p>
    <w:p w14:paraId="3CF9946B" w14:textId="261E9BE9" w:rsidR="00B96684" w:rsidRDefault="002D068D" w:rsidP="00B96684">
      <w:pPr>
        <w:pStyle w:val="a1"/>
        <w:ind w:leftChars="135" w:left="703"/>
      </w:pPr>
      <w:r w:rsidRPr="00CE0420">
        <w:rPr>
          <w:b/>
        </w:rPr>
        <w:t>Legacy</w:t>
      </w:r>
      <w:r w:rsidRPr="00CE0420">
        <w:rPr>
          <w:rFonts w:hint="eastAsia"/>
          <w:b/>
        </w:rPr>
        <w:t xml:space="preserve"> </w:t>
      </w:r>
      <w:r w:rsidR="00B96684">
        <w:rPr>
          <w:rFonts w:hint="eastAsia"/>
          <w:b/>
        </w:rPr>
        <w:t>mode</w:t>
      </w:r>
      <w:r w:rsidR="00923380" w:rsidRPr="00CE0420">
        <w:br/>
      </w:r>
      <w:r w:rsidR="00B96684">
        <w:t>Configure settings to various hosts using the standard function of Ansible.</w:t>
      </w:r>
    </w:p>
    <w:p w14:paraId="4DBFA43D" w14:textId="77777777" w:rsidR="00B96684" w:rsidRDefault="00B96684" w:rsidP="00B96684">
      <w:pPr>
        <w:pStyle w:val="a1"/>
        <w:numPr>
          <w:ilvl w:val="0"/>
          <w:numId w:val="0"/>
        </w:numPr>
        <w:ind w:left="703"/>
      </w:pPr>
      <w:r>
        <w:t>Register the construction code in a single YAML file and construct the operation pattern with that combination.</w:t>
      </w:r>
    </w:p>
    <w:p w14:paraId="79289AB6" w14:textId="4C0C8A0E" w:rsidR="002D068D" w:rsidRPr="00CE0420" w:rsidRDefault="00B96684" w:rsidP="00B96684">
      <w:pPr>
        <w:pStyle w:val="a1"/>
        <w:numPr>
          <w:ilvl w:val="0"/>
          <w:numId w:val="0"/>
        </w:numPr>
        <w:ind w:left="703"/>
      </w:pPr>
      <w:r>
        <w:t>This mode is assumed to be used in works such as environment configuration of operation system and network</w:t>
      </w:r>
    </w:p>
    <w:p w14:paraId="25C43E04" w14:textId="77777777" w:rsidR="002D068D" w:rsidRPr="00CE0420" w:rsidRDefault="002D068D" w:rsidP="00567BCC"/>
    <w:p w14:paraId="0673E05C" w14:textId="51C582C7" w:rsidR="00B96684" w:rsidRDefault="002D068D" w:rsidP="00567BCC">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567BCC">
        <w:rPr>
          <w:rFonts w:hint="eastAsia"/>
          <w:b/>
        </w:rPr>
        <w:t>mode</w:t>
      </w:r>
      <w:r w:rsidR="00923380" w:rsidRPr="00CE0420">
        <w:br/>
      </w:r>
      <w:r w:rsidR="001E458D">
        <w:t>Si</w:t>
      </w:r>
      <w:r w:rsidR="00B96684">
        <w:t>m</w:t>
      </w:r>
      <w:r w:rsidR="001E458D">
        <w:t>ilar</w:t>
      </w:r>
      <w:r w:rsidR="00B96684">
        <w:t xml:space="preserve"> with the Legacy mode, configure settings to various hosts using the standard function of Ansible.</w:t>
      </w:r>
    </w:p>
    <w:p w14:paraId="2672CC6B" w14:textId="77777777" w:rsidR="00B96684" w:rsidRDefault="00B96684" w:rsidP="00567BCC">
      <w:pPr>
        <w:pStyle w:val="a1"/>
        <w:numPr>
          <w:ilvl w:val="0"/>
          <w:numId w:val="0"/>
        </w:numPr>
        <w:ind w:leftChars="329" w:left="691"/>
      </w:pPr>
      <w:r>
        <w:t>Register construction code as package and construct work pattern with the combination of Role.</w:t>
      </w:r>
    </w:p>
    <w:p w14:paraId="748BE9B4" w14:textId="1D18DD2D" w:rsidR="002D068D" w:rsidRPr="00CE0420" w:rsidRDefault="00B96684" w:rsidP="00567BCC">
      <w:pPr>
        <w:pStyle w:val="a1"/>
        <w:numPr>
          <w:ilvl w:val="0"/>
          <w:numId w:val="0"/>
        </w:numPr>
        <w:ind w:leftChars="329" w:left="691"/>
      </w:pPr>
      <w:r>
        <w:t>It is assumed that this mode will be used when using the Role package provided by the product department to install product or construct environment, etc.</w:t>
      </w:r>
    </w:p>
    <w:p w14:paraId="36919ED2" w14:textId="77777777" w:rsidR="002D068D" w:rsidRPr="00567BCC" w:rsidRDefault="002D068D" w:rsidP="00923380">
      <w:pPr>
        <w:ind w:leftChars="135" w:left="283"/>
        <w:rPr>
          <w:b/>
        </w:rPr>
      </w:pPr>
    </w:p>
    <w:p w14:paraId="6B8AFB30" w14:textId="68EC714B" w:rsidR="00567BCC" w:rsidRDefault="002D068D" w:rsidP="004C3560">
      <w:pPr>
        <w:pStyle w:val="a1"/>
        <w:numPr>
          <w:ilvl w:val="2"/>
          <w:numId w:val="14"/>
        </w:numPr>
      </w:pPr>
      <w:r w:rsidRPr="00CE0420">
        <w:rPr>
          <w:b/>
        </w:rPr>
        <w:t>Pioneer</w:t>
      </w:r>
      <w:r w:rsidRPr="00CE0420">
        <w:rPr>
          <w:rFonts w:hint="eastAsia"/>
          <w:b/>
        </w:rPr>
        <w:t xml:space="preserve"> </w:t>
      </w:r>
      <w:r w:rsidR="00567BCC">
        <w:rPr>
          <w:rFonts w:hint="eastAsia"/>
          <w:b/>
        </w:rPr>
        <w:t>mode</w:t>
      </w:r>
      <w:r w:rsidRPr="00567BCC">
        <w:rPr>
          <w:b/>
        </w:rPr>
        <w:br/>
      </w:r>
      <w:bookmarkStart w:id="13" w:name="_Toc433830315"/>
      <w:bookmarkStart w:id="14" w:name="_Toc433911046"/>
      <w:bookmarkStart w:id="15" w:name="_Toc433914410"/>
      <w:bookmarkStart w:id="16" w:name="_Toc434005140"/>
      <w:bookmarkStart w:id="17" w:name="_Toc434262657"/>
      <w:bookmarkStart w:id="18" w:name="_Toc434329700"/>
      <w:bookmarkStart w:id="19" w:name="_Toc435436007"/>
      <w:bookmarkStart w:id="20" w:name="_Toc435436110"/>
      <w:bookmarkStart w:id="21" w:name="_Toc435436219"/>
      <w:bookmarkStart w:id="22" w:name="_Toc435436337"/>
      <w:bookmarkStart w:id="23" w:name="_Toc435436648"/>
      <w:bookmarkStart w:id="24" w:name="_Toc435804756"/>
      <w:bookmarkStart w:id="25" w:name="_Toc435804858"/>
      <w:bookmarkStart w:id="26" w:name="_Toc436063432"/>
      <w:bookmarkStart w:id="27" w:name="_Toc436063523"/>
      <w:bookmarkStart w:id="28" w:name="_Toc436064559"/>
      <w:bookmarkStart w:id="29" w:name="_Toc436065332"/>
      <w:bookmarkStart w:id="30" w:name="_Toc436161783"/>
      <w:bookmarkStart w:id="31" w:name="_Toc436318108"/>
      <w:bookmarkStart w:id="32" w:name="_Toc436322691"/>
      <w:bookmarkStart w:id="33" w:name="_Toc436931080"/>
      <w:bookmarkStart w:id="34" w:name="_Toc436931171"/>
      <w:bookmarkStart w:id="35" w:name="_Toc437014644"/>
      <w:bookmarkStart w:id="36" w:name="_Toc437109002"/>
      <w:bookmarkStart w:id="37" w:name="_Toc437109091"/>
      <w:bookmarkStart w:id="38" w:name="_Toc437259342"/>
      <w:bookmarkStart w:id="39" w:name="_Toc437259644"/>
      <w:bookmarkStart w:id="40" w:name="_Toc437354549"/>
      <w:bookmarkStart w:id="41" w:name="_Toc437354640"/>
      <w:bookmarkStart w:id="42" w:name="_Toc437421587"/>
      <w:bookmarkStart w:id="43" w:name="_Toc437864246"/>
      <w:bookmarkStart w:id="44" w:name="_Toc437868506"/>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001E458D">
        <w:t>P</w:t>
      </w:r>
      <w:r w:rsidR="00567BCC">
        <w:t>ossible to add individual module to Ansible and input setting in interactive mode.</w:t>
      </w:r>
    </w:p>
    <w:p w14:paraId="6E8A86FB" w14:textId="13480A70" w:rsidR="00567BCC" w:rsidRDefault="00C93AC3" w:rsidP="00567BCC">
      <w:pPr>
        <w:pStyle w:val="a1"/>
        <w:numPr>
          <w:ilvl w:val="0"/>
          <w:numId w:val="0"/>
        </w:numPr>
        <w:ind w:leftChars="-130" w:left="-273" w:firstLine="977"/>
        <w:jc w:val="left"/>
      </w:pPr>
      <w:r>
        <w:t>S</w:t>
      </w:r>
      <w:r w:rsidR="00567BCC">
        <w:t>upports all devices that can login using Telnet or SSH</w:t>
      </w:r>
      <w:r>
        <w:t>, regardless of server, storage</w:t>
      </w:r>
      <w:r w:rsidR="00567BCC">
        <w:t xml:space="preserve"> or </w:t>
      </w:r>
    </w:p>
    <w:p w14:paraId="4DD34DAF" w14:textId="542152A1" w:rsidR="00567BCC" w:rsidRDefault="005B198A" w:rsidP="00567BCC">
      <w:pPr>
        <w:pStyle w:val="a1"/>
        <w:numPr>
          <w:ilvl w:val="0"/>
          <w:numId w:val="0"/>
        </w:numPr>
        <w:ind w:leftChars="-130" w:left="-273" w:firstLine="977"/>
        <w:jc w:val="left"/>
      </w:pPr>
      <w:r>
        <w:t>network</w:t>
      </w:r>
      <w:r w:rsidR="00567BCC">
        <w:t xml:space="preserve"> device.</w:t>
      </w:r>
    </w:p>
    <w:p w14:paraId="0B869EA8" w14:textId="3E58061F" w:rsidR="00321B0B" w:rsidRPr="00CE0420" w:rsidRDefault="00567BCC" w:rsidP="00567BCC">
      <w:pPr>
        <w:pStyle w:val="a1"/>
        <w:numPr>
          <w:ilvl w:val="0"/>
          <w:numId w:val="0"/>
        </w:numPr>
        <w:ind w:leftChars="-130" w:left="-273" w:firstLine="977"/>
      </w:pPr>
      <w:r>
        <w:t>Since interacting with target device directly is required, appropriate IT skills are required.</w:t>
      </w:r>
    </w:p>
    <w:p w14:paraId="468147A1" w14:textId="77777777" w:rsidR="008D4D1B" w:rsidRPr="00CE0420" w:rsidRDefault="008D4D1B" w:rsidP="008D4D1B">
      <w:pPr>
        <w:pStyle w:val="a1"/>
        <w:numPr>
          <w:ilvl w:val="0"/>
          <w:numId w:val="0"/>
        </w:numPr>
        <w:ind w:left="703"/>
      </w:pPr>
    </w:p>
    <w:p w14:paraId="3D81174E" w14:textId="575D2EA0" w:rsidR="008D4D1B" w:rsidRPr="00CE0420" w:rsidRDefault="00567BCC" w:rsidP="008D4D1B">
      <w:pPr>
        <w:pStyle w:val="a1"/>
        <w:numPr>
          <w:ilvl w:val="0"/>
          <w:numId w:val="0"/>
        </w:numPr>
        <w:ind w:left="703"/>
      </w:pPr>
      <w:r w:rsidRPr="00567BCC">
        <w:t>In addition, Ansible driver can configure the variables in Playbook from screen. For details please refer to "</w:t>
      </w:r>
      <w:r w:rsidRPr="002327B2">
        <w:rPr>
          <w:u w:val="single"/>
        </w:rPr>
        <w:fldChar w:fldCharType="begin"/>
      </w:r>
      <w:r w:rsidRPr="002327B2">
        <w:rPr>
          <w:u w:val="single"/>
        </w:rPr>
        <w:instrText xml:space="preserve"> REF _Ref31898530 \h </w:instrText>
      </w:r>
      <w:r w:rsidR="002327B2" w:rsidRPr="002327B2">
        <w:rPr>
          <w:u w:val="single"/>
        </w:rPr>
        <w:instrText xml:space="preserve"> \* MERGEFORMAT </w:instrText>
      </w:r>
      <w:r w:rsidRPr="002327B2">
        <w:rPr>
          <w:u w:val="single"/>
        </w:rPr>
      </w:r>
      <w:r w:rsidRPr="002327B2">
        <w:rPr>
          <w:u w:val="single"/>
        </w:rPr>
        <w:fldChar w:fldCharType="separate"/>
      </w:r>
      <w:r w:rsidR="0008204C" w:rsidRPr="0008204C">
        <w:rPr>
          <w:u w:val="single"/>
        </w:rPr>
        <w:t>Variable handling in Ansible driver</w:t>
      </w:r>
      <w:r w:rsidRPr="002327B2">
        <w:rPr>
          <w:u w:val="single"/>
        </w:rPr>
        <w:fldChar w:fldCharType="end"/>
      </w:r>
      <w:r w:rsidRPr="00567BCC">
        <w:t>" in this manual.</w:t>
      </w:r>
    </w:p>
    <w:p w14:paraId="1C67DF2F" w14:textId="543DD834" w:rsidR="00321B0B" w:rsidRPr="00CE0420" w:rsidRDefault="00567BCC" w:rsidP="00595EEC">
      <w:pPr>
        <w:pStyle w:val="1"/>
      </w:pPr>
      <w:bookmarkStart w:id="45" w:name="_Ref31898530"/>
      <w:bookmarkStart w:id="46" w:name="_Toc105605693"/>
      <w:r w:rsidRPr="00567BCC">
        <w:lastRenderedPageBreak/>
        <w:t>Variable handling in Ansible driver</w:t>
      </w:r>
      <w:bookmarkEnd w:id="45"/>
      <w:bookmarkEnd w:id="46"/>
    </w:p>
    <w:p w14:paraId="57E9CB5D" w14:textId="56B57F9B" w:rsidR="00DB4D24" w:rsidRPr="00CE0420" w:rsidRDefault="00567BCC" w:rsidP="00747853">
      <w:pPr>
        <w:pStyle w:val="20"/>
      </w:pPr>
      <w:bookmarkStart w:id="47" w:name="_Toc105605694"/>
      <w:r>
        <w:rPr>
          <w:rFonts w:hint="eastAsia"/>
        </w:rPr>
        <w:t>Variable type</w:t>
      </w:r>
      <w:bookmarkEnd w:id="47"/>
    </w:p>
    <w:p w14:paraId="3F2B9EF4" w14:textId="18F35C5E" w:rsidR="008D4D1B" w:rsidRPr="00CE0420" w:rsidRDefault="00567BCC" w:rsidP="00013CFD">
      <w:pPr>
        <w:pStyle w:val="26"/>
      </w:pPr>
      <w:r w:rsidRPr="00567BCC">
        <w:t>Ansible driver</w:t>
      </w:r>
      <w:r>
        <w:t xml:space="preserve"> can set the specific value of </w:t>
      </w:r>
      <w:r w:rsidRPr="00567BCC">
        <w:t>Playbook variable in the setting screen in ITA.</w:t>
      </w:r>
    </w:p>
    <w:p w14:paraId="07794327" w14:textId="3EC52ADF" w:rsidR="00DB4D24" w:rsidRPr="004C1E8D" w:rsidRDefault="00DB4D24" w:rsidP="008D4D1B">
      <w:pPr>
        <w:ind w:leftChars="135" w:left="283"/>
      </w:pPr>
    </w:p>
    <w:p w14:paraId="5A5B8F6D" w14:textId="2CB46A67" w:rsidR="0053487B" w:rsidRPr="00567BCC" w:rsidRDefault="00567BCC" w:rsidP="00750938">
      <w:pPr>
        <w:ind w:leftChars="135" w:left="283"/>
        <w:rPr>
          <w:b/>
          <w:color w:val="FF0000"/>
        </w:rPr>
      </w:pPr>
      <w:r w:rsidRPr="00567BCC">
        <w:rPr>
          <w:rFonts w:hint="eastAsia"/>
          <w:b/>
          <w:color w:val="FF0000"/>
        </w:rPr>
        <w:t>※</w:t>
      </w:r>
      <w:r w:rsidRPr="00567BCC">
        <w:rPr>
          <w:rFonts w:hint="eastAsia"/>
          <w:b/>
          <w:color w:val="FF0000"/>
        </w:rPr>
        <w:t>For the detail of setting method, please refer to "</w:t>
      </w:r>
      <w:r w:rsidR="00BE32A9">
        <w:rPr>
          <w:b/>
          <w:color w:val="FF0000"/>
        </w:rPr>
        <w:t>5.3.11</w:t>
      </w:r>
      <w:hyperlink w:anchor="_Substitution_value_list" w:history="1">
        <w:r w:rsidR="00BE32A9" w:rsidRPr="00BE32A9">
          <w:rPr>
            <w:rStyle w:val="af5"/>
            <w:b/>
          </w:rPr>
          <w:t>Substitution value list</w:t>
        </w:r>
      </w:hyperlink>
      <w:r w:rsidR="00BE32A9" w:rsidRPr="00567BCC">
        <w:rPr>
          <w:rFonts w:hint="eastAsia"/>
          <w:b/>
          <w:color w:val="FF0000"/>
        </w:rPr>
        <w:t>"</w:t>
      </w:r>
      <w:r w:rsidR="00D91A8C">
        <w:rPr>
          <w:b/>
          <w:color w:val="FF0000"/>
        </w:rPr>
        <w:t xml:space="preserve"> </w:t>
      </w:r>
      <w:r w:rsidRPr="00567BCC">
        <w:rPr>
          <w:rFonts w:hint="eastAsia"/>
          <w:b/>
          <w:color w:val="FF0000"/>
        </w:rPr>
        <w:t>in this manual</w:t>
      </w:r>
    </w:p>
    <w:p w14:paraId="04F71690" w14:textId="10ACED07" w:rsidR="0053487B" w:rsidRDefault="005B198A" w:rsidP="005B198A">
      <w:pPr>
        <w:ind w:left="629"/>
      </w:pPr>
      <w:r>
        <w:t>8 of the Playbook variables can be used as variables in ITA. See the table below for more information.</w:t>
      </w:r>
      <w:r w:rsidR="00567BCC" w:rsidRPr="00567BCC">
        <w:t>.</w:t>
      </w:r>
    </w:p>
    <w:p w14:paraId="1CBF81DC" w14:textId="5358D9CB" w:rsidR="002048CF" w:rsidRPr="002048CF" w:rsidRDefault="002048CF" w:rsidP="00CF3F7C">
      <w:pPr>
        <w:ind w:firstLineChars="300" w:firstLine="630"/>
        <w:rPr>
          <w:b/>
        </w:rPr>
      </w:pPr>
      <w:r>
        <w:t xml:space="preserve">                       </w:t>
      </w:r>
      <w:r w:rsidRPr="002048CF">
        <w:rPr>
          <w:b/>
        </w:rPr>
        <w:t xml:space="preserve"> Table2.1 variable type</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567BCC" w:rsidRPr="00860732" w14:paraId="4A9DA954" w14:textId="77777777" w:rsidTr="00E863A0">
        <w:trPr>
          <w:trHeight w:val="547"/>
        </w:trPr>
        <w:tc>
          <w:tcPr>
            <w:tcW w:w="1515" w:type="dxa"/>
            <w:shd w:val="clear" w:color="auto" w:fill="002B62"/>
            <w:noWrap/>
          </w:tcPr>
          <w:p w14:paraId="6AD185A1" w14:textId="03F6E895" w:rsidR="00567BCC" w:rsidRPr="00860732" w:rsidRDefault="00567BCC" w:rsidP="00567BCC">
            <w:pPr>
              <w:pStyle w:val="aff"/>
              <w:jc w:val="center"/>
            </w:pPr>
            <w:r w:rsidRPr="004E6DD5">
              <w:t>Type</w:t>
            </w:r>
          </w:p>
        </w:tc>
        <w:tc>
          <w:tcPr>
            <w:tcW w:w="4954" w:type="dxa"/>
            <w:shd w:val="clear" w:color="auto" w:fill="002B62"/>
            <w:noWrap/>
            <w:vAlign w:val="center"/>
          </w:tcPr>
          <w:p w14:paraId="030056CC" w14:textId="748CBDC7" w:rsidR="00567BCC" w:rsidRPr="00860732" w:rsidRDefault="00567BCC" w:rsidP="00567BCC">
            <w:pPr>
              <w:pStyle w:val="aff"/>
              <w:jc w:val="center"/>
            </w:pPr>
            <w:r>
              <w:rPr>
                <w:rFonts w:hint="eastAsia"/>
              </w:rPr>
              <w:t>C</w:t>
            </w:r>
            <w:r>
              <w:t>ontent</w:t>
            </w:r>
          </w:p>
        </w:tc>
        <w:tc>
          <w:tcPr>
            <w:tcW w:w="946" w:type="dxa"/>
            <w:shd w:val="clear" w:color="auto" w:fill="002B62"/>
            <w:vAlign w:val="center"/>
          </w:tcPr>
          <w:p w14:paraId="3F0E7367" w14:textId="77777777" w:rsidR="00567BCC" w:rsidRPr="00860732" w:rsidRDefault="00567BCC" w:rsidP="00567BCC">
            <w:pPr>
              <w:pStyle w:val="aff"/>
              <w:jc w:val="center"/>
            </w:pPr>
            <w:r w:rsidRPr="00860732">
              <w:rPr>
                <w:rFonts w:hint="eastAsia"/>
              </w:rPr>
              <w:t>Legacy</w:t>
            </w:r>
          </w:p>
        </w:tc>
        <w:tc>
          <w:tcPr>
            <w:tcW w:w="946" w:type="dxa"/>
            <w:shd w:val="clear" w:color="auto" w:fill="002B62"/>
            <w:vAlign w:val="center"/>
          </w:tcPr>
          <w:p w14:paraId="286DFF1A" w14:textId="77777777" w:rsidR="00567BCC" w:rsidRPr="00860732" w:rsidRDefault="00567BCC" w:rsidP="00567BCC">
            <w:pPr>
              <w:pStyle w:val="aff"/>
              <w:jc w:val="center"/>
            </w:pPr>
            <w:r w:rsidRPr="00860732">
              <w:rPr>
                <w:rFonts w:hint="eastAsia"/>
              </w:rPr>
              <w:t>Pioneer</w:t>
            </w:r>
          </w:p>
        </w:tc>
        <w:tc>
          <w:tcPr>
            <w:tcW w:w="949" w:type="dxa"/>
            <w:shd w:val="clear" w:color="auto" w:fill="002B62"/>
            <w:vAlign w:val="center"/>
          </w:tcPr>
          <w:p w14:paraId="1EE05A45" w14:textId="77777777" w:rsidR="00567BCC" w:rsidRPr="00860732" w:rsidRDefault="00567BCC" w:rsidP="00567BCC">
            <w:pPr>
              <w:pStyle w:val="aff"/>
              <w:jc w:val="center"/>
            </w:pPr>
            <w:r w:rsidRPr="00860732">
              <w:rPr>
                <w:rFonts w:hint="eastAsia"/>
              </w:rPr>
              <w:t>Legacy</w:t>
            </w:r>
          </w:p>
          <w:p w14:paraId="1FF3CA08" w14:textId="77777777" w:rsidR="00567BCC" w:rsidRPr="00860732" w:rsidRDefault="00567BCC" w:rsidP="00567BCC">
            <w:pPr>
              <w:pStyle w:val="aff"/>
              <w:jc w:val="center"/>
            </w:pPr>
            <w:r w:rsidRPr="00860732">
              <w:rPr>
                <w:rFonts w:hint="eastAsia"/>
              </w:rPr>
              <w:t>Role</w:t>
            </w:r>
          </w:p>
        </w:tc>
      </w:tr>
      <w:tr w:rsidR="00567BCC" w:rsidRPr="00860732" w14:paraId="59AC5238" w14:textId="77777777" w:rsidTr="00E863A0">
        <w:trPr>
          <w:trHeight w:val="270"/>
        </w:trPr>
        <w:tc>
          <w:tcPr>
            <w:tcW w:w="1515" w:type="dxa"/>
            <w:shd w:val="clear" w:color="auto" w:fill="E5EAEF"/>
            <w:noWrap/>
            <w:hideMark/>
          </w:tcPr>
          <w:p w14:paraId="1D75E6D1" w14:textId="2A30C648" w:rsidR="00567BCC" w:rsidRPr="00D30BBC" w:rsidRDefault="00567BCC" w:rsidP="00567BCC">
            <w:pPr>
              <w:pStyle w:val="aff0"/>
            </w:pPr>
            <w:r w:rsidRPr="004E6DD5">
              <w:t>Normal variable</w:t>
            </w:r>
          </w:p>
        </w:tc>
        <w:tc>
          <w:tcPr>
            <w:tcW w:w="4954" w:type="dxa"/>
            <w:shd w:val="clear" w:color="auto" w:fill="auto"/>
            <w:noWrap/>
            <w:vAlign w:val="center"/>
            <w:hideMark/>
          </w:tcPr>
          <w:p w14:paraId="4F249799" w14:textId="694D8E98" w:rsidR="00567BCC" w:rsidRPr="00B43E6B" w:rsidRDefault="00567BCC" w:rsidP="00567BCC">
            <w:pPr>
              <w:pStyle w:val="aff0"/>
              <w:rPr>
                <w:rFonts w:cs="Arial"/>
              </w:rPr>
            </w:pPr>
            <w:r w:rsidRPr="00B43E6B">
              <w:rPr>
                <w:rFonts w:cs="Arial"/>
              </w:rPr>
              <w:t>A variable that can define one specific value to the variable name.</w:t>
            </w:r>
          </w:p>
          <w:p w14:paraId="4D6F9187" w14:textId="1C5A6CA7" w:rsidR="00567BCC" w:rsidRPr="00B43E6B" w:rsidRDefault="00567BCC" w:rsidP="00567BCC">
            <w:pPr>
              <w:pStyle w:val="aff0"/>
              <w:rPr>
                <w:rFonts w:cs="Arial"/>
              </w:rPr>
            </w:pPr>
            <w:r w:rsidRPr="00B43E6B">
              <w:rPr>
                <w:rFonts w:cs="Arial"/>
              </w:rPr>
              <w:t xml:space="preserve">Please </w:t>
            </w:r>
            <w:r w:rsidR="00531C7A">
              <w:rPr>
                <w:rFonts w:cs="Arial"/>
              </w:rPr>
              <w:t>write</w:t>
            </w:r>
            <w:r w:rsidR="00B43E6B">
              <w:rPr>
                <w:rFonts w:cs="Arial"/>
              </w:rPr>
              <w:t xml:space="preserve"> the variable in Playbook as </w:t>
            </w:r>
            <w:r w:rsidRPr="00B43E6B">
              <w:rPr>
                <w:rFonts w:cs="Arial"/>
              </w:rPr>
              <w:t>{{</w:t>
            </w:r>
            <w:r w:rsidRPr="00B43E6B">
              <w:rPr>
                <w:rFonts w:ascii="Cambria Math" w:hAnsi="Cambria Math" w:cs="Cambria Math"/>
              </w:rPr>
              <w:t>△</w:t>
            </w:r>
            <w:r w:rsidRPr="00B43E6B">
              <w:rPr>
                <w:rFonts w:cs="Arial"/>
              </w:rPr>
              <w:t>VAR_xxx</w:t>
            </w:r>
            <w:r w:rsidRPr="00B43E6B">
              <w:rPr>
                <w:rFonts w:ascii="Cambria Math" w:hAnsi="Cambria Math" w:cs="Cambria Math"/>
              </w:rPr>
              <w:t>△</w:t>
            </w:r>
            <w:r w:rsidRPr="00B43E6B">
              <w:rPr>
                <w:rFonts w:cs="Arial"/>
              </w:rPr>
              <w:t>}}.</w:t>
            </w:r>
          </w:p>
          <w:p w14:paraId="169F7DA0" w14:textId="4719074E" w:rsidR="00567BCC" w:rsidRPr="00B43E6B" w:rsidRDefault="00B43E6B" w:rsidP="00567BCC">
            <w:pPr>
              <w:pStyle w:val="aff0"/>
              <w:rPr>
                <w:rFonts w:cs="Arial"/>
              </w:rPr>
            </w:pPr>
            <w:r w:rsidRPr="00B43E6B">
              <w:rPr>
                <w:rFonts w:ascii="Cambria Math" w:hAnsi="Cambria Math" w:cs="Cambria Math"/>
              </w:rPr>
              <w:t>△</w:t>
            </w:r>
            <w:r w:rsidRPr="00B43E6B">
              <w:rPr>
                <w:rFonts w:cs="Arial"/>
              </w:rPr>
              <w:t>:half-width space xxx: half-width alphanumeric character and underscore</w:t>
            </w:r>
            <w:r>
              <w:rPr>
                <w:rFonts w:cs="Arial"/>
              </w:rPr>
              <w:t xml:space="preserve"> </w:t>
            </w:r>
            <w:r>
              <w:rPr>
                <w:rFonts w:cs="Arial" w:hint="eastAsia"/>
              </w:rPr>
              <w:t>(</w:t>
            </w:r>
            <w:r w:rsidRPr="00B43E6B">
              <w:rPr>
                <w:rFonts w:cs="Arial"/>
              </w:rPr>
              <w:t xml:space="preserve"> _ </w:t>
            </w:r>
            <w:r>
              <w:rPr>
                <w:rFonts w:cs="Arial"/>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B43E6B" w14:paraId="2BD8B233" w14:textId="77777777" w:rsidTr="00682F88">
              <w:trPr>
                <w:trHeight w:val="566"/>
              </w:trPr>
              <w:tc>
                <w:tcPr>
                  <w:tcW w:w="2855" w:type="dxa"/>
                  <w:shd w:val="clear" w:color="auto" w:fill="auto"/>
                  <w:noWrap/>
                  <w:vAlign w:val="center"/>
                  <w:hideMark/>
                </w:tcPr>
                <w:p w14:paraId="7FA31FF7" w14:textId="77777777" w:rsidR="00567BCC" w:rsidRPr="00B43E6B" w:rsidRDefault="00567BCC" w:rsidP="00567BCC">
                  <w:pPr>
                    <w:pStyle w:val="aff0"/>
                    <w:rPr>
                      <w:rFonts w:cs="Arial"/>
                    </w:rPr>
                  </w:pPr>
                  <w:r w:rsidRPr="00B43E6B">
                    <w:rPr>
                      <w:rFonts w:cs="Arial"/>
                    </w:rPr>
                    <w:t>e.g.)</w:t>
                  </w:r>
                </w:p>
                <w:p w14:paraId="300E3374" w14:textId="77777777" w:rsidR="00567BCC" w:rsidRPr="00B43E6B" w:rsidRDefault="00567BCC" w:rsidP="00567BCC">
                  <w:pPr>
                    <w:pStyle w:val="aff0"/>
                    <w:rPr>
                      <w:rFonts w:cs="Arial"/>
                      <w:lang w:val="en"/>
                    </w:rPr>
                  </w:pPr>
                  <w:r w:rsidRPr="00B43E6B">
                    <w:rPr>
                      <w:rFonts w:cs="Arial"/>
                      <w:lang w:val="en"/>
                    </w:rPr>
                    <w:t>VAR_users:  root</w:t>
                  </w:r>
                </w:p>
              </w:tc>
            </w:tr>
          </w:tbl>
          <w:p w14:paraId="333905D3" w14:textId="77777777" w:rsidR="00567BCC" w:rsidRPr="00B43E6B" w:rsidRDefault="00567BCC" w:rsidP="00567BCC">
            <w:pPr>
              <w:pStyle w:val="aff0"/>
              <w:rPr>
                <w:rFonts w:cs="Arial"/>
              </w:rPr>
            </w:pPr>
          </w:p>
          <w:p w14:paraId="2DA14B71" w14:textId="77777777" w:rsidR="00567BCC" w:rsidRPr="00B43E6B" w:rsidRDefault="00567BCC" w:rsidP="00567BCC">
            <w:pPr>
              <w:pStyle w:val="aff0"/>
              <w:rPr>
                <w:rFonts w:cs="Arial"/>
              </w:rPr>
            </w:pPr>
          </w:p>
        </w:tc>
        <w:tc>
          <w:tcPr>
            <w:tcW w:w="946" w:type="dxa"/>
            <w:vAlign w:val="center"/>
          </w:tcPr>
          <w:p w14:paraId="1FD7F516" w14:textId="77777777" w:rsidR="00567BCC" w:rsidRPr="00860732" w:rsidRDefault="00567BCC" w:rsidP="00567BCC">
            <w:pPr>
              <w:pStyle w:val="aff0"/>
              <w:jc w:val="center"/>
            </w:pPr>
            <w:r w:rsidRPr="00860732">
              <w:rPr>
                <w:rFonts w:hint="eastAsia"/>
              </w:rPr>
              <w:t>○</w:t>
            </w:r>
          </w:p>
        </w:tc>
        <w:tc>
          <w:tcPr>
            <w:tcW w:w="946" w:type="dxa"/>
            <w:vAlign w:val="center"/>
          </w:tcPr>
          <w:p w14:paraId="3AE207F6" w14:textId="77777777" w:rsidR="00567BCC" w:rsidRPr="00860732" w:rsidRDefault="00567BCC" w:rsidP="00567BCC">
            <w:pPr>
              <w:pStyle w:val="aff0"/>
              <w:jc w:val="center"/>
            </w:pPr>
            <w:r w:rsidRPr="00860732">
              <w:rPr>
                <w:rFonts w:hint="eastAsia"/>
              </w:rPr>
              <w:t>○</w:t>
            </w:r>
          </w:p>
        </w:tc>
        <w:tc>
          <w:tcPr>
            <w:tcW w:w="949" w:type="dxa"/>
            <w:vAlign w:val="center"/>
          </w:tcPr>
          <w:p w14:paraId="0C584056" w14:textId="77777777" w:rsidR="00567BCC" w:rsidRPr="00860732" w:rsidRDefault="00567BCC" w:rsidP="00567BCC">
            <w:pPr>
              <w:pStyle w:val="aff0"/>
              <w:jc w:val="center"/>
            </w:pPr>
            <w:r w:rsidRPr="00860732">
              <w:rPr>
                <w:rFonts w:hint="eastAsia"/>
              </w:rPr>
              <w:t>○</w:t>
            </w:r>
          </w:p>
        </w:tc>
      </w:tr>
      <w:tr w:rsidR="00567BCC" w:rsidRPr="00860732" w14:paraId="1C3B9EBF" w14:textId="77777777" w:rsidTr="00E863A0">
        <w:trPr>
          <w:trHeight w:val="270"/>
        </w:trPr>
        <w:tc>
          <w:tcPr>
            <w:tcW w:w="1515" w:type="dxa"/>
            <w:shd w:val="clear" w:color="auto" w:fill="E5EAEF"/>
            <w:noWrap/>
            <w:hideMark/>
          </w:tcPr>
          <w:p w14:paraId="42DB1991" w14:textId="4E69B85B" w:rsidR="00567BCC" w:rsidRPr="00D30BBC" w:rsidRDefault="00567BCC" w:rsidP="00567BCC">
            <w:pPr>
              <w:pStyle w:val="aff0"/>
              <w:rPr>
                <w:rFonts w:cs="ＭＳ Ｐゴシック"/>
                <w:kern w:val="0"/>
              </w:rPr>
            </w:pPr>
            <w:r w:rsidRPr="004E6DD5">
              <w:t>Multiple specific value variable</w:t>
            </w:r>
          </w:p>
        </w:tc>
        <w:tc>
          <w:tcPr>
            <w:tcW w:w="4954" w:type="dxa"/>
            <w:shd w:val="clear" w:color="auto" w:fill="auto"/>
            <w:noWrap/>
            <w:vAlign w:val="center"/>
            <w:hideMark/>
          </w:tcPr>
          <w:p w14:paraId="6A70A6BD" w14:textId="3D6BDB65" w:rsidR="00567BCC" w:rsidRPr="00860732" w:rsidRDefault="00B43E6B" w:rsidP="00567BCC">
            <w:pPr>
              <w:pStyle w:val="aff0"/>
            </w:pPr>
            <w:r w:rsidRPr="00B43E6B">
              <w:t>A variable that can define multiple specific value for a variable name.</w:t>
            </w:r>
          </w:p>
          <w:p w14:paraId="7EB9A368" w14:textId="2ED504CC" w:rsidR="00567BCC" w:rsidRPr="00860732" w:rsidRDefault="00B43E6B" w:rsidP="00567BCC">
            <w:pPr>
              <w:pStyle w:val="aff0"/>
            </w:pPr>
            <w:r w:rsidRPr="00B43E6B">
              <w:rPr>
                <w:rFonts w:hint="eastAsia"/>
              </w:rPr>
              <w:t xml:space="preserve">Please </w:t>
            </w:r>
            <w:r w:rsidR="00531C7A">
              <w:rPr>
                <w:rFonts w:hint="eastAsia"/>
              </w:rPr>
              <w:t>write</w:t>
            </w:r>
            <w:r>
              <w:rPr>
                <w:rFonts w:hint="eastAsia"/>
              </w:rPr>
              <w:t xml:space="preserve"> the variable in Playbook as</w:t>
            </w:r>
            <w:r w:rsidRPr="00B43E6B">
              <w:rPr>
                <w:rFonts w:hint="eastAsia"/>
              </w:rPr>
              <w:t xml:space="preserve"> {{</w:t>
            </w:r>
            <w:r w:rsidRPr="00B43E6B">
              <w:rPr>
                <w:rFonts w:hint="eastAsia"/>
              </w:rPr>
              <w:t>△</w:t>
            </w:r>
            <w:r w:rsidRPr="00B43E6B">
              <w:rPr>
                <w:rFonts w:hint="eastAsia"/>
              </w:rPr>
              <w:t>VAR_xxx</w:t>
            </w:r>
            <w:r w:rsidRPr="00B43E6B">
              <w:rPr>
                <w:rFonts w:hint="eastAsia"/>
              </w:rPr>
              <w:t>△</w:t>
            </w:r>
            <w:r w:rsidRPr="00B43E6B">
              <w:rPr>
                <w:rFonts w:hint="eastAsia"/>
              </w:rPr>
              <w:t>}}.</w:t>
            </w:r>
          </w:p>
          <w:p w14:paraId="32BECB90" w14:textId="6351CDF9"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6639D314" w14:textId="77777777" w:rsidTr="00682F88">
              <w:trPr>
                <w:trHeight w:val="1004"/>
              </w:trPr>
              <w:tc>
                <w:tcPr>
                  <w:tcW w:w="2855" w:type="dxa"/>
                  <w:shd w:val="clear" w:color="auto" w:fill="auto"/>
                  <w:noWrap/>
                  <w:vAlign w:val="center"/>
                  <w:hideMark/>
                </w:tcPr>
                <w:p w14:paraId="5C9413AD" w14:textId="77777777" w:rsidR="00567BCC" w:rsidRPr="00860732" w:rsidRDefault="00567BCC" w:rsidP="00567BCC">
                  <w:pPr>
                    <w:pStyle w:val="aff0"/>
                  </w:pPr>
                  <w:r w:rsidRPr="00860732">
                    <w:rPr>
                      <w:rFonts w:hint="eastAsia"/>
                    </w:rPr>
                    <w:t>e.g.)</w:t>
                  </w:r>
                </w:p>
                <w:p w14:paraId="37C3AED0" w14:textId="77777777" w:rsidR="00567BCC" w:rsidRPr="00860732" w:rsidRDefault="00567BCC" w:rsidP="00567BCC">
                  <w:pPr>
                    <w:pStyle w:val="aff0"/>
                    <w:rPr>
                      <w:lang w:val="en"/>
                    </w:rPr>
                  </w:pPr>
                  <w:r w:rsidRPr="00860732">
                    <w:rPr>
                      <w:rFonts w:hint="eastAsia"/>
                      <w:lang w:val="en"/>
                    </w:rPr>
                    <w:t>VAR_</w:t>
                  </w:r>
                  <w:r w:rsidRPr="00860732">
                    <w:rPr>
                      <w:lang w:val="en"/>
                    </w:rPr>
                    <w:t>users:</w:t>
                  </w:r>
                </w:p>
                <w:p w14:paraId="691628AB"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 mysql</w:t>
                  </w:r>
                </w:p>
              </w:tc>
            </w:tr>
          </w:tbl>
          <w:p w14:paraId="536389EB" w14:textId="16F95210" w:rsidR="00567BCC" w:rsidRPr="00860732" w:rsidRDefault="00567BCC" w:rsidP="00567BCC">
            <w:pPr>
              <w:pStyle w:val="aff0"/>
            </w:pPr>
          </w:p>
        </w:tc>
        <w:tc>
          <w:tcPr>
            <w:tcW w:w="946" w:type="dxa"/>
            <w:vAlign w:val="center"/>
          </w:tcPr>
          <w:p w14:paraId="2CAEEC8A" w14:textId="77777777" w:rsidR="00567BCC" w:rsidRPr="00860732" w:rsidRDefault="00567BCC" w:rsidP="00567BCC">
            <w:pPr>
              <w:pStyle w:val="aff0"/>
              <w:jc w:val="center"/>
            </w:pPr>
            <w:r w:rsidRPr="00860732">
              <w:rPr>
                <w:rFonts w:hint="eastAsia"/>
              </w:rPr>
              <w:t>○</w:t>
            </w:r>
          </w:p>
        </w:tc>
        <w:tc>
          <w:tcPr>
            <w:tcW w:w="946" w:type="dxa"/>
            <w:vAlign w:val="center"/>
          </w:tcPr>
          <w:p w14:paraId="4DB540C0" w14:textId="77777777" w:rsidR="00567BCC" w:rsidRPr="00860732" w:rsidRDefault="00567BCC" w:rsidP="00567BCC">
            <w:pPr>
              <w:pStyle w:val="aff0"/>
              <w:jc w:val="center"/>
            </w:pPr>
            <w:r w:rsidRPr="00860732">
              <w:rPr>
                <w:rFonts w:hint="eastAsia"/>
              </w:rPr>
              <w:t>○</w:t>
            </w:r>
          </w:p>
        </w:tc>
        <w:tc>
          <w:tcPr>
            <w:tcW w:w="949" w:type="dxa"/>
            <w:vAlign w:val="center"/>
          </w:tcPr>
          <w:p w14:paraId="3D81DEB1" w14:textId="77777777" w:rsidR="00567BCC" w:rsidRPr="00860732" w:rsidRDefault="00567BCC" w:rsidP="00567BCC">
            <w:pPr>
              <w:pStyle w:val="aff0"/>
              <w:jc w:val="center"/>
            </w:pPr>
            <w:r w:rsidRPr="00860732">
              <w:rPr>
                <w:rFonts w:hint="eastAsia"/>
              </w:rPr>
              <w:t>○</w:t>
            </w:r>
          </w:p>
        </w:tc>
      </w:tr>
      <w:tr w:rsidR="00567BCC" w:rsidRPr="00860732" w14:paraId="014AC2B0" w14:textId="77777777" w:rsidTr="00E863A0">
        <w:trPr>
          <w:trHeight w:val="270"/>
        </w:trPr>
        <w:tc>
          <w:tcPr>
            <w:tcW w:w="1515" w:type="dxa"/>
            <w:shd w:val="clear" w:color="auto" w:fill="E5EAEF"/>
            <w:noWrap/>
            <w:hideMark/>
          </w:tcPr>
          <w:p w14:paraId="3645CF1E" w14:textId="45D57A40" w:rsidR="00567BCC" w:rsidRPr="00D30BBC" w:rsidRDefault="00567BCC" w:rsidP="00567BCC">
            <w:pPr>
              <w:pStyle w:val="aff0"/>
              <w:rPr>
                <w:rFonts w:cs="ＭＳ Ｐゴシック"/>
                <w:kern w:val="0"/>
              </w:rPr>
            </w:pPr>
            <w:r w:rsidRPr="004E6DD5">
              <w:t>Nested variable</w:t>
            </w:r>
          </w:p>
        </w:tc>
        <w:tc>
          <w:tcPr>
            <w:tcW w:w="4954" w:type="dxa"/>
            <w:shd w:val="clear" w:color="auto" w:fill="auto"/>
            <w:noWrap/>
            <w:vAlign w:val="center"/>
            <w:hideMark/>
          </w:tcPr>
          <w:p w14:paraId="23BE810E" w14:textId="4603876F" w:rsidR="00B43E6B" w:rsidRDefault="00B43E6B" w:rsidP="00567BCC">
            <w:pPr>
              <w:pStyle w:val="aff0"/>
            </w:pPr>
            <w:r w:rsidRPr="00B43E6B">
              <w:t>Hierarchical variables</w:t>
            </w:r>
            <w:r>
              <w:t>.</w:t>
            </w:r>
          </w:p>
          <w:p w14:paraId="19A1B4EC" w14:textId="704F877B" w:rsidR="00567BCC" w:rsidRPr="00860732" w:rsidRDefault="00B43E6B" w:rsidP="00567BCC">
            <w:pPr>
              <w:pStyle w:val="aff0"/>
            </w:pPr>
            <w:r w:rsidRPr="00B43E6B">
              <w:rPr>
                <w:rFonts w:hint="eastAsia"/>
              </w:rPr>
              <w:t xml:space="preserve">Please </w:t>
            </w:r>
            <w:r w:rsidR="00531C7A">
              <w:rPr>
                <w:rFonts w:hint="eastAsia"/>
              </w:rPr>
              <w:t>write</w:t>
            </w:r>
            <w:r w:rsidRPr="00B43E6B">
              <w:rPr>
                <w:rFonts w:hint="eastAsia"/>
              </w:rPr>
              <w:t xml:space="preserve"> the variable in Playbook as {{</w:t>
            </w:r>
            <w:r w:rsidRPr="00B43E6B">
              <w:rPr>
                <w:rFonts w:hint="eastAsia"/>
              </w:rPr>
              <w:t>△</w:t>
            </w:r>
            <w:r w:rsidRPr="00B43E6B">
              <w:rPr>
                <w:rFonts w:hint="eastAsia"/>
              </w:rPr>
              <w:t>VAR_xxx</w:t>
            </w:r>
            <w:r w:rsidRPr="00B43E6B">
              <w:rPr>
                <w:rFonts w:hint="eastAsia"/>
              </w:rPr>
              <w:t>△</w:t>
            </w:r>
            <w:r w:rsidRPr="00B43E6B">
              <w:rPr>
                <w:rFonts w:hint="eastAsia"/>
              </w:rPr>
              <w:t>}}.</w:t>
            </w:r>
          </w:p>
          <w:p w14:paraId="6BA68C23" w14:textId="3B6483A8"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1DC08343" w14:textId="77777777" w:rsidTr="00682F88">
              <w:trPr>
                <w:trHeight w:val="1004"/>
              </w:trPr>
              <w:tc>
                <w:tcPr>
                  <w:tcW w:w="2855" w:type="dxa"/>
                  <w:shd w:val="clear" w:color="auto" w:fill="auto"/>
                  <w:noWrap/>
                  <w:vAlign w:val="center"/>
                  <w:hideMark/>
                </w:tcPr>
                <w:p w14:paraId="6F5B02B6" w14:textId="77777777" w:rsidR="00567BCC" w:rsidRPr="00860732" w:rsidRDefault="00567BCC" w:rsidP="00567BCC">
                  <w:pPr>
                    <w:pStyle w:val="aff0"/>
                  </w:pPr>
                  <w:r w:rsidRPr="00860732">
                    <w:rPr>
                      <w:rFonts w:hint="eastAsia"/>
                    </w:rPr>
                    <w:t>e.g.)</w:t>
                  </w:r>
                </w:p>
                <w:p w14:paraId="118404D1" w14:textId="75CB6D3C" w:rsidR="00567BCC" w:rsidRPr="00860732" w:rsidRDefault="00567BCC" w:rsidP="00567BCC">
                  <w:pPr>
                    <w:pStyle w:val="aff0"/>
                    <w:rPr>
                      <w:lang w:val="en"/>
                    </w:rPr>
                  </w:pPr>
                  <w:r w:rsidRPr="00860732">
                    <w:rPr>
                      <w:rFonts w:hint="eastAsia"/>
                      <w:lang w:val="en"/>
                    </w:rPr>
                    <w:t>VAR_</w:t>
                  </w:r>
                  <w:r w:rsidRPr="00860732">
                    <w:rPr>
                      <w:lang w:val="en"/>
                    </w:rPr>
                    <w:t>users:</w:t>
                  </w:r>
                </w:p>
                <w:p w14:paraId="10B993C8" w14:textId="2DB805F9"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00AF7EBF">
                    <w:rPr>
                      <w:lang w:val="en"/>
                    </w:rPr>
                    <w:t xml:space="preserve">user </w:t>
                  </w:r>
                  <w:r w:rsidRPr="00860732">
                    <w:rPr>
                      <w:lang w:val="en"/>
                    </w:rPr>
                    <w:t>name: alice</w:t>
                  </w:r>
                </w:p>
                <w:p w14:paraId="39FEB0BA" w14:textId="77777777" w:rsidR="00567BCC"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r w:rsidR="00AF7EBF">
                    <w:rPr>
                      <w:lang w:val="en"/>
                    </w:rPr>
                    <w:t xml:space="preserve">  password</w:t>
                  </w:r>
                </w:p>
                <w:p w14:paraId="3BAB4E20" w14:textId="745D2598" w:rsidR="00AF7EBF" w:rsidRDefault="00C321C4" w:rsidP="00C321C4">
                  <w:pPr>
                    <w:pStyle w:val="aff0"/>
                    <w:jc w:val="left"/>
                    <w:rPr>
                      <w:lang w:val="en"/>
                    </w:rPr>
                  </w:pPr>
                  <w:r w:rsidRPr="00C321C4">
                    <w:rPr>
                      <w:lang w:val="en"/>
                    </w:rPr>
                    <w:t>The member variable name c</w:t>
                  </w:r>
                  <w:r>
                    <w:rPr>
                      <w:lang w:val="en"/>
                    </w:rPr>
                    <w:t>an use ascii characters (0x20 ~</w:t>
                  </w:r>
                  <w:r w:rsidRPr="00C321C4">
                    <w:rPr>
                      <w:lang w:val="en"/>
                    </w:rPr>
                    <w:t xml:space="preserve"> 0x7e) except for the following 7 characters.</w:t>
                  </w:r>
                  <w:r w:rsidR="00AF7EBF">
                    <w:rPr>
                      <w:lang w:val="en"/>
                    </w:rPr>
                    <w:t xml:space="preserve"> </w:t>
                  </w:r>
                </w:p>
                <w:p w14:paraId="7E4A48AE" w14:textId="77777777" w:rsidR="00AF7EBF" w:rsidRDefault="00AF7EBF" w:rsidP="00AF7EBF">
                  <w:pPr>
                    <w:pStyle w:val="aff0"/>
                    <w:ind w:rightChars="-916" w:right="-1924"/>
                  </w:pPr>
                  <w:r>
                    <w:rPr>
                      <w:rFonts w:hint="eastAsia"/>
                    </w:rPr>
                    <w:t>"  .  [  ]  '  \  :</w:t>
                  </w:r>
                </w:p>
                <w:p w14:paraId="63FC7088" w14:textId="77777777" w:rsidR="00AF7EBF" w:rsidRDefault="00AF7EBF" w:rsidP="00567BCC">
                  <w:pPr>
                    <w:pStyle w:val="aff0"/>
                    <w:rPr>
                      <w:lang w:val="en"/>
                    </w:rPr>
                  </w:pPr>
                  <w:r>
                    <w:rPr>
                      <w:rFonts w:hint="eastAsia"/>
                      <w:lang w:val="en"/>
                    </w:rPr>
                    <w:t>For more information,</w:t>
                  </w:r>
                  <w:r>
                    <w:rPr>
                      <w:lang w:val="en"/>
                    </w:rPr>
                    <w:t xml:space="preserve"> </w:t>
                  </w:r>
                  <w:r w:rsidR="003D7242">
                    <w:rPr>
                      <w:lang w:val="en"/>
                    </w:rPr>
                    <w:t xml:space="preserve">please see </w:t>
                  </w:r>
                </w:p>
                <w:p w14:paraId="3A670891" w14:textId="2EDEBC6E" w:rsidR="003D7242" w:rsidRPr="00860732" w:rsidRDefault="00766686" w:rsidP="00567BCC">
                  <w:pPr>
                    <w:pStyle w:val="aff0"/>
                    <w:rPr>
                      <w:lang w:val="en"/>
                    </w:rPr>
                  </w:pPr>
                  <w:hyperlink r:id="rId16" w:anchor="gotchas" w:history="1">
                    <w:r w:rsidR="003D7242" w:rsidRPr="006432DF">
                      <w:rPr>
                        <w:rStyle w:val="af5"/>
                        <w:rFonts w:hint="eastAsia"/>
                        <w:lang w:val="en"/>
                      </w:rPr>
                      <w:t>Yaml s</w:t>
                    </w:r>
                    <w:r w:rsidR="003D7242">
                      <w:rPr>
                        <w:rStyle w:val="af5"/>
                        <w:rFonts w:hint="eastAsia"/>
                        <w:lang w:val="en"/>
                      </w:rPr>
                      <w:t>y</w:t>
                    </w:r>
                    <w:r w:rsidR="003D7242" w:rsidRPr="006432DF">
                      <w:rPr>
                        <w:rStyle w:val="af5"/>
                        <w:rFonts w:hint="eastAsia"/>
                        <w:lang w:val="en"/>
                      </w:rPr>
                      <w:t>ntax</w:t>
                    </w:r>
                  </w:hyperlink>
                  <w:r w:rsidR="003D7242">
                    <w:rPr>
                      <w:rStyle w:val="af5"/>
                      <w:lang w:val="en"/>
                    </w:rPr>
                    <w:t>.</w:t>
                  </w:r>
                </w:p>
              </w:tc>
            </w:tr>
          </w:tbl>
          <w:p w14:paraId="7D7859FB" w14:textId="3A5DC0C7" w:rsidR="00567BCC" w:rsidRPr="00860732" w:rsidRDefault="00567BCC" w:rsidP="00567BCC">
            <w:pPr>
              <w:pStyle w:val="aff0"/>
            </w:pPr>
          </w:p>
          <w:p w14:paraId="0D20FEAD" w14:textId="08C0B619" w:rsidR="00567BCC" w:rsidRPr="00AF7EBF" w:rsidRDefault="00567BCC" w:rsidP="00567BCC">
            <w:pPr>
              <w:pStyle w:val="aff0"/>
            </w:pPr>
          </w:p>
        </w:tc>
        <w:tc>
          <w:tcPr>
            <w:tcW w:w="946" w:type="dxa"/>
            <w:vAlign w:val="center"/>
          </w:tcPr>
          <w:p w14:paraId="45D6FC81" w14:textId="65E8BB2F" w:rsidR="00567BCC" w:rsidRPr="00860732" w:rsidRDefault="00567BCC" w:rsidP="00567BCC">
            <w:pPr>
              <w:pStyle w:val="aff0"/>
              <w:jc w:val="center"/>
            </w:pPr>
            <w:r w:rsidRPr="00860732">
              <w:rPr>
                <w:rFonts w:hint="eastAsia"/>
              </w:rPr>
              <w:t>×</w:t>
            </w:r>
          </w:p>
        </w:tc>
        <w:tc>
          <w:tcPr>
            <w:tcW w:w="946" w:type="dxa"/>
            <w:vAlign w:val="center"/>
          </w:tcPr>
          <w:p w14:paraId="63A1A98B" w14:textId="77777777" w:rsidR="00567BCC" w:rsidRPr="00860732" w:rsidRDefault="00567BCC" w:rsidP="00567BCC">
            <w:pPr>
              <w:pStyle w:val="aff0"/>
              <w:jc w:val="center"/>
            </w:pPr>
            <w:r w:rsidRPr="00860732">
              <w:rPr>
                <w:rFonts w:hint="eastAsia"/>
              </w:rPr>
              <w:t>×</w:t>
            </w:r>
          </w:p>
        </w:tc>
        <w:tc>
          <w:tcPr>
            <w:tcW w:w="949" w:type="dxa"/>
            <w:vAlign w:val="center"/>
          </w:tcPr>
          <w:p w14:paraId="4BF21AAD" w14:textId="77777777" w:rsidR="00567BCC" w:rsidRPr="00860732" w:rsidRDefault="00567BCC" w:rsidP="00567BCC">
            <w:pPr>
              <w:pStyle w:val="aff0"/>
              <w:jc w:val="center"/>
            </w:pPr>
            <w:r w:rsidRPr="00860732">
              <w:rPr>
                <w:rFonts w:hint="eastAsia"/>
              </w:rPr>
              <w:t>○</w:t>
            </w:r>
          </w:p>
        </w:tc>
      </w:tr>
      <w:tr w:rsidR="00567BCC" w:rsidRPr="00860732" w14:paraId="109E7826" w14:textId="77777777" w:rsidTr="00E863A0">
        <w:trPr>
          <w:trHeight w:val="270"/>
        </w:trPr>
        <w:tc>
          <w:tcPr>
            <w:tcW w:w="1515" w:type="dxa"/>
            <w:shd w:val="clear" w:color="auto" w:fill="E5EAEF"/>
            <w:noWrap/>
          </w:tcPr>
          <w:p w14:paraId="2C1B8027" w14:textId="7E628E6E" w:rsidR="00567BCC" w:rsidRPr="00D30BBC" w:rsidRDefault="00567BCC" w:rsidP="00567BCC">
            <w:pPr>
              <w:pStyle w:val="aff0"/>
              <w:rPr>
                <w:rFonts w:cs="ＭＳ Ｐゴシック"/>
                <w:kern w:val="0"/>
              </w:rPr>
            </w:pPr>
            <w:r w:rsidRPr="004E6DD5">
              <w:t>Global variable</w:t>
            </w:r>
          </w:p>
        </w:tc>
        <w:tc>
          <w:tcPr>
            <w:tcW w:w="4954" w:type="dxa"/>
            <w:shd w:val="clear" w:color="auto" w:fill="auto"/>
            <w:noWrap/>
            <w:vAlign w:val="center"/>
          </w:tcPr>
          <w:p w14:paraId="14FA8E36" w14:textId="04F87FA2" w:rsidR="00567BCC" w:rsidRPr="009C75C3" w:rsidRDefault="00B43E6B" w:rsidP="00567BCC">
            <w:pPr>
              <w:pStyle w:val="aff0"/>
            </w:pPr>
            <w:r w:rsidRPr="00B43E6B">
              <w:t>Variable registered from the "Global variable" menu.</w:t>
            </w:r>
          </w:p>
        </w:tc>
        <w:tc>
          <w:tcPr>
            <w:tcW w:w="946" w:type="dxa"/>
            <w:vAlign w:val="center"/>
          </w:tcPr>
          <w:p w14:paraId="6B2E57F3" w14:textId="77777777" w:rsidR="00567BCC" w:rsidRPr="00860732" w:rsidRDefault="00567BCC" w:rsidP="00567BCC">
            <w:pPr>
              <w:pStyle w:val="aff0"/>
              <w:jc w:val="center"/>
            </w:pPr>
            <w:r w:rsidRPr="00860732">
              <w:rPr>
                <w:rFonts w:hint="eastAsia"/>
              </w:rPr>
              <w:t>○</w:t>
            </w:r>
          </w:p>
        </w:tc>
        <w:tc>
          <w:tcPr>
            <w:tcW w:w="946" w:type="dxa"/>
            <w:vAlign w:val="center"/>
          </w:tcPr>
          <w:p w14:paraId="6BF0F72A" w14:textId="77777777" w:rsidR="00567BCC" w:rsidRPr="00860732" w:rsidRDefault="00567BCC" w:rsidP="00567BCC">
            <w:pPr>
              <w:pStyle w:val="aff0"/>
              <w:jc w:val="center"/>
            </w:pPr>
            <w:r w:rsidRPr="00860732">
              <w:rPr>
                <w:rFonts w:hint="eastAsia"/>
              </w:rPr>
              <w:t>○</w:t>
            </w:r>
          </w:p>
        </w:tc>
        <w:tc>
          <w:tcPr>
            <w:tcW w:w="949" w:type="dxa"/>
            <w:vAlign w:val="center"/>
          </w:tcPr>
          <w:p w14:paraId="16470A0F" w14:textId="77777777" w:rsidR="00567BCC" w:rsidRPr="00860732" w:rsidRDefault="00567BCC" w:rsidP="00567BCC">
            <w:pPr>
              <w:pStyle w:val="aff0"/>
              <w:jc w:val="center"/>
            </w:pPr>
            <w:r w:rsidRPr="00860732">
              <w:rPr>
                <w:rFonts w:hint="eastAsia"/>
              </w:rPr>
              <w:t>○</w:t>
            </w:r>
          </w:p>
        </w:tc>
      </w:tr>
      <w:tr w:rsidR="005B198A" w:rsidRPr="00860732" w14:paraId="32FF200A" w14:textId="77777777" w:rsidTr="00E863A0">
        <w:trPr>
          <w:trHeight w:val="270"/>
        </w:trPr>
        <w:tc>
          <w:tcPr>
            <w:tcW w:w="1515" w:type="dxa"/>
            <w:shd w:val="clear" w:color="auto" w:fill="E5EAEF"/>
            <w:noWrap/>
          </w:tcPr>
          <w:p w14:paraId="39315A89" w14:textId="6B7132BA" w:rsidR="005B198A" w:rsidRPr="004E6DD5" w:rsidRDefault="005B198A" w:rsidP="005B198A">
            <w:pPr>
              <w:pStyle w:val="aff0"/>
            </w:pPr>
            <w:r>
              <w:rPr>
                <w:rFonts w:hint="eastAsia"/>
              </w:rPr>
              <w:t xml:space="preserve">Template </w:t>
            </w:r>
            <w:r>
              <w:rPr>
                <w:rFonts w:hint="eastAsia"/>
              </w:rPr>
              <w:lastRenderedPageBreak/>
              <w:t>embedded variable</w:t>
            </w:r>
          </w:p>
        </w:tc>
        <w:tc>
          <w:tcPr>
            <w:tcW w:w="4954" w:type="dxa"/>
            <w:shd w:val="clear" w:color="auto" w:fill="auto"/>
            <w:noWrap/>
            <w:vAlign w:val="center"/>
          </w:tcPr>
          <w:p w14:paraId="356AFC75" w14:textId="1A9EE3F8" w:rsidR="005B198A" w:rsidRPr="00B43E6B" w:rsidRDefault="005B198A" w:rsidP="005B198A">
            <w:pPr>
              <w:pStyle w:val="aff0"/>
            </w:pPr>
            <w:r>
              <w:rPr>
                <w:rFonts w:hint="eastAsia"/>
              </w:rPr>
              <w:lastRenderedPageBreak/>
              <w:t xml:space="preserve">Variable registered from the </w:t>
            </w:r>
            <w:r>
              <w:t>“Template list” menu.</w:t>
            </w:r>
          </w:p>
        </w:tc>
        <w:tc>
          <w:tcPr>
            <w:tcW w:w="946" w:type="dxa"/>
            <w:vAlign w:val="center"/>
          </w:tcPr>
          <w:p w14:paraId="6463E14E" w14:textId="73130F40" w:rsidR="005B198A" w:rsidRPr="00860732" w:rsidRDefault="005B198A" w:rsidP="005B198A">
            <w:pPr>
              <w:pStyle w:val="aff0"/>
              <w:jc w:val="center"/>
            </w:pPr>
            <w:r w:rsidRPr="00860732">
              <w:rPr>
                <w:rFonts w:hint="eastAsia"/>
              </w:rPr>
              <w:t>○</w:t>
            </w:r>
          </w:p>
        </w:tc>
        <w:tc>
          <w:tcPr>
            <w:tcW w:w="946" w:type="dxa"/>
            <w:vAlign w:val="center"/>
          </w:tcPr>
          <w:p w14:paraId="66C74E24" w14:textId="3D3D0715" w:rsidR="005B198A" w:rsidRPr="00860732" w:rsidRDefault="005B198A" w:rsidP="005B198A">
            <w:pPr>
              <w:pStyle w:val="aff0"/>
              <w:jc w:val="center"/>
            </w:pPr>
            <w:r w:rsidRPr="00860732">
              <w:rPr>
                <w:rFonts w:hint="eastAsia"/>
              </w:rPr>
              <w:t>○</w:t>
            </w:r>
          </w:p>
        </w:tc>
        <w:tc>
          <w:tcPr>
            <w:tcW w:w="949" w:type="dxa"/>
            <w:vAlign w:val="center"/>
          </w:tcPr>
          <w:p w14:paraId="070DAEFF" w14:textId="69457BC8" w:rsidR="005B198A" w:rsidRPr="00860732" w:rsidRDefault="005B198A" w:rsidP="005B198A">
            <w:pPr>
              <w:pStyle w:val="aff0"/>
              <w:jc w:val="center"/>
            </w:pPr>
            <w:r w:rsidRPr="00860732">
              <w:rPr>
                <w:rFonts w:hint="eastAsia"/>
              </w:rPr>
              <w:t>○</w:t>
            </w:r>
          </w:p>
        </w:tc>
      </w:tr>
      <w:tr w:rsidR="005B198A" w:rsidRPr="00860732" w14:paraId="059285B6" w14:textId="77777777" w:rsidTr="00E863A0">
        <w:trPr>
          <w:trHeight w:val="270"/>
        </w:trPr>
        <w:tc>
          <w:tcPr>
            <w:tcW w:w="1515" w:type="dxa"/>
            <w:shd w:val="clear" w:color="auto" w:fill="E5EAEF"/>
            <w:noWrap/>
          </w:tcPr>
          <w:p w14:paraId="1D6A795E" w14:textId="61069180" w:rsidR="005B198A" w:rsidRPr="004E6DD5" w:rsidRDefault="005B198A" w:rsidP="005B198A">
            <w:pPr>
              <w:pStyle w:val="aff0"/>
            </w:pPr>
            <w:r>
              <w:rPr>
                <w:rFonts w:hint="eastAsia"/>
              </w:rPr>
              <w:t>File embedded varaible</w:t>
            </w:r>
          </w:p>
        </w:tc>
        <w:tc>
          <w:tcPr>
            <w:tcW w:w="4954" w:type="dxa"/>
            <w:shd w:val="clear" w:color="auto" w:fill="auto"/>
            <w:noWrap/>
            <w:vAlign w:val="center"/>
          </w:tcPr>
          <w:p w14:paraId="18BECDFD" w14:textId="0C93F0BF" w:rsidR="005B198A" w:rsidRPr="00B43E6B" w:rsidRDefault="005B198A" w:rsidP="005B198A">
            <w:pPr>
              <w:pStyle w:val="aff0"/>
            </w:pPr>
            <w:r>
              <w:rPr>
                <w:rFonts w:hint="eastAsia"/>
              </w:rPr>
              <w:t xml:space="preserve">Variable registered from the </w:t>
            </w:r>
            <w:r>
              <w:t>“File list” menu.</w:t>
            </w:r>
          </w:p>
        </w:tc>
        <w:tc>
          <w:tcPr>
            <w:tcW w:w="946" w:type="dxa"/>
            <w:vAlign w:val="center"/>
          </w:tcPr>
          <w:p w14:paraId="6AF11748" w14:textId="7D0FFE0F" w:rsidR="005B198A" w:rsidRPr="00860732" w:rsidRDefault="005B198A" w:rsidP="005B198A">
            <w:pPr>
              <w:pStyle w:val="aff0"/>
              <w:jc w:val="center"/>
            </w:pPr>
            <w:r w:rsidRPr="00860732">
              <w:rPr>
                <w:rFonts w:hint="eastAsia"/>
              </w:rPr>
              <w:t>○</w:t>
            </w:r>
          </w:p>
        </w:tc>
        <w:tc>
          <w:tcPr>
            <w:tcW w:w="946" w:type="dxa"/>
            <w:vAlign w:val="center"/>
          </w:tcPr>
          <w:p w14:paraId="3E172416" w14:textId="69927FF4" w:rsidR="005B198A" w:rsidRPr="00860732" w:rsidRDefault="005B198A" w:rsidP="005B198A">
            <w:pPr>
              <w:pStyle w:val="aff0"/>
              <w:jc w:val="center"/>
            </w:pPr>
            <w:r w:rsidRPr="00860732">
              <w:rPr>
                <w:rFonts w:hint="eastAsia"/>
              </w:rPr>
              <w:t>○</w:t>
            </w:r>
          </w:p>
        </w:tc>
        <w:tc>
          <w:tcPr>
            <w:tcW w:w="949" w:type="dxa"/>
            <w:vAlign w:val="center"/>
          </w:tcPr>
          <w:p w14:paraId="18D02E72" w14:textId="3443B33F" w:rsidR="005B198A" w:rsidRPr="00860732" w:rsidRDefault="005B198A" w:rsidP="005B198A">
            <w:pPr>
              <w:pStyle w:val="aff0"/>
              <w:jc w:val="center"/>
            </w:pPr>
            <w:r w:rsidRPr="00860732">
              <w:rPr>
                <w:rFonts w:hint="eastAsia"/>
              </w:rPr>
              <w:t>○</w:t>
            </w:r>
          </w:p>
        </w:tc>
      </w:tr>
    </w:tbl>
    <w:p w14:paraId="5DE5D3BC" w14:textId="61E1E476" w:rsidR="0053487B" w:rsidRDefault="0053487B" w:rsidP="004B538C">
      <w:pPr>
        <w:widowControl/>
        <w:jc w:val="left"/>
      </w:pPr>
    </w:p>
    <w:tbl>
      <w:tblPr>
        <w:tblpPr w:leftFromText="142" w:rightFromText="142" w:vertAnchor="text" w:horzAnchor="margin" w:tblpXSpec="center" w:tblpY="58"/>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3"/>
        <w:gridCol w:w="5141"/>
        <w:gridCol w:w="852"/>
        <w:gridCol w:w="994"/>
        <w:gridCol w:w="851"/>
      </w:tblGrid>
      <w:tr w:rsidR="00F473D4" w:rsidRPr="00860732" w14:paraId="02023A37" w14:textId="77777777" w:rsidTr="003D3009">
        <w:trPr>
          <w:trHeight w:val="547"/>
        </w:trPr>
        <w:tc>
          <w:tcPr>
            <w:tcW w:w="1513" w:type="dxa"/>
            <w:shd w:val="clear" w:color="auto" w:fill="002B62"/>
            <w:noWrap/>
            <w:vAlign w:val="center"/>
          </w:tcPr>
          <w:p w14:paraId="1E8FF0EC" w14:textId="537292EE" w:rsidR="00F473D4" w:rsidRPr="00860732" w:rsidRDefault="00B43E6B" w:rsidP="00F473D4">
            <w:pPr>
              <w:pStyle w:val="aff"/>
              <w:jc w:val="center"/>
            </w:pPr>
            <w:r>
              <w:rPr>
                <w:rFonts w:hint="eastAsia"/>
              </w:rPr>
              <w:t>Type</w:t>
            </w:r>
          </w:p>
        </w:tc>
        <w:tc>
          <w:tcPr>
            <w:tcW w:w="5141" w:type="dxa"/>
            <w:shd w:val="clear" w:color="auto" w:fill="002B62"/>
            <w:noWrap/>
            <w:vAlign w:val="center"/>
          </w:tcPr>
          <w:p w14:paraId="131A5B07" w14:textId="2C2F966C" w:rsidR="00F473D4" w:rsidRPr="00860732" w:rsidRDefault="00B43E6B" w:rsidP="00F473D4">
            <w:pPr>
              <w:pStyle w:val="aff"/>
              <w:jc w:val="center"/>
            </w:pPr>
            <w:r>
              <w:rPr>
                <w:rFonts w:hint="eastAsia"/>
              </w:rPr>
              <w:t>C</w:t>
            </w:r>
            <w:r>
              <w:t>ontent</w:t>
            </w:r>
          </w:p>
        </w:tc>
        <w:tc>
          <w:tcPr>
            <w:tcW w:w="852"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94" w:type="dxa"/>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8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D3009">
        <w:trPr>
          <w:trHeight w:val="9750"/>
        </w:trPr>
        <w:tc>
          <w:tcPr>
            <w:tcW w:w="1513" w:type="dxa"/>
            <w:shd w:val="clear" w:color="auto" w:fill="E5EAEF"/>
            <w:noWrap/>
            <w:vAlign w:val="center"/>
            <w:hideMark/>
          </w:tcPr>
          <w:p w14:paraId="27512977" w14:textId="15EEC38C" w:rsidR="00F473D4" w:rsidRPr="00D30BBC" w:rsidRDefault="00B43E6B" w:rsidP="003D3009">
            <w:pPr>
              <w:pStyle w:val="aff0"/>
              <w:jc w:val="left"/>
              <w:rPr>
                <w:rFonts w:cs="ＭＳ Ｐゴシック"/>
                <w:kern w:val="0"/>
              </w:rPr>
            </w:pPr>
            <w:r w:rsidRPr="00B43E6B">
              <w:t>ITA original variable</w:t>
            </w:r>
          </w:p>
        </w:tc>
        <w:tc>
          <w:tcPr>
            <w:tcW w:w="5141" w:type="dxa"/>
            <w:shd w:val="clear" w:color="auto" w:fill="auto"/>
            <w:noWrap/>
            <w:vAlign w:val="center"/>
            <w:hideMark/>
          </w:tcPr>
          <w:p w14:paraId="0DDAFC32" w14:textId="3D6C408D" w:rsidR="00B43E6B" w:rsidRDefault="00B43E6B" w:rsidP="00682F88">
            <w:pPr>
              <w:pStyle w:val="aff0"/>
              <w:rPr>
                <w:szCs w:val="20"/>
              </w:rPr>
            </w:pPr>
            <w:r w:rsidRPr="00B43E6B">
              <w:rPr>
                <w:szCs w:val="20"/>
              </w:rPr>
              <w:t>Original variable defined by ITA</w:t>
            </w:r>
            <w:r>
              <w:rPr>
                <w:szCs w:val="20"/>
              </w:rPr>
              <w:t>.</w:t>
            </w:r>
          </w:p>
          <w:p w14:paraId="7EFED3C0" w14:textId="131939D2" w:rsidR="00EF5729" w:rsidRPr="001F1774" w:rsidRDefault="00B43E6B" w:rsidP="00682F88">
            <w:pPr>
              <w:pStyle w:val="aff0"/>
            </w:pPr>
            <w:r w:rsidRPr="00B43E6B">
              <w:t>The following items in the basic console device list can be handled as variables.</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B43E6B" w:rsidRPr="00860732" w14:paraId="186E5662"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hideMark/>
                </w:tcPr>
                <w:p w14:paraId="621AA035" w14:textId="5CA7EF75" w:rsidR="00B43E6B" w:rsidRPr="00860732" w:rsidRDefault="00B43E6B" w:rsidP="006C7115">
                  <w:pPr>
                    <w:pStyle w:val="aff"/>
                    <w:framePr w:hSpace="142" w:wrap="around" w:vAnchor="text" w:hAnchor="margin" w:xAlign="center" w:y="58"/>
                  </w:pPr>
                  <w:r w:rsidRPr="00023B01">
                    <w:t>Item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2FBF2C31" w:rsidR="00B43E6B" w:rsidRPr="00860732" w:rsidRDefault="00B43E6B" w:rsidP="006C7115">
                  <w:pPr>
                    <w:pStyle w:val="aff"/>
                    <w:framePr w:hSpace="142" w:wrap="around" w:vAnchor="text" w:hAnchor="margin" w:xAlign="center" w:y="58"/>
                  </w:pPr>
                  <w:r w:rsidRPr="00B43E6B">
                    <w:t>variable name</w:t>
                  </w:r>
                </w:p>
              </w:tc>
            </w:tr>
            <w:tr w:rsidR="00B43E6B" w:rsidRPr="00860732" w14:paraId="37869089"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5BF4A8A5" w14:textId="04D4D8F2" w:rsidR="00B43E6B" w:rsidRPr="00860732" w:rsidRDefault="00B43E6B" w:rsidP="006C7115">
                  <w:pPr>
                    <w:pStyle w:val="aff0"/>
                    <w:framePr w:hSpace="142" w:wrap="around" w:vAnchor="text" w:hAnchor="margin" w:xAlign="center" w:y="58"/>
                  </w:pPr>
                  <w:r w:rsidRPr="00023B01">
                    <w:t>host name</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B43E6B" w:rsidRPr="00860732" w:rsidRDefault="00B43E6B" w:rsidP="006C7115">
                  <w:pPr>
                    <w:pStyle w:val="aff0"/>
                    <w:framePr w:hSpace="142" w:wrap="around" w:vAnchor="text" w:hAnchor="margin" w:xAlign="center" w:y="58"/>
                  </w:pPr>
                  <w:r w:rsidRPr="00860732">
                    <w:rPr>
                      <w:rFonts w:hint="eastAsia"/>
                    </w:rPr>
                    <w:t>__loginhostname__</w:t>
                  </w:r>
                </w:p>
              </w:tc>
            </w:tr>
            <w:tr w:rsidR="00B43E6B" w:rsidRPr="00860732" w14:paraId="45102A12"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4063A578" w14:textId="56C08586" w:rsidR="00B43E6B" w:rsidRPr="00860732" w:rsidRDefault="00B43E6B" w:rsidP="006C7115">
                  <w:pPr>
                    <w:pStyle w:val="aff0"/>
                    <w:framePr w:hSpace="142" w:wrap="around" w:vAnchor="text" w:hAnchor="margin" w:xAlign="center" w:y="58"/>
                  </w:pPr>
                  <w:r w:rsidRPr="00023B01">
                    <w:t>protocol</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B43E6B" w:rsidRPr="00860732" w:rsidRDefault="00B43E6B" w:rsidP="006C7115">
                  <w:pPr>
                    <w:pStyle w:val="aff0"/>
                    <w:framePr w:hSpace="142" w:wrap="around" w:vAnchor="text" w:hAnchor="margin" w:xAlign="center" w:y="58"/>
                  </w:pPr>
                  <w:r w:rsidRPr="00860732">
                    <w:rPr>
                      <w:rFonts w:hint="eastAsia"/>
                    </w:rPr>
                    <w:t>__loginprotocol__</w:t>
                  </w:r>
                </w:p>
              </w:tc>
            </w:tr>
            <w:tr w:rsidR="00B43E6B" w:rsidRPr="00860732" w14:paraId="33679B96"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182AD2CD" w14:textId="58147153" w:rsidR="00B43E6B" w:rsidRPr="00860732" w:rsidRDefault="00B43E6B" w:rsidP="006C7115">
                  <w:pPr>
                    <w:pStyle w:val="aff0"/>
                    <w:framePr w:hSpace="142" w:wrap="around" w:vAnchor="text" w:hAnchor="margin" w:xAlign="center" w:y="58"/>
                  </w:pPr>
                  <w:r w:rsidRPr="00023B01">
                    <w:t>login user ID</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B43E6B" w:rsidRPr="00860732" w:rsidRDefault="00B43E6B" w:rsidP="006C7115">
                  <w:pPr>
                    <w:pStyle w:val="aff0"/>
                    <w:framePr w:hSpace="142" w:wrap="around" w:vAnchor="text" w:hAnchor="margin" w:xAlign="center" w:y="58"/>
                  </w:pPr>
                  <w:r w:rsidRPr="00860732">
                    <w:rPr>
                      <w:rFonts w:hint="eastAsia"/>
                    </w:rPr>
                    <w:t>__loginuser__</w:t>
                  </w:r>
                </w:p>
              </w:tc>
            </w:tr>
            <w:tr w:rsidR="00B43E6B" w:rsidRPr="00860732" w14:paraId="430BAC49"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hideMark/>
                </w:tcPr>
                <w:p w14:paraId="28C88776" w14:textId="46F0AF0F" w:rsidR="00B43E6B" w:rsidRPr="00860732" w:rsidRDefault="00B43E6B" w:rsidP="006C7115">
                  <w:pPr>
                    <w:pStyle w:val="aff0"/>
                    <w:framePr w:hSpace="142" w:wrap="around" w:vAnchor="text" w:hAnchor="margin" w:xAlign="center" w:y="58"/>
                  </w:pPr>
                  <w:r w:rsidRPr="00023B01">
                    <w:t>login password</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B43E6B" w:rsidRPr="00860732" w:rsidRDefault="00B43E6B" w:rsidP="006C7115">
                  <w:pPr>
                    <w:pStyle w:val="aff0"/>
                    <w:framePr w:hSpace="142" w:wrap="around" w:vAnchor="text" w:hAnchor="margin" w:xAlign="center" w:y="58"/>
                  </w:pPr>
                  <w:r w:rsidRPr="00860732">
                    <w:rPr>
                      <w:rFonts w:hint="eastAsia"/>
                    </w:rPr>
                    <w:t>__loginpassword__</w:t>
                  </w:r>
                </w:p>
              </w:tc>
            </w:tr>
          </w:tbl>
          <w:p w14:paraId="5067986B" w14:textId="7D5D9ED8" w:rsidR="001F1774" w:rsidRPr="001F1774" w:rsidRDefault="00B43E6B" w:rsidP="001F1774">
            <w:pPr>
              <w:pStyle w:val="aff0"/>
              <w:rPr>
                <w:b/>
                <w:color w:val="FF0000"/>
              </w:rPr>
            </w:pPr>
            <w:r>
              <w:rPr>
                <w:rFonts w:hint="eastAsia"/>
                <w:b/>
                <w:color w:val="FF0000"/>
              </w:rPr>
              <w:t>T</w:t>
            </w:r>
            <w:r>
              <w:rPr>
                <w:b/>
                <w:color w:val="FF0000"/>
              </w:rPr>
              <w:t xml:space="preserve">he </w:t>
            </w:r>
            <w:r w:rsidR="001F1774" w:rsidRPr="00EF5729">
              <w:rPr>
                <w:rFonts w:hint="eastAsia"/>
                <w:b/>
                <w:color w:val="FF0000"/>
              </w:rPr>
              <w:t>「</w:t>
            </w:r>
            <w:r w:rsidR="001F1774" w:rsidRPr="00EF5729">
              <w:rPr>
                <w:rFonts w:hint="eastAsia"/>
                <w:b/>
                <w:color w:val="FF0000"/>
              </w:rPr>
              <w:t>__</w:t>
            </w:r>
            <w:r w:rsidR="001F1774" w:rsidRPr="00EF5729">
              <w:rPr>
                <w:rFonts w:hint="eastAsia"/>
                <w:b/>
                <w:color w:val="FF0000"/>
              </w:rPr>
              <w:t>」</w:t>
            </w:r>
            <w:r>
              <w:rPr>
                <w:rFonts w:hint="eastAsia"/>
                <w:b/>
                <w:color w:val="FF0000"/>
              </w:rPr>
              <w:t xml:space="preserve"> </w:t>
            </w:r>
            <w:r>
              <w:rPr>
                <w:b/>
                <w:color w:val="FF0000"/>
              </w:rPr>
              <w:t>surrounding</w:t>
            </w:r>
            <w:r>
              <w:rPr>
                <w:rFonts w:hint="eastAsia"/>
                <w:b/>
                <w:color w:val="FF0000"/>
              </w:rPr>
              <w:t xml:space="preserve"> </w:t>
            </w:r>
            <w:r>
              <w:rPr>
                <w:b/>
                <w:color w:val="FF0000"/>
              </w:rPr>
              <w:t>the variable name is a pair of 2 half-width underscore.</w:t>
            </w:r>
          </w:p>
          <w:p w14:paraId="31DD48D5" w14:textId="7D0BAF7A" w:rsidR="00F473D4" w:rsidRDefault="00B43E6B" w:rsidP="000F779D">
            <w:pPr>
              <w:pStyle w:val="aff0"/>
              <w:jc w:val="left"/>
            </w:pPr>
            <w:r>
              <w:t>For “</w:t>
            </w:r>
            <w:r w:rsidRPr="00B43E6B">
              <w:t>device list</w:t>
            </w:r>
            <w:r>
              <w:t>”</w:t>
            </w:r>
            <w:r w:rsidRPr="00B43E6B">
              <w:t>, please refer to "User instruct manual_basic console"</w:t>
            </w:r>
          </w:p>
          <w:p w14:paraId="4457C5F1" w14:textId="77777777" w:rsidR="003E0D6F" w:rsidRDefault="003E0D6F" w:rsidP="00682F88">
            <w:pPr>
              <w:pStyle w:val="aff0"/>
            </w:pPr>
          </w:p>
          <w:p w14:paraId="17353D9C" w14:textId="5FB573D2" w:rsidR="003E0D6F" w:rsidRDefault="000F779D" w:rsidP="00682F88">
            <w:pPr>
              <w:pStyle w:val="aff0"/>
            </w:pPr>
            <w:r w:rsidRPr="000F779D">
              <w:t>Operations when executing can be handled as the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3E0D6F" w:rsidRPr="00860732" w14:paraId="7ACAD964" w14:textId="77777777" w:rsidTr="00734771">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75A843A" w14:textId="77777777" w:rsidR="003E0D6F" w:rsidRPr="00860732" w:rsidRDefault="003E0D6F" w:rsidP="006C7115">
                  <w:pPr>
                    <w:pStyle w:val="aff"/>
                    <w:framePr w:hSpace="142" w:wrap="around" w:vAnchor="text" w:hAnchor="margin" w:xAlign="center" w:y="58"/>
                  </w:pPr>
                  <w:r>
                    <w:rPr>
                      <w:rFonts w:hint="eastAsia"/>
                    </w:rPr>
                    <w:t>Item</w:t>
                  </w:r>
                  <w:r>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768F8414" w14:textId="77777777" w:rsidR="003E0D6F" w:rsidRPr="00860732" w:rsidRDefault="003E0D6F" w:rsidP="006C7115">
                  <w:pPr>
                    <w:pStyle w:val="aff"/>
                    <w:framePr w:hSpace="142" w:wrap="around" w:vAnchor="text" w:hAnchor="margin" w:xAlign="center" w:y="58"/>
                  </w:pPr>
                  <w:r>
                    <w:rPr>
                      <w:rFonts w:hint="eastAsia"/>
                    </w:rPr>
                    <w:t>V</w:t>
                  </w:r>
                  <w:r>
                    <w:t>ariable name</w:t>
                  </w:r>
                </w:p>
              </w:tc>
            </w:tr>
            <w:tr w:rsidR="003E0D6F" w:rsidRPr="00860732" w14:paraId="08CE0025" w14:textId="77777777" w:rsidTr="00734771">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302C158" w14:textId="072C0CAD" w:rsidR="003E0D6F" w:rsidRPr="00860732" w:rsidRDefault="003E0D6F" w:rsidP="006C7115">
                  <w:pPr>
                    <w:pStyle w:val="aff0"/>
                    <w:framePr w:hSpace="142" w:wrap="around" w:vAnchor="text" w:hAnchor="margin" w:xAlign="center" w:y="58"/>
                  </w:pPr>
                  <w:r>
                    <w:rPr>
                      <w:sz w:val="16"/>
                    </w:rPr>
                    <w:t xml:space="preserve">Operation </w:t>
                  </w:r>
                </w:p>
              </w:tc>
              <w:tc>
                <w:tcPr>
                  <w:tcW w:w="1838" w:type="dxa"/>
                  <w:tcBorders>
                    <w:top w:val="nil"/>
                    <w:left w:val="nil"/>
                    <w:bottom w:val="single" w:sz="4" w:space="0" w:color="auto"/>
                    <w:right w:val="single" w:sz="4" w:space="0" w:color="auto"/>
                  </w:tcBorders>
                  <w:shd w:val="clear" w:color="auto" w:fill="auto"/>
                  <w:noWrap/>
                  <w:vAlign w:val="center"/>
                  <w:hideMark/>
                </w:tcPr>
                <w:p w14:paraId="2BC03C17" w14:textId="5C08DD95" w:rsidR="003E0D6F" w:rsidRPr="00860732" w:rsidRDefault="003E0D6F" w:rsidP="006C7115">
                  <w:pPr>
                    <w:pStyle w:val="aff0"/>
                    <w:framePr w:hSpace="142" w:wrap="around" w:vAnchor="text" w:hAnchor="margin" w:xAlign="center" w:y="58"/>
                  </w:pPr>
                  <w:r w:rsidRPr="00860732">
                    <w:rPr>
                      <w:rFonts w:hint="eastAsia"/>
                    </w:rPr>
                    <w:t>__</w:t>
                  </w:r>
                  <w:r>
                    <w:t>operation</w:t>
                  </w:r>
                  <w:r w:rsidRPr="00860732">
                    <w:rPr>
                      <w:rFonts w:hint="eastAsia"/>
                    </w:rPr>
                    <w:t>__</w:t>
                  </w:r>
                </w:p>
              </w:tc>
            </w:tr>
          </w:tbl>
          <w:p w14:paraId="18AEFE88" w14:textId="77777777" w:rsidR="003E0D6F" w:rsidRDefault="003E0D6F" w:rsidP="003E0D6F">
            <w:pPr>
              <w:pStyle w:val="aff0"/>
              <w:jc w:val="left"/>
            </w:pPr>
            <w:r>
              <w:rPr>
                <w:rFonts w:hint="eastAsia"/>
              </w:rPr>
              <w:t>Setting value : Scheduled date/time for execution</w:t>
            </w:r>
            <w:r>
              <w:rPr>
                <w:rFonts w:hint="eastAsia"/>
              </w:rPr>
              <w:t>「</w:t>
            </w:r>
            <w:r>
              <w:rPr>
                <w:rFonts w:hint="eastAsia"/>
              </w:rPr>
              <w:t>YYYY/MM/DD HH:MM</w:t>
            </w:r>
            <w:r>
              <w:rPr>
                <w:rFonts w:hint="eastAsia"/>
              </w:rPr>
              <w:t>」</w:t>
            </w:r>
            <w:r>
              <w:rPr>
                <w:rFonts w:hint="eastAsia"/>
              </w:rPr>
              <w:t>_operation</w:t>
            </w:r>
          </w:p>
          <w:p w14:paraId="75A920DD" w14:textId="5B411A34" w:rsidR="003E0D6F" w:rsidRDefault="003E0D6F" w:rsidP="003E0D6F">
            <w:pPr>
              <w:pStyle w:val="aff0"/>
              <w:jc w:val="left"/>
            </w:pPr>
            <w:r>
              <w:t>ID : operation name</w:t>
            </w:r>
          </w:p>
          <w:p w14:paraId="6B971FCB" w14:textId="77777777" w:rsidR="003E0D6F" w:rsidRPr="00860732" w:rsidRDefault="003E0D6F" w:rsidP="003E0D6F">
            <w:pPr>
              <w:pStyle w:val="aff0"/>
            </w:pPr>
          </w:p>
          <w:p w14:paraId="113FE4D4" w14:textId="7FC41543" w:rsidR="00F473D4" w:rsidRPr="00860732" w:rsidRDefault="00AD6FAD" w:rsidP="00AD6FAD">
            <w:pPr>
              <w:pStyle w:val="aff0"/>
              <w:jc w:val="left"/>
            </w:pPr>
            <w:r>
              <w:t>Directory path when executing</w:t>
            </w:r>
            <w:r w:rsidR="00B43E6B" w:rsidRPr="00B43E6B">
              <w:t xml:space="preserve"> can be handled as</w:t>
            </w:r>
            <w:r>
              <w:t xml:space="preserve"> the</w:t>
            </w:r>
            <w:r w:rsidR="00B43E6B" w:rsidRPr="00B43E6B">
              <w:t xml:space="preserv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639C7171" w:rsidR="00F473D4" w:rsidRPr="00860732" w:rsidRDefault="00B43E6B" w:rsidP="006C7115">
                  <w:pPr>
                    <w:pStyle w:val="aff"/>
                    <w:framePr w:hSpace="142" w:wrap="around" w:vAnchor="text" w:hAnchor="margin" w:xAlign="center" w:y="58"/>
                  </w:pPr>
                  <w:r>
                    <w:rPr>
                      <w:rFonts w:hint="eastAsia"/>
                    </w:rPr>
                    <w:t>Item</w:t>
                  </w:r>
                  <w:r w:rsidR="007F1495">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6FDE860F" w:rsidR="00F473D4" w:rsidRPr="00860732" w:rsidRDefault="00B43E6B" w:rsidP="006C7115">
                  <w:pPr>
                    <w:pStyle w:val="aff"/>
                    <w:framePr w:hSpace="142" w:wrap="around" w:vAnchor="text" w:hAnchor="margin" w:xAlign="center" w:y="58"/>
                  </w:pPr>
                  <w:r>
                    <w:rPr>
                      <w:rFonts w:hint="eastAsia"/>
                    </w:rPr>
                    <w:t>V</w:t>
                  </w:r>
                  <w:r>
                    <w:t>ariable name</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67B7E247" w:rsidR="00F473D4" w:rsidRPr="00860732" w:rsidRDefault="00B43E6B" w:rsidP="006C7115">
                  <w:pPr>
                    <w:pStyle w:val="aff0"/>
                    <w:framePr w:hSpace="142" w:wrap="around" w:vAnchor="text" w:hAnchor="margin" w:xAlign="center" w:y="58"/>
                  </w:pPr>
                  <w:r w:rsidRPr="00B43E6B">
                    <w:rPr>
                      <w:sz w:val="16"/>
                    </w:rPr>
                    <w:t>Operation directory path</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6C7115">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5EE5C5E7" w14:textId="18A874AC" w:rsidR="00B43E6B" w:rsidRDefault="00B43E6B" w:rsidP="00682F88">
            <w:pPr>
              <w:pStyle w:val="aff0"/>
            </w:pPr>
            <w:r w:rsidRPr="00B43E6B">
              <w:t>By creating a file under the operation directory path in Playbook, users can download the result data file of "</w:t>
            </w:r>
            <w:r w:rsidRPr="00B43E6B">
              <w:rPr>
                <w:u w:val="single"/>
              </w:rPr>
              <w:t>operation execution</w:t>
            </w:r>
            <w:r w:rsidRPr="00B43E6B">
              <w:t>"</w:t>
            </w:r>
            <w:r>
              <w:t xml:space="preserve"> menu</w:t>
            </w:r>
            <w:r w:rsidRPr="00B43E6B">
              <w:t>.</w:t>
            </w:r>
          </w:p>
          <w:p w14:paraId="1190BA70" w14:textId="77777777" w:rsidR="00FA4F9F" w:rsidRDefault="00FA4F9F" w:rsidP="00682F88">
            <w:pPr>
              <w:pStyle w:val="aff0"/>
            </w:pPr>
          </w:p>
          <w:p w14:paraId="58D0CE1E" w14:textId="44154219" w:rsidR="00F473D4" w:rsidRPr="00860732" w:rsidRDefault="00FA4F9F" w:rsidP="00FA4F9F">
            <w:pPr>
              <w:pStyle w:val="aff0"/>
              <w:jc w:val="left"/>
            </w:pPr>
            <w:r w:rsidRPr="00FA4F9F">
              <w:t>The directory</w:t>
            </w:r>
            <w:r>
              <w:t xml:space="preserve"> path shared by each Movement during</w:t>
            </w:r>
            <w:r w:rsidRPr="00FA4F9F">
              <w:t xml:space="preserve"> Symphony </w:t>
            </w:r>
            <w:r>
              <w:t>execution can be handled</w:t>
            </w:r>
            <w:r w:rsidR="00020CFB">
              <w:t xml:space="preserve"> as </w:t>
            </w:r>
            <w:r>
              <w:t>following variable</w:t>
            </w:r>
            <w:r w:rsidR="00B43E6B"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34660FC9" w:rsidR="00F473D4" w:rsidRPr="00860732" w:rsidRDefault="007F1495" w:rsidP="006C7115">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39D26D24" w:rsidR="00F473D4" w:rsidRPr="00860732" w:rsidRDefault="007F1495" w:rsidP="006C7115">
                  <w:pPr>
                    <w:pStyle w:val="aff"/>
                    <w:framePr w:hSpace="142" w:wrap="around" w:vAnchor="text" w:hAnchor="margin" w:xAlign="center" w:y="58"/>
                  </w:pPr>
                  <w:r>
                    <w:rPr>
                      <w:rFonts w:hint="eastAsia"/>
                    </w:rPr>
                    <w:t>Variable</w:t>
                  </w:r>
                  <w:r>
                    <w:t xml:space="preserve"> </w:t>
                  </w:r>
                  <w:r>
                    <w:rPr>
                      <w:rFonts w:hint="eastAsia"/>
                    </w:rPr>
                    <w:t>name</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7F1495" w:rsidRDefault="00F473D4" w:rsidP="006C7115">
                  <w:pPr>
                    <w:pStyle w:val="aff0"/>
                    <w:framePr w:hSpace="142" w:wrap="around" w:vAnchor="text" w:hAnchor="margin" w:xAlign="center" w:y="58"/>
                    <w:rPr>
                      <w:sz w:val="16"/>
                    </w:rPr>
                  </w:pPr>
                  <w:r w:rsidRPr="007F1495">
                    <w:rPr>
                      <w:sz w:val="16"/>
                    </w:rPr>
                    <w:t>Symphony</w:t>
                  </w:r>
                </w:p>
                <w:p w14:paraId="3DC1BF12" w14:textId="148C98CE" w:rsidR="00F473D4" w:rsidRPr="00860732" w:rsidRDefault="007F1495" w:rsidP="006C7115">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6C7115">
                  <w:pPr>
                    <w:pStyle w:val="aff0"/>
                    <w:framePr w:hSpace="142" w:wrap="around" w:vAnchor="text" w:hAnchor="margin" w:xAlign="center" w:y="58"/>
                  </w:pPr>
                  <w:r w:rsidRPr="00860732">
                    <w:t>__symphony_workflowdir__</w:t>
                  </w:r>
                </w:p>
              </w:tc>
            </w:tr>
          </w:tbl>
          <w:p w14:paraId="38BDE20F" w14:textId="4E94DCD1" w:rsidR="00EF5729" w:rsidRDefault="007F1495" w:rsidP="00413962">
            <w:pPr>
              <w:pStyle w:val="aff0"/>
              <w:jc w:val="left"/>
            </w:pPr>
            <w:r w:rsidRPr="007F1495">
              <w:t xml:space="preserve">By creating files under the Symphony operation directory path in Playbook, files can be shared between </w:t>
            </w:r>
            <w:r w:rsidR="00413962">
              <w:t>each Movement</w:t>
            </w:r>
            <w:r w:rsidRPr="007F1495">
              <w:t xml:space="preserve">. Also, </w:t>
            </w:r>
            <w:r w:rsidR="00413962">
              <w:t xml:space="preserve">when operation is executed from ansible driver, </w:t>
            </w:r>
            <w:r w:rsidR="00BD319D">
              <w:t>_workflowdir_</w:t>
            </w:r>
            <w:r w:rsidR="00413962">
              <w:t>will be set to same path.</w:t>
            </w:r>
          </w:p>
          <w:p w14:paraId="0FB1E6BF" w14:textId="77777777" w:rsidR="00FA4F9F" w:rsidRDefault="00FA4F9F" w:rsidP="00D47298">
            <w:pPr>
              <w:pStyle w:val="aff0"/>
            </w:pPr>
          </w:p>
          <w:p w14:paraId="778FFF98" w14:textId="2935DF69" w:rsidR="000256A1" w:rsidRPr="00020CFB" w:rsidRDefault="00020CFB" w:rsidP="00020CFB">
            <w:pPr>
              <w:pStyle w:val="aff0"/>
              <w:jc w:val="left"/>
            </w:pPr>
            <w:r w:rsidRPr="00FA4F9F">
              <w:t>The directory</w:t>
            </w:r>
            <w:r>
              <w:t xml:space="preserve"> path shared by each Movement during </w:t>
            </w:r>
            <w:r>
              <w:lastRenderedPageBreak/>
              <w:t>Conducror</w:t>
            </w:r>
            <w:r w:rsidRPr="00FA4F9F">
              <w:t xml:space="preserve"> </w:t>
            </w:r>
            <w:r>
              <w:t>execution can be handled as following variable</w:t>
            </w:r>
            <w:r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C47FE0" w:rsidRPr="00860732" w14:paraId="2748951E" w14:textId="77777777" w:rsidTr="008B2EB6">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C4B6C36" w14:textId="77777777" w:rsidR="00C47FE0" w:rsidRPr="00860732" w:rsidRDefault="00C47FE0" w:rsidP="006C7115">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34832C55" w14:textId="77777777" w:rsidR="00C47FE0" w:rsidRPr="00860732" w:rsidRDefault="00C47FE0" w:rsidP="006C7115">
                  <w:pPr>
                    <w:pStyle w:val="aff"/>
                    <w:framePr w:hSpace="142" w:wrap="around" w:vAnchor="text" w:hAnchor="margin" w:xAlign="center" w:y="58"/>
                  </w:pPr>
                  <w:r>
                    <w:rPr>
                      <w:rFonts w:hint="eastAsia"/>
                    </w:rPr>
                    <w:t>Variable</w:t>
                  </w:r>
                  <w:r>
                    <w:t xml:space="preserve"> </w:t>
                  </w:r>
                  <w:r>
                    <w:rPr>
                      <w:rFonts w:hint="eastAsia"/>
                    </w:rPr>
                    <w:t>name</w:t>
                  </w:r>
                </w:p>
              </w:tc>
            </w:tr>
            <w:tr w:rsidR="00C47FE0" w:rsidRPr="00860732" w14:paraId="2CB70ABA" w14:textId="77777777" w:rsidTr="008B2EB6">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268D6A61" w14:textId="142346AF" w:rsidR="00C47FE0" w:rsidRPr="007F1495" w:rsidRDefault="00C47FE0" w:rsidP="006C7115">
                  <w:pPr>
                    <w:pStyle w:val="aff0"/>
                    <w:framePr w:hSpace="142" w:wrap="around" w:vAnchor="text" w:hAnchor="margin" w:xAlign="center" w:y="58"/>
                    <w:rPr>
                      <w:sz w:val="16"/>
                    </w:rPr>
                  </w:pPr>
                  <w:r>
                    <w:rPr>
                      <w:sz w:val="16"/>
                    </w:rPr>
                    <w:t>Conductor</w:t>
                  </w:r>
                </w:p>
                <w:p w14:paraId="1A36D3D9" w14:textId="77777777" w:rsidR="00C47FE0" w:rsidRPr="00860732" w:rsidRDefault="00C47FE0" w:rsidP="006C7115">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469DFAF" w14:textId="720F5F9D" w:rsidR="00C47FE0" w:rsidRPr="00860732" w:rsidRDefault="00C47FE0" w:rsidP="006C7115">
                  <w:pPr>
                    <w:pStyle w:val="aff0"/>
                    <w:framePr w:hSpace="142" w:wrap="around" w:vAnchor="text" w:hAnchor="margin" w:xAlign="center" w:y="58"/>
                  </w:pPr>
                  <w:r>
                    <w:t>__conductor</w:t>
                  </w:r>
                  <w:r w:rsidRPr="00860732">
                    <w:t>_workflowdir__</w:t>
                  </w:r>
                </w:p>
              </w:tc>
            </w:tr>
          </w:tbl>
          <w:p w14:paraId="63D9F728" w14:textId="56D82771" w:rsidR="000256A1" w:rsidRDefault="000256A1" w:rsidP="00413962">
            <w:pPr>
              <w:pStyle w:val="aff0"/>
              <w:jc w:val="left"/>
            </w:pPr>
            <w:r w:rsidRPr="000256A1">
              <w:t xml:space="preserve">By creating files under the Conductor operation directory path in Playbook, files can be shared between </w:t>
            </w:r>
            <w:r w:rsidR="00413962">
              <w:t xml:space="preserve">each </w:t>
            </w:r>
            <w:r w:rsidRPr="000256A1">
              <w:t xml:space="preserve">Movements. </w:t>
            </w:r>
            <w:r w:rsidR="00BD319D" w:rsidRPr="007F1495">
              <w:t xml:space="preserve"> Also, </w:t>
            </w:r>
            <w:r w:rsidR="00BD319D">
              <w:t>when operation is executed from ansible driver, _workflowdir_will be set to same path.</w:t>
            </w:r>
          </w:p>
          <w:p w14:paraId="4459155B" w14:textId="77777777" w:rsidR="000D7182" w:rsidRDefault="000D7182" w:rsidP="00D47298">
            <w:pPr>
              <w:pStyle w:val="aff0"/>
            </w:pPr>
          </w:p>
          <w:p w14:paraId="5F86D14E" w14:textId="17C114F2" w:rsidR="000D7182" w:rsidRDefault="003D0974" w:rsidP="000D7182">
            <w:pPr>
              <w:pStyle w:val="aff0"/>
              <w:jc w:val="left"/>
            </w:pPr>
            <w:r>
              <w:t>Each file path of the collec</w:t>
            </w:r>
            <w:r>
              <w:rPr>
                <w:rFonts w:hint="eastAsia"/>
              </w:rPr>
              <w:t>t</w:t>
            </w:r>
            <w:r w:rsidR="000D7182" w:rsidRPr="000D7182">
              <w:t xml:space="preserve"> function can be handled as </w:t>
            </w:r>
            <w:r w:rsidR="000F779D">
              <w:t xml:space="preserve">the </w:t>
            </w:r>
            <w:r w:rsidR="000D7182" w:rsidRPr="000D7182">
              <w:t>following variables.</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0D7182" w:rsidRPr="00860732" w14:paraId="6CC35AEF"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459FE4E" w14:textId="664CA076" w:rsidR="000D7182" w:rsidRPr="00860732" w:rsidRDefault="000D7182" w:rsidP="006C7115">
                  <w:pPr>
                    <w:pStyle w:val="aff"/>
                    <w:framePr w:hSpace="142" w:wrap="around" w:vAnchor="text" w:hAnchor="margin" w:xAlign="center" w:y="58"/>
                  </w:pPr>
                  <w:r>
                    <w:rPr>
                      <w:rFonts w:hint="eastAsia"/>
                    </w:rPr>
                    <w:t>Item name</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0B7D9B81" w14:textId="2D03AD31" w:rsidR="000D7182" w:rsidRPr="00860732" w:rsidRDefault="000D7182" w:rsidP="006C7115">
                  <w:pPr>
                    <w:pStyle w:val="aff"/>
                    <w:framePr w:hSpace="142" w:wrap="around" w:vAnchor="text" w:hAnchor="margin" w:xAlign="center" w:y="58"/>
                  </w:pPr>
                  <w:r>
                    <w:rPr>
                      <w:rFonts w:hint="eastAsia"/>
                    </w:rPr>
                    <w:t>Variable name</w:t>
                  </w:r>
                </w:p>
              </w:tc>
            </w:tr>
            <w:tr w:rsidR="000D7182" w:rsidRPr="00860732" w14:paraId="4143B1C6" w14:textId="77777777" w:rsidTr="00734771">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1D847012" w14:textId="0369E376" w:rsidR="000D7182" w:rsidRPr="00051872" w:rsidRDefault="000D7182" w:rsidP="006C7115">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nil"/>
                    <w:left w:val="nil"/>
                    <w:bottom w:val="single" w:sz="4" w:space="0" w:color="auto"/>
                    <w:right w:val="single" w:sz="4" w:space="0" w:color="auto"/>
                  </w:tcBorders>
                  <w:shd w:val="clear" w:color="auto" w:fill="auto"/>
                  <w:noWrap/>
                  <w:vAlign w:val="center"/>
                  <w:hideMark/>
                </w:tcPr>
                <w:p w14:paraId="7CCC3615" w14:textId="77777777" w:rsidR="000D7182" w:rsidRPr="00860732" w:rsidRDefault="000D7182" w:rsidP="006C7115">
                  <w:pPr>
                    <w:pStyle w:val="aff0"/>
                    <w:framePr w:hSpace="142" w:wrap="around" w:vAnchor="text" w:hAnchor="margin" w:xAlign="center" w:y="58"/>
                  </w:pPr>
                  <w:r w:rsidRPr="006B6D72">
                    <w:t>__parameters_dir_for_epc__</w:t>
                  </w:r>
                </w:p>
              </w:tc>
            </w:tr>
            <w:tr w:rsidR="000D7182" w:rsidRPr="00860732" w14:paraId="33C2C9AD"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07D35E" w14:textId="26C4C281" w:rsidR="000D7182" w:rsidRPr="00051872" w:rsidRDefault="000D7182" w:rsidP="006C7115">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1044A035" w14:textId="77777777" w:rsidR="000D7182" w:rsidRPr="006B6D72" w:rsidRDefault="000D7182" w:rsidP="006C7115">
                  <w:pPr>
                    <w:pStyle w:val="aff0"/>
                    <w:framePr w:hSpace="142" w:wrap="around" w:vAnchor="text" w:hAnchor="margin" w:xAlign="center" w:y="58"/>
                  </w:pPr>
                  <w:r w:rsidRPr="006B6D72">
                    <w:t>__parameters_file_dir_for_epc__</w:t>
                  </w:r>
                </w:p>
              </w:tc>
            </w:tr>
            <w:tr w:rsidR="000D7182" w:rsidRPr="00860732" w14:paraId="467AD8A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BFC312" w14:textId="51E6694F" w:rsidR="000D7182" w:rsidRPr="00051872" w:rsidRDefault="000D7182" w:rsidP="006C7115">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1AB5F7C" w14:textId="77777777" w:rsidR="000D7182" w:rsidRPr="006B6D72" w:rsidRDefault="000D7182" w:rsidP="006C7115">
                  <w:pPr>
                    <w:pStyle w:val="aff0"/>
                    <w:framePr w:hSpace="142" w:wrap="around" w:vAnchor="text" w:hAnchor="margin" w:xAlign="center" w:y="58"/>
                  </w:pPr>
                  <w:r w:rsidRPr="006B6D72">
                    <w:t>__parameter_dir__</w:t>
                  </w:r>
                </w:p>
              </w:tc>
            </w:tr>
            <w:tr w:rsidR="000D7182" w:rsidRPr="00051872" w14:paraId="6E30B8B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5AEB7" w14:textId="33E3B10D" w:rsidR="000D7182" w:rsidRPr="00051872" w:rsidRDefault="000D7182" w:rsidP="006C7115">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D9CA9F4" w14:textId="77777777" w:rsidR="000D7182" w:rsidRPr="00051872" w:rsidRDefault="000D7182" w:rsidP="006C7115">
                  <w:pPr>
                    <w:pStyle w:val="aff0"/>
                    <w:framePr w:hSpace="142" w:wrap="around" w:vAnchor="text" w:hAnchor="margin" w:xAlign="center" w:y="58"/>
                    <w:rPr>
                      <w:szCs w:val="18"/>
                    </w:rPr>
                  </w:pPr>
                  <w:r w:rsidRPr="00051872">
                    <w:rPr>
                      <w:szCs w:val="18"/>
                    </w:rPr>
                    <w:t>__parameters_file_dir__</w:t>
                  </w:r>
                </w:p>
              </w:tc>
            </w:tr>
          </w:tbl>
          <w:p w14:paraId="5B761C23" w14:textId="0BDB6EC4" w:rsidR="000D7182"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xml:space="preserve"> : Source file (parameter) for storage destination</w:t>
            </w:r>
            <w:r>
              <w:t>.</w:t>
            </w:r>
          </w:p>
          <w:p w14:paraId="7C350B13" w14:textId="2C335E87" w:rsidR="00004881"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Collected file for storage destination</w:t>
            </w:r>
            <w:r>
              <w:t>.</w:t>
            </w:r>
          </w:p>
          <w:p w14:paraId="640BD905" w14:textId="40541A09" w:rsidR="00004881" w:rsidRDefault="002E1331" w:rsidP="00004881">
            <w:pPr>
              <w:pStyle w:val="aff0"/>
              <w:jc w:val="left"/>
            </w:pPr>
            <w:r w:rsidRPr="00051872">
              <w:rPr>
                <w:rFonts w:ascii="ＭＳ ゴシック" w:eastAsia="ＭＳ ゴシック" w:hAnsi="ＭＳ ゴシック" w:cs="ＭＳ ゴシック"/>
                <w:kern w:val="0"/>
                <w:szCs w:val="18"/>
              </w:rPr>
              <w:t>※</w:t>
            </w:r>
            <w:r w:rsidRPr="002E1331">
              <w:t>File placement when the target of the parameter is a file upload collumn</w:t>
            </w:r>
            <w:r w:rsidR="00004881" w:rsidRPr="00004881">
              <w:t>.</w:t>
            </w:r>
          </w:p>
          <w:p w14:paraId="60AF8F39" w14:textId="6E2723C9" w:rsidR="00004881" w:rsidRPr="00004881" w:rsidRDefault="00004881" w:rsidP="00004881">
            <w:pPr>
              <w:pStyle w:val="aff0"/>
            </w:pPr>
            <w:r w:rsidRPr="00004881">
              <w:t xml:space="preserve">For more information about the </w:t>
            </w:r>
            <w:r w:rsidR="003D0974">
              <w:t>collect</w:t>
            </w:r>
            <w:r>
              <w:t xml:space="preserve"> function, please refer to the</w:t>
            </w:r>
            <w:r w:rsidRPr="00004881">
              <w:t xml:space="preserve"> "ITA_Us</w:t>
            </w:r>
            <w:r w:rsidR="003D0974">
              <w:t>er_Instruction_Manual_Collect</w:t>
            </w:r>
            <w:r w:rsidRPr="00004881">
              <w:t xml:space="preserve"> function".</w:t>
            </w:r>
          </w:p>
        </w:tc>
        <w:tc>
          <w:tcPr>
            <w:tcW w:w="852" w:type="dxa"/>
            <w:vAlign w:val="center"/>
          </w:tcPr>
          <w:p w14:paraId="4A16553A" w14:textId="77777777" w:rsidR="00F473D4" w:rsidRPr="00860732" w:rsidRDefault="00F473D4" w:rsidP="00682F88">
            <w:pPr>
              <w:pStyle w:val="aff0"/>
              <w:jc w:val="center"/>
            </w:pPr>
            <w:r w:rsidRPr="00860732">
              <w:rPr>
                <w:rFonts w:hint="eastAsia"/>
              </w:rPr>
              <w:lastRenderedPageBreak/>
              <w:t>○</w:t>
            </w:r>
          </w:p>
        </w:tc>
        <w:tc>
          <w:tcPr>
            <w:tcW w:w="994" w:type="dxa"/>
            <w:vAlign w:val="center"/>
          </w:tcPr>
          <w:p w14:paraId="55D0628B" w14:textId="77777777" w:rsidR="00F473D4" w:rsidRPr="00860732" w:rsidRDefault="00F473D4" w:rsidP="00682F88">
            <w:pPr>
              <w:pStyle w:val="aff0"/>
              <w:jc w:val="center"/>
            </w:pPr>
            <w:r w:rsidRPr="00860732">
              <w:rPr>
                <w:rFonts w:hint="eastAsia"/>
              </w:rPr>
              <w:t>○</w:t>
            </w:r>
          </w:p>
        </w:tc>
        <w:tc>
          <w:tcPr>
            <w:tcW w:w="8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D3009">
        <w:trPr>
          <w:trHeight w:val="1404"/>
        </w:trPr>
        <w:tc>
          <w:tcPr>
            <w:tcW w:w="1513" w:type="dxa"/>
            <w:shd w:val="clear" w:color="auto" w:fill="E5EAEF"/>
            <w:noWrap/>
            <w:vAlign w:val="center"/>
          </w:tcPr>
          <w:p w14:paraId="17FDFDCC" w14:textId="7DD56D0E" w:rsidR="00F473D4" w:rsidRPr="00D30BBC" w:rsidRDefault="00B43E6B" w:rsidP="00682F88">
            <w:pPr>
              <w:pStyle w:val="aff0"/>
            </w:pPr>
            <w:r>
              <w:t>S</w:t>
            </w:r>
            <w:r w:rsidRPr="00B43E6B">
              <w:t>ubstitution variable</w:t>
            </w:r>
          </w:p>
        </w:tc>
        <w:tc>
          <w:tcPr>
            <w:tcW w:w="5141" w:type="dxa"/>
            <w:shd w:val="clear" w:color="auto" w:fill="auto"/>
            <w:noWrap/>
            <w:vAlign w:val="center"/>
          </w:tcPr>
          <w:p w14:paraId="05FE4C69" w14:textId="571781FA" w:rsidR="00F473D4" w:rsidRPr="00DE3B45" w:rsidRDefault="007F1495" w:rsidP="00172791">
            <w:pPr>
              <w:pStyle w:val="aff0"/>
              <w:jc w:val="left"/>
              <w:rPr>
                <w:szCs w:val="18"/>
              </w:rPr>
            </w:pPr>
            <w:r w:rsidRPr="007F1495">
              <w:rPr>
                <w:szCs w:val="18"/>
              </w:rPr>
              <w:t>Variable "LCA_XXX" that used to handle variables in Defaults variable definition file or ITA readme other than "VAR_XXX" type in ITA.</w:t>
            </w:r>
          </w:p>
          <w:p w14:paraId="542E7F21" w14:textId="16B3F5B9" w:rsidR="00F473D4" w:rsidRPr="00860732" w:rsidRDefault="00C21A36" w:rsidP="00172791">
            <w:pPr>
              <w:pStyle w:val="aff0"/>
              <w:jc w:val="left"/>
            </w:pPr>
            <w:r>
              <w:rPr>
                <w:szCs w:val="18"/>
              </w:rPr>
              <w:t>For details, p</w:t>
            </w:r>
            <w:r w:rsidR="007F1495" w:rsidRPr="007F1495">
              <w:rPr>
                <w:szCs w:val="18"/>
              </w:rPr>
              <w:t>lease refer to "</w:t>
            </w:r>
            <w:r>
              <w:rPr>
                <w:szCs w:val="18"/>
                <w:u w:val="single"/>
              </w:rPr>
              <w:t>6.5</w:t>
            </w:r>
            <w:r w:rsidR="007F1495" w:rsidRPr="00172791">
              <w:rPr>
                <w:szCs w:val="18"/>
                <w:u w:val="single"/>
              </w:rPr>
              <w:t xml:space="preserve"> </w:t>
            </w:r>
            <w:r w:rsidR="007F1495" w:rsidRPr="00172791">
              <w:rPr>
                <w:szCs w:val="18"/>
                <w:u w:val="single"/>
              </w:rPr>
              <w:fldChar w:fldCharType="begin"/>
            </w:r>
            <w:r w:rsidR="007F1495" w:rsidRPr="00172791">
              <w:rPr>
                <w:szCs w:val="18"/>
                <w:u w:val="single"/>
              </w:rPr>
              <w:instrText xml:space="preserve"> REF _Ref31899626 \h </w:instrText>
            </w:r>
            <w:r w:rsidR="00172791">
              <w:rPr>
                <w:szCs w:val="18"/>
                <w:u w:val="single"/>
              </w:rPr>
              <w:instrText xml:space="preserve"> \* MERGEFORMAT </w:instrText>
            </w:r>
            <w:r w:rsidR="007F1495" w:rsidRPr="00172791">
              <w:rPr>
                <w:szCs w:val="18"/>
                <w:u w:val="single"/>
              </w:rPr>
            </w:r>
            <w:r w:rsidR="007F1495" w:rsidRPr="00172791">
              <w:rPr>
                <w:szCs w:val="18"/>
                <w:u w:val="single"/>
              </w:rPr>
              <w:fldChar w:fldCharType="separate"/>
            </w:r>
            <w:r w:rsidR="0008204C" w:rsidRPr="0008204C">
              <w:rPr>
                <w:u w:val="single"/>
              </w:rPr>
              <w:t>Write translation table (Ansible-Legacy Role only)</w:t>
            </w:r>
            <w:r w:rsidR="007F1495" w:rsidRPr="00172791">
              <w:rPr>
                <w:szCs w:val="18"/>
                <w:u w:val="single"/>
              </w:rPr>
              <w:fldChar w:fldCharType="end"/>
            </w:r>
            <w:r>
              <w:rPr>
                <w:szCs w:val="18"/>
              </w:rPr>
              <w:t>"</w:t>
            </w:r>
            <w:r w:rsidR="007F1495" w:rsidRPr="007F1495">
              <w:rPr>
                <w:szCs w:val="18"/>
              </w:rPr>
              <w:t>.</w:t>
            </w:r>
          </w:p>
        </w:tc>
        <w:tc>
          <w:tcPr>
            <w:tcW w:w="852" w:type="dxa"/>
            <w:vAlign w:val="center"/>
          </w:tcPr>
          <w:p w14:paraId="16D0053C" w14:textId="77777777" w:rsidR="00F473D4" w:rsidRPr="00860732" w:rsidRDefault="00F473D4" w:rsidP="00682F88">
            <w:pPr>
              <w:pStyle w:val="aff0"/>
              <w:jc w:val="center"/>
            </w:pPr>
            <w:r w:rsidRPr="00860732">
              <w:rPr>
                <w:rFonts w:hint="eastAsia"/>
              </w:rPr>
              <w:t>×</w:t>
            </w:r>
          </w:p>
        </w:tc>
        <w:tc>
          <w:tcPr>
            <w:tcW w:w="994" w:type="dxa"/>
            <w:vAlign w:val="center"/>
          </w:tcPr>
          <w:p w14:paraId="45658605" w14:textId="77777777" w:rsidR="00F473D4" w:rsidRPr="00860732" w:rsidRDefault="00F473D4" w:rsidP="00682F88">
            <w:pPr>
              <w:pStyle w:val="aff0"/>
              <w:jc w:val="center"/>
            </w:pPr>
            <w:r w:rsidRPr="00860732">
              <w:rPr>
                <w:rFonts w:hint="eastAsia"/>
              </w:rPr>
              <w:t>×</w:t>
            </w:r>
          </w:p>
        </w:tc>
        <w:tc>
          <w:tcPr>
            <w:tcW w:w="8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6BF9919B" w:rsidR="00DB4D24" w:rsidRPr="00CE0420" w:rsidRDefault="00796CD5" w:rsidP="00747853">
      <w:pPr>
        <w:pStyle w:val="20"/>
      </w:pPr>
      <w:bookmarkStart w:id="48" w:name="_Toc105605695"/>
      <w:r w:rsidRPr="00796CD5">
        <w:lastRenderedPageBreak/>
        <w:t>Extract variables and register specific values</w:t>
      </w:r>
      <w:bookmarkEnd w:id="48"/>
    </w:p>
    <w:p w14:paraId="3A07D7C2" w14:textId="208E3944" w:rsidR="00013CFD" w:rsidRPr="00CE0420" w:rsidRDefault="005B198A" w:rsidP="00013CFD">
      <w:pPr>
        <w:pStyle w:val="26"/>
      </w:pPr>
      <w:bookmarkStart w:id="49" w:name="_Toc435436133"/>
      <w:r>
        <w:t>Users can extract variables from files and playbooks uploaded to ITA and register specific values from the different Ansible menus.The Specific values registered from the Ansible menus are output to the host variable file when executed.</w:t>
      </w:r>
    </w:p>
    <w:p w14:paraId="736FB4EB" w14:textId="77777777" w:rsidR="00013CFD" w:rsidRPr="00CE0420" w:rsidRDefault="00013CFD" w:rsidP="00923380">
      <w:pPr>
        <w:ind w:leftChars="270" w:left="567"/>
        <w:rPr>
          <w:szCs w:val="21"/>
        </w:rPr>
      </w:pPr>
    </w:p>
    <w:p w14:paraId="64DDC3DC" w14:textId="5302318A" w:rsidR="00DB4D24" w:rsidRPr="00CE0420" w:rsidRDefault="005B198A" w:rsidP="005B198A">
      <w:pPr>
        <w:pStyle w:val="26"/>
        <w:ind w:leftChars="81" w:left="170"/>
      </w:pPr>
      <w:r>
        <w:t xml:space="preserve">    See the section below for extracting </w:t>
      </w:r>
      <w:r w:rsidR="00FB6953">
        <w:t>variables.</w:t>
      </w:r>
    </w:p>
    <w:p w14:paraId="2AAFB533" w14:textId="77777777" w:rsidR="0051031D" w:rsidRPr="00CE0420" w:rsidRDefault="0051031D" w:rsidP="00923380">
      <w:pPr>
        <w:ind w:leftChars="270" w:left="567"/>
        <w:rPr>
          <w:szCs w:val="21"/>
        </w:rPr>
      </w:pPr>
    </w:p>
    <w:p w14:paraId="5F4D8CA4" w14:textId="2688354B" w:rsidR="00796CD5" w:rsidRDefault="00B72945" w:rsidP="00E863A0">
      <w:pPr>
        <w:pStyle w:val="a0"/>
        <w:ind w:leftChars="270" w:left="987"/>
        <w:rPr>
          <w:szCs w:val="21"/>
        </w:rPr>
      </w:pPr>
      <w:r w:rsidRPr="00796CD5">
        <w:rPr>
          <w:rFonts w:hint="eastAsia"/>
          <w:b/>
        </w:rPr>
        <w:t>Ansible-Legacy</w:t>
      </w:r>
      <w:r w:rsidR="002D068D" w:rsidRPr="00CE0420">
        <w:br/>
      </w:r>
      <w:r w:rsidR="00796CD5" w:rsidRPr="00796CD5">
        <w:rPr>
          <w:szCs w:val="21"/>
        </w:rPr>
        <w:t>Extract the varaiable definitions in the following format from the Playbook uploaded in "Playbook file list (</w:t>
      </w:r>
      <w:r w:rsidR="00B51A6E" w:rsidRPr="001C146D">
        <w:rPr>
          <w:szCs w:val="21"/>
          <w:u w:val="single"/>
        </w:rPr>
        <w:t>5.3.3</w:t>
      </w:r>
      <w:r w:rsidR="00796CD5" w:rsidRPr="001C146D">
        <w:rPr>
          <w:szCs w:val="21"/>
          <w:u w:val="single"/>
        </w:rPr>
        <w:t xml:space="preserve"> </w:t>
      </w:r>
      <w:r w:rsidR="00796CD5" w:rsidRPr="001C146D">
        <w:rPr>
          <w:szCs w:val="21"/>
          <w:u w:val="single"/>
        </w:rPr>
        <w:fldChar w:fldCharType="begin"/>
      </w:r>
      <w:r w:rsidR="00796CD5" w:rsidRPr="001C146D">
        <w:rPr>
          <w:szCs w:val="21"/>
          <w:u w:val="single"/>
        </w:rPr>
        <w:instrText xml:space="preserve"> REF _Ref31899800 \h </w:instrText>
      </w:r>
      <w:r w:rsidR="001C146D">
        <w:rPr>
          <w:szCs w:val="21"/>
          <w:u w:val="single"/>
        </w:rPr>
        <w:instrText xml:space="preserve"> \* MERGEFORMAT </w:instrText>
      </w:r>
      <w:r w:rsidR="00796CD5" w:rsidRPr="001C146D">
        <w:rPr>
          <w:szCs w:val="21"/>
          <w:u w:val="single"/>
        </w:rPr>
      </w:r>
      <w:r w:rsidR="00796CD5" w:rsidRPr="001C146D">
        <w:rPr>
          <w:szCs w:val="21"/>
          <w:u w:val="single"/>
        </w:rPr>
        <w:fldChar w:fldCharType="separate"/>
      </w:r>
      <w:r w:rsidR="0008204C" w:rsidRPr="0008204C">
        <w:rPr>
          <w:szCs w:val="21"/>
          <w:u w:val="single"/>
        </w:rPr>
        <w:t>Playbook file list (Ansible-Legacy only)</w:t>
      </w:r>
      <w:r w:rsidR="00796CD5" w:rsidRPr="001C146D">
        <w:rPr>
          <w:szCs w:val="21"/>
          <w:u w:val="single"/>
        </w:rPr>
        <w:fldChar w:fldCharType="end"/>
      </w:r>
      <w:r w:rsidR="00796CD5" w:rsidRPr="001C146D">
        <w:rPr>
          <w:szCs w:val="21"/>
          <w:u w:val="single"/>
        </w:rPr>
        <w:t xml:space="preserve"> in this manual)</w:t>
      </w:r>
      <w:r w:rsidR="00796CD5" w:rsidRPr="00796CD5">
        <w:rPr>
          <w:szCs w:val="21"/>
        </w:rPr>
        <w:t>".</w:t>
      </w:r>
    </w:p>
    <w:tbl>
      <w:tblPr>
        <w:tblStyle w:val="ac"/>
        <w:tblW w:w="0" w:type="auto"/>
        <w:tblInd w:w="987" w:type="dxa"/>
        <w:tblLook w:val="04A0" w:firstRow="1" w:lastRow="0" w:firstColumn="1" w:lastColumn="0" w:noHBand="0" w:noVBand="1"/>
      </w:tblPr>
      <w:tblGrid>
        <w:gridCol w:w="2888"/>
        <w:gridCol w:w="5752"/>
      </w:tblGrid>
      <w:tr w:rsidR="005B198A" w14:paraId="262603D1" w14:textId="77777777" w:rsidTr="005B198A">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4E3EDA7E" w14:textId="273C85CE"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5C50E31F" w14:textId="1E6C61F2"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 xml:space="preserve">Specific </w:t>
            </w:r>
            <w:r w:rsidR="00D72B1E" w:rsidRPr="00941B12">
              <w:rPr>
                <w:rFonts w:asciiTheme="majorHAnsi" w:eastAsia="ＭＳ ゴシック" w:hAnsiTheme="majorHAnsi" w:cstheme="majorHAnsi"/>
              </w:rPr>
              <w:t>value settings</w:t>
            </w:r>
          </w:p>
        </w:tc>
      </w:tr>
      <w:tr w:rsidR="005B198A" w14:paraId="0890A474"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B6D1D74" w14:textId="77777777"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40FAB48" w14:textId="2F0D3422"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282AAF37" w14:textId="1323B655" w:rsidR="005B198A" w:rsidRPr="00941B12" w:rsidRDefault="003238E7" w:rsidP="003238E7">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005B198A" w:rsidRPr="00941B12">
              <w:rPr>
                <w:rFonts w:asciiTheme="majorHAnsi" w:hAnsiTheme="majorHAnsi" w:cstheme="majorHAnsi"/>
              </w:rPr>
              <w:t>5.3.11</w:t>
            </w:r>
            <w:r w:rsidRPr="00941B12">
              <w:rPr>
                <w:rFonts w:asciiTheme="majorHAnsi" w:hAnsiTheme="majorHAnsi" w:cstheme="majorHAnsi"/>
              </w:rPr>
              <w:t xml:space="preserve"> substitute value management”</w:t>
            </w:r>
            <w:r w:rsidRPr="00941B12">
              <w:rPr>
                <w:rFonts w:asciiTheme="majorHAnsi" w:eastAsia="ＭＳ ゴシック" w:hAnsiTheme="majorHAnsi" w:cstheme="majorHAnsi"/>
              </w:rPr>
              <w:t>menus.</w:t>
            </w:r>
            <w:r w:rsidR="005B198A"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5B198A" w14:paraId="11340078"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3001B6F4" w14:textId="3108FE4A"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4CD48D0D" w14:textId="4B133AFC" w:rsidR="005B198A" w:rsidRPr="00941B12" w:rsidRDefault="003238E7" w:rsidP="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5B198A" w14:paraId="45F489A0"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302BFC8" w14:textId="78D6AE5D"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6B841A5E" w14:textId="2B278E99"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5B198A" w14:paraId="10B988CF"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5150942B" w14:textId="63B6B030"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B5115AF" w14:textId="0EA1FE7E"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47A8E111" w14:textId="5D247B14" w:rsidR="00293CED" w:rsidRPr="00CE0420" w:rsidRDefault="00293CED" w:rsidP="00A62187">
      <w:pPr>
        <w:pStyle w:val="a0"/>
        <w:numPr>
          <w:ilvl w:val="0"/>
          <w:numId w:val="0"/>
        </w:numPr>
        <w:ind w:leftChars="471" w:left="1304" w:hangingChars="150" w:hanging="315"/>
      </w:pPr>
      <w:r w:rsidRPr="00CE0420">
        <w:rPr>
          <w:rFonts w:hint="eastAsia"/>
        </w:rPr>
        <w:t>※</w:t>
      </w:r>
      <w:r w:rsidRPr="00CE0420">
        <w:rPr>
          <w:rFonts w:hint="eastAsia"/>
        </w:rPr>
        <w:t xml:space="preserve"> </w:t>
      </w:r>
      <w:r w:rsidR="00796CD5" w:rsidRPr="00796CD5">
        <w:rPr>
          <w:rFonts w:hint="eastAsia"/>
        </w:rPr>
        <w:t>△</w:t>
      </w:r>
      <w:r w:rsidR="00796CD5" w:rsidRPr="00796CD5">
        <w:rPr>
          <w:rFonts w:hint="eastAsia"/>
        </w:rPr>
        <w:t xml:space="preserve">:half-width space </w:t>
      </w:r>
      <w:r w:rsidR="00A62187">
        <w:br/>
      </w:r>
      <w:r w:rsidR="00796CD5" w:rsidRPr="00796CD5">
        <w:rPr>
          <w:rFonts w:hint="eastAsia"/>
        </w:rPr>
        <w:t>xxx: half-width alphanumeric character and underscore</w:t>
      </w:r>
      <w:r w:rsidR="00796CD5">
        <w:t xml:space="preserve"> </w:t>
      </w:r>
      <w:r w:rsidR="00796CD5">
        <w:rPr>
          <w:rFonts w:hint="eastAsia"/>
        </w:rPr>
        <w:t>(</w:t>
      </w:r>
      <w:r w:rsidR="00796CD5" w:rsidRPr="00796CD5">
        <w:rPr>
          <w:rFonts w:hint="eastAsia"/>
        </w:rPr>
        <w:t xml:space="preserve"> _ </w:t>
      </w:r>
      <w:r w:rsidR="00796CD5">
        <w:t>)</w:t>
      </w:r>
    </w:p>
    <w:p w14:paraId="0BC3C801" w14:textId="77777777" w:rsidR="0051031D" w:rsidRPr="004B7AA0" w:rsidRDefault="0051031D" w:rsidP="00923380">
      <w:pPr>
        <w:pStyle w:val="a0"/>
        <w:numPr>
          <w:ilvl w:val="0"/>
          <w:numId w:val="0"/>
        </w:numPr>
        <w:ind w:leftChars="270" w:left="567"/>
      </w:pPr>
    </w:p>
    <w:p w14:paraId="342241A8" w14:textId="3513467E" w:rsidR="00796CD5" w:rsidRPr="00CE0420" w:rsidRDefault="00402DCC" w:rsidP="00796CD5">
      <w:pPr>
        <w:pStyle w:val="a0"/>
        <w:ind w:leftChars="270" w:left="987"/>
      </w:pPr>
      <w:r w:rsidRPr="00CE0420">
        <w:rPr>
          <w:rFonts w:hint="eastAsia"/>
          <w:b/>
        </w:rPr>
        <w:t>Ansible-Pioneer</w:t>
      </w:r>
      <w:r w:rsidR="002D068D" w:rsidRPr="00CE0420">
        <w:rPr>
          <w:rFonts w:cs="ＭＳ Ｐゴシック"/>
          <w:color w:val="000000"/>
          <w:kern w:val="0"/>
        </w:rPr>
        <w:br/>
      </w:r>
      <w:r w:rsidR="00796CD5" w:rsidRPr="00796CD5">
        <w:t>Extract the same variable definition as Ansible-Legacy from the dialog file</w:t>
      </w:r>
      <w:r w:rsidR="00796CD5">
        <w:t xml:space="preserve"> uploaded in "Dialog files(</w:t>
      </w:r>
      <w:r w:rsidR="00B51A6E" w:rsidRPr="006145D7">
        <w:rPr>
          <w:u w:val="single"/>
        </w:rPr>
        <w:t>5.3.6</w:t>
      </w:r>
      <w:r w:rsidR="00796CD5" w:rsidRPr="006145D7">
        <w:rPr>
          <w:u w:val="single"/>
        </w:rPr>
        <w:t xml:space="preserve"> </w:t>
      </w:r>
      <w:r w:rsidR="00796CD5" w:rsidRPr="006145D7">
        <w:rPr>
          <w:u w:val="single"/>
        </w:rPr>
        <w:fldChar w:fldCharType="begin"/>
      </w:r>
      <w:r w:rsidR="00796CD5" w:rsidRPr="006145D7">
        <w:rPr>
          <w:u w:val="single"/>
        </w:rPr>
        <w:instrText xml:space="preserve"> REF _Ref31900010 \h </w:instrText>
      </w:r>
      <w:r w:rsidR="006145D7" w:rsidRPr="006145D7">
        <w:rPr>
          <w:u w:val="single"/>
        </w:rPr>
        <w:instrText xml:space="preserve"> \* MERGEFORMAT </w:instrText>
      </w:r>
      <w:r w:rsidR="00796CD5" w:rsidRPr="006145D7">
        <w:rPr>
          <w:u w:val="single"/>
        </w:rPr>
      </w:r>
      <w:r w:rsidR="00796CD5" w:rsidRPr="006145D7">
        <w:rPr>
          <w:u w:val="single"/>
        </w:rPr>
        <w:fldChar w:fldCharType="separate"/>
      </w:r>
      <w:r w:rsidR="0008204C" w:rsidRPr="0008204C">
        <w:rPr>
          <w:u w:val="single"/>
        </w:rPr>
        <w:t>Dialog files (Ansible-Pioneer only)</w:t>
      </w:r>
      <w:r w:rsidR="00796CD5" w:rsidRPr="006145D7">
        <w:rPr>
          <w:u w:val="single"/>
        </w:rPr>
        <w:fldChar w:fldCharType="end"/>
      </w:r>
      <w:r w:rsidR="00796CD5" w:rsidRPr="00796CD5">
        <w:t xml:space="preserve"> in this manual)"</w:t>
      </w:r>
    </w:p>
    <w:tbl>
      <w:tblPr>
        <w:tblStyle w:val="ac"/>
        <w:tblW w:w="0" w:type="auto"/>
        <w:tblInd w:w="987" w:type="dxa"/>
        <w:tblLook w:val="04A0" w:firstRow="1" w:lastRow="0" w:firstColumn="1" w:lastColumn="0" w:noHBand="0" w:noVBand="1"/>
      </w:tblPr>
      <w:tblGrid>
        <w:gridCol w:w="2888"/>
        <w:gridCol w:w="5752"/>
      </w:tblGrid>
      <w:tr w:rsidR="00941B12" w:rsidRPr="00941B12" w14:paraId="64CE2AA7" w14:textId="77777777" w:rsidTr="00FB6953">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ECEA33D"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08594C3B"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Specific value settings</w:t>
            </w:r>
          </w:p>
        </w:tc>
      </w:tr>
      <w:tr w:rsidR="00941B12" w:rsidRPr="00941B12" w14:paraId="5353E25F"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4743D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D02CD5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F8CB04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Pr="00941B12">
              <w:rPr>
                <w:rFonts w:asciiTheme="majorHAnsi" w:hAnsiTheme="majorHAnsi" w:cstheme="majorHAnsi"/>
              </w:rPr>
              <w:t>5.3.11 substitute value management”</w:t>
            </w:r>
            <w:r w:rsidRPr="00941B12">
              <w:rPr>
                <w:rFonts w:asciiTheme="majorHAnsi" w:eastAsia="ＭＳ ゴシック" w:hAnsiTheme="majorHAnsi" w:cstheme="majorHAnsi"/>
              </w:rPr>
              <w:t>menus.</w:t>
            </w:r>
            <w:r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941B12" w:rsidRPr="00941B12" w14:paraId="19B1759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20281C"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0AF8C97"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rsidRPr="00941B12" w14:paraId="6C2C7A8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47F80721"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1365375"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rsidRPr="00941B12" w14:paraId="04DAA22D"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0164A040"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0C64749F"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581753A3" w14:textId="77777777" w:rsidR="0051031D" w:rsidRPr="00941B12" w:rsidRDefault="0051031D" w:rsidP="00923380">
      <w:pPr>
        <w:pStyle w:val="a0"/>
        <w:numPr>
          <w:ilvl w:val="0"/>
          <w:numId w:val="0"/>
        </w:numPr>
        <w:ind w:leftChars="270" w:left="567"/>
      </w:pPr>
    </w:p>
    <w:p w14:paraId="5796F271" w14:textId="10A0CD8D" w:rsidR="00BE3B31" w:rsidRPr="00BE3B31" w:rsidRDefault="003015BE" w:rsidP="00BE3B31">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941B12">
        <w:rPr>
          <w:rFonts w:cs="ＭＳ Ｐゴシック"/>
          <w:color w:val="000000"/>
          <w:kern w:val="0"/>
        </w:rPr>
        <w:t xml:space="preserve">Extract the variable </w:t>
      </w:r>
      <w:r w:rsidR="00BE3B31" w:rsidRPr="00BE3B31">
        <w:rPr>
          <w:rFonts w:cs="ＭＳ Ｐゴシック"/>
          <w:color w:val="000000"/>
          <w:kern w:val="0"/>
        </w:rPr>
        <w:t>from the Playbook in role package uploaded in "Role package list(</w:t>
      </w:r>
      <w:r w:rsidR="00B51A6E" w:rsidRPr="006145D7">
        <w:rPr>
          <w:rFonts w:cs="ＭＳ Ｐゴシック"/>
          <w:color w:val="000000"/>
          <w:kern w:val="0"/>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08204C" w:rsidRPr="0008204C">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00BE3B31" w:rsidRPr="00BE3B31">
        <w:rPr>
          <w:rFonts w:cs="ＭＳ Ｐゴシック"/>
          <w:color w:val="000000"/>
          <w:kern w:val="0"/>
        </w:rPr>
        <w:t>in this manual)"</w:t>
      </w:r>
    </w:p>
    <w:p w14:paraId="11F071A7" w14:textId="2C9C0CBE" w:rsidR="0086290D" w:rsidRPr="00BE3B31" w:rsidRDefault="00BE3B31" w:rsidP="00BE3B31">
      <w:pPr>
        <w:pStyle w:val="a0"/>
        <w:numPr>
          <w:ilvl w:val="0"/>
          <w:numId w:val="0"/>
        </w:numPr>
        <w:ind w:left="987"/>
        <w:rPr>
          <w:szCs w:val="21"/>
        </w:rPr>
      </w:pPr>
      <w:r w:rsidRPr="00BE3B31">
        <w:rPr>
          <w:rFonts w:cs="ＭＳ Ｐゴシック"/>
          <w:color w:val="000000"/>
          <w:kern w:val="0"/>
        </w:rPr>
        <w:t>Please refer to "Role package list</w:t>
      </w:r>
      <w:r w:rsidR="004F22ED">
        <w:rPr>
          <w:rFonts w:cs="ＭＳ Ｐゴシック"/>
          <w:color w:val="000000"/>
          <w:kern w:val="0"/>
        </w:rPr>
        <w:t xml:space="preserve"> </w:t>
      </w:r>
      <w:r w:rsidRPr="00BE3B31">
        <w:rPr>
          <w:rFonts w:cs="ＭＳ Ｐゴシック"/>
          <w:color w:val="000000"/>
          <w:kern w:val="0"/>
        </w:rPr>
        <w:t>(</w:t>
      </w:r>
      <w:r w:rsidR="00B51A6E">
        <w:rPr>
          <w:rFonts w:cs="ＭＳ Ｐゴシック"/>
          <w:color w:val="000000"/>
          <w:kern w:val="0"/>
          <w:u w:val="single"/>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08204C" w:rsidRPr="0008204C">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Pr="00BE3B31">
        <w:rPr>
          <w:rFonts w:cs="ＭＳ Ｐゴシック"/>
          <w:color w:val="000000"/>
          <w:kern w:val="0"/>
        </w:rPr>
        <w:t xml:space="preserve">in this </w:t>
      </w:r>
      <w:r w:rsidRPr="00BE3B31">
        <w:rPr>
          <w:rFonts w:cs="ＭＳ Ｐゴシック"/>
          <w:color w:val="000000"/>
          <w:kern w:val="0"/>
        </w:rPr>
        <w:lastRenderedPageBreak/>
        <w:t>manual)" for details.</w:t>
      </w:r>
    </w:p>
    <w:p w14:paraId="5044DA8D" w14:textId="048AB624" w:rsidR="0086290D" w:rsidRDefault="004150C8" w:rsidP="0086290D">
      <w:pPr>
        <w:pStyle w:val="a0"/>
        <w:numPr>
          <w:ilvl w:val="0"/>
          <w:numId w:val="0"/>
        </w:numPr>
        <w:ind w:left="987"/>
      </w:pPr>
      <w:r>
        <w:rPr>
          <w:rFonts w:hint="eastAsia"/>
        </w:rPr>
        <w:t>B</w:t>
      </w:r>
      <w:r w:rsidR="00BE3B31" w:rsidRPr="00BE3B31">
        <w:t xml:space="preserve">y creating </w:t>
      </w:r>
      <w:r w:rsidR="000C4D5A">
        <w:t>translation table</w:t>
      </w:r>
      <w:r w:rsidR="00BE3B31" w:rsidRPr="00BE3B31">
        <w:t xml:space="preserve">, ITA can handle the variables other than "VAR_xxx" defined in defaults varaiable definition file </w:t>
      </w:r>
      <w:r w:rsidR="00BE3B31">
        <w:t xml:space="preserve">and ITA readme. </w:t>
      </w:r>
      <w:r w:rsidR="00BE3B31" w:rsidRPr="00BE3B31">
        <w:t>Please refer to "</w:t>
      </w:r>
      <w:r w:rsidR="003C48C3" w:rsidRPr="006145D7">
        <w:rPr>
          <w:u w:val="single"/>
        </w:rPr>
        <w:t>6.5</w:t>
      </w:r>
      <w:r w:rsidR="00BE3B31" w:rsidRPr="006145D7">
        <w:rPr>
          <w:u w:val="single"/>
        </w:rPr>
        <w:t xml:space="preserve"> </w:t>
      </w:r>
      <w:r w:rsidR="00BE3B31" w:rsidRPr="006145D7">
        <w:rPr>
          <w:u w:val="single"/>
        </w:rPr>
        <w:fldChar w:fldCharType="begin"/>
      </w:r>
      <w:r w:rsidR="00BE3B31" w:rsidRPr="006145D7">
        <w:rPr>
          <w:u w:val="single"/>
        </w:rPr>
        <w:instrText xml:space="preserve"> REF _Ref31899626 \h </w:instrText>
      </w:r>
      <w:r w:rsidR="006145D7" w:rsidRPr="006145D7">
        <w:rPr>
          <w:u w:val="single"/>
        </w:rPr>
        <w:instrText xml:space="preserve"> \* MERGEFORMAT </w:instrText>
      </w:r>
      <w:r w:rsidR="00BE3B31" w:rsidRPr="006145D7">
        <w:rPr>
          <w:u w:val="single"/>
        </w:rPr>
      </w:r>
      <w:r w:rsidR="00BE3B31" w:rsidRPr="006145D7">
        <w:rPr>
          <w:u w:val="single"/>
        </w:rPr>
        <w:fldChar w:fldCharType="separate"/>
      </w:r>
      <w:r w:rsidR="0008204C" w:rsidRPr="0008204C">
        <w:rPr>
          <w:u w:val="single"/>
        </w:rPr>
        <w:t>Write translation table (Ansible-Legacy Role only)</w:t>
      </w:r>
      <w:r w:rsidR="00BE3B31" w:rsidRPr="006145D7">
        <w:rPr>
          <w:u w:val="single"/>
        </w:rPr>
        <w:fldChar w:fldCharType="end"/>
      </w:r>
      <w:r w:rsidR="00BE3B31" w:rsidRPr="00BE3B31">
        <w:t>" for details.</w:t>
      </w:r>
    </w:p>
    <w:p w14:paraId="49F9A0BA" w14:textId="4A3C32D0" w:rsidR="004150C8" w:rsidRPr="00CE0420" w:rsidRDefault="004150C8" w:rsidP="0086290D">
      <w:pPr>
        <w:pStyle w:val="a0"/>
        <w:numPr>
          <w:ilvl w:val="0"/>
          <w:numId w:val="0"/>
        </w:numPr>
        <w:ind w:left="987"/>
        <w:rPr>
          <w:szCs w:val="21"/>
        </w:rPr>
      </w:pPr>
      <w:r>
        <w:rPr>
          <w:szCs w:val="21"/>
        </w:rPr>
        <w:t>Defined variables with the following format from Playbooks from uploaded role packages will be extracted.</w:t>
      </w:r>
    </w:p>
    <w:p w14:paraId="4F37DFA5" w14:textId="68A3DE4B" w:rsidR="0053487B" w:rsidRPr="0047242D" w:rsidRDefault="0053487B" w:rsidP="003E4C2D">
      <w:pPr>
        <w:pStyle w:val="a0"/>
        <w:numPr>
          <w:ilvl w:val="0"/>
          <w:numId w:val="0"/>
        </w:numPr>
        <w:rPr>
          <w:szCs w:val="21"/>
        </w:rPr>
      </w:pPr>
    </w:p>
    <w:tbl>
      <w:tblPr>
        <w:tblStyle w:val="ac"/>
        <w:tblW w:w="8649" w:type="dxa"/>
        <w:tblInd w:w="987" w:type="dxa"/>
        <w:tblLook w:val="04A0" w:firstRow="1" w:lastRow="0" w:firstColumn="1" w:lastColumn="0" w:noHBand="0" w:noVBand="1"/>
      </w:tblPr>
      <w:tblGrid>
        <w:gridCol w:w="2915"/>
        <w:gridCol w:w="1366"/>
        <w:gridCol w:w="508"/>
        <w:gridCol w:w="3860"/>
      </w:tblGrid>
      <w:tr w:rsidR="00941B12" w14:paraId="6979CC5E" w14:textId="77777777" w:rsidTr="00941B12">
        <w:tc>
          <w:tcPr>
            <w:tcW w:w="2915"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6C9A93E" w14:textId="4F754160"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1874" w:type="dxa"/>
            <w:gridSpan w:val="2"/>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16E9400" w14:textId="104A8282" w:rsidR="00941B12" w:rsidRPr="00941B12" w:rsidRDefault="00941B12">
            <w:pPr>
              <w:pStyle w:val="a0"/>
              <w:numPr>
                <w:ilvl w:val="0"/>
                <w:numId w:val="0"/>
              </w:numPr>
              <w:tabs>
                <w:tab w:val="left" w:pos="840"/>
              </w:tabs>
              <w:rPr>
                <w:rFonts w:asciiTheme="majorHAnsi" w:hAnsiTheme="majorHAnsi" w:cstheme="majorHAnsi"/>
              </w:rPr>
            </w:pPr>
            <w:r w:rsidRPr="00941B12">
              <w:rPr>
                <w:rFonts w:asciiTheme="majorHAnsi" w:hAnsiTheme="majorHAnsi" w:cstheme="majorHAnsi"/>
              </w:rPr>
              <w:t>Role package directory</w:t>
            </w:r>
          </w:p>
        </w:tc>
        <w:tc>
          <w:tcPr>
            <w:tcW w:w="3860"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A30B417" w14:textId="53994E73"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Specific value settings</w:t>
            </w:r>
          </w:p>
        </w:tc>
      </w:tr>
      <w:tr w:rsidR="00941B12" w14:paraId="7E30FF4E" w14:textId="77777777" w:rsidTr="00941B12">
        <w:trPr>
          <w:cantSplit/>
          <w:trHeight w:val="9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A20F37" w14:textId="77777777" w:rsidR="00941B12" w:rsidRPr="00941B12" w:rsidRDefault="00941B12">
            <w:pPr>
              <w:widowControl/>
              <w:jc w:val="left"/>
              <w:rPr>
                <w:rFonts w:asciiTheme="majorHAnsi" w:hAnsiTheme="majorHAnsi" w:cstheme="majorHAnsi"/>
              </w:rPr>
            </w:pPr>
          </w:p>
        </w:tc>
        <w:tc>
          <w:tcPr>
            <w:tcW w:w="1366"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42E5505"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tasks</w:t>
            </w:r>
          </w:p>
          <w:p w14:paraId="608088D1"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templates</w:t>
            </w:r>
          </w:p>
          <w:p w14:paraId="3E0DA3BA"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handlers</w:t>
            </w:r>
          </w:p>
          <w:p w14:paraId="2C4EDC55" w14:textId="77777777"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sz w:val="14"/>
                <w:szCs w:val="14"/>
              </w:rPr>
              <w:t>meta</w:t>
            </w:r>
          </w:p>
        </w:tc>
        <w:tc>
          <w:tcPr>
            <w:tcW w:w="508"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8676079" w14:textId="64CCC931"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b/>
                <w:sz w:val="14"/>
                <w:szCs w:val="14"/>
              </w:rPr>
              <w:t>Other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ECF99E" w14:textId="77777777" w:rsidR="00941B12" w:rsidRPr="00941B12" w:rsidRDefault="00941B12">
            <w:pPr>
              <w:widowControl/>
              <w:jc w:val="left"/>
              <w:rPr>
                <w:rFonts w:asciiTheme="majorHAnsi" w:hAnsiTheme="majorHAnsi" w:cstheme="majorHAnsi"/>
              </w:rPr>
            </w:pPr>
          </w:p>
        </w:tc>
      </w:tr>
      <w:tr w:rsidR="00941B12" w14:paraId="3031D7E8"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38BF5C88" w14:textId="5250F6F3"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1366" w:type="dxa"/>
            <w:vMerge w:val="restart"/>
            <w:tcBorders>
              <w:top w:val="single" w:sz="4" w:space="0" w:color="auto"/>
              <w:left w:val="single" w:sz="4" w:space="0" w:color="auto"/>
              <w:bottom w:val="single" w:sz="4" w:space="0" w:color="auto"/>
              <w:right w:val="single" w:sz="4" w:space="0" w:color="auto"/>
            </w:tcBorders>
            <w:hideMark/>
          </w:tcPr>
          <w:p w14:paraId="204D975D"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〇</w:t>
            </w:r>
          </w:p>
        </w:tc>
        <w:tc>
          <w:tcPr>
            <w:tcW w:w="508" w:type="dxa"/>
            <w:vMerge w:val="restart"/>
            <w:tcBorders>
              <w:top w:val="single" w:sz="4" w:space="0" w:color="auto"/>
              <w:left w:val="single" w:sz="4" w:space="0" w:color="auto"/>
              <w:bottom w:val="single" w:sz="4" w:space="0" w:color="auto"/>
              <w:right w:val="single" w:sz="4" w:space="0" w:color="auto"/>
            </w:tcBorders>
          </w:tcPr>
          <w:p w14:paraId="5BB488F9"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w:t>
            </w:r>
          </w:p>
          <w:p w14:paraId="37F7AF85"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34154CD8" w14:textId="131DE25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14:paraId="06B889F4"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0334A62B" w14:textId="3E18A0BE"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D76CA8"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022E2"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5CF6E4E8" w14:textId="7DB856DD"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14:paraId="574BE5D7"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7090F7CE" w14:textId="69CFA59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F9373"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84EC3"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4A025A38" w14:textId="4ACD3650"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672B5F6C" w14:textId="60D968E2" w:rsidR="00941B12" w:rsidRDefault="00941B12" w:rsidP="00941B12">
      <w:pPr>
        <w:widowControl/>
        <w:jc w:val="left"/>
      </w:pPr>
      <w:r>
        <w:rPr>
          <w:rFonts w:hint="eastAsia"/>
        </w:rPr>
        <w:t>〇</w:t>
      </w:r>
      <w:r>
        <w:rPr>
          <w:rFonts w:hint="eastAsia"/>
        </w:rPr>
        <w:t xml:space="preserve"> = </w:t>
      </w:r>
      <w:r w:rsidR="00FB6953">
        <w:t>Playbook with variable definition</w:t>
      </w:r>
      <w:r w:rsidR="00FB6953" w:rsidRPr="00FB6953">
        <w:t xml:space="preserve"> extracted</w:t>
      </w:r>
      <w:r w:rsidR="00FB6953">
        <w:br/>
        <w:t>x  = Playbook without variable definition extracted</w:t>
      </w:r>
    </w:p>
    <w:p w14:paraId="6EE351B3" w14:textId="77777777" w:rsidR="0053487B" w:rsidRDefault="00877F89" w:rsidP="00877F89">
      <w:pPr>
        <w:widowControl/>
        <w:jc w:val="left"/>
      </w:pPr>
      <w:r w:rsidRPr="00941B12">
        <w:br w:type="page"/>
      </w:r>
      <w:r w:rsidR="00941B12">
        <w:lastRenderedPageBreak/>
        <w:br/>
      </w:r>
    </w:p>
    <w:p w14:paraId="023BBABD" w14:textId="77777777" w:rsidR="00941B12" w:rsidRPr="00877F89" w:rsidRDefault="00941B12" w:rsidP="00877F89">
      <w:pPr>
        <w:widowControl/>
        <w:jc w:val="left"/>
      </w:pPr>
    </w:p>
    <w:p w14:paraId="58CE2BD7" w14:textId="77777777" w:rsidR="003E5A5F" w:rsidRPr="00CE0420" w:rsidRDefault="006A5FE7" w:rsidP="00747853">
      <w:pPr>
        <w:pStyle w:val="20"/>
      </w:pPr>
      <w:bookmarkStart w:id="50" w:name="_Toc105605696"/>
      <w:r w:rsidRPr="006A5FE7">
        <w:t>Variable handling according to substitution value registration</w:t>
      </w:r>
      <w:bookmarkEnd w:id="50"/>
    </w:p>
    <w:p w14:paraId="2EE34608" w14:textId="3753C647" w:rsidR="00137CCE" w:rsidRPr="00CE0420" w:rsidRDefault="006A5FE7" w:rsidP="00CA399F">
      <w:pPr>
        <w:pStyle w:val="26"/>
      </w:pPr>
      <w:r w:rsidRPr="006A5FE7">
        <w:t>By using substitution value registration function, it is possible to overwrite the value of variable defined in Playbook.</w:t>
      </w:r>
    </w:p>
    <w:p w14:paraId="334BACEF" w14:textId="1934BD96" w:rsidR="0053487B" w:rsidRDefault="006A5FE7" w:rsidP="00EE3102">
      <w:pPr>
        <w:pStyle w:val="26"/>
      </w:pPr>
      <w:r w:rsidRPr="006A5FE7">
        <w:t>The relationship between Playbook variable and the variable value registered in substitution value management function is shown as the following figure.</w:t>
      </w:r>
    </w:p>
    <w:p w14:paraId="06D69790" w14:textId="562BFDD6" w:rsidR="00A44EDB" w:rsidRDefault="00A44EDB" w:rsidP="00EE3102">
      <w:pPr>
        <w:pStyle w:val="26"/>
      </w:pPr>
      <w:r>
        <w:rPr>
          <w:noProof/>
        </w:rPr>
        <w:drawing>
          <wp:inline distT="0" distB="0" distL="0" distR="0" wp14:anchorId="4CD5FA11" wp14:editId="6F414F89">
            <wp:extent cx="5584683" cy="2032439"/>
            <wp:effectExtent l="0" t="0" r="0" b="635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4683" cy="2032439"/>
                    </a:xfrm>
                    <a:prstGeom prst="rect">
                      <a:avLst/>
                    </a:prstGeom>
                    <a:noFill/>
                    <a:ln>
                      <a:noFill/>
                    </a:ln>
                  </pic:spPr>
                </pic:pic>
              </a:graphicData>
            </a:graphic>
          </wp:inline>
        </w:drawing>
      </w:r>
    </w:p>
    <w:p w14:paraId="4EF05F15" w14:textId="12C5452B" w:rsidR="0053487B" w:rsidRPr="00860732" w:rsidRDefault="005D203F" w:rsidP="0053487B">
      <w:pPr>
        <w:pStyle w:val="26"/>
      </w:pPr>
      <w:r w:rsidRPr="005D203F">
        <w:t>The value of the variable registered in the substitution value management function is output to the variable definition file (host_vars) for each host, and executed on each host by using the original Playbook and variable definition file as input in Ansible.</w:t>
      </w:r>
      <w:r w:rsidR="0053487B" w:rsidRPr="00860732">
        <w:br/>
      </w:r>
      <w:r w:rsidR="0053487B" w:rsidRPr="00860732">
        <w:br/>
      </w:r>
      <w:r w:rsidRPr="005D203F">
        <w:t>The priority of variable values in the result is as below</w:t>
      </w:r>
      <w:r>
        <w:t>.</w:t>
      </w:r>
    </w:p>
    <w:p w14:paraId="767C7D4B" w14:textId="0A67CAC9" w:rsidR="0053487B" w:rsidRPr="00860732" w:rsidRDefault="005D203F" w:rsidP="005D203F">
      <w:pPr>
        <w:pStyle w:val="50"/>
      </w:pPr>
      <w:r w:rsidRPr="005D203F">
        <w:t>Value registered in substitution value management function</w:t>
      </w:r>
    </w:p>
    <w:p w14:paraId="20DFB031" w14:textId="0287FE72" w:rsidR="0053487B" w:rsidRPr="00860732" w:rsidRDefault="005D203F" w:rsidP="005D203F">
      <w:pPr>
        <w:pStyle w:val="50"/>
      </w:pPr>
      <w:r w:rsidRPr="005D203F">
        <w:t>Value specified in Playbook variable</w:t>
      </w:r>
      <w:r w:rsidR="0053487B" w:rsidRPr="00860732">
        <w:br/>
      </w:r>
      <w:r w:rsidRPr="005D203F">
        <w:t xml:space="preserve">Please refer to </w:t>
      </w:r>
      <w:r w:rsidRPr="00CD4C93">
        <w:t>"</w:t>
      </w:r>
      <w:r w:rsidR="00444926" w:rsidRPr="00CD4C93">
        <w:t xml:space="preserve">5.3.11 </w:t>
      </w:r>
      <w:hyperlink w:anchor="_Substitution_value_list" w:history="1">
        <w:r w:rsidR="00444926" w:rsidRPr="00FD62D2">
          <w:rPr>
            <w:rStyle w:val="af5"/>
          </w:rPr>
          <w:t>Substitution value list</w:t>
        </w:r>
      </w:hyperlink>
      <w:r w:rsidRPr="005D203F">
        <w:t>" for details.</w:t>
      </w:r>
    </w:p>
    <w:p w14:paraId="3E5C44C0" w14:textId="77777777" w:rsidR="0053487B" w:rsidRPr="00EC4529" w:rsidRDefault="0053487B">
      <w:pPr>
        <w:widowControl/>
        <w:jc w:val="left"/>
      </w:pPr>
    </w:p>
    <w:p w14:paraId="69176898" w14:textId="6FA683BC" w:rsidR="002D068D" w:rsidRPr="00CE0420" w:rsidRDefault="00751E15" w:rsidP="00595EEC">
      <w:pPr>
        <w:pStyle w:val="1"/>
      </w:pPr>
      <w:bookmarkStart w:id="51" w:name="_Toc105605697"/>
      <w:r w:rsidRPr="00751E15">
        <w:lastRenderedPageBreak/>
        <w:t>Ansible driver console menu configuration</w:t>
      </w:r>
      <w:bookmarkEnd w:id="51"/>
    </w:p>
    <w:p w14:paraId="42148921" w14:textId="77777777" w:rsidR="002D068D" w:rsidRPr="00CE0420" w:rsidRDefault="002D068D" w:rsidP="002D068D"/>
    <w:p w14:paraId="28DD7EC5" w14:textId="42523D2E" w:rsidR="002D068D" w:rsidRPr="00CE0420" w:rsidRDefault="00751E15" w:rsidP="002D068D">
      <w:r w:rsidRPr="00751E15">
        <w:t>This chapter explains the configuration of ITA console menu.</w:t>
      </w:r>
    </w:p>
    <w:p w14:paraId="545525DB" w14:textId="444AE7F8" w:rsidR="00E84364" w:rsidRPr="00CE0420" w:rsidRDefault="00751E15" w:rsidP="002D068D">
      <w:r w:rsidRPr="00751E15">
        <w:t>For the method to log in Web console and the components / basic operations of the menu screen, please refer to the "</w:t>
      </w:r>
      <w:r w:rsidRPr="00751E15">
        <w:rPr>
          <w:u w:val="single"/>
        </w:rPr>
        <w:t>First Step Guide</w:t>
      </w:r>
      <w:r w:rsidRPr="00751E15">
        <w:t>".</w:t>
      </w:r>
    </w:p>
    <w:p w14:paraId="619A17AD" w14:textId="77777777" w:rsidR="00E84364" w:rsidRPr="00CE0420" w:rsidRDefault="00E84364" w:rsidP="002D068D"/>
    <w:p w14:paraId="6F8B2EDF" w14:textId="638A9419" w:rsidR="002D068D" w:rsidRPr="00CE0420" w:rsidRDefault="00751E15" w:rsidP="00747853">
      <w:pPr>
        <w:pStyle w:val="20"/>
      </w:pPr>
      <w:bookmarkStart w:id="52" w:name="_Toc491356627"/>
      <w:bookmarkStart w:id="53" w:name="_Toc491357388"/>
      <w:bookmarkStart w:id="54" w:name="_Toc491938689"/>
      <w:bookmarkStart w:id="55" w:name="_Toc491951538"/>
      <w:bookmarkStart w:id="56" w:name="_Toc105605698"/>
      <w:bookmarkEnd w:id="52"/>
      <w:bookmarkEnd w:id="53"/>
      <w:bookmarkEnd w:id="54"/>
      <w:bookmarkEnd w:id="55"/>
      <w:r w:rsidRPr="00751E15">
        <w:t>Menu/screen list</w:t>
      </w:r>
      <w:bookmarkEnd w:id="56"/>
    </w:p>
    <w:p w14:paraId="499217D9" w14:textId="68A53FF1" w:rsidR="002D068D" w:rsidRPr="00A30E07" w:rsidRDefault="005F5176" w:rsidP="004C3560">
      <w:pPr>
        <w:pStyle w:val="a1"/>
        <w:numPr>
          <w:ilvl w:val="0"/>
          <w:numId w:val="15"/>
        </w:numPr>
        <w:ind w:left="709" w:hanging="425"/>
        <w:rPr>
          <w:b/>
        </w:rPr>
      </w:pPr>
      <w:r>
        <w:rPr>
          <w:rFonts w:hint="eastAsia"/>
        </w:rPr>
        <w:t>I</w:t>
      </w:r>
      <w:r w:rsidR="00751E15">
        <w:rPr>
          <w:rFonts w:hint="eastAsia"/>
        </w:rPr>
        <w:t>T</w:t>
      </w:r>
      <w:r w:rsidR="00751E15">
        <w:t>A basic console menu</w:t>
      </w:r>
    </w:p>
    <w:p w14:paraId="04A9BCF9" w14:textId="3A55CF18" w:rsidR="002D068D" w:rsidRPr="00CE0420" w:rsidRDefault="00751E15" w:rsidP="002D068D">
      <w:pPr>
        <w:ind w:leftChars="135" w:left="283"/>
        <w:jc w:val="left"/>
      </w:pPr>
      <w:r w:rsidRPr="00751E15">
        <w:t>The menu list of ITA basic console used in Ansible driver is as below.</w:t>
      </w:r>
    </w:p>
    <w:p w14:paraId="7EC34776" w14:textId="77777777" w:rsidR="00E84364" w:rsidRPr="00CE0420" w:rsidRDefault="00E84364" w:rsidP="002D068D">
      <w:pPr>
        <w:ind w:leftChars="135" w:left="283"/>
        <w:jc w:val="left"/>
      </w:pPr>
    </w:p>
    <w:p w14:paraId="2499841D" w14:textId="5DA4B871" w:rsidR="002D068D" w:rsidRPr="00CE0420" w:rsidRDefault="00751E15" w:rsidP="008D4D1B">
      <w:pPr>
        <w:pStyle w:val="af3"/>
        <w:jc w:val="center"/>
      </w:pPr>
      <w:r w:rsidRPr="00751E15">
        <w:t>Table 3.1-1 Basic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4C7787A5" w:rsidR="00811557" w:rsidRPr="00CE0420" w:rsidRDefault="00751E15" w:rsidP="002D068D">
            <w:pPr>
              <w:pStyle w:val="aff"/>
              <w:jc w:val="center"/>
            </w:pPr>
            <w:r>
              <w:rPr>
                <w:rFonts w:hint="eastAsia"/>
              </w:rPr>
              <w:t>M</w:t>
            </w:r>
            <w:r>
              <w:t>enu group</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586CF14E" w:rsidR="00811557" w:rsidRPr="00CE0420" w:rsidRDefault="00751E15" w:rsidP="002D068D">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3C64D5AA" w:rsidR="00811557" w:rsidRPr="00CE0420" w:rsidRDefault="00751E15" w:rsidP="002D068D">
            <w:pPr>
              <w:pStyle w:val="aff"/>
              <w:jc w:val="center"/>
            </w:pPr>
            <w:r>
              <w:rPr>
                <w:rFonts w:hint="eastAsia"/>
              </w:rPr>
              <w:t>Descritption</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0F4C98E2"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751E15">
              <w:rPr>
                <w:rFonts w:hint="eastAsia"/>
                <w:szCs w:val="18"/>
              </w:rPr>
              <w:t>baic console</w:t>
            </w:r>
          </w:p>
        </w:tc>
        <w:tc>
          <w:tcPr>
            <w:tcW w:w="1985" w:type="dxa"/>
          </w:tcPr>
          <w:p w14:paraId="1B81AF94" w14:textId="2DA0A268" w:rsidR="00AC63CB" w:rsidRPr="00CE0420" w:rsidRDefault="00751E15" w:rsidP="008D7BAB">
            <w:pPr>
              <w:pStyle w:val="aff0"/>
              <w:jc w:val="left"/>
              <w:rPr>
                <w:szCs w:val="18"/>
              </w:rPr>
            </w:pPr>
            <w:r>
              <w:rPr>
                <w:rFonts w:hint="eastAsia"/>
              </w:rPr>
              <w:t>D</w:t>
            </w:r>
            <w:r>
              <w:t>evice list</w:t>
            </w:r>
          </w:p>
        </w:tc>
        <w:tc>
          <w:tcPr>
            <w:tcW w:w="5386" w:type="dxa"/>
          </w:tcPr>
          <w:p w14:paraId="59398CF7" w14:textId="408FD34F" w:rsidR="00AC63CB" w:rsidRPr="00CE0420" w:rsidRDefault="00751E15" w:rsidP="008D4D1B">
            <w:pPr>
              <w:pStyle w:val="aff0"/>
              <w:jc w:val="left"/>
              <w:rPr>
                <w:szCs w:val="18"/>
              </w:rPr>
            </w:pPr>
            <w:r w:rsidRPr="00751E15">
              <w:rPr>
                <w:rFonts w:cstheme="minorHAnsi"/>
                <w:szCs w:val="18"/>
              </w:rPr>
              <w:t>Maintain</w:t>
            </w:r>
            <w:r w:rsidR="004C4A49">
              <w:rPr>
                <w:rFonts w:cstheme="minorHAnsi"/>
                <w:szCs w:val="18"/>
              </w:rPr>
              <w:t xml:space="preserve"> </w:t>
            </w:r>
            <w:r w:rsidRPr="00751E15">
              <w:rPr>
                <w:rFonts w:cstheme="minorHAnsi"/>
                <w:szCs w:val="18"/>
              </w:rPr>
              <w:t>(View/Register/Update/Discard) operation target system list</w:t>
            </w:r>
            <w:r>
              <w:rPr>
                <w:rFonts w:cstheme="minorHAnsi"/>
                <w:szCs w:val="18"/>
              </w:rPr>
              <w:t>.</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427768E" w:rsidR="009A56E5" w:rsidRPr="00CE0420" w:rsidRDefault="004246FB" w:rsidP="008D7BAB">
            <w:pPr>
              <w:pStyle w:val="aff0"/>
              <w:jc w:val="left"/>
            </w:pPr>
            <w:r>
              <w:t>Linked</w:t>
            </w:r>
            <w:r w:rsidR="00751E15" w:rsidRPr="00751E15">
              <w:t xml:space="preserve"> menu</w:t>
            </w:r>
          </w:p>
        </w:tc>
        <w:tc>
          <w:tcPr>
            <w:tcW w:w="5386" w:type="dxa"/>
          </w:tcPr>
          <w:p w14:paraId="0E32FF7C" w14:textId="57ADBCD2" w:rsidR="009A56E5" w:rsidRPr="00CE0420" w:rsidRDefault="00751E15" w:rsidP="008D4D1B">
            <w:pPr>
              <w:pStyle w:val="aff0"/>
              <w:jc w:val="left"/>
              <w:rPr>
                <w:rFonts w:cstheme="minorHAnsi"/>
                <w:szCs w:val="18"/>
              </w:rPr>
            </w:pPr>
            <w:r w:rsidRPr="00751E15">
              <w:t xml:space="preserve">Manage the configuration management database </w:t>
            </w:r>
            <w:r w:rsidR="004246FB">
              <w:t>linked</w:t>
            </w:r>
            <w:r w:rsidRPr="00751E15">
              <w:t xml:space="preserve"> with Substitution value auto-registration setting</w:t>
            </w:r>
            <w:r>
              <w:t xml:space="preserve"> menu.</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3CE0599B" w14:textId="6BB63851" w:rsidR="00AC63CB" w:rsidRPr="00CE0420" w:rsidRDefault="00751E15" w:rsidP="00AC63CB">
            <w:pPr>
              <w:pStyle w:val="aff0"/>
            </w:pPr>
            <w:r w:rsidRPr="00751E15">
              <w:t>Input operation list</w:t>
            </w:r>
          </w:p>
        </w:tc>
        <w:tc>
          <w:tcPr>
            <w:tcW w:w="5386" w:type="dxa"/>
            <w:tcBorders>
              <w:bottom w:val="single" w:sz="4" w:space="0" w:color="auto"/>
            </w:tcBorders>
          </w:tcPr>
          <w:p w14:paraId="05DA5525" w14:textId="14DF53A0" w:rsidR="00AC63CB" w:rsidRPr="00CE0420" w:rsidRDefault="00751E15" w:rsidP="00AC63CB">
            <w:pPr>
              <w:pStyle w:val="aff0"/>
            </w:pPr>
            <w:r w:rsidRPr="00751E15">
              <w:t>Maintain(View/Register/Update/Discard) input operation list</w:t>
            </w:r>
          </w:p>
        </w:tc>
      </w:tr>
    </w:tbl>
    <w:p w14:paraId="5BDBB8E7" w14:textId="77777777" w:rsidR="0051031D" w:rsidRPr="00CE0420" w:rsidRDefault="0051031D" w:rsidP="0051031D">
      <w:pPr>
        <w:ind w:leftChars="135" w:left="283"/>
        <w:jc w:val="left"/>
      </w:pPr>
    </w:p>
    <w:p w14:paraId="17515335" w14:textId="3DBDE0B5" w:rsidR="0051031D" w:rsidRPr="00CE0420" w:rsidRDefault="0051031D" w:rsidP="004C3560">
      <w:pPr>
        <w:pStyle w:val="a1"/>
        <w:numPr>
          <w:ilvl w:val="0"/>
          <w:numId w:val="15"/>
        </w:numPr>
        <w:ind w:left="709"/>
        <w:rPr>
          <w:b/>
        </w:rPr>
      </w:pPr>
      <w:r w:rsidRPr="00CE0420">
        <w:rPr>
          <w:rFonts w:hint="eastAsia"/>
          <w:b/>
        </w:rPr>
        <w:t>Ansible</w:t>
      </w:r>
      <w:r w:rsidR="00751E15">
        <w:rPr>
          <w:b/>
        </w:rPr>
        <w:t xml:space="preserve"> </w:t>
      </w:r>
      <w:r w:rsidR="00751E15">
        <w:rPr>
          <w:rFonts w:hint="eastAsia"/>
          <w:b/>
        </w:rPr>
        <w:t>c</w:t>
      </w:r>
      <w:r w:rsidR="00751E15">
        <w:rPr>
          <w:b/>
        </w:rPr>
        <w:t>ommon console menu</w:t>
      </w:r>
    </w:p>
    <w:p w14:paraId="25F1D134" w14:textId="0EC25D32" w:rsidR="0051031D" w:rsidRPr="00CE0420" w:rsidRDefault="00751E15" w:rsidP="0051031D">
      <w:pPr>
        <w:ind w:leftChars="135" w:left="283"/>
        <w:jc w:val="left"/>
      </w:pPr>
      <w:r w:rsidRPr="00751E15">
        <w:t>Ansible common console menu list is as below</w:t>
      </w:r>
      <w:r>
        <w:t>.</w:t>
      </w:r>
    </w:p>
    <w:p w14:paraId="48F36D2A" w14:textId="77777777" w:rsidR="00923380" w:rsidRPr="00CE0420" w:rsidRDefault="00923380" w:rsidP="0051031D">
      <w:pPr>
        <w:ind w:leftChars="135" w:left="283"/>
        <w:jc w:val="left"/>
      </w:pPr>
    </w:p>
    <w:p w14:paraId="3DAFC3B8" w14:textId="4A459E98" w:rsidR="0051031D" w:rsidRPr="00CE0420" w:rsidRDefault="00751E15" w:rsidP="0051031D">
      <w:pPr>
        <w:pStyle w:val="aff1"/>
      </w:pPr>
      <w:r w:rsidRPr="00751E15">
        <w:t>Table 3.1-2 Common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6017A8C6" w:rsidR="00811557" w:rsidRPr="00CE0420" w:rsidRDefault="00751E15" w:rsidP="005900EF">
            <w:pPr>
              <w:pStyle w:val="aff"/>
              <w:jc w:val="center"/>
            </w:pPr>
            <w:r w:rsidRPr="00751E15">
              <w:t>Menu group</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50ADAE3" w:rsidR="00811557" w:rsidRPr="00CE0420" w:rsidRDefault="00751E15" w:rsidP="005900EF">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3F838AC5" w:rsidR="00811557" w:rsidRPr="00CE0420" w:rsidRDefault="001B3F23" w:rsidP="005900EF">
            <w:pPr>
              <w:pStyle w:val="aff"/>
              <w:jc w:val="center"/>
            </w:pPr>
            <w:r>
              <w:t>Description</w:t>
            </w:r>
          </w:p>
        </w:tc>
      </w:tr>
      <w:tr w:rsidR="00751E15"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751E15" w:rsidRPr="00CE0420" w:rsidRDefault="00751E15" w:rsidP="00751E15">
            <w:pPr>
              <w:pStyle w:val="aff0"/>
            </w:pPr>
            <w:r w:rsidRPr="00CE0420">
              <w:t>1</w:t>
            </w:r>
          </w:p>
        </w:tc>
        <w:tc>
          <w:tcPr>
            <w:tcW w:w="1588" w:type="dxa"/>
            <w:vMerge w:val="restart"/>
            <w:vAlign w:val="center"/>
            <w:hideMark/>
          </w:tcPr>
          <w:p w14:paraId="301C25B1" w14:textId="5BD9478A" w:rsidR="00751E15" w:rsidRPr="00CE0420" w:rsidRDefault="00751E15" w:rsidP="00751E15">
            <w:pPr>
              <w:pStyle w:val="aff0"/>
            </w:pPr>
            <w:r w:rsidRPr="00751E15">
              <w:t>Ansible common console</w:t>
            </w:r>
          </w:p>
        </w:tc>
        <w:tc>
          <w:tcPr>
            <w:tcW w:w="1985" w:type="dxa"/>
            <w:tcBorders>
              <w:top w:val="dotted" w:sz="4" w:space="0" w:color="auto"/>
              <w:bottom w:val="dotted" w:sz="4" w:space="0" w:color="auto"/>
              <w:right w:val="single" w:sz="4" w:space="0" w:color="auto"/>
            </w:tcBorders>
            <w:hideMark/>
          </w:tcPr>
          <w:p w14:paraId="42DEBCFC" w14:textId="6CBE62A9" w:rsidR="00751E15" w:rsidRPr="00CE0420" w:rsidRDefault="00751E15" w:rsidP="00751E15">
            <w:pPr>
              <w:pStyle w:val="aff0"/>
            </w:pPr>
            <w:r w:rsidRPr="0014371E">
              <w:t>Interface information</w:t>
            </w:r>
          </w:p>
        </w:tc>
        <w:tc>
          <w:tcPr>
            <w:tcW w:w="5386" w:type="dxa"/>
            <w:tcBorders>
              <w:top w:val="dotted" w:sz="4" w:space="0" w:color="auto"/>
              <w:left w:val="single" w:sz="4" w:space="0" w:color="auto"/>
              <w:bottom w:val="dotted" w:sz="4" w:space="0" w:color="auto"/>
              <w:right w:val="single" w:sz="4" w:space="0" w:color="auto"/>
            </w:tcBorders>
            <w:hideMark/>
          </w:tcPr>
          <w:p w14:paraId="308D84E4" w14:textId="140F529C" w:rsidR="00751E15" w:rsidRDefault="00751E15" w:rsidP="00751E15">
            <w:pPr>
              <w:pStyle w:val="aff0"/>
            </w:pPr>
            <w:r w:rsidRPr="00751E15">
              <w:t xml:space="preserve">Select whether to use Ansible or </w:t>
            </w:r>
            <w:r w:rsidR="004005D7">
              <w:t>Ansible Automation Controller</w:t>
            </w:r>
            <w:r w:rsidRPr="00751E15">
              <w:t xml:space="preserve"> server as the execution engine for the construction operation.</w:t>
            </w:r>
          </w:p>
          <w:p w14:paraId="7604E689" w14:textId="4F95CFCB" w:rsidR="00751E15" w:rsidRPr="00CE0420" w:rsidRDefault="00751E15" w:rsidP="00751E15">
            <w:pPr>
              <w:pStyle w:val="aff0"/>
            </w:pPr>
            <w:r w:rsidRPr="00751E15">
              <w:t>Manage the path of directory shared by ITA system, Ansible driver server, and execution engine server and the connection interface information to the execution engine server.</w:t>
            </w:r>
          </w:p>
        </w:tc>
      </w:tr>
      <w:tr w:rsidR="00813D8E" w:rsidRPr="00CE0420" w14:paraId="28F6DCB9"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574B837B" w14:textId="59C5F221" w:rsidR="00813D8E" w:rsidRPr="00CE0420" w:rsidRDefault="00813D8E" w:rsidP="00751E15">
            <w:pPr>
              <w:pStyle w:val="aff0"/>
            </w:pPr>
            <w:r>
              <w:rPr>
                <w:rFonts w:hint="eastAsia"/>
              </w:rPr>
              <w:t>2</w:t>
            </w:r>
          </w:p>
        </w:tc>
        <w:tc>
          <w:tcPr>
            <w:tcW w:w="1588" w:type="dxa"/>
            <w:vMerge/>
            <w:vAlign w:val="center"/>
          </w:tcPr>
          <w:p w14:paraId="06FFF28F" w14:textId="77777777" w:rsidR="00813D8E" w:rsidRPr="00751E15" w:rsidRDefault="00813D8E" w:rsidP="00751E15">
            <w:pPr>
              <w:pStyle w:val="aff0"/>
            </w:pPr>
          </w:p>
        </w:tc>
        <w:tc>
          <w:tcPr>
            <w:tcW w:w="1985" w:type="dxa"/>
            <w:tcBorders>
              <w:top w:val="dotted" w:sz="4" w:space="0" w:color="auto"/>
              <w:bottom w:val="dotted" w:sz="4" w:space="0" w:color="auto"/>
              <w:right w:val="single" w:sz="4" w:space="0" w:color="auto"/>
            </w:tcBorders>
          </w:tcPr>
          <w:p w14:paraId="24090881" w14:textId="11BF7212" w:rsidR="00813D8E" w:rsidRPr="0014371E" w:rsidRDefault="004005D7" w:rsidP="00751E15">
            <w:pPr>
              <w:pStyle w:val="aff0"/>
            </w:pPr>
            <w:r>
              <w:rPr>
                <w:rFonts w:hint="eastAsia"/>
              </w:rPr>
              <w:t>Ansible Automation Controller</w:t>
            </w:r>
            <w:r w:rsidR="00813D8E">
              <w:rPr>
                <w:rFonts w:hint="eastAsia"/>
              </w:rPr>
              <w:t xml:space="preserve"> host list</w:t>
            </w:r>
          </w:p>
        </w:tc>
        <w:tc>
          <w:tcPr>
            <w:tcW w:w="5386" w:type="dxa"/>
            <w:tcBorders>
              <w:top w:val="dotted" w:sz="4" w:space="0" w:color="auto"/>
              <w:left w:val="single" w:sz="4" w:space="0" w:color="auto"/>
              <w:bottom w:val="dotted" w:sz="4" w:space="0" w:color="auto"/>
              <w:right w:val="single" w:sz="4" w:space="0" w:color="auto"/>
            </w:tcBorders>
          </w:tcPr>
          <w:p w14:paraId="09980B51" w14:textId="06D1B420" w:rsidR="003662F6" w:rsidRPr="00751E15" w:rsidRDefault="003662F6" w:rsidP="003662F6">
            <w:pPr>
              <w:pStyle w:val="aff0"/>
              <w:jc w:val="left"/>
            </w:pPr>
            <w:r w:rsidRPr="003662F6">
              <w:t>Mana</w:t>
            </w:r>
            <w:r>
              <w:t>ge the information needed to execute</w:t>
            </w:r>
            <w:r w:rsidRPr="003662F6">
              <w:t xml:space="preserve"> </w:t>
            </w:r>
            <w:r w:rsidR="004005D7">
              <w:t>Ansible Automation Controller</w:t>
            </w:r>
            <w:r w:rsidRPr="003662F6">
              <w:t>'s RestAPI and the information needed t</w:t>
            </w:r>
            <w:r>
              <w:t>o transfer construction file</w:t>
            </w:r>
            <w:r w:rsidRPr="003662F6">
              <w:t xml:space="preserve">s to </w:t>
            </w:r>
            <w:r w:rsidR="004005D7">
              <w:t>Ansible Automation Controller</w:t>
            </w:r>
            <w:r w:rsidRPr="003662F6">
              <w:t>.</w:t>
            </w:r>
          </w:p>
        </w:tc>
      </w:tr>
      <w:tr w:rsidR="00751E15"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063399B4" w:rsidR="00751E15" w:rsidRPr="00CE0420" w:rsidRDefault="00813D8E" w:rsidP="00751E15">
            <w:pPr>
              <w:pStyle w:val="aff0"/>
            </w:pPr>
            <w:r>
              <w:rPr>
                <w:rFonts w:hint="eastAsia"/>
              </w:rPr>
              <w:t>3</w:t>
            </w:r>
          </w:p>
        </w:tc>
        <w:tc>
          <w:tcPr>
            <w:tcW w:w="1588" w:type="dxa"/>
            <w:vMerge/>
            <w:vAlign w:val="center"/>
          </w:tcPr>
          <w:p w14:paraId="7DE03AD3"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1E3DB581" w14:textId="33BB94FC" w:rsidR="00751E15" w:rsidRPr="00CE0420" w:rsidRDefault="00751E15" w:rsidP="00751E15">
            <w:pPr>
              <w:pStyle w:val="aff0"/>
            </w:pPr>
            <w:r w:rsidRPr="0014371E">
              <w:t>Global variable list</w:t>
            </w:r>
          </w:p>
        </w:tc>
        <w:tc>
          <w:tcPr>
            <w:tcW w:w="5386" w:type="dxa"/>
            <w:tcBorders>
              <w:top w:val="dotted" w:sz="4" w:space="0" w:color="auto"/>
              <w:left w:val="single" w:sz="4" w:space="0" w:color="auto"/>
              <w:bottom w:val="dotted" w:sz="4" w:space="0" w:color="auto"/>
              <w:right w:val="single" w:sz="4" w:space="0" w:color="auto"/>
            </w:tcBorders>
          </w:tcPr>
          <w:p w14:paraId="4068CB4A" w14:textId="502E3BD7" w:rsidR="00751E15" w:rsidRPr="00CE0420" w:rsidRDefault="00751E15" w:rsidP="00751E15">
            <w:pPr>
              <w:pStyle w:val="aff0"/>
            </w:pPr>
            <w:r w:rsidRPr="00751E15">
              <w:t>Manage the variable commonly used in Playbook or dialog file, etc.</w:t>
            </w:r>
            <w:r>
              <w:t xml:space="preserve"> </w:t>
            </w:r>
            <w:r w:rsidRPr="00751E15">
              <w:t xml:space="preserve">(referred to as global variable </w:t>
            </w:r>
            <w:r>
              <w:t>hereafter</w:t>
            </w:r>
            <w:r w:rsidRPr="00751E15">
              <w:t>) and their specific values.</w:t>
            </w:r>
          </w:p>
        </w:tc>
      </w:tr>
      <w:tr w:rsidR="00751E15"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B7A743D" w:rsidR="00751E15" w:rsidRPr="00CE0420" w:rsidRDefault="00813D8E" w:rsidP="00751E15">
            <w:pPr>
              <w:pStyle w:val="aff0"/>
            </w:pPr>
            <w:r>
              <w:rPr>
                <w:rFonts w:hint="eastAsia"/>
              </w:rPr>
              <w:t>4</w:t>
            </w:r>
          </w:p>
        </w:tc>
        <w:tc>
          <w:tcPr>
            <w:tcW w:w="1588" w:type="dxa"/>
            <w:vMerge/>
            <w:vAlign w:val="center"/>
          </w:tcPr>
          <w:p w14:paraId="0BC3665F"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623AFE49" w14:textId="06DEFE90" w:rsidR="00751E15" w:rsidRPr="00CE0420" w:rsidRDefault="00751E15" w:rsidP="00751E15">
            <w:pPr>
              <w:pStyle w:val="aff0"/>
            </w:pPr>
            <w:r w:rsidRPr="0014371E">
              <w:t>Template list</w:t>
            </w:r>
          </w:p>
        </w:tc>
        <w:tc>
          <w:tcPr>
            <w:tcW w:w="5386" w:type="dxa"/>
            <w:tcBorders>
              <w:top w:val="dotted" w:sz="4" w:space="0" w:color="auto"/>
              <w:left w:val="single" w:sz="4" w:space="0" w:color="auto"/>
              <w:bottom w:val="dotted" w:sz="4" w:space="0" w:color="auto"/>
              <w:right w:val="single" w:sz="4" w:space="0" w:color="auto"/>
            </w:tcBorders>
          </w:tcPr>
          <w:p w14:paraId="0C3A2411" w14:textId="038B2E5A" w:rsidR="00751E15" w:rsidRPr="00CE0420" w:rsidRDefault="00751E15" w:rsidP="00751E15">
            <w:pPr>
              <w:pStyle w:val="aff0"/>
            </w:pPr>
            <w:r w:rsidRPr="00751E15">
              <w:t>Manage template files and embedded variables used in the template modules, etc. in Playbook.</w:t>
            </w:r>
          </w:p>
        </w:tc>
      </w:tr>
      <w:tr w:rsidR="00751E15"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741D131E" w:rsidR="00751E15" w:rsidRDefault="00813D8E" w:rsidP="00751E15">
            <w:pPr>
              <w:pStyle w:val="aff0"/>
            </w:pPr>
            <w:r>
              <w:rPr>
                <w:rFonts w:hint="eastAsia"/>
              </w:rPr>
              <w:t>5</w:t>
            </w:r>
          </w:p>
        </w:tc>
        <w:tc>
          <w:tcPr>
            <w:tcW w:w="1588" w:type="dxa"/>
            <w:vMerge/>
            <w:vAlign w:val="center"/>
          </w:tcPr>
          <w:p w14:paraId="79E3A9E8" w14:textId="77777777" w:rsidR="00751E15" w:rsidRPr="00CE0420" w:rsidRDefault="00751E15" w:rsidP="00751E15">
            <w:pPr>
              <w:pStyle w:val="aff0"/>
            </w:pPr>
          </w:p>
        </w:tc>
        <w:tc>
          <w:tcPr>
            <w:tcW w:w="1985" w:type="dxa"/>
            <w:tcBorders>
              <w:top w:val="dotted" w:sz="4" w:space="0" w:color="auto"/>
              <w:bottom w:val="single" w:sz="4" w:space="0" w:color="auto"/>
              <w:right w:val="single" w:sz="4" w:space="0" w:color="auto"/>
            </w:tcBorders>
          </w:tcPr>
          <w:p w14:paraId="2DFA334D" w14:textId="33C341AB" w:rsidR="00751E15" w:rsidRPr="00CE0420" w:rsidRDefault="0096316B" w:rsidP="00751E15">
            <w:pPr>
              <w:pStyle w:val="aff0"/>
            </w:pPr>
            <w:r>
              <w:t>Contents</w:t>
            </w:r>
            <w:r w:rsidR="00751E15" w:rsidRPr="0014371E">
              <w:t xml:space="preserve"> list</w:t>
            </w:r>
          </w:p>
        </w:tc>
        <w:tc>
          <w:tcPr>
            <w:tcW w:w="5386" w:type="dxa"/>
            <w:tcBorders>
              <w:top w:val="dotted" w:sz="4" w:space="0" w:color="auto"/>
              <w:left w:val="single" w:sz="4" w:space="0" w:color="auto"/>
              <w:bottom w:val="single" w:sz="4" w:space="0" w:color="auto"/>
              <w:right w:val="single" w:sz="4" w:space="0" w:color="auto"/>
            </w:tcBorders>
          </w:tcPr>
          <w:p w14:paraId="728EDAED" w14:textId="424BD0E1" w:rsidR="00751E15" w:rsidRPr="00CE0420" w:rsidRDefault="00751E15" w:rsidP="00751E15">
            <w:pPr>
              <w:pStyle w:val="aff0"/>
            </w:pPr>
            <w:r w:rsidRPr="00751E15">
              <w:t>Manage the files and embedded variable used in each module in Playbook</w:t>
            </w:r>
            <w:r>
              <w:t>.</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4261986F" w:rsidR="00E84364" w:rsidRPr="00CE0420" w:rsidRDefault="00E84364" w:rsidP="00E84364">
      <w:pPr>
        <w:pStyle w:val="a1"/>
        <w:ind w:left="709"/>
        <w:rPr>
          <w:b/>
        </w:rPr>
      </w:pPr>
      <w:r w:rsidRPr="00CE0420">
        <w:rPr>
          <w:rFonts w:hint="eastAsia"/>
          <w:b/>
        </w:rPr>
        <w:lastRenderedPageBreak/>
        <w:t>Ansible</w:t>
      </w:r>
      <w:r w:rsidR="00E863A0">
        <w:rPr>
          <w:b/>
        </w:rPr>
        <w:t xml:space="preserve"> </w:t>
      </w:r>
      <w:r w:rsidR="00E863A0">
        <w:rPr>
          <w:rFonts w:hint="eastAsia"/>
          <w:b/>
        </w:rPr>
        <w:t>c</w:t>
      </w:r>
      <w:r w:rsidR="00E863A0">
        <w:rPr>
          <w:b/>
        </w:rPr>
        <w:t>onsole menu</w:t>
      </w:r>
    </w:p>
    <w:p w14:paraId="04241085" w14:textId="32413736" w:rsidR="00E84364" w:rsidRPr="00CE0420" w:rsidRDefault="00E863A0" w:rsidP="00E84364">
      <w:pPr>
        <w:ind w:leftChars="135" w:left="283"/>
        <w:jc w:val="left"/>
      </w:pPr>
      <w:r w:rsidRPr="00E863A0">
        <w:t>The menu list according to each Ansible console is as below.</w:t>
      </w:r>
    </w:p>
    <w:p w14:paraId="769A7EAD" w14:textId="77777777" w:rsidR="002D068D" w:rsidRPr="00DB7E21" w:rsidRDefault="002D068D" w:rsidP="002D068D"/>
    <w:p w14:paraId="1FFAB42D" w14:textId="2B72A897" w:rsidR="002D068D" w:rsidRPr="00CE0420" w:rsidRDefault="00E863A0" w:rsidP="002D068D">
      <w:pPr>
        <w:pStyle w:val="aff1"/>
      </w:pPr>
      <w:r w:rsidRPr="00E863A0">
        <w:t>Table 3.1-3 Ansible driver console menu/screen list</w:t>
      </w:r>
    </w:p>
    <w:tbl>
      <w:tblPr>
        <w:tblStyle w:val="ac"/>
        <w:tblW w:w="0" w:type="auto"/>
        <w:tblInd w:w="304" w:type="dxa"/>
        <w:tblLook w:val="04A0" w:firstRow="1" w:lastRow="0" w:firstColumn="1" w:lastColumn="0" w:noHBand="0" w:noVBand="1"/>
      </w:tblPr>
      <w:tblGrid>
        <w:gridCol w:w="457"/>
        <w:gridCol w:w="513"/>
        <w:gridCol w:w="513"/>
        <w:gridCol w:w="513"/>
        <w:gridCol w:w="2354"/>
        <w:gridCol w:w="508"/>
        <w:gridCol w:w="4465"/>
      </w:tblGrid>
      <w:tr w:rsidR="00DB7E21" w:rsidRPr="00CE0420" w14:paraId="3B93B228" w14:textId="77777777" w:rsidTr="00EE1AB9">
        <w:trPr>
          <w:tblHeader/>
        </w:trPr>
        <w:tc>
          <w:tcPr>
            <w:tcW w:w="0" w:type="auto"/>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B7E21" w:rsidRPr="001A66B4" w:rsidRDefault="00DB7E21" w:rsidP="002D068D">
            <w:pPr>
              <w:pStyle w:val="aff"/>
              <w:jc w:val="center"/>
              <w:rPr>
                <w:rFonts w:cs="Arial"/>
                <w:szCs w:val="18"/>
              </w:rPr>
            </w:pPr>
            <w:r w:rsidRPr="001A66B4">
              <w:rPr>
                <w:rFonts w:cs="Arial"/>
                <w:szCs w:val="18"/>
                <w:shd w:val="clear" w:color="auto" w:fill="002B62"/>
              </w:rPr>
              <w:t>N</w:t>
            </w:r>
            <w:r w:rsidRPr="001A66B4">
              <w:rPr>
                <w:rFonts w:cs="Arial"/>
                <w:szCs w:val="18"/>
              </w:rPr>
              <w:t>o</w:t>
            </w:r>
          </w:p>
        </w:tc>
        <w:tc>
          <w:tcPr>
            <w:tcW w:w="0" w:type="auto"/>
            <w:gridSpan w:val="3"/>
            <w:tcBorders>
              <w:top w:val="single" w:sz="4" w:space="0" w:color="auto"/>
              <w:left w:val="single" w:sz="4" w:space="0" w:color="auto"/>
              <w:right w:val="single" w:sz="4" w:space="0" w:color="auto"/>
            </w:tcBorders>
            <w:shd w:val="clear" w:color="auto" w:fill="002B62"/>
            <w:vAlign w:val="center"/>
            <w:hideMark/>
          </w:tcPr>
          <w:p w14:paraId="55B4AF2E" w14:textId="3CFB08C0" w:rsidR="00DB7E21" w:rsidRPr="001A66B4" w:rsidRDefault="00DB7E21" w:rsidP="002D068D">
            <w:pPr>
              <w:pStyle w:val="aff"/>
              <w:jc w:val="center"/>
              <w:rPr>
                <w:rFonts w:cs="Arial"/>
                <w:szCs w:val="18"/>
              </w:rPr>
            </w:pPr>
            <w:r w:rsidRPr="001A66B4">
              <w:rPr>
                <w:rFonts w:cs="Arial"/>
                <w:szCs w:val="18"/>
              </w:rPr>
              <w:t>menu group</w:t>
            </w:r>
          </w:p>
        </w:tc>
        <w:tc>
          <w:tcPr>
            <w:tcW w:w="0" w:type="auto"/>
            <w:vMerge w:val="restart"/>
            <w:tcBorders>
              <w:top w:val="single" w:sz="4" w:space="0" w:color="auto"/>
              <w:left w:val="single" w:sz="4" w:space="0" w:color="auto"/>
              <w:right w:val="single" w:sz="4" w:space="0" w:color="auto"/>
            </w:tcBorders>
            <w:shd w:val="clear" w:color="auto" w:fill="002B62"/>
            <w:vAlign w:val="center"/>
          </w:tcPr>
          <w:p w14:paraId="0FB169D4" w14:textId="57C6AC10" w:rsidR="00DB7E21" w:rsidRPr="001A66B4" w:rsidRDefault="00DB7E21" w:rsidP="002D068D">
            <w:pPr>
              <w:pStyle w:val="aff"/>
              <w:jc w:val="center"/>
              <w:rPr>
                <w:rFonts w:cs="Arial"/>
                <w:szCs w:val="18"/>
              </w:rPr>
            </w:pPr>
            <w:r w:rsidRPr="001A66B4">
              <w:rPr>
                <w:rFonts w:cs="Arial"/>
                <w:szCs w:val="18"/>
              </w:rPr>
              <w:t>Menu</w:t>
            </w:r>
            <w:r w:rsidRPr="001A66B4">
              <w:rPr>
                <w:rFonts w:cs="Arial"/>
                <w:szCs w:val="18"/>
              </w:rPr>
              <w:t>・</w:t>
            </w:r>
            <w:r w:rsidRPr="001A66B4">
              <w:rPr>
                <w:rFonts w:cs="Arial"/>
                <w:szCs w:val="18"/>
              </w:rPr>
              <w:t>Screen</w:t>
            </w:r>
          </w:p>
        </w:tc>
        <w:tc>
          <w:tcPr>
            <w:tcW w:w="0" w:type="auto"/>
            <w:vMerge w:val="restart"/>
            <w:tcBorders>
              <w:top w:val="single" w:sz="4" w:space="0" w:color="auto"/>
              <w:left w:val="single" w:sz="4" w:space="0" w:color="auto"/>
              <w:right w:val="single" w:sz="4" w:space="0" w:color="auto"/>
            </w:tcBorders>
            <w:shd w:val="clear" w:color="auto" w:fill="002B62"/>
            <w:textDirection w:val="tbRlV"/>
          </w:tcPr>
          <w:p w14:paraId="269C5BFD" w14:textId="7C4F0C39" w:rsidR="00DB7E21" w:rsidRPr="001A66B4" w:rsidRDefault="00DB7E21" w:rsidP="00065F9A">
            <w:pPr>
              <w:pStyle w:val="aff"/>
              <w:ind w:left="113" w:right="113"/>
              <w:jc w:val="center"/>
              <w:rPr>
                <w:rFonts w:cs="Arial"/>
                <w:szCs w:val="18"/>
              </w:rPr>
            </w:pPr>
            <w:r>
              <w:rPr>
                <w:rFonts w:cs="Arial" w:hint="eastAsia"/>
                <w:szCs w:val="18"/>
              </w:rPr>
              <w:t>H</w:t>
            </w:r>
            <w:r>
              <w:rPr>
                <w:rFonts w:cs="Arial"/>
                <w:szCs w:val="18"/>
              </w:rPr>
              <w:t>idden menu</w:t>
            </w:r>
          </w:p>
        </w:tc>
        <w:tc>
          <w:tcPr>
            <w:tcW w:w="0" w:type="auto"/>
            <w:vMerge w:val="restart"/>
            <w:tcBorders>
              <w:top w:val="single" w:sz="4" w:space="0" w:color="auto"/>
              <w:left w:val="single" w:sz="4" w:space="0" w:color="auto"/>
              <w:right w:val="single" w:sz="4" w:space="0" w:color="auto"/>
            </w:tcBorders>
            <w:shd w:val="clear" w:color="auto" w:fill="002B62"/>
            <w:vAlign w:val="center"/>
          </w:tcPr>
          <w:p w14:paraId="2435B5FF" w14:textId="3D2A9B80" w:rsidR="00DB7E21" w:rsidRPr="001A66B4" w:rsidRDefault="00DB7E21" w:rsidP="002D068D">
            <w:pPr>
              <w:pStyle w:val="aff"/>
              <w:jc w:val="center"/>
              <w:rPr>
                <w:rFonts w:cs="Arial"/>
                <w:szCs w:val="18"/>
              </w:rPr>
            </w:pPr>
            <w:r w:rsidRPr="001A66B4">
              <w:rPr>
                <w:rFonts w:cs="Arial"/>
                <w:szCs w:val="18"/>
              </w:rPr>
              <w:t>Description</w:t>
            </w:r>
          </w:p>
        </w:tc>
      </w:tr>
      <w:tr w:rsidR="00DB7E21" w:rsidRPr="00CE0420" w14:paraId="36FD3C22" w14:textId="77777777" w:rsidTr="00EE1AB9">
        <w:trPr>
          <w:tblHeader/>
        </w:trPr>
        <w:tc>
          <w:tcPr>
            <w:tcW w:w="0" w:type="auto"/>
            <w:vMerge/>
            <w:tcBorders>
              <w:left w:val="single" w:sz="4" w:space="0" w:color="auto"/>
              <w:right w:val="single" w:sz="4" w:space="0" w:color="auto"/>
            </w:tcBorders>
            <w:shd w:val="clear" w:color="auto" w:fill="002B62"/>
          </w:tcPr>
          <w:p w14:paraId="2C267D0D" w14:textId="77777777" w:rsidR="00DB7E21" w:rsidRPr="001A66B4" w:rsidRDefault="00DB7E21" w:rsidP="005900EF">
            <w:pPr>
              <w:pStyle w:val="aff"/>
              <w:rPr>
                <w:rFonts w:cs="Arial"/>
                <w:szCs w:val="18"/>
              </w:rPr>
            </w:pPr>
          </w:p>
        </w:tc>
        <w:tc>
          <w:tcPr>
            <w:tcW w:w="0" w:type="auto"/>
            <w:gridSpan w:val="3"/>
            <w:tcBorders>
              <w:left w:val="single" w:sz="4" w:space="0" w:color="auto"/>
              <w:right w:val="single" w:sz="4" w:space="0" w:color="auto"/>
            </w:tcBorders>
            <w:shd w:val="clear" w:color="auto" w:fill="002B62"/>
            <w:vAlign w:val="center"/>
          </w:tcPr>
          <w:p w14:paraId="5B98315D" w14:textId="1318983B" w:rsidR="00DB7E21" w:rsidRPr="001A66B4" w:rsidRDefault="00DB7E21" w:rsidP="002D068D">
            <w:pPr>
              <w:jc w:val="center"/>
              <w:rPr>
                <w:rFonts w:cs="Arial"/>
                <w:b/>
                <w:color w:val="FFFFFF" w:themeColor="background1"/>
                <w:sz w:val="18"/>
                <w:szCs w:val="18"/>
              </w:rPr>
            </w:pPr>
            <w:r w:rsidRPr="001A66B4">
              <w:rPr>
                <w:rFonts w:cs="Arial"/>
                <w:b/>
                <w:color w:val="FFFFFF" w:themeColor="background1"/>
                <w:sz w:val="18"/>
                <w:szCs w:val="18"/>
              </w:rPr>
              <w:t>Ansible console</w:t>
            </w:r>
          </w:p>
        </w:tc>
        <w:tc>
          <w:tcPr>
            <w:tcW w:w="0" w:type="auto"/>
            <w:vMerge/>
            <w:tcBorders>
              <w:left w:val="single" w:sz="4" w:space="0" w:color="auto"/>
              <w:right w:val="single" w:sz="4" w:space="0" w:color="auto"/>
            </w:tcBorders>
            <w:shd w:val="clear" w:color="auto" w:fill="002B62"/>
          </w:tcPr>
          <w:p w14:paraId="78AAAE39" w14:textId="77777777" w:rsidR="00DB7E21" w:rsidRPr="001A66B4" w:rsidRDefault="00DB7E21" w:rsidP="005900EF">
            <w:pPr>
              <w:rPr>
                <w:rFonts w:cs="Arial"/>
                <w:b/>
                <w:sz w:val="18"/>
                <w:szCs w:val="18"/>
              </w:rPr>
            </w:pPr>
          </w:p>
        </w:tc>
        <w:tc>
          <w:tcPr>
            <w:tcW w:w="0" w:type="auto"/>
            <w:vMerge/>
            <w:tcBorders>
              <w:left w:val="single" w:sz="4" w:space="0" w:color="auto"/>
              <w:right w:val="single" w:sz="4" w:space="0" w:color="auto"/>
            </w:tcBorders>
            <w:shd w:val="clear" w:color="auto" w:fill="002B62"/>
          </w:tcPr>
          <w:p w14:paraId="25070068" w14:textId="77777777" w:rsidR="00DB7E21" w:rsidRPr="001A66B4" w:rsidRDefault="00DB7E21" w:rsidP="005900EF">
            <w:pPr>
              <w:rPr>
                <w:rFonts w:cs="Arial"/>
                <w:b/>
                <w:sz w:val="18"/>
                <w:szCs w:val="18"/>
              </w:rPr>
            </w:pPr>
          </w:p>
        </w:tc>
        <w:tc>
          <w:tcPr>
            <w:tcW w:w="0" w:type="auto"/>
            <w:vMerge/>
            <w:tcBorders>
              <w:left w:val="single" w:sz="4" w:space="0" w:color="auto"/>
              <w:right w:val="single" w:sz="4" w:space="0" w:color="auto"/>
            </w:tcBorders>
            <w:shd w:val="clear" w:color="auto" w:fill="002B62"/>
          </w:tcPr>
          <w:p w14:paraId="46EAC10F" w14:textId="5781AE42" w:rsidR="00DB7E21" w:rsidRPr="001A66B4" w:rsidRDefault="00DB7E21" w:rsidP="005900EF">
            <w:pPr>
              <w:rPr>
                <w:rFonts w:cs="Arial"/>
                <w:b/>
                <w:sz w:val="18"/>
                <w:szCs w:val="18"/>
              </w:rPr>
            </w:pPr>
          </w:p>
        </w:tc>
      </w:tr>
      <w:tr w:rsidR="00DB7E21" w:rsidRPr="00CE0420" w14:paraId="0152FC61" w14:textId="77777777" w:rsidTr="00EE1AB9">
        <w:trPr>
          <w:cantSplit/>
          <w:trHeight w:val="869"/>
          <w:tblHeader/>
        </w:trPr>
        <w:tc>
          <w:tcPr>
            <w:tcW w:w="0" w:type="auto"/>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B7E21" w:rsidRPr="001A66B4" w:rsidRDefault="00DB7E21" w:rsidP="002D068D">
            <w:pPr>
              <w:pStyle w:val="aff"/>
              <w:rPr>
                <w:rFonts w:cs="Arial"/>
                <w:szCs w:val="18"/>
              </w:rPr>
            </w:pPr>
          </w:p>
        </w:tc>
        <w:tc>
          <w:tcPr>
            <w:tcW w:w="0" w:type="auto"/>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B7E21" w:rsidRPr="001A66B4" w:rsidRDefault="00DB7E21" w:rsidP="002D068D">
            <w:pPr>
              <w:pStyle w:val="aff"/>
              <w:ind w:leftChars="50" w:left="105"/>
              <w:rPr>
                <w:rFonts w:cs="Arial"/>
                <w:szCs w:val="18"/>
              </w:rPr>
            </w:pPr>
            <w:r w:rsidRPr="001A66B4">
              <w:rPr>
                <w:rFonts w:cs="Arial"/>
                <w:szCs w:val="18"/>
              </w:rPr>
              <w:t>Legacy</w:t>
            </w:r>
          </w:p>
        </w:tc>
        <w:tc>
          <w:tcPr>
            <w:tcW w:w="0" w:type="auto"/>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B7E21" w:rsidRPr="001A66B4" w:rsidRDefault="00DB7E21" w:rsidP="002D068D">
            <w:pPr>
              <w:pStyle w:val="aff"/>
              <w:ind w:leftChars="50" w:left="105"/>
              <w:rPr>
                <w:rFonts w:cs="Arial"/>
                <w:szCs w:val="18"/>
              </w:rPr>
            </w:pPr>
            <w:r w:rsidRPr="001A66B4">
              <w:rPr>
                <w:rFonts w:cs="Arial"/>
                <w:szCs w:val="18"/>
              </w:rPr>
              <w:t>Legacy Role</w:t>
            </w:r>
          </w:p>
        </w:tc>
        <w:tc>
          <w:tcPr>
            <w:tcW w:w="0" w:type="auto"/>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B7E21" w:rsidRPr="001A66B4" w:rsidRDefault="00DB7E21" w:rsidP="002D068D">
            <w:pPr>
              <w:pStyle w:val="aff"/>
              <w:ind w:leftChars="50" w:left="105"/>
              <w:rPr>
                <w:rFonts w:cs="Arial"/>
                <w:szCs w:val="18"/>
              </w:rPr>
            </w:pPr>
            <w:r w:rsidRPr="001A66B4">
              <w:rPr>
                <w:rFonts w:cs="Arial"/>
                <w:szCs w:val="18"/>
              </w:rPr>
              <w:t>Pioneer</w:t>
            </w:r>
          </w:p>
        </w:tc>
        <w:tc>
          <w:tcPr>
            <w:tcW w:w="0" w:type="auto"/>
            <w:vMerge/>
            <w:tcBorders>
              <w:left w:val="single" w:sz="4" w:space="0" w:color="auto"/>
              <w:bottom w:val="single" w:sz="4" w:space="0" w:color="auto"/>
              <w:right w:val="single" w:sz="4" w:space="0" w:color="auto"/>
            </w:tcBorders>
            <w:shd w:val="clear" w:color="auto" w:fill="002B62"/>
          </w:tcPr>
          <w:p w14:paraId="791A00AC" w14:textId="77777777" w:rsidR="00DB7E21" w:rsidRPr="001A66B4" w:rsidRDefault="00DB7E21" w:rsidP="002D068D">
            <w:pPr>
              <w:rPr>
                <w:rFonts w:cs="Arial"/>
                <w:b/>
                <w:sz w:val="18"/>
                <w:szCs w:val="18"/>
              </w:rPr>
            </w:pPr>
          </w:p>
        </w:tc>
        <w:tc>
          <w:tcPr>
            <w:tcW w:w="0" w:type="auto"/>
            <w:vMerge/>
            <w:tcBorders>
              <w:left w:val="single" w:sz="4" w:space="0" w:color="auto"/>
              <w:bottom w:val="single" w:sz="4" w:space="0" w:color="auto"/>
              <w:right w:val="single" w:sz="4" w:space="0" w:color="auto"/>
            </w:tcBorders>
            <w:shd w:val="clear" w:color="auto" w:fill="002B62"/>
          </w:tcPr>
          <w:p w14:paraId="666FC69A" w14:textId="77777777" w:rsidR="00DB7E21" w:rsidRPr="001A66B4" w:rsidRDefault="00DB7E21" w:rsidP="002D068D">
            <w:pPr>
              <w:rPr>
                <w:rFonts w:cs="Arial"/>
                <w:b/>
                <w:sz w:val="18"/>
                <w:szCs w:val="18"/>
              </w:rPr>
            </w:pPr>
          </w:p>
        </w:tc>
        <w:tc>
          <w:tcPr>
            <w:tcW w:w="0" w:type="auto"/>
            <w:vMerge/>
            <w:tcBorders>
              <w:left w:val="single" w:sz="4" w:space="0" w:color="auto"/>
              <w:bottom w:val="single" w:sz="4" w:space="0" w:color="auto"/>
              <w:right w:val="single" w:sz="4" w:space="0" w:color="auto"/>
            </w:tcBorders>
            <w:shd w:val="clear" w:color="auto" w:fill="002B62"/>
          </w:tcPr>
          <w:p w14:paraId="7598C88F" w14:textId="18A754E0" w:rsidR="00DB7E21" w:rsidRPr="001A66B4" w:rsidRDefault="00DB7E21" w:rsidP="002D068D">
            <w:pPr>
              <w:rPr>
                <w:rFonts w:cs="Arial"/>
                <w:b/>
                <w:sz w:val="18"/>
                <w:szCs w:val="18"/>
              </w:rPr>
            </w:pPr>
          </w:p>
        </w:tc>
      </w:tr>
      <w:tr w:rsidR="00065F9A" w:rsidRPr="00CE0420" w14:paraId="1D22E0D7"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0AFB5E42" w14:textId="2A237F68" w:rsidR="00065F9A" w:rsidRPr="001A66B4" w:rsidRDefault="00065F9A" w:rsidP="00065F9A">
            <w:pPr>
              <w:pStyle w:val="aff0"/>
              <w:rPr>
                <w:rFonts w:cs="Arial"/>
                <w:szCs w:val="18"/>
              </w:rPr>
            </w:pPr>
            <w:r>
              <w:rPr>
                <w:rFonts w:cs="Arial" w:hint="eastAsia"/>
                <w:szCs w:val="18"/>
              </w:rPr>
              <w:t>1</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85BB4FC"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3B0B6E"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132334E" w14:textId="75B4E37D"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2DE727F4" w14:textId="2457FDDF" w:rsidR="00065F9A" w:rsidRPr="001A66B4" w:rsidRDefault="00065F9A" w:rsidP="00065F9A">
            <w:pPr>
              <w:pStyle w:val="aff0"/>
              <w:jc w:val="left"/>
              <w:rPr>
                <w:rFonts w:cs="Arial"/>
                <w:szCs w:val="18"/>
              </w:rPr>
            </w:pPr>
            <w:r>
              <w:rPr>
                <w:rFonts w:cs="Arial" w:hint="eastAsia"/>
                <w:szCs w:val="18"/>
              </w:rPr>
              <w:t>OS type</w:t>
            </w:r>
          </w:p>
        </w:tc>
        <w:tc>
          <w:tcPr>
            <w:tcW w:w="0" w:type="auto"/>
            <w:tcBorders>
              <w:top w:val="dotted" w:sz="4" w:space="0" w:color="auto"/>
              <w:left w:val="single" w:sz="4" w:space="0" w:color="auto"/>
              <w:bottom w:val="dotted" w:sz="4" w:space="0" w:color="auto"/>
              <w:right w:val="single" w:sz="4" w:space="0" w:color="auto"/>
            </w:tcBorders>
          </w:tcPr>
          <w:p w14:paraId="7B47C951" w14:textId="77777777" w:rsidR="00065F9A" w:rsidRPr="006309CE" w:rsidRDefault="00065F9A" w:rsidP="00065F9A">
            <w:pPr>
              <w:widowControl/>
              <w:rPr>
                <w:rFonts w:asciiTheme="majorHAnsi" w:eastAsia="游ゴシック" w:hAnsiTheme="majorHAnsi" w:cstheme="majorHAnsi"/>
                <w:sz w:val="18"/>
                <w:szCs w:val="18"/>
              </w:rPr>
            </w:pPr>
          </w:p>
        </w:tc>
        <w:tc>
          <w:tcPr>
            <w:tcW w:w="0" w:type="auto"/>
            <w:tcBorders>
              <w:top w:val="dotted" w:sz="4" w:space="0" w:color="auto"/>
              <w:left w:val="single" w:sz="4" w:space="0" w:color="auto"/>
              <w:bottom w:val="dotted" w:sz="4" w:space="0" w:color="auto"/>
              <w:right w:val="single" w:sz="4" w:space="0" w:color="auto"/>
            </w:tcBorders>
          </w:tcPr>
          <w:p w14:paraId="17F495C8" w14:textId="6922E8BF" w:rsidR="00065F9A" w:rsidRPr="006309CE" w:rsidRDefault="00065F9A" w:rsidP="00065F9A">
            <w:pPr>
              <w:widowControl/>
              <w:rPr>
                <w:rFonts w:asciiTheme="majorHAnsi" w:eastAsia="游ゴシック" w:hAnsiTheme="majorHAnsi" w:cstheme="majorHAnsi"/>
                <w:sz w:val="18"/>
                <w:szCs w:val="18"/>
              </w:rPr>
            </w:pPr>
            <w:r w:rsidRPr="006309CE">
              <w:rPr>
                <w:rFonts w:asciiTheme="majorHAnsi" w:eastAsia="游ゴシック" w:hAnsiTheme="majorHAnsi" w:cstheme="majorHAnsi"/>
                <w:sz w:val="18"/>
                <w:szCs w:val="18"/>
              </w:rPr>
              <w:t>Manage the type of OS of the devices.</w:t>
            </w:r>
          </w:p>
        </w:tc>
      </w:tr>
      <w:tr w:rsidR="00065F9A" w:rsidRPr="00CE0420" w14:paraId="003C21AC"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3A124FB" w:rsidR="00065F9A" w:rsidRPr="001A66B4" w:rsidRDefault="00065F9A" w:rsidP="00065F9A">
            <w:pPr>
              <w:pStyle w:val="aff0"/>
              <w:rPr>
                <w:rFonts w:cs="Arial"/>
                <w:szCs w:val="18"/>
              </w:rPr>
            </w:pPr>
            <w:r>
              <w:rPr>
                <w:rFonts w:cs="Arial"/>
                <w:szCs w:val="18"/>
              </w:rPr>
              <w:t>2</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D80B492"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F7DC8D1"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3A68D0D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365A53F0" w14:textId="554D3239" w:rsidR="00065F9A" w:rsidRPr="001A66B4" w:rsidRDefault="00065F9A" w:rsidP="00065F9A">
            <w:pPr>
              <w:pStyle w:val="aff0"/>
              <w:jc w:val="left"/>
              <w:rPr>
                <w:rFonts w:cs="Arial"/>
                <w:szCs w:val="18"/>
              </w:rPr>
            </w:pPr>
            <w:r w:rsidRPr="001A66B4">
              <w:rPr>
                <w:rFonts w:cs="Arial"/>
                <w:szCs w:val="18"/>
              </w:rPr>
              <w:t>Movement list</w:t>
            </w:r>
          </w:p>
        </w:tc>
        <w:tc>
          <w:tcPr>
            <w:tcW w:w="0" w:type="auto"/>
            <w:tcBorders>
              <w:top w:val="dotted" w:sz="4" w:space="0" w:color="auto"/>
              <w:left w:val="single" w:sz="4" w:space="0" w:color="auto"/>
              <w:bottom w:val="dotted" w:sz="4" w:space="0" w:color="auto"/>
              <w:right w:val="single" w:sz="4" w:space="0" w:color="auto"/>
            </w:tcBorders>
          </w:tcPr>
          <w:p w14:paraId="6CCDC1C1"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4252DEDA" w14:textId="0C0311C7" w:rsidR="00065F9A" w:rsidRPr="001A66B4" w:rsidRDefault="00065F9A" w:rsidP="00065F9A">
            <w:pPr>
              <w:pStyle w:val="aff0"/>
              <w:rPr>
                <w:rFonts w:cs="Arial"/>
                <w:szCs w:val="18"/>
              </w:rPr>
            </w:pPr>
            <w:r w:rsidRPr="001A66B4">
              <w:rPr>
                <w:rFonts w:cs="Arial"/>
                <w:szCs w:val="18"/>
              </w:rPr>
              <w:t>Manage the list of Movements registered in Symphony.</w:t>
            </w:r>
          </w:p>
        </w:tc>
      </w:tr>
      <w:tr w:rsidR="00065F9A" w:rsidRPr="00CE0420" w14:paraId="37A1939B"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0E5E9FE9" w:rsidR="00065F9A" w:rsidRPr="001A66B4" w:rsidRDefault="00065F9A" w:rsidP="00065F9A">
            <w:pPr>
              <w:pStyle w:val="aff0"/>
              <w:rPr>
                <w:rFonts w:cs="Arial"/>
                <w:szCs w:val="18"/>
              </w:rPr>
            </w:pPr>
            <w:r>
              <w:rPr>
                <w:rFonts w:cs="Arial"/>
                <w:szCs w:val="18"/>
              </w:rPr>
              <w:t>3</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17CF3FA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tcPr>
          <w:p w14:paraId="28A9280A" w14:textId="65706C15" w:rsidR="00065F9A" w:rsidRPr="001A66B4" w:rsidRDefault="00065F9A" w:rsidP="00065F9A">
            <w:pPr>
              <w:pStyle w:val="aff0"/>
              <w:jc w:val="left"/>
              <w:rPr>
                <w:rFonts w:cs="Arial"/>
                <w:szCs w:val="18"/>
              </w:rPr>
            </w:pPr>
            <w:r w:rsidRPr="001A66B4">
              <w:rPr>
                <w:rFonts w:cs="Arial"/>
                <w:szCs w:val="18"/>
              </w:rPr>
              <w:t>Playbook files</w:t>
            </w:r>
          </w:p>
        </w:tc>
        <w:tc>
          <w:tcPr>
            <w:tcW w:w="0" w:type="auto"/>
            <w:tcBorders>
              <w:top w:val="dotted" w:sz="4" w:space="0" w:color="auto"/>
              <w:left w:val="single" w:sz="4" w:space="0" w:color="auto"/>
              <w:bottom w:val="dotted" w:sz="4" w:space="0" w:color="auto"/>
              <w:right w:val="single" w:sz="4" w:space="0" w:color="auto"/>
            </w:tcBorders>
          </w:tcPr>
          <w:p w14:paraId="014F14D6"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7C71DFBF" w14:textId="2C8EE760" w:rsidR="00065F9A" w:rsidRPr="001A66B4" w:rsidRDefault="00065F9A" w:rsidP="00065F9A">
            <w:pPr>
              <w:pStyle w:val="aff0"/>
              <w:rPr>
                <w:rFonts w:cs="Arial"/>
                <w:szCs w:val="18"/>
              </w:rPr>
            </w:pPr>
            <w:r w:rsidRPr="001A66B4">
              <w:rPr>
                <w:rFonts w:cs="Arial"/>
                <w:szCs w:val="18"/>
              </w:rPr>
              <w:t>Manage Playbook file.</w:t>
            </w:r>
          </w:p>
        </w:tc>
      </w:tr>
      <w:tr w:rsidR="00065F9A" w:rsidRPr="00CE0420" w14:paraId="20011488"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07A6EEED" w:rsidR="00065F9A" w:rsidRPr="001A66B4" w:rsidRDefault="00065F9A" w:rsidP="00065F9A">
            <w:pPr>
              <w:pStyle w:val="aff0"/>
              <w:rPr>
                <w:rFonts w:cs="Arial"/>
                <w:szCs w:val="18"/>
              </w:rPr>
            </w:pPr>
            <w:r>
              <w:rPr>
                <w:rFonts w:cs="Arial"/>
                <w:szCs w:val="18"/>
              </w:rPr>
              <w:t>4</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44AFD0D9"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tcPr>
          <w:p w14:paraId="61C7D0BF" w14:textId="0C1EF5DC" w:rsidR="00065F9A" w:rsidRPr="001A66B4" w:rsidRDefault="00065F9A" w:rsidP="00065F9A">
            <w:pPr>
              <w:pStyle w:val="aff0"/>
              <w:jc w:val="left"/>
              <w:rPr>
                <w:rFonts w:cs="Arial"/>
                <w:szCs w:val="18"/>
              </w:rPr>
            </w:pPr>
            <w:r w:rsidRPr="001A66B4">
              <w:rPr>
                <w:rFonts w:cs="Arial"/>
                <w:szCs w:val="18"/>
              </w:rPr>
              <w:t>Role package list</w:t>
            </w:r>
          </w:p>
        </w:tc>
        <w:tc>
          <w:tcPr>
            <w:tcW w:w="0" w:type="auto"/>
            <w:tcBorders>
              <w:top w:val="dotted" w:sz="4" w:space="0" w:color="auto"/>
              <w:left w:val="single" w:sz="4" w:space="0" w:color="auto"/>
              <w:bottom w:val="dotted" w:sz="4" w:space="0" w:color="auto"/>
              <w:right w:val="single" w:sz="4" w:space="0" w:color="auto"/>
            </w:tcBorders>
          </w:tcPr>
          <w:p w14:paraId="74859A1C"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49A026E6" w14:textId="51DF09BE" w:rsidR="00065F9A" w:rsidRPr="001A66B4" w:rsidRDefault="00065F9A" w:rsidP="00065F9A">
            <w:pPr>
              <w:pStyle w:val="aff0"/>
              <w:rPr>
                <w:rFonts w:cs="Arial"/>
                <w:szCs w:val="18"/>
              </w:rPr>
            </w:pPr>
            <w:r w:rsidRPr="001A66B4">
              <w:rPr>
                <w:rFonts w:cs="Arial"/>
                <w:szCs w:val="18"/>
              </w:rPr>
              <w:t>Manage role package.</w:t>
            </w:r>
          </w:p>
        </w:tc>
      </w:tr>
      <w:tr w:rsidR="00065F9A" w:rsidRPr="00CE0420" w14:paraId="2E56F9D8"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5D5F5291" w:rsidR="00065F9A" w:rsidRPr="001A66B4" w:rsidRDefault="00065F9A" w:rsidP="00065F9A">
            <w:pPr>
              <w:pStyle w:val="aff0"/>
              <w:rPr>
                <w:rFonts w:cs="Arial"/>
                <w:szCs w:val="18"/>
              </w:rPr>
            </w:pPr>
            <w:r>
              <w:rPr>
                <w:rFonts w:cs="Arial"/>
                <w:szCs w:val="18"/>
              </w:rPr>
              <w:t>5</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20A3347F"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4B2E4C13" w14:textId="6CC0312A" w:rsidR="00065F9A" w:rsidRPr="001A66B4" w:rsidRDefault="00065F9A" w:rsidP="00065F9A">
            <w:pPr>
              <w:pStyle w:val="aff0"/>
              <w:jc w:val="left"/>
              <w:rPr>
                <w:rFonts w:cs="Arial"/>
                <w:szCs w:val="18"/>
              </w:rPr>
            </w:pPr>
            <w:r w:rsidRPr="001A66B4">
              <w:rPr>
                <w:rFonts w:cs="Arial"/>
                <w:szCs w:val="18"/>
              </w:rPr>
              <w:t>Dialog type list</w:t>
            </w:r>
          </w:p>
        </w:tc>
        <w:tc>
          <w:tcPr>
            <w:tcW w:w="0" w:type="auto"/>
            <w:tcBorders>
              <w:top w:val="dotted" w:sz="4" w:space="0" w:color="auto"/>
              <w:left w:val="single" w:sz="4" w:space="0" w:color="auto"/>
              <w:bottom w:val="dotted" w:sz="4" w:space="0" w:color="auto"/>
              <w:right w:val="single" w:sz="4" w:space="0" w:color="auto"/>
            </w:tcBorders>
          </w:tcPr>
          <w:p w14:paraId="00B22768"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4A2952B6" w14:textId="4476128B" w:rsidR="00065F9A" w:rsidRPr="001A66B4" w:rsidRDefault="00065F9A" w:rsidP="00065F9A">
            <w:pPr>
              <w:pStyle w:val="aff0"/>
              <w:rPr>
                <w:rFonts w:cs="Arial"/>
                <w:szCs w:val="18"/>
              </w:rPr>
            </w:pPr>
            <w:r w:rsidRPr="001A66B4">
              <w:rPr>
                <w:rFonts w:cs="Arial"/>
                <w:szCs w:val="18"/>
              </w:rPr>
              <w:t>Manages the type of grouping dialog files of the same purpose as dialog type.</w:t>
            </w:r>
          </w:p>
        </w:tc>
      </w:tr>
      <w:tr w:rsidR="00065F9A" w:rsidRPr="00CE0420" w14:paraId="59BF2D33"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2B4611B9" w:rsidR="00065F9A" w:rsidRPr="001A66B4" w:rsidRDefault="00065F9A" w:rsidP="00065F9A">
            <w:pPr>
              <w:pStyle w:val="aff0"/>
              <w:rPr>
                <w:rFonts w:cs="Arial"/>
                <w:szCs w:val="18"/>
              </w:rPr>
            </w:pPr>
            <w:r>
              <w:rPr>
                <w:rFonts w:cs="Arial"/>
                <w:szCs w:val="18"/>
              </w:rPr>
              <w:t>6</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1667EB0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45D7E0FD" w14:textId="20B5C250" w:rsidR="00065F9A" w:rsidRPr="001A66B4" w:rsidRDefault="00065F9A" w:rsidP="00065F9A">
            <w:pPr>
              <w:pStyle w:val="aff0"/>
              <w:jc w:val="left"/>
              <w:rPr>
                <w:rFonts w:cs="Arial"/>
                <w:szCs w:val="18"/>
              </w:rPr>
            </w:pPr>
            <w:r w:rsidRPr="001A66B4">
              <w:rPr>
                <w:rFonts w:cs="Arial"/>
                <w:szCs w:val="18"/>
              </w:rPr>
              <w:t>Dialog files</w:t>
            </w:r>
          </w:p>
        </w:tc>
        <w:tc>
          <w:tcPr>
            <w:tcW w:w="0" w:type="auto"/>
            <w:tcBorders>
              <w:top w:val="dotted" w:sz="4" w:space="0" w:color="auto"/>
              <w:left w:val="single" w:sz="4" w:space="0" w:color="auto"/>
              <w:bottom w:val="dotted" w:sz="4" w:space="0" w:color="auto"/>
              <w:right w:val="single" w:sz="4" w:space="0" w:color="auto"/>
            </w:tcBorders>
          </w:tcPr>
          <w:p w14:paraId="515ACB1C"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05DF11EC" w14:textId="4D9E6A24" w:rsidR="00065F9A" w:rsidRPr="001A66B4" w:rsidRDefault="00065F9A" w:rsidP="00065F9A">
            <w:pPr>
              <w:pStyle w:val="aff0"/>
              <w:rPr>
                <w:rFonts w:cs="Arial"/>
                <w:szCs w:val="18"/>
              </w:rPr>
            </w:pPr>
            <w:r w:rsidRPr="001A66B4">
              <w:rPr>
                <w:rFonts w:cs="Arial"/>
                <w:szCs w:val="18"/>
              </w:rPr>
              <w:t xml:space="preserve">Manage the OS type </w:t>
            </w:r>
            <w:r>
              <w:rPr>
                <w:rFonts w:cs="Arial"/>
                <w:szCs w:val="18"/>
              </w:rPr>
              <w:t>linked</w:t>
            </w:r>
            <w:r w:rsidRPr="001A66B4">
              <w:rPr>
                <w:rFonts w:cs="Arial"/>
                <w:szCs w:val="18"/>
              </w:rPr>
              <w:t xml:space="preserve"> with the dialog type and the ITA system original format work procedure file (referred to as dialog file in the following).</w:t>
            </w:r>
          </w:p>
        </w:tc>
      </w:tr>
      <w:tr w:rsidR="00065F9A" w:rsidRPr="00CE0420" w14:paraId="6CEC9C4A"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22216C74" w:rsidR="00065F9A" w:rsidRPr="001A66B4" w:rsidRDefault="00065F9A" w:rsidP="00065F9A">
            <w:pPr>
              <w:pStyle w:val="aff0"/>
              <w:rPr>
                <w:rFonts w:cs="Arial"/>
                <w:szCs w:val="18"/>
              </w:rPr>
            </w:pPr>
            <w:r>
              <w:rPr>
                <w:rFonts w:cs="Arial"/>
                <w:szCs w:val="18"/>
              </w:rPr>
              <w:t>7</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1F636BD3"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2F1BC48"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359DB83"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311EE13C" w14:textId="50645CC2" w:rsidR="00065F9A" w:rsidRPr="001A66B4" w:rsidRDefault="00065F9A" w:rsidP="00065F9A">
            <w:pPr>
              <w:pStyle w:val="aff0"/>
              <w:jc w:val="left"/>
              <w:rPr>
                <w:rFonts w:cs="Arial"/>
                <w:szCs w:val="18"/>
              </w:rPr>
            </w:pPr>
            <w:r w:rsidRPr="005C3930">
              <w:rPr>
                <w:rFonts w:cs="Arial"/>
                <w:szCs w:val="18"/>
              </w:rPr>
              <w:t>Movement-Playbook link (Movement - Dialog file type link, Movement-Role link)</w:t>
            </w:r>
          </w:p>
        </w:tc>
        <w:tc>
          <w:tcPr>
            <w:tcW w:w="0" w:type="auto"/>
            <w:tcBorders>
              <w:top w:val="dotted" w:sz="4" w:space="0" w:color="auto"/>
              <w:left w:val="single" w:sz="4" w:space="0" w:color="auto"/>
              <w:bottom w:val="dotted" w:sz="4" w:space="0" w:color="auto"/>
              <w:right w:val="single" w:sz="4" w:space="0" w:color="auto"/>
            </w:tcBorders>
          </w:tcPr>
          <w:p w14:paraId="53F891BA" w14:textId="77777777" w:rsidR="00065F9A"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08B39876" w14:textId="232EC2EC" w:rsidR="00065F9A" w:rsidRPr="001A66B4" w:rsidRDefault="00065F9A" w:rsidP="00065F9A">
            <w:pPr>
              <w:pStyle w:val="aff0"/>
              <w:rPr>
                <w:rFonts w:cs="Arial"/>
                <w:szCs w:val="18"/>
              </w:rPr>
            </w:pPr>
            <w:r>
              <w:rPr>
                <w:rFonts w:cs="Arial"/>
                <w:szCs w:val="18"/>
              </w:rPr>
              <w:t>Manage links</w:t>
            </w:r>
            <w:r w:rsidRPr="001A66B4">
              <w:rPr>
                <w:rFonts w:cs="Arial"/>
                <w:szCs w:val="18"/>
              </w:rPr>
              <w:t xml:space="preserve"> between Movement</w:t>
            </w:r>
            <w:r>
              <w:rPr>
                <w:rFonts w:cs="Arial"/>
                <w:szCs w:val="18"/>
              </w:rPr>
              <w:t>s</w:t>
            </w:r>
            <w:r w:rsidRPr="001A66B4">
              <w:rPr>
                <w:rFonts w:cs="Arial"/>
                <w:szCs w:val="18"/>
              </w:rPr>
              <w:t xml:space="preserve"> and Playbook file</w:t>
            </w:r>
            <w:r>
              <w:rPr>
                <w:rFonts w:cs="Arial"/>
                <w:szCs w:val="18"/>
              </w:rPr>
              <w:t>s</w:t>
            </w:r>
            <w:r w:rsidRPr="001A66B4">
              <w:rPr>
                <w:rFonts w:cs="Arial"/>
                <w:szCs w:val="18"/>
              </w:rPr>
              <w:t>.</w:t>
            </w:r>
          </w:p>
        </w:tc>
      </w:tr>
      <w:tr w:rsidR="00065F9A" w:rsidRPr="00CE0420" w14:paraId="180691D6"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5FAD4F54" w:rsidR="00065F9A" w:rsidRPr="001A66B4" w:rsidRDefault="00065F9A" w:rsidP="00065F9A">
            <w:pPr>
              <w:pStyle w:val="aff0"/>
              <w:rPr>
                <w:rFonts w:cs="Arial"/>
                <w:szCs w:val="18"/>
              </w:rPr>
            </w:pPr>
            <w:r>
              <w:rPr>
                <w:rFonts w:cs="Arial"/>
                <w:szCs w:val="18"/>
              </w:rPr>
              <w:t>8</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1A1C5999"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tcPr>
          <w:p w14:paraId="4A9728EA" w14:textId="6EA0E407" w:rsidR="00065F9A" w:rsidRPr="001A66B4" w:rsidRDefault="00065F9A" w:rsidP="00065F9A">
            <w:pPr>
              <w:pStyle w:val="aff0"/>
              <w:jc w:val="left"/>
              <w:rPr>
                <w:rFonts w:cs="Arial"/>
                <w:szCs w:val="18"/>
              </w:rPr>
            </w:pPr>
            <w:r>
              <w:rPr>
                <w:rFonts w:cs="Arial"/>
                <w:szCs w:val="18"/>
              </w:rPr>
              <w:t>Nested variable list</w:t>
            </w:r>
          </w:p>
        </w:tc>
        <w:tc>
          <w:tcPr>
            <w:tcW w:w="0" w:type="auto"/>
            <w:tcBorders>
              <w:top w:val="dotted" w:sz="4" w:space="0" w:color="auto"/>
              <w:left w:val="single" w:sz="4" w:space="0" w:color="auto"/>
              <w:bottom w:val="dotted" w:sz="4" w:space="0" w:color="auto"/>
              <w:right w:val="single" w:sz="4" w:space="0" w:color="auto"/>
            </w:tcBorders>
          </w:tcPr>
          <w:p w14:paraId="27F8B4C3"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240968CF" w14:textId="01FB7D0B" w:rsidR="00065F9A" w:rsidRPr="001A66B4" w:rsidRDefault="00065F9A" w:rsidP="00065F9A">
            <w:pPr>
              <w:pStyle w:val="aff0"/>
              <w:rPr>
                <w:rFonts w:cs="Arial"/>
                <w:szCs w:val="18"/>
              </w:rPr>
            </w:pPr>
            <w:r w:rsidRPr="001A66B4">
              <w:rPr>
                <w:rFonts w:cs="Arial"/>
                <w:szCs w:val="18"/>
              </w:rPr>
              <w:t>Manage the maximum iteration array count if nested variable is configured as iterative array.</w:t>
            </w:r>
          </w:p>
        </w:tc>
      </w:tr>
      <w:tr w:rsidR="00065F9A" w:rsidRPr="00CE0420" w14:paraId="067159F2"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20A81355" w:rsidR="00065F9A" w:rsidRPr="001A66B4" w:rsidRDefault="00065F9A" w:rsidP="00065F9A">
            <w:pPr>
              <w:pStyle w:val="aff0"/>
              <w:rPr>
                <w:rFonts w:cs="Arial"/>
                <w:szCs w:val="18"/>
              </w:rPr>
            </w:pPr>
            <w:r>
              <w:rPr>
                <w:rFonts w:cs="Arial"/>
                <w:szCs w:val="18"/>
              </w:rPr>
              <w:t>9</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17D4787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412E9561"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3ECD8185"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07EFFABF" w14:textId="0D8ABB21" w:rsidR="00065F9A" w:rsidRPr="001A66B4" w:rsidRDefault="00065F9A" w:rsidP="00065F9A">
            <w:pPr>
              <w:pStyle w:val="aff0"/>
              <w:jc w:val="left"/>
              <w:rPr>
                <w:rFonts w:cs="Arial"/>
                <w:szCs w:val="18"/>
              </w:rPr>
            </w:pPr>
            <w:r w:rsidRPr="001A66B4">
              <w:rPr>
                <w:rFonts w:cs="Arial"/>
                <w:szCs w:val="18"/>
              </w:rPr>
              <w:t>Substitution value auto-registration setting</w:t>
            </w:r>
          </w:p>
        </w:tc>
        <w:tc>
          <w:tcPr>
            <w:tcW w:w="0" w:type="auto"/>
            <w:tcBorders>
              <w:top w:val="dotted" w:sz="4" w:space="0" w:color="auto"/>
              <w:left w:val="single" w:sz="4" w:space="0" w:color="auto"/>
              <w:bottom w:val="dotted" w:sz="4" w:space="0" w:color="auto"/>
              <w:right w:val="single" w:sz="4" w:space="0" w:color="auto"/>
            </w:tcBorders>
          </w:tcPr>
          <w:p w14:paraId="00A9F7E5"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1C731821" w14:textId="0B3B654D" w:rsidR="00065F9A" w:rsidRPr="001A66B4" w:rsidRDefault="00065F9A" w:rsidP="00065F9A">
            <w:pPr>
              <w:pStyle w:val="aff0"/>
              <w:rPr>
                <w:rFonts w:cs="Arial"/>
                <w:szCs w:val="18"/>
              </w:rPr>
            </w:pPr>
            <w:r w:rsidRPr="001A66B4">
              <w:rPr>
                <w:rFonts w:cs="Arial"/>
                <w:szCs w:val="18"/>
              </w:rPr>
              <w:t xml:space="preserve">Manage Movement and variable </w:t>
            </w:r>
            <w:r>
              <w:rPr>
                <w:rFonts w:cs="Arial"/>
                <w:szCs w:val="18"/>
              </w:rPr>
              <w:t>linked</w:t>
            </w:r>
            <w:r w:rsidRPr="001A66B4">
              <w:rPr>
                <w:rFonts w:cs="Arial"/>
                <w:szCs w:val="18"/>
              </w:rPr>
              <w:t xml:space="preserve"> to every item value of operation and host registered in the configuration management database menu.</w:t>
            </w:r>
          </w:p>
        </w:tc>
      </w:tr>
      <w:tr w:rsidR="00065F9A" w:rsidRPr="00CE0420" w14:paraId="5FB3D1C8"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8EE1F34" w:rsidR="00065F9A" w:rsidRPr="001A66B4" w:rsidRDefault="00065F9A" w:rsidP="00065F9A">
            <w:pPr>
              <w:pStyle w:val="aff0"/>
              <w:rPr>
                <w:rFonts w:cs="Arial"/>
                <w:szCs w:val="18"/>
              </w:rPr>
            </w:pPr>
            <w:r>
              <w:rPr>
                <w:rFonts w:cs="Arial"/>
                <w:szCs w:val="18"/>
              </w:rPr>
              <w:t>10</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18B3332F"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1D690912"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148A373F"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080E9793" w14:textId="23549BA5" w:rsidR="00065F9A" w:rsidRPr="001A66B4" w:rsidRDefault="00065F9A" w:rsidP="00065F9A">
            <w:pPr>
              <w:pStyle w:val="aff0"/>
              <w:jc w:val="left"/>
              <w:rPr>
                <w:rFonts w:cs="Arial"/>
                <w:szCs w:val="18"/>
              </w:rPr>
            </w:pPr>
            <w:r w:rsidRPr="001A66B4">
              <w:rPr>
                <w:rFonts w:cs="Arial"/>
                <w:szCs w:val="18"/>
              </w:rPr>
              <w:t>Target host</w:t>
            </w:r>
          </w:p>
        </w:tc>
        <w:tc>
          <w:tcPr>
            <w:tcW w:w="0" w:type="auto"/>
            <w:tcBorders>
              <w:top w:val="dotted" w:sz="4" w:space="0" w:color="auto"/>
              <w:left w:val="single" w:sz="4" w:space="0" w:color="auto"/>
              <w:bottom w:val="dotted" w:sz="4" w:space="0" w:color="auto"/>
              <w:right w:val="single" w:sz="4" w:space="0" w:color="auto"/>
            </w:tcBorders>
          </w:tcPr>
          <w:p w14:paraId="3DC0CA64"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32D9919C" w14:textId="1397B328" w:rsidR="00065F9A" w:rsidRPr="001A66B4" w:rsidRDefault="00065F9A" w:rsidP="00065F9A">
            <w:pPr>
              <w:pStyle w:val="aff0"/>
              <w:rPr>
                <w:rFonts w:cs="Arial"/>
                <w:szCs w:val="18"/>
              </w:rPr>
            </w:pPr>
            <w:r w:rsidRPr="001A66B4">
              <w:rPr>
                <w:rFonts w:cs="Arial"/>
                <w:szCs w:val="18"/>
              </w:rPr>
              <w:t>Manage the host used in Movement.</w:t>
            </w:r>
          </w:p>
        </w:tc>
      </w:tr>
      <w:tr w:rsidR="00065F9A" w:rsidRPr="00CE0420" w14:paraId="5B281E57"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5D9E7448" w:rsidR="00065F9A" w:rsidRPr="001A66B4" w:rsidRDefault="00065F9A" w:rsidP="00065F9A">
            <w:pPr>
              <w:pStyle w:val="aff0"/>
              <w:rPr>
                <w:rFonts w:cs="Arial"/>
                <w:szCs w:val="18"/>
              </w:rPr>
            </w:pPr>
            <w:r>
              <w:rPr>
                <w:rFonts w:cs="Arial"/>
                <w:szCs w:val="18"/>
              </w:rPr>
              <w:t>11</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15E7048"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4224602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58C7965"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2F1FB27E" w14:textId="608C11D9" w:rsidR="00065F9A" w:rsidRPr="001A66B4" w:rsidRDefault="00065F9A" w:rsidP="00065F9A">
            <w:pPr>
              <w:pStyle w:val="aff0"/>
              <w:jc w:val="left"/>
              <w:rPr>
                <w:rFonts w:cs="Arial"/>
                <w:szCs w:val="18"/>
              </w:rPr>
            </w:pPr>
            <w:r w:rsidRPr="001A66B4">
              <w:rPr>
                <w:rFonts w:cs="Arial"/>
                <w:szCs w:val="18"/>
              </w:rPr>
              <w:t>Substitution value list</w:t>
            </w:r>
          </w:p>
        </w:tc>
        <w:tc>
          <w:tcPr>
            <w:tcW w:w="0" w:type="auto"/>
            <w:tcBorders>
              <w:top w:val="dotted" w:sz="4" w:space="0" w:color="auto"/>
              <w:left w:val="single" w:sz="4" w:space="0" w:color="auto"/>
              <w:bottom w:val="dotted" w:sz="4" w:space="0" w:color="auto"/>
              <w:right w:val="single" w:sz="4" w:space="0" w:color="auto"/>
            </w:tcBorders>
          </w:tcPr>
          <w:p w14:paraId="1EC37C31"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6E0F471D" w14:textId="282140E6" w:rsidR="00065F9A" w:rsidRPr="001A66B4" w:rsidRDefault="00065F9A" w:rsidP="00065F9A">
            <w:pPr>
              <w:pStyle w:val="aff0"/>
              <w:rPr>
                <w:rFonts w:cs="Arial"/>
                <w:szCs w:val="18"/>
              </w:rPr>
            </w:pPr>
            <w:r w:rsidRPr="001A66B4">
              <w:rPr>
                <w:rFonts w:cs="Arial"/>
                <w:szCs w:val="18"/>
              </w:rPr>
              <w:t>Manage the substitution value of variable.</w:t>
            </w:r>
          </w:p>
        </w:tc>
      </w:tr>
      <w:tr w:rsidR="00065F9A" w:rsidRPr="00CE0420" w14:paraId="396E8C9A"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160422E" w:rsidR="00065F9A" w:rsidRPr="001A66B4" w:rsidRDefault="00065F9A" w:rsidP="00065F9A">
            <w:pPr>
              <w:pStyle w:val="aff0"/>
              <w:rPr>
                <w:rFonts w:cs="Arial"/>
                <w:szCs w:val="18"/>
              </w:rPr>
            </w:pPr>
            <w:r>
              <w:rPr>
                <w:rFonts w:cs="Arial"/>
                <w:szCs w:val="18"/>
              </w:rPr>
              <w:t>12</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67FCAA8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10BC0B3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153894D3"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2D17DD16" w14:textId="20BC61E0" w:rsidR="00065F9A" w:rsidRPr="001A66B4" w:rsidRDefault="00065F9A" w:rsidP="00065F9A">
            <w:pPr>
              <w:pStyle w:val="aff0"/>
              <w:jc w:val="left"/>
              <w:rPr>
                <w:rFonts w:cs="Arial"/>
                <w:szCs w:val="18"/>
              </w:rPr>
            </w:pPr>
            <w:r w:rsidRPr="001A66B4">
              <w:rPr>
                <w:rFonts w:cs="Arial"/>
                <w:szCs w:val="18"/>
              </w:rPr>
              <w:t>Execution</w:t>
            </w:r>
          </w:p>
        </w:tc>
        <w:tc>
          <w:tcPr>
            <w:tcW w:w="0" w:type="auto"/>
            <w:tcBorders>
              <w:top w:val="dotted" w:sz="4" w:space="0" w:color="auto"/>
              <w:left w:val="single" w:sz="4" w:space="0" w:color="auto"/>
              <w:bottom w:val="dotted" w:sz="4" w:space="0" w:color="auto"/>
              <w:right w:val="single" w:sz="4" w:space="0" w:color="auto"/>
            </w:tcBorders>
          </w:tcPr>
          <w:p w14:paraId="6B3D371D"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07894D7E" w14:textId="4C8025F6" w:rsidR="00065F9A" w:rsidRPr="001A66B4" w:rsidRDefault="00065F9A" w:rsidP="00065F9A">
            <w:pPr>
              <w:pStyle w:val="aff0"/>
              <w:rPr>
                <w:rFonts w:cs="Arial"/>
                <w:szCs w:val="18"/>
              </w:rPr>
            </w:pPr>
            <w:r w:rsidRPr="001A66B4">
              <w:rPr>
                <w:rFonts w:cs="Arial"/>
                <w:szCs w:val="18"/>
              </w:rPr>
              <w:t>Select the Movement and Operation for work execution and indicate the execution.</w:t>
            </w:r>
          </w:p>
        </w:tc>
      </w:tr>
      <w:tr w:rsidR="00065F9A" w:rsidRPr="00CE0420" w14:paraId="21275CD5" w14:textId="77777777" w:rsidTr="00EE1AB9">
        <w:trPr>
          <w:trHeight w:val="615"/>
        </w:trPr>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31BC4820" w:rsidR="00065F9A" w:rsidRPr="001A66B4" w:rsidRDefault="00065F9A" w:rsidP="00065F9A">
            <w:pPr>
              <w:pStyle w:val="aff0"/>
              <w:rPr>
                <w:rFonts w:cs="Arial"/>
                <w:szCs w:val="18"/>
              </w:rPr>
            </w:pPr>
            <w:r>
              <w:rPr>
                <w:rFonts w:cs="Arial"/>
                <w:szCs w:val="18"/>
              </w:rPr>
              <w:t>13</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6B2CC8F5"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481448F9"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383498B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6FE8A60D" w14:textId="03D2293F" w:rsidR="00065F9A" w:rsidRPr="001A66B4" w:rsidRDefault="00065F9A" w:rsidP="00065F9A">
            <w:pPr>
              <w:pStyle w:val="aff0"/>
              <w:jc w:val="left"/>
              <w:rPr>
                <w:rFonts w:cs="Arial"/>
                <w:szCs w:val="18"/>
              </w:rPr>
            </w:pPr>
            <w:r w:rsidRPr="001A66B4">
              <w:rPr>
                <w:rFonts w:cs="Arial"/>
                <w:szCs w:val="18"/>
              </w:rPr>
              <w:t>Check operation status</w:t>
            </w:r>
          </w:p>
        </w:tc>
        <w:tc>
          <w:tcPr>
            <w:tcW w:w="0" w:type="auto"/>
            <w:tcBorders>
              <w:top w:val="dotted" w:sz="4" w:space="0" w:color="auto"/>
              <w:left w:val="single" w:sz="4" w:space="0" w:color="auto"/>
              <w:bottom w:val="dotted" w:sz="4" w:space="0" w:color="auto"/>
              <w:right w:val="single" w:sz="4" w:space="0" w:color="auto"/>
            </w:tcBorders>
          </w:tcPr>
          <w:p w14:paraId="70CF8FCD"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4B373CE1" w14:textId="26785131" w:rsidR="00065F9A" w:rsidRPr="001A66B4" w:rsidRDefault="00065F9A" w:rsidP="00065F9A">
            <w:pPr>
              <w:pStyle w:val="aff0"/>
              <w:rPr>
                <w:rFonts w:cs="Arial"/>
                <w:szCs w:val="18"/>
              </w:rPr>
            </w:pPr>
            <w:r w:rsidRPr="001A66B4">
              <w:rPr>
                <w:rFonts w:cs="Arial"/>
                <w:szCs w:val="18"/>
              </w:rPr>
              <w:t>Displays the operation execution status.</w:t>
            </w:r>
          </w:p>
        </w:tc>
      </w:tr>
      <w:tr w:rsidR="00065F9A" w:rsidRPr="00CE0420" w14:paraId="4E0F9CAF"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7E2109BA" w14:textId="1ED6ACAF" w:rsidR="00065F9A" w:rsidRPr="001A66B4" w:rsidRDefault="00065F9A" w:rsidP="00065F9A">
            <w:pPr>
              <w:pStyle w:val="aff0"/>
              <w:rPr>
                <w:rFonts w:cs="Arial"/>
                <w:szCs w:val="18"/>
              </w:rPr>
            </w:pPr>
            <w:r>
              <w:rPr>
                <w:rFonts w:cs="Arial"/>
                <w:szCs w:val="18"/>
              </w:rPr>
              <w:t>14</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47F272B" w14:textId="2592316D"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D0E8D8A" w14:textId="465F4998"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258B6B5" w14:textId="4FBEB49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406613D9" w14:textId="787AA0D6" w:rsidR="00065F9A" w:rsidRPr="001A66B4" w:rsidRDefault="00065F9A" w:rsidP="00065F9A">
            <w:pPr>
              <w:pStyle w:val="aff0"/>
              <w:jc w:val="left"/>
              <w:rPr>
                <w:rFonts w:cs="Arial"/>
                <w:szCs w:val="18"/>
              </w:rPr>
            </w:pPr>
            <w:r w:rsidRPr="001A66B4">
              <w:rPr>
                <w:rFonts w:cs="Arial"/>
                <w:szCs w:val="18"/>
              </w:rPr>
              <w:t>Execution list</w:t>
            </w:r>
          </w:p>
        </w:tc>
        <w:tc>
          <w:tcPr>
            <w:tcW w:w="0" w:type="auto"/>
            <w:tcBorders>
              <w:top w:val="dotted" w:sz="4" w:space="0" w:color="auto"/>
              <w:left w:val="single" w:sz="4" w:space="0" w:color="auto"/>
              <w:bottom w:val="dotted" w:sz="4" w:space="0" w:color="auto"/>
              <w:right w:val="single" w:sz="4" w:space="0" w:color="auto"/>
            </w:tcBorders>
          </w:tcPr>
          <w:p w14:paraId="76DD4949"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27143A5C" w14:textId="65CCA4DB" w:rsidR="00065F9A" w:rsidRPr="001A66B4" w:rsidRDefault="00065F9A" w:rsidP="00065F9A">
            <w:pPr>
              <w:pStyle w:val="aff0"/>
              <w:rPr>
                <w:rFonts w:cs="Arial"/>
                <w:szCs w:val="18"/>
              </w:rPr>
            </w:pPr>
            <w:r w:rsidRPr="001A66B4">
              <w:rPr>
                <w:rFonts w:cs="Arial"/>
                <w:szCs w:val="18"/>
              </w:rPr>
              <w:t>Manage the operation execution history.</w:t>
            </w:r>
          </w:p>
        </w:tc>
      </w:tr>
      <w:tr w:rsidR="00065F9A" w:rsidRPr="00CE0420" w14:paraId="461F0AB3"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767BB975" w14:textId="2213C872" w:rsidR="00065F9A" w:rsidRDefault="00065F9A" w:rsidP="00065F9A">
            <w:pPr>
              <w:pStyle w:val="aff0"/>
              <w:rPr>
                <w:rFonts w:cs="Arial"/>
                <w:szCs w:val="18"/>
              </w:rPr>
            </w:pPr>
            <w:r>
              <w:rPr>
                <w:rFonts w:hint="eastAsia"/>
              </w:rPr>
              <w:t>15</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0386B265" w14:textId="6DBDB03B"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1768DF4" w14:textId="341FD28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C30AB80" w14:textId="4BB1364B"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tcPr>
          <w:p w14:paraId="12300985" w14:textId="26BDAFB0" w:rsidR="00065F9A" w:rsidRPr="001A66B4" w:rsidRDefault="00EE1AB9" w:rsidP="00065F9A">
            <w:pPr>
              <w:pStyle w:val="aff0"/>
              <w:jc w:val="left"/>
              <w:rPr>
                <w:rFonts w:cs="Arial"/>
                <w:szCs w:val="18"/>
              </w:rPr>
            </w:pPr>
            <w:r>
              <w:rPr>
                <w:rFonts w:hint="eastAsia"/>
              </w:rPr>
              <w:t>V</w:t>
            </w:r>
            <w:r>
              <w:t>ariable name list</w:t>
            </w:r>
          </w:p>
        </w:tc>
        <w:tc>
          <w:tcPr>
            <w:tcW w:w="0" w:type="auto"/>
            <w:tcBorders>
              <w:top w:val="dotted" w:sz="4" w:space="0" w:color="auto"/>
              <w:left w:val="single" w:sz="4" w:space="0" w:color="auto"/>
              <w:bottom w:val="single" w:sz="4" w:space="0" w:color="auto"/>
              <w:right w:val="single" w:sz="4" w:space="0" w:color="auto"/>
            </w:tcBorders>
          </w:tcPr>
          <w:p w14:paraId="28C23BAE" w14:textId="68669F18" w:rsidR="00065F9A" w:rsidRPr="001A66B4" w:rsidRDefault="00065F9A" w:rsidP="00065F9A">
            <w:pPr>
              <w:pStyle w:val="aff0"/>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206537E5" w14:textId="77777777" w:rsidR="00BD488E" w:rsidRDefault="00BD488E" w:rsidP="00BD488E">
            <w:pPr>
              <w:pStyle w:val="aff0"/>
            </w:pPr>
            <w:r>
              <w:t xml:space="preserve">Legacy: </w:t>
            </w:r>
          </w:p>
          <w:p w14:paraId="661E0822" w14:textId="77777777" w:rsidR="00BD488E" w:rsidRDefault="00BD488E" w:rsidP="00BD488E">
            <w:pPr>
              <w:pStyle w:val="aff0"/>
            </w:pPr>
            <w:r>
              <w:t>Manages variable names used in Playbooks uploaded to the Playbook file collection</w:t>
            </w:r>
          </w:p>
          <w:p w14:paraId="292AE62E" w14:textId="77777777" w:rsidR="00BD488E" w:rsidRDefault="00BD488E" w:rsidP="00BD488E">
            <w:pPr>
              <w:pStyle w:val="aff0"/>
            </w:pPr>
            <w:r>
              <w:t xml:space="preserve">Pioneer: </w:t>
            </w:r>
          </w:p>
          <w:p w14:paraId="6DCD46C7" w14:textId="77777777" w:rsidR="00BD488E" w:rsidRDefault="00BD488E" w:rsidP="00BD488E">
            <w:pPr>
              <w:pStyle w:val="aff0"/>
            </w:pPr>
            <w:r>
              <w:t>Manages variable names used by dialogue files uploaded to the Dialogue file collection</w:t>
            </w:r>
          </w:p>
          <w:p w14:paraId="772138D9" w14:textId="77777777" w:rsidR="00BD488E" w:rsidRDefault="00BD488E" w:rsidP="00BD488E">
            <w:pPr>
              <w:pStyle w:val="aff0"/>
            </w:pPr>
            <w:r>
              <w:t>Legacy Role:</w:t>
            </w:r>
          </w:p>
          <w:p w14:paraId="57E9F9BF" w14:textId="0BA17E97" w:rsidR="00065F9A" w:rsidRPr="001A66B4" w:rsidRDefault="00BD488E" w:rsidP="00BD488E">
            <w:pPr>
              <w:pStyle w:val="aff0"/>
              <w:rPr>
                <w:rFonts w:cs="Arial"/>
                <w:szCs w:val="18"/>
              </w:rPr>
            </w:pPr>
            <w:r>
              <w:t>Manages variable names defined in the ITAreadme file and other default variable definition files found in the Package "zip" file uploaded to the Role</w:t>
            </w:r>
            <w:r w:rsidR="00B56EDB">
              <w:t xml:space="preserve"> </w:t>
            </w:r>
            <w:r>
              <w:t>package list menu.</w:t>
            </w:r>
          </w:p>
        </w:tc>
      </w:tr>
      <w:tr w:rsidR="00065F9A" w:rsidRPr="00CE0420" w14:paraId="2021B63D"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684E7BF8" w14:textId="1495308D" w:rsidR="00065F9A" w:rsidRDefault="00065F9A" w:rsidP="00065F9A">
            <w:pPr>
              <w:pStyle w:val="aff0"/>
              <w:rPr>
                <w:rFonts w:cs="Arial"/>
                <w:szCs w:val="18"/>
              </w:rPr>
            </w:pPr>
            <w:r>
              <w:rPr>
                <w:rFonts w:hint="eastAsia"/>
              </w:rPr>
              <w:lastRenderedPageBreak/>
              <w:t>16</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5F6D7CD" w14:textId="11841274"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09C18CDF" w14:textId="1E9C0602"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6145FFBB" w14:textId="13A1C5B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tcPr>
          <w:p w14:paraId="55709607" w14:textId="49D4C8C4" w:rsidR="00065F9A" w:rsidRPr="00CE450D" w:rsidRDefault="00E11902" w:rsidP="004359DF">
            <w:pPr>
              <w:jc w:val="left"/>
              <w:rPr>
                <w:sz w:val="18"/>
                <w:szCs w:val="18"/>
              </w:rPr>
            </w:pPr>
            <w:r w:rsidRPr="00CE450D">
              <w:rPr>
                <w:sz w:val="18"/>
                <w:szCs w:val="18"/>
              </w:rPr>
              <w:t>Movement variable association list</w:t>
            </w:r>
          </w:p>
        </w:tc>
        <w:tc>
          <w:tcPr>
            <w:tcW w:w="0" w:type="auto"/>
            <w:tcBorders>
              <w:top w:val="dotted" w:sz="4" w:space="0" w:color="auto"/>
              <w:left w:val="single" w:sz="4" w:space="0" w:color="auto"/>
              <w:bottom w:val="single" w:sz="4" w:space="0" w:color="auto"/>
              <w:right w:val="single" w:sz="4" w:space="0" w:color="auto"/>
            </w:tcBorders>
          </w:tcPr>
          <w:p w14:paraId="26B2FB76" w14:textId="3C16C583"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5B38765D" w14:textId="13776D85" w:rsidR="00065F9A" w:rsidRPr="001A66B4" w:rsidRDefault="00BD488E" w:rsidP="004359DF">
            <w:pPr>
              <w:pStyle w:val="aff0"/>
              <w:jc w:val="left"/>
              <w:rPr>
                <w:rFonts w:cs="Arial"/>
                <w:szCs w:val="18"/>
              </w:rPr>
            </w:pPr>
            <w:r w:rsidRPr="00BD488E">
              <w:t>Manages variables used in Movements</w:t>
            </w:r>
          </w:p>
        </w:tc>
      </w:tr>
      <w:tr w:rsidR="00065F9A" w:rsidRPr="00CE0420" w14:paraId="772CA786"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0093E90F" w14:textId="3CEE89A2" w:rsidR="00065F9A" w:rsidRDefault="00065F9A" w:rsidP="00065F9A">
            <w:pPr>
              <w:pStyle w:val="aff0"/>
              <w:rPr>
                <w:rFonts w:cs="Arial"/>
                <w:szCs w:val="18"/>
              </w:rPr>
            </w:pPr>
            <w:r>
              <w:rPr>
                <w:rFonts w:hint="eastAsia"/>
              </w:rPr>
              <w:t>17</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560A244"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73DDEED" w14:textId="1CAE78FA"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0B9DEF56"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44F3636D" w14:textId="7A685B04" w:rsidR="00065F9A" w:rsidRPr="001A66B4" w:rsidRDefault="00E11902" w:rsidP="004359DF">
            <w:pPr>
              <w:pStyle w:val="aff0"/>
              <w:jc w:val="left"/>
              <w:rPr>
                <w:rFonts w:cs="Arial"/>
                <w:szCs w:val="18"/>
              </w:rPr>
            </w:pPr>
            <w:r>
              <w:t>Role name list</w:t>
            </w:r>
          </w:p>
        </w:tc>
        <w:tc>
          <w:tcPr>
            <w:tcW w:w="0" w:type="auto"/>
            <w:tcBorders>
              <w:top w:val="dotted" w:sz="4" w:space="0" w:color="auto"/>
              <w:left w:val="single" w:sz="4" w:space="0" w:color="auto"/>
              <w:bottom w:val="single" w:sz="4" w:space="0" w:color="auto"/>
              <w:right w:val="single" w:sz="4" w:space="0" w:color="auto"/>
            </w:tcBorders>
          </w:tcPr>
          <w:p w14:paraId="46E3DC55" w14:textId="2B61ABC8"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483A1461" w14:textId="4DB8CDD0" w:rsidR="00065F9A" w:rsidRPr="001A66B4" w:rsidRDefault="00BD488E" w:rsidP="004359DF">
            <w:pPr>
              <w:pStyle w:val="aff0"/>
              <w:jc w:val="left"/>
              <w:rPr>
                <w:rFonts w:cs="Arial"/>
                <w:szCs w:val="18"/>
              </w:rPr>
            </w:pPr>
            <w:r w:rsidRPr="00BD488E">
              <w:t>Manages roles registered in the Package "zip" file uploaded to the Role package list menu.</w:t>
            </w:r>
          </w:p>
        </w:tc>
      </w:tr>
      <w:tr w:rsidR="00065F9A" w:rsidRPr="00CE0420" w14:paraId="121A5EEF"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4D289BAD" w14:textId="13B4733A" w:rsidR="00065F9A" w:rsidRDefault="00065F9A" w:rsidP="00065F9A">
            <w:pPr>
              <w:pStyle w:val="aff0"/>
              <w:rPr>
                <w:rFonts w:cs="Arial"/>
                <w:szCs w:val="18"/>
              </w:rPr>
            </w:pPr>
            <w:r>
              <w:rPr>
                <w:rFonts w:hint="eastAsia"/>
              </w:rPr>
              <w:t>18</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9E9298B"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0EB9056" w14:textId="4E9C9BA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80D2117"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4ABB2DEC" w14:textId="73B8B90F" w:rsidR="00065F9A" w:rsidRPr="001A66B4" w:rsidRDefault="00E11902" w:rsidP="004359DF">
            <w:pPr>
              <w:pStyle w:val="aff0"/>
              <w:jc w:val="left"/>
              <w:rPr>
                <w:rFonts w:cs="Arial"/>
                <w:szCs w:val="18"/>
              </w:rPr>
            </w:pPr>
            <w:r>
              <w:rPr>
                <w:rFonts w:hint="eastAsia"/>
              </w:rPr>
              <w:t>R</w:t>
            </w:r>
            <w:r>
              <w:t>ole variable name list</w:t>
            </w:r>
          </w:p>
        </w:tc>
        <w:tc>
          <w:tcPr>
            <w:tcW w:w="0" w:type="auto"/>
            <w:tcBorders>
              <w:top w:val="dotted" w:sz="4" w:space="0" w:color="auto"/>
              <w:left w:val="single" w:sz="4" w:space="0" w:color="auto"/>
              <w:bottom w:val="single" w:sz="4" w:space="0" w:color="auto"/>
              <w:right w:val="single" w:sz="4" w:space="0" w:color="auto"/>
            </w:tcBorders>
          </w:tcPr>
          <w:p w14:paraId="4733B132" w14:textId="1008B490"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09DD83EA" w14:textId="4CC8320C" w:rsidR="00065F9A" w:rsidRPr="001A66B4" w:rsidRDefault="00B56EDB" w:rsidP="004359DF">
            <w:pPr>
              <w:pStyle w:val="aff0"/>
              <w:jc w:val="left"/>
              <w:rPr>
                <w:rFonts w:cs="Arial"/>
                <w:szCs w:val="18"/>
              </w:rPr>
            </w:pPr>
            <w:r w:rsidRPr="00B56EDB">
              <w:t>Manages variables defined in the ITAreadme file and other default variable definition files found in the Package "zip" file uploaded to the Role</w:t>
            </w:r>
            <w:r>
              <w:t xml:space="preserve"> </w:t>
            </w:r>
            <w:r w:rsidRPr="00B56EDB">
              <w:t>package list menu. The variables are managed per role.</w:t>
            </w:r>
          </w:p>
        </w:tc>
      </w:tr>
      <w:tr w:rsidR="00065F9A" w:rsidRPr="00CE0420" w14:paraId="12ED4AD1"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1D50ECE8" w14:textId="5FBC5534" w:rsidR="00065F9A" w:rsidRDefault="00065F9A" w:rsidP="00065F9A">
            <w:pPr>
              <w:pStyle w:val="aff0"/>
              <w:rPr>
                <w:rFonts w:cs="Arial"/>
                <w:szCs w:val="18"/>
              </w:rPr>
            </w:pPr>
            <w:r>
              <w:rPr>
                <w:rFonts w:hint="eastAsia"/>
              </w:rPr>
              <w:t>19</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49D546D"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2BCB2C3" w14:textId="3C8347DC"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7C22C285"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5C8D66CB" w14:textId="4A0F5BAE" w:rsidR="00065F9A" w:rsidRPr="001A66B4" w:rsidRDefault="004359DF" w:rsidP="004359DF">
            <w:pPr>
              <w:pStyle w:val="aff0"/>
              <w:jc w:val="left"/>
              <w:rPr>
                <w:rFonts w:cs="Arial"/>
                <w:szCs w:val="18"/>
              </w:rPr>
            </w:pPr>
            <w:r>
              <w:rPr>
                <w:rFonts w:hint="eastAsia"/>
              </w:rPr>
              <w:t>V</w:t>
            </w:r>
            <w:r>
              <w:t>ariable specific value list</w:t>
            </w:r>
          </w:p>
        </w:tc>
        <w:tc>
          <w:tcPr>
            <w:tcW w:w="0" w:type="auto"/>
            <w:tcBorders>
              <w:top w:val="dotted" w:sz="4" w:space="0" w:color="auto"/>
              <w:left w:val="single" w:sz="4" w:space="0" w:color="auto"/>
              <w:bottom w:val="single" w:sz="4" w:space="0" w:color="auto"/>
              <w:right w:val="single" w:sz="4" w:space="0" w:color="auto"/>
            </w:tcBorders>
          </w:tcPr>
          <w:p w14:paraId="1653CE15" w14:textId="3AACB940"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37AD6AF7" w14:textId="7F752F48" w:rsidR="00065F9A" w:rsidRPr="001A66B4" w:rsidRDefault="00B56EDB" w:rsidP="004359DF">
            <w:pPr>
              <w:pStyle w:val="aff0"/>
              <w:jc w:val="left"/>
              <w:rPr>
                <w:rFonts w:cs="Arial"/>
                <w:szCs w:val="18"/>
              </w:rPr>
            </w:pPr>
            <w:r w:rsidRPr="00B56EDB">
              <w:t xml:space="preserve">Manages the specific values of variables defined in the ITAreadme file and other default variable definition files found in the </w:t>
            </w:r>
            <w:r w:rsidR="00F24055">
              <w:rPr>
                <w:rFonts w:cs="Arial"/>
                <w:szCs w:val="18"/>
              </w:rPr>
              <w:t>Role</w:t>
            </w:r>
            <w:r w:rsidR="00F24055" w:rsidRPr="00F24055">
              <w:rPr>
                <w:rFonts w:cs="Arial"/>
                <w:szCs w:val="18"/>
              </w:rPr>
              <w:t xml:space="preserve"> Package</w:t>
            </w:r>
            <w:r w:rsidRPr="00B56EDB">
              <w:t xml:space="preserve"> "zip" file uploaded to the Role package list menu.</w:t>
            </w:r>
          </w:p>
        </w:tc>
      </w:tr>
      <w:tr w:rsidR="00065F9A" w:rsidRPr="00CE0420" w14:paraId="1ED1A647"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6E219A58" w14:textId="61CE2D71" w:rsidR="00065F9A" w:rsidRDefault="00065F9A" w:rsidP="00065F9A">
            <w:pPr>
              <w:pStyle w:val="aff0"/>
              <w:rPr>
                <w:rFonts w:cs="Arial"/>
                <w:szCs w:val="18"/>
              </w:rPr>
            </w:pPr>
            <w:r>
              <w:rPr>
                <w:rFonts w:hint="eastAsia"/>
              </w:rPr>
              <w:t>20</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1A2B1B21"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02BC8FE4" w14:textId="2EBD3D3D"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6E8DB92"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7E3C3D4A" w14:textId="51993CD6" w:rsidR="00065F9A" w:rsidRPr="001A66B4" w:rsidRDefault="004359DF" w:rsidP="004359DF">
            <w:pPr>
              <w:pStyle w:val="aff0"/>
              <w:jc w:val="left"/>
              <w:rPr>
                <w:rFonts w:cs="Arial"/>
                <w:szCs w:val="18"/>
              </w:rPr>
            </w:pPr>
            <w:r>
              <w:rPr>
                <w:rFonts w:hint="eastAsia"/>
              </w:rPr>
              <w:t>M</w:t>
            </w:r>
            <w:r>
              <w:t>ember variable list</w:t>
            </w:r>
          </w:p>
        </w:tc>
        <w:tc>
          <w:tcPr>
            <w:tcW w:w="0" w:type="auto"/>
            <w:tcBorders>
              <w:top w:val="dotted" w:sz="4" w:space="0" w:color="auto"/>
              <w:left w:val="single" w:sz="4" w:space="0" w:color="auto"/>
              <w:bottom w:val="single" w:sz="4" w:space="0" w:color="auto"/>
              <w:right w:val="single" w:sz="4" w:space="0" w:color="auto"/>
            </w:tcBorders>
          </w:tcPr>
          <w:p w14:paraId="63F104B6" w14:textId="5A503435"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68083B23" w14:textId="033305E1" w:rsidR="00065F9A" w:rsidRPr="001A66B4" w:rsidRDefault="00B56EDB" w:rsidP="004359DF">
            <w:pPr>
              <w:pStyle w:val="aff0"/>
              <w:jc w:val="left"/>
              <w:rPr>
                <w:rFonts w:cs="Arial"/>
                <w:szCs w:val="18"/>
              </w:rPr>
            </w:pPr>
            <w:r w:rsidRPr="00B56EDB">
              <w:t xml:space="preserve">Manages member variables of nested variables defined in the ITAreadme file and other default variable definition files found in the </w:t>
            </w:r>
            <w:r w:rsidR="00F24055">
              <w:rPr>
                <w:rFonts w:cs="Arial"/>
                <w:szCs w:val="18"/>
              </w:rPr>
              <w:t>Role</w:t>
            </w:r>
            <w:r w:rsidR="00F24055" w:rsidRPr="00F24055">
              <w:rPr>
                <w:rFonts w:cs="Arial"/>
                <w:szCs w:val="18"/>
              </w:rPr>
              <w:t xml:space="preserve"> Package</w:t>
            </w:r>
            <w:r w:rsidRPr="00B56EDB">
              <w:t xml:space="preserve"> "zip" file uploaded to the Role package list menu.</w:t>
            </w:r>
          </w:p>
        </w:tc>
      </w:tr>
      <w:tr w:rsidR="00065F9A" w:rsidRPr="00CE0420" w14:paraId="1534B632"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0D1B791E" w14:textId="73311C7C" w:rsidR="00065F9A" w:rsidRDefault="00065F9A" w:rsidP="00065F9A">
            <w:pPr>
              <w:pStyle w:val="aff0"/>
              <w:rPr>
                <w:rFonts w:cs="Arial"/>
                <w:szCs w:val="18"/>
              </w:rPr>
            </w:pPr>
            <w:r>
              <w:rPr>
                <w:rFonts w:hint="eastAsia"/>
              </w:rPr>
              <w:t>21</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720228F2"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7E9BCD4" w14:textId="1EE958D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CFE0707"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7860749A" w14:textId="0D857D65" w:rsidR="00065F9A" w:rsidRPr="001A66B4" w:rsidRDefault="004359DF" w:rsidP="004359DF">
            <w:pPr>
              <w:pStyle w:val="aff0"/>
              <w:jc w:val="left"/>
              <w:rPr>
                <w:rFonts w:cs="Arial"/>
                <w:szCs w:val="18"/>
              </w:rPr>
            </w:pPr>
            <w:r>
              <w:rPr>
                <w:rFonts w:hint="eastAsia"/>
              </w:rPr>
              <w:t>N</w:t>
            </w:r>
            <w:r>
              <w:t>ested variable member list</w:t>
            </w:r>
          </w:p>
        </w:tc>
        <w:tc>
          <w:tcPr>
            <w:tcW w:w="0" w:type="auto"/>
            <w:tcBorders>
              <w:top w:val="dotted" w:sz="4" w:space="0" w:color="auto"/>
              <w:left w:val="single" w:sz="4" w:space="0" w:color="auto"/>
              <w:bottom w:val="single" w:sz="4" w:space="0" w:color="auto"/>
              <w:right w:val="single" w:sz="4" w:space="0" w:color="auto"/>
            </w:tcBorders>
          </w:tcPr>
          <w:p w14:paraId="52C84194" w14:textId="51F28291"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276628B7" w14:textId="334005E4" w:rsidR="00065F9A" w:rsidRPr="001A66B4" w:rsidRDefault="00B56EDB" w:rsidP="004359DF">
            <w:pPr>
              <w:pStyle w:val="aff0"/>
              <w:jc w:val="left"/>
              <w:rPr>
                <w:rFonts w:cs="Arial"/>
                <w:szCs w:val="18"/>
              </w:rPr>
            </w:pPr>
            <w:r w:rsidRPr="00B56EDB">
              <w:t xml:space="preserve">Manages the structure of nested variables defined in the ITAreadme file and other default variable definition files found in the </w:t>
            </w:r>
            <w:r w:rsidR="00F24055">
              <w:rPr>
                <w:rFonts w:cs="Arial"/>
                <w:szCs w:val="18"/>
              </w:rPr>
              <w:t>Role</w:t>
            </w:r>
            <w:r w:rsidR="00F24055" w:rsidRPr="00F24055">
              <w:rPr>
                <w:rFonts w:cs="Arial"/>
                <w:szCs w:val="18"/>
              </w:rPr>
              <w:t xml:space="preserve"> Package</w:t>
            </w:r>
            <w:r w:rsidRPr="00B56EDB">
              <w:t xml:space="preserve"> "zip" file uploaded to the Role package list menu.</w:t>
            </w:r>
          </w:p>
        </w:tc>
      </w:tr>
      <w:tr w:rsidR="00065F9A" w:rsidRPr="00CE0420" w14:paraId="5424385A"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17DF6E10" w14:textId="7B0FACD5" w:rsidR="00065F9A" w:rsidRDefault="00065F9A" w:rsidP="00065F9A">
            <w:pPr>
              <w:pStyle w:val="aff0"/>
              <w:rPr>
                <w:rFonts w:cs="Arial"/>
                <w:szCs w:val="18"/>
              </w:rPr>
            </w:pPr>
            <w:r>
              <w:rPr>
                <w:rFonts w:hint="eastAsia"/>
              </w:rPr>
              <w:t>22</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718E2145"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49F3C83" w14:textId="0318B26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BE175E3"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33744887" w14:textId="15F67F6A" w:rsidR="00065F9A" w:rsidRPr="001A66B4" w:rsidRDefault="004359DF" w:rsidP="004359DF">
            <w:pPr>
              <w:pStyle w:val="aff0"/>
              <w:jc w:val="left"/>
              <w:rPr>
                <w:rFonts w:cs="Arial"/>
                <w:szCs w:val="18"/>
              </w:rPr>
            </w:pPr>
            <w:r>
              <w:rPr>
                <w:rFonts w:hint="eastAsia"/>
              </w:rPr>
              <w:t>N</w:t>
            </w:r>
            <w:r>
              <w:t>ested variable array combination list</w:t>
            </w:r>
          </w:p>
        </w:tc>
        <w:tc>
          <w:tcPr>
            <w:tcW w:w="0" w:type="auto"/>
            <w:tcBorders>
              <w:top w:val="dotted" w:sz="4" w:space="0" w:color="auto"/>
              <w:left w:val="single" w:sz="4" w:space="0" w:color="auto"/>
              <w:bottom w:val="single" w:sz="4" w:space="0" w:color="auto"/>
              <w:right w:val="single" w:sz="4" w:space="0" w:color="auto"/>
            </w:tcBorders>
          </w:tcPr>
          <w:p w14:paraId="01BAAD7E" w14:textId="5B7836D2"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0F0F2C53" w14:textId="4ABB4ECD" w:rsidR="00065F9A" w:rsidRPr="001A66B4" w:rsidRDefault="00F24055" w:rsidP="00F24055">
            <w:pPr>
              <w:pStyle w:val="aff0"/>
              <w:jc w:val="left"/>
              <w:rPr>
                <w:rFonts w:cs="Arial"/>
                <w:szCs w:val="18"/>
              </w:rPr>
            </w:pPr>
            <w:r w:rsidRPr="00F24055">
              <w:rPr>
                <w:rFonts w:cs="Arial"/>
                <w:szCs w:val="18"/>
              </w:rPr>
              <w:t>Manages repeat cycles of the nested values defined in the ITAreadme file and other default variable definition files found in the</w:t>
            </w:r>
            <w:r>
              <w:rPr>
                <w:rFonts w:cs="Arial"/>
                <w:szCs w:val="18"/>
              </w:rPr>
              <w:t xml:space="preserve"> Role</w:t>
            </w:r>
            <w:r w:rsidRPr="00F24055">
              <w:rPr>
                <w:rFonts w:cs="Arial"/>
                <w:szCs w:val="18"/>
              </w:rPr>
              <w:t xml:space="preserve"> Package "zip" file uploaded to the Role package list menu.</w:t>
            </w:r>
          </w:p>
        </w:tc>
      </w:tr>
      <w:tr w:rsidR="00065F9A" w:rsidRPr="00CE0420" w14:paraId="746222B0"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6C5574DB" w14:textId="6B893D49" w:rsidR="00065F9A" w:rsidRDefault="00065F9A" w:rsidP="00065F9A">
            <w:pPr>
              <w:pStyle w:val="aff0"/>
              <w:rPr>
                <w:rFonts w:cs="Arial"/>
                <w:szCs w:val="18"/>
              </w:rPr>
            </w:pPr>
            <w:r>
              <w:rPr>
                <w:rFonts w:hint="eastAsia"/>
              </w:rPr>
              <w:t>23</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570EB0C"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7F5FE01" w14:textId="173BD626"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31E539E"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22D358FC" w14:textId="77777777" w:rsidR="00065F9A" w:rsidRDefault="004359DF" w:rsidP="004359DF">
            <w:pPr>
              <w:pStyle w:val="aff0"/>
              <w:jc w:val="left"/>
            </w:pPr>
            <w:r>
              <w:rPr>
                <w:rFonts w:hint="eastAsia"/>
              </w:rPr>
              <w:t>R</w:t>
            </w:r>
            <w:r>
              <w:t>eading variable list</w:t>
            </w:r>
          </w:p>
          <w:p w14:paraId="2D7A9390" w14:textId="734B178C" w:rsidR="004359DF" w:rsidRPr="001A66B4" w:rsidRDefault="004359DF" w:rsidP="004359DF">
            <w:pPr>
              <w:pStyle w:val="aff0"/>
              <w:jc w:val="left"/>
              <w:rPr>
                <w:rFonts w:cs="Arial"/>
                <w:szCs w:val="18"/>
              </w:rPr>
            </w:pPr>
          </w:p>
        </w:tc>
        <w:tc>
          <w:tcPr>
            <w:tcW w:w="0" w:type="auto"/>
            <w:tcBorders>
              <w:top w:val="dotted" w:sz="4" w:space="0" w:color="auto"/>
              <w:left w:val="single" w:sz="4" w:space="0" w:color="auto"/>
              <w:bottom w:val="single" w:sz="4" w:space="0" w:color="auto"/>
              <w:right w:val="single" w:sz="4" w:space="0" w:color="auto"/>
            </w:tcBorders>
          </w:tcPr>
          <w:p w14:paraId="63D357A0" w14:textId="37678A27"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527BD9DF" w14:textId="6B9FE25B" w:rsidR="00065F9A" w:rsidRPr="001A66B4" w:rsidRDefault="00F24055" w:rsidP="004359DF">
            <w:pPr>
              <w:pStyle w:val="aff0"/>
              <w:jc w:val="left"/>
              <w:rPr>
                <w:rFonts w:cs="Arial"/>
                <w:szCs w:val="18"/>
              </w:rPr>
            </w:pPr>
            <w:r w:rsidRPr="00F24055">
              <w:t>Manages variables defined in the conversion table file found in the Role Package "zip" file uploaded to the Role Package list menu.</w:t>
            </w:r>
          </w:p>
        </w:tc>
      </w:tr>
    </w:tbl>
    <w:p w14:paraId="13AFB79F" w14:textId="77777777" w:rsidR="00602824" w:rsidRPr="00602824" w:rsidRDefault="00602824" w:rsidP="00602824">
      <w:pPr>
        <w:jc w:val="left"/>
        <w:rPr>
          <w:sz w:val="20"/>
          <w:szCs w:val="20"/>
        </w:rPr>
      </w:pPr>
      <w:r w:rsidRPr="00602824">
        <w:rPr>
          <w:rFonts w:hint="eastAsia"/>
          <w:sz w:val="20"/>
          <w:szCs w:val="20"/>
        </w:rPr>
        <w:t>※</w:t>
      </w:r>
      <w:r w:rsidRPr="00602824">
        <w:rPr>
          <w:rFonts w:hint="eastAsia"/>
          <w:sz w:val="20"/>
          <w:szCs w:val="20"/>
        </w:rPr>
        <w:t>1 Hidden menus are used to update/register data with the Backyard function.</w:t>
      </w:r>
    </w:p>
    <w:p w14:paraId="5723FBCB" w14:textId="77777777" w:rsidR="00602824" w:rsidRPr="00602824" w:rsidRDefault="00602824" w:rsidP="00602824">
      <w:pPr>
        <w:jc w:val="left"/>
        <w:rPr>
          <w:sz w:val="20"/>
          <w:szCs w:val="20"/>
        </w:rPr>
      </w:pPr>
      <w:r w:rsidRPr="00602824">
        <w:rPr>
          <w:sz w:val="20"/>
          <w:szCs w:val="20"/>
        </w:rPr>
        <w:t xml:space="preserve">These menus are set to be hidden when you install the Ansible Driver function. </w:t>
      </w:r>
    </w:p>
    <w:p w14:paraId="1A7F7AF5" w14:textId="77777777" w:rsidR="00602824" w:rsidRPr="00602824" w:rsidRDefault="00602824" w:rsidP="00602824">
      <w:pPr>
        <w:jc w:val="left"/>
        <w:rPr>
          <w:sz w:val="20"/>
          <w:szCs w:val="20"/>
        </w:rPr>
      </w:pPr>
      <w:r w:rsidRPr="00602824">
        <w:rPr>
          <w:sz w:val="20"/>
          <w:szCs w:val="20"/>
        </w:rPr>
        <w:t>If you want to display the hidden menus, access the "Management console -&gt; Role/Menu link list" menu and restore the menus you wish to display. For more information, please see the "User_manual_Management_Console".</w:t>
      </w:r>
    </w:p>
    <w:p w14:paraId="7AC1A957" w14:textId="279CC52C" w:rsidR="00334B2D" w:rsidRPr="00EE1AB9" w:rsidRDefault="00602824" w:rsidP="00602824">
      <w:pPr>
        <w:jc w:val="left"/>
      </w:pPr>
      <w:r w:rsidRPr="00602824">
        <w:rPr>
          <w:sz w:val="20"/>
          <w:szCs w:val="20"/>
        </w:rPr>
        <w:t>Please not that updating some of the data in these menus might cause the Backyard function to not function properly.</w:t>
      </w:r>
    </w:p>
    <w:p w14:paraId="728A5B66" w14:textId="77777777" w:rsidR="008228C6" w:rsidRPr="00CE0420" w:rsidRDefault="008228C6" w:rsidP="00602824">
      <w:pPr>
        <w:widowControl/>
        <w:jc w:val="left"/>
      </w:pPr>
      <w:r w:rsidRPr="00CE0420">
        <w:br w:type="page"/>
      </w:r>
    </w:p>
    <w:p w14:paraId="1E883ECC" w14:textId="470DACE3" w:rsidR="00161ACC" w:rsidRPr="00CE0420" w:rsidRDefault="001A66B4" w:rsidP="00595EEC">
      <w:pPr>
        <w:pStyle w:val="1"/>
      </w:pPr>
      <w:bookmarkStart w:id="57" w:name="_Toc105605699"/>
      <w:bookmarkEnd w:id="49"/>
      <w:r w:rsidRPr="001A66B4">
        <w:lastRenderedPageBreak/>
        <w:t>Ansible driver operation procedure</w:t>
      </w:r>
      <w:bookmarkEnd w:id="57"/>
    </w:p>
    <w:p w14:paraId="6BDDD8FF" w14:textId="1A0EDF43" w:rsidR="00E84364" w:rsidRPr="00CE0420" w:rsidRDefault="001A66B4" w:rsidP="00E84364">
      <w:bookmarkStart w:id="58" w:name="_Toc473210573"/>
      <w:bookmarkStart w:id="59" w:name="_Toc435436143"/>
      <w:bookmarkStart w:id="60" w:name="_Ref450556745"/>
      <w:bookmarkStart w:id="61" w:name="_Ref450556804"/>
      <w:bookmarkStart w:id="62" w:name="_Ref450566079"/>
      <w:r w:rsidRPr="001A66B4">
        <w:t>This chapter explains the operation procedure for using each Ansible console</w:t>
      </w:r>
      <w:r>
        <w:t>.</w:t>
      </w:r>
    </w:p>
    <w:p w14:paraId="38DA9404" w14:textId="77777777" w:rsidR="003D76E0" w:rsidRPr="00CE0420" w:rsidRDefault="003D76E0" w:rsidP="00E84364"/>
    <w:p w14:paraId="346D2E27" w14:textId="2ADE5C03" w:rsidR="002D068D" w:rsidRPr="00CE0420" w:rsidRDefault="001A66B4" w:rsidP="00747853">
      <w:pPr>
        <w:pStyle w:val="20"/>
      </w:pPr>
      <w:bookmarkStart w:id="63" w:name="_Toc105605700"/>
      <w:r w:rsidRPr="001A66B4">
        <w:t>Workflow</w:t>
      </w:r>
      <w:bookmarkEnd w:id="63"/>
    </w:p>
    <w:p w14:paraId="5B9059B2" w14:textId="390AC17C" w:rsidR="002D068D" w:rsidRPr="00CE0420" w:rsidRDefault="001A66B4" w:rsidP="002D068D">
      <w:pPr>
        <w:ind w:leftChars="135" w:left="283"/>
      </w:pPr>
      <w:r w:rsidRPr="001A66B4">
        <w:t>The standard workflow of each Ansible console is as follow</w:t>
      </w:r>
      <w:r>
        <w:t>.</w:t>
      </w:r>
    </w:p>
    <w:p w14:paraId="4BCDDF19" w14:textId="1F3DCBC9" w:rsidR="002D068D" w:rsidRPr="00CE0420" w:rsidRDefault="001A66B4" w:rsidP="002D068D">
      <w:pPr>
        <w:ind w:leftChars="135" w:left="283"/>
      </w:pPr>
      <w:r w:rsidRPr="001A66B4">
        <w:t xml:space="preserve">The details of each operation is </w:t>
      </w:r>
      <w:r w:rsidR="00531C7A">
        <w:t>write</w:t>
      </w:r>
      <w:r w:rsidRPr="001A66B4">
        <w:t>d in the next section</w:t>
      </w:r>
      <w:r>
        <w:t>.</w:t>
      </w:r>
    </w:p>
    <w:p w14:paraId="4CF6FCE9" w14:textId="16712823" w:rsidR="002D068D" w:rsidRPr="00CE0420" w:rsidRDefault="001A66B4" w:rsidP="00A44EDB">
      <w:pPr>
        <w:ind w:leftChars="135" w:left="283"/>
      </w:pPr>
      <w:r w:rsidRPr="001A66B4">
        <w:t>Please refer to "User instruction manual_Basic console" for how to use the ITA basic console.</w:t>
      </w:r>
    </w:p>
    <w:p w14:paraId="3A5156DA" w14:textId="72A48494" w:rsidR="00845D77" w:rsidRPr="00CE0420" w:rsidRDefault="001A66B4" w:rsidP="001A66B4">
      <w:pPr>
        <w:pStyle w:val="30"/>
        <w:rPr>
          <w:rFonts w:ascii="Arial" w:hAnsi="Arial"/>
        </w:rPr>
      </w:pPr>
      <w:bookmarkStart w:id="64" w:name="_Toc105605701"/>
      <w:r w:rsidRPr="001A66B4">
        <w:rPr>
          <w:rFonts w:ascii="Arial" w:hAnsi="Arial"/>
        </w:rPr>
        <w:t>Workflow of Ansible-Legacy</w:t>
      </w:r>
      <w:bookmarkEnd w:id="64"/>
    </w:p>
    <w:p w14:paraId="5D7DCBB9" w14:textId="2CE97CA5" w:rsidR="00845D77" w:rsidRPr="00CE0420" w:rsidRDefault="001A66B4" w:rsidP="005D3787">
      <w:r w:rsidRPr="001A66B4">
        <w:t xml:space="preserve">The workflow </w:t>
      </w:r>
      <w:r>
        <w:t>of executing operation</w:t>
      </w:r>
      <w:r w:rsidRPr="001A66B4">
        <w:t xml:space="preserve"> using Ansible-Legacy is as follows</w:t>
      </w:r>
      <w:r>
        <w:t>.</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19DBB894">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4982"/>
                            <a:ext cx="284559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6236C8D3" w:rsidR="0008204C" w:rsidRPr="001A66B4" w:rsidRDefault="0008204C"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5" y="1590362"/>
                            <a:ext cx="283212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139ACB53"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5" y="2036163"/>
                            <a:ext cx="2832123"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20799D16"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5" y="3806191"/>
                            <a:ext cx="2804827"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1078F20F" w:rsidR="0008204C" w:rsidRPr="00982EAC" w:rsidRDefault="0008204C"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E92C5D9" w:rsidR="0008204C" w:rsidRPr="003D76E0" w:rsidRDefault="0008204C"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0805"/>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2B6AE5DE"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522"/>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383FA2"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08204C" w:rsidRPr="00982EAC" w:rsidRDefault="0008204C"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3336A6CF" w:rsidR="0008204C" w:rsidRPr="00811557" w:rsidRDefault="0008204C"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01778B21" w:rsidR="0008204C" w:rsidRPr="00811557" w:rsidRDefault="0008204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5" y="5634855"/>
                            <a:ext cx="2825299"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33108FB1"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426975" y="3609668"/>
                            <a:ext cx="2363513" cy="614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DD71B" w14:textId="11F5CF03" w:rsidR="0008204C" w:rsidRPr="001A66B4" w:rsidRDefault="0008204C"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08204C" w:rsidRPr="001A66B4" w:rsidRDefault="0008204C" w:rsidP="00845D77">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3944204" y="121708"/>
                            <a:ext cx="88028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1DF0B06F" w:rsidR="0008204C" w:rsidRPr="00811557" w:rsidRDefault="0008204C"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6" y="121714"/>
                            <a:ext cx="872441"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661207E3" w:rsidR="0008204C" w:rsidRPr="00FF0821" w:rsidRDefault="0008204C"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323230" y="23913"/>
                            <a:ext cx="2528978"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2DDFCC70" w:rsidR="0008204C" w:rsidRPr="00FF0821" w:rsidRDefault="0008204C"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689"/>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6E497FC" w:rsidR="0008204C" w:rsidRPr="00982EAC" w:rsidRDefault="0008204C"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20"/>
                            <a:ext cx="2845772"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3CBFEA30" w:rsidR="0008204C" w:rsidRPr="001A66B4" w:rsidRDefault="0008204C"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514"/>
                            <a:ext cx="283194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3174CC59" w:rsidR="0008204C" w:rsidRPr="001A66B4" w:rsidRDefault="0008204C"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49;width:284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6236C8D3" w:rsidR="0008204C" w:rsidRPr="001A66B4" w:rsidRDefault="0008204C"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v:textbox>
                </v:roundrect>
                <v:roundrect id="角丸四角形 17" o:spid="_x0000_s1031" style="position:absolute;left:1021;top:15903;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139ACB53"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v:textbox>
                </v:roundrect>
                <v:roundrect id="角丸四角形 19" o:spid="_x0000_s1032" style="position:absolute;left:1021;top:20361;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20799D16"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v:textbox>
                </v:roundrect>
                <v:roundrect id="角丸四角形 20" o:spid="_x0000_s1033" style="position:absolute;left:1021;top:38061;width:2804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1078F20F" w:rsidR="0008204C" w:rsidRPr="00982EAC" w:rsidRDefault="0008204C"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E92C5D9" w:rsidR="0008204C" w:rsidRPr="003D76E0" w:rsidRDefault="0008204C"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v:textbox>
                </v:roundrect>
                <v:roundrect id="角丸四角形 22" o:spid="_x0000_s1035" style="position:absolute;left:1021;top:47208;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2B6AE5DE"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v:textbox>
                </v:roundrect>
                <v:roundrect id="角丸四角形 24" o:spid="_x0000_s1036" style="position:absolute;left:1021;top:51775;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383FA2"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08204C" w:rsidRPr="00982EAC" w:rsidRDefault="0008204C"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3336A6CF" w:rsidR="0008204C" w:rsidRPr="00811557" w:rsidRDefault="0008204C"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01778B21" w:rsidR="0008204C" w:rsidRPr="00811557" w:rsidRDefault="0008204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v:textbox>
                </v:roundrect>
                <v:roundrect id="角丸四角形 45" o:spid="_x0000_s1039" style="position:absolute;left:1021;top:56348;width:28253;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33108FB1" w:rsidR="0008204C" w:rsidRPr="00982EAC" w:rsidRDefault="0008204C"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4269;top:36096;width:23635;height:6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6F6DD71B" w14:textId="11F5CF03" w:rsidR="0008204C" w:rsidRPr="001A66B4" w:rsidRDefault="0008204C"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08204C" w:rsidRPr="001A66B4" w:rsidRDefault="0008204C" w:rsidP="00845D77">
                        <w:pPr>
                          <w:rPr>
                            <w:rFonts w:cs="Arial"/>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39442;top:1217;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1DF0B06F" w:rsidR="0008204C" w:rsidRPr="00811557" w:rsidRDefault="0008204C"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v:textbox>
                </v:roundrect>
                <v:roundrect id="角丸四角形 193" o:spid="_x0000_s1043" style="position:absolute;left:49073;top:1217;width:872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661207E3" w:rsidR="0008204C" w:rsidRPr="00FF0821" w:rsidRDefault="0008204C"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v:textbox>
                </v:roundrect>
                <v:shape id="テキスト ボックス 194" o:spid="_x0000_s1044" type="#_x0000_t202" style="position:absolute;left:33232;top:239;width:25290;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2DDFCC70" w:rsidR="0008204C" w:rsidRPr="00FF0821" w:rsidRDefault="0008204C"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6;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6E497FC" w:rsidR="0008204C" w:rsidRPr="00982EAC" w:rsidRDefault="0008204C"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845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3CBFEA30" w:rsidR="0008204C" w:rsidRPr="001A66B4" w:rsidRDefault="0008204C"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v:textbox>
                </v:roundrect>
                <v:roundrect id="角丸四角形 223" o:spid="_x0000_s1049" style="position:absolute;left:1023;top:11355;width:28319;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3174CC59" w:rsidR="0008204C" w:rsidRPr="001A66B4" w:rsidRDefault="0008204C"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208FE612" w:rsidR="00923380" w:rsidRPr="00CE0420" w:rsidRDefault="001A66B4"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w:t>
      </w:r>
      <w:r>
        <w:rPr>
          <w:b/>
          <w:color w:val="003C8A" w:themeColor="accent6" w:themeTint="E6"/>
          <w:sz w:val="22"/>
        </w:rPr>
        <w:t>orkflow details and references</w:t>
      </w:r>
    </w:p>
    <w:p w14:paraId="38E71D17" w14:textId="77777777" w:rsidR="00EE52C9" w:rsidRDefault="001A66B4" w:rsidP="000C42FC">
      <w:pPr>
        <w:pStyle w:val="aa"/>
        <w:widowControl/>
        <w:numPr>
          <w:ilvl w:val="0"/>
          <w:numId w:val="18"/>
        </w:numPr>
        <w:ind w:leftChars="0"/>
        <w:jc w:val="left"/>
        <w:rPr>
          <w:b/>
        </w:rPr>
      </w:pPr>
      <w:r w:rsidRPr="001A66B4">
        <w:rPr>
          <w:b/>
        </w:rPr>
        <w:t>Set Ansib</w:t>
      </w:r>
      <w:r>
        <w:rPr>
          <w:b/>
        </w:rPr>
        <w:t>le usage information in device list</w:t>
      </w:r>
    </w:p>
    <w:p w14:paraId="4BFABED9" w14:textId="79C2E7EA" w:rsidR="00923380" w:rsidRPr="00CE0420" w:rsidRDefault="0045229A" w:rsidP="00EE52C9">
      <w:pPr>
        <w:pStyle w:val="aa"/>
        <w:widowControl/>
        <w:ind w:leftChars="0" w:left="644"/>
        <w:jc w:val="left"/>
        <w:rPr>
          <w:b/>
        </w:rPr>
      </w:pPr>
      <w:r w:rsidRPr="0045229A">
        <w:t>Set the Ansible usage information to each devices in the device list screen of ITA basic console</w:t>
      </w:r>
      <w:r>
        <w:t>.</w:t>
      </w:r>
      <w:r w:rsidR="00923380" w:rsidRPr="00CE0420">
        <w:br/>
      </w:r>
      <w:r w:rsidR="00EE52C9">
        <w:rPr>
          <w:rFonts w:hint="eastAsia"/>
        </w:rPr>
        <w:t xml:space="preserve">Please refer to </w:t>
      </w:r>
      <w:r w:rsidR="00EE52C9">
        <w:t>“</w:t>
      </w:r>
      <w:r w:rsidR="00EE52C9" w:rsidRPr="00EE52C9">
        <w:rPr>
          <w:u w:val="single"/>
        </w:rPr>
        <w:fldChar w:fldCharType="begin"/>
      </w:r>
      <w:r w:rsidR="00EE52C9" w:rsidRPr="00EE52C9">
        <w:rPr>
          <w:u w:val="single"/>
        </w:rPr>
        <w:instrText xml:space="preserve"> REF _Ref32485947 \r \h  \* MERGEFORMAT </w:instrText>
      </w:r>
      <w:r w:rsidR="00EE52C9" w:rsidRPr="00EE52C9">
        <w:rPr>
          <w:u w:val="single"/>
        </w:rPr>
      </w:r>
      <w:r w:rsidR="00EE52C9" w:rsidRPr="00EE52C9">
        <w:rPr>
          <w:u w:val="single"/>
        </w:rPr>
        <w:fldChar w:fldCharType="separate"/>
      </w:r>
      <w:r w:rsidR="0008204C">
        <w:rPr>
          <w:u w:val="single"/>
        </w:rPr>
        <w:t>5.1.1</w:t>
      </w:r>
      <w:r w:rsidR="00EE52C9" w:rsidRPr="00EE52C9">
        <w:rPr>
          <w:u w:val="single"/>
        </w:rPr>
        <w:fldChar w:fldCharType="end"/>
      </w:r>
      <w:r w:rsidR="00EE52C9" w:rsidRPr="00EE52C9">
        <w:rPr>
          <w:u w:val="single"/>
        </w:rPr>
        <w:t xml:space="preserve"> </w:t>
      </w:r>
      <w:r w:rsidR="00EE52C9" w:rsidRPr="00EE52C9">
        <w:rPr>
          <w:u w:val="single"/>
        </w:rPr>
        <w:fldChar w:fldCharType="begin"/>
      </w:r>
      <w:r w:rsidR="00EE52C9" w:rsidRPr="00EE52C9">
        <w:rPr>
          <w:u w:val="single"/>
        </w:rPr>
        <w:instrText xml:space="preserve"> REF _Ref32485950 \h  \* MERGEFORMAT </w:instrText>
      </w:r>
      <w:r w:rsidR="00EE52C9" w:rsidRPr="00EE52C9">
        <w:rPr>
          <w:u w:val="single"/>
        </w:rPr>
      </w:r>
      <w:r w:rsidR="00EE52C9" w:rsidRPr="00EE52C9">
        <w:rPr>
          <w:u w:val="single"/>
        </w:rPr>
        <w:fldChar w:fldCharType="separate"/>
      </w:r>
      <w:r w:rsidR="0008204C" w:rsidRPr="0008204C">
        <w:rPr>
          <w:u w:val="single"/>
        </w:rPr>
        <w:t>Device list</w:t>
      </w:r>
      <w:r w:rsidR="00EE52C9" w:rsidRPr="00EE52C9">
        <w:rPr>
          <w:u w:val="single"/>
        </w:rPr>
        <w:fldChar w:fldCharType="end"/>
      </w:r>
      <w:r w:rsidR="00EE52C9">
        <w:t>” for details.</w:t>
      </w:r>
    </w:p>
    <w:p w14:paraId="6D78717B" w14:textId="77777777" w:rsidR="00923380" w:rsidRPr="00CE0420" w:rsidRDefault="00923380" w:rsidP="00923380">
      <w:pPr>
        <w:pStyle w:val="aa"/>
        <w:widowControl/>
        <w:ind w:leftChars="0" w:left="567"/>
        <w:jc w:val="left"/>
        <w:rPr>
          <w:b/>
        </w:rPr>
      </w:pPr>
    </w:p>
    <w:p w14:paraId="40A6760B" w14:textId="58BE107D" w:rsidR="00AC63CB" w:rsidRPr="00CE0420" w:rsidRDefault="00361A4E" w:rsidP="000C42FC">
      <w:pPr>
        <w:pStyle w:val="aa"/>
        <w:widowControl/>
        <w:numPr>
          <w:ilvl w:val="0"/>
          <w:numId w:val="18"/>
        </w:numPr>
        <w:ind w:leftChars="0"/>
        <w:jc w:val="left"/>
        <w:rPr>
          <w:b/>
        </w:rPr>
      </w:pPr>
      <w:r>
        <w:rPr>
          <w:b/>
        </w:rPr>
        <w:t>Register</w:t>
      </w:r>
      <w:r w:rsidR="001A66B4" w:rsidRPr="001A66B4">
        <w:rPr>
          <w:b/>
        </w:rPr>
        <w:t xml:space="preserve"> input operation name</w:t>
      </w:r>
    </w:p>
    <w:p w14:paraId="2E9584FD" w14:textId="11DF1FD7" w:rsidR="0045229A" w:rsidRDefault="0045229A" w:rsidP="001D148C">
      <w:pPr>
        <w:pStyle w:val="aa"/>
        <w:widowControl/>
        <w:ind w:leftChars="0" w:left="567"/>
        <w:jc w:val="left"/>
      </w:pPr>
      <w:r w:rsidRPr="0045229A">
        <w:t>Register the input operation name for work from the input operation list screen of ITA basic console</w:t>
      </w:r>
      <w:r>
        <w:t>.</w:t>
      </w:r>
    </w:p>
    <w:p w14:paraId="2B1C4A32" w14:textId="3532786A" w:rsidR="001D148C" w:rsidRDefault="00EE52C9" w:rsidP="001D148C">
      <w:pPr>
        <w:pStyle w:val="aa"/>
        <w:widowControl/>
        <w:ind w:leftChars="0" w:left="567"/>
        <w:jc w:val="left"/>
      </w:pPr>
      <w:r>
        <w:rPr>
          <w:rFonts w:hint="eastAsia"/>
        </w:rPr>
        <w:t xml:space="preserve">Please refer to </w:t>
      </w:r>
      <w:r>
        <w:t>“</w:t>
      </w:r>
      <w:r w:rsidRPr="00EE52C9">
        <w:rPr>
          <w:u w:val="single"/>
        </w:rPr>
        <w:fldChar w:fldCharType="begin"/>
      </w:r>
      <w:r w:rsidRPr="00EE52C9">
        <w:rPr>
          <w:u w:val="single"/>
        </w:rPr>
        <w:instrText xml:space="preserve"> REF _Ref32485999 \r \h  \* MERGEFORMAT </w:instrText>
      </w:r>
      <w:r w:rsidRPr="00EE52C9">
        <w:rPr>
          <w:u w:val="single"/>
        </w:rPr>
      </w:r>
      <w:r w:rsidRPr="00EE52C9">
        <w:rPr>
          <w:u w:val="single"/>
        </w:rPr>
        <w:fldChar w:fldCharType="separate"/>
      </w:r>
      <w:r w:rsidR="0008204C">
        <w:rPr>
          <w:u w:val="single"/>
        </w:rPr>
        <w:t>5.1.2</w:t>
      </w:r>
      <w:r w:rsidRPr="00EE52C9">
        <w:rPr>
          <w:u w:val="single"/>
        </w:rPr>
        <w:fldChar w:fldCharType="end"/>
      </w:r>
      <w:r w:rsidRPr="00EE52C9">
        <w:rPr>
          <w:u w:val="single"/>
        </w:rPr>
        <w:t xml:space="preserve"> </w:t>
      </w:r>
      <w:r w:rsidRPr="00EE52C9">
        <w:rPr>
          <w:u w:val="single"/>
        </w:rPr>
        <w:fldChar w:fldCharType="begin"/>
      </w:r>
      <w:r w:rsidRPr="00EE52C9">
        <w:rPr>
          <w:u w:val="single"/>
        </w:rPr>
        <w:instrText xml:space="preserve"> REF _Ref32486026 \h  \* MERGEFORMAT </w:instrText>
      </w:r>
      <w:r w:rsidRPr="00EE52C9">
        <w:rPr>
          <w:u w:val="single"/>
        </w:rPr>
      </w:r>
      <w:r w:rsidRPr="00EE52C9">
        <w:rPr>
          <w:u w:val="single"/>
        </w:rPr>
        <w:fldChar w:fldCharType="separate"/>
      </w:r>
      <w:r w:rsidR="0008204C" w:rsidRPr="0008204C">
        <w:rPr>
          <w:u w:val="single"/>
        </w:rPr>
        <w:t>Input operation list</w:t>
      </w:r>
      <w:r w:rsidRPr="00EE52C9">
        <w:rPr>
          <w:u w:val="single"/>
        </w:rPr>
        <w:fldChar w:fldCharType="end"/>
      </w:r>
      <w:r w:rsidRPr="00EE52C9">
        <w:rPr>
          <w:u w:val="single"/>
        </w:rPr>
        <w:t>”</w:t>
      </w:r>
      <w:r>
        <w:t xml:space="preserve"> for details. </w:t>
      </w:r>
    </w:p>
    <w:p w14:paraId="23B7A7F6" w14:textId="3D8B5A42" w:rsidR="001D148C" w:rsidRDefault="004D47A3" w:rsidP="004D47A3">
      <w:pPr>
        <w:widowControl/>
        <w:jc w:val="left"/>
      </w:pPr>
      <w:r>
        <w:rPr>
          <w:rFonts w:hint="eastAsia"/>
        </w:rPr>
        <w:t xml:space="preserve">　　　　</w:t>
      </w:r>
    </w:p>
    <w:p w14:paraId="6C775081" w14:textId="4F3682CE" w:rsidR="001D148C" w:rsidRPr="00CE0420" w:rsidRDefault="00361A4E" w:rsidP="000C42FC">
      <w:pPr>
        <w:pStyle w:val="aa"/>
        <w:widowControl/>
        <w:numPr>
          <w:ilvl w:val="0"/>
          <w:numId w:val="18"/>
        </w:numPr>
        <w:ind w:leftChars="0"/>
        <w:jc w:val="left"/>
        <w:rPr>
          <w:b/>
        </w:rPr>
      </w:pPr>
      <w:r>
        <w:rPr>
          <w:b/>
        </w:rPr>
        <w:t>Set</w:t>
      </w:r>
      <w:r w:rsidR="001A66B4" w:rsidRPr="001A66B4">
        <w:rPr>
          <w:b/>
        </w:rPr>
        <w:t xml:space="preserve"> interface information</w:t>
      </w:r>
    </w:p>
    <w:p w14:paraId="045156F8" w14:textId="0A800020" w:rsidR="00F20FF1" w:rsidRDefault="0045229A" w:rsidP="00F20FF1">
      <w:pPr>
        <w:pStyle w:val="aa"/>
        <w:widowControl/>
        <w:ind w:leftChars="0" w:left="567"/>
        <w:jc w:val="left"/>
      </w:pPr>
      <w:r w:rsidRPr="0045229A">
        <w:t>Select using whether Ansible</w:t>
      </w:r>
      <w:r w:rsidR="00A24B1F">
        <w:t xml:space="preserve"> Core or Ansible Automation Controller</w:t>
      </w:r>
      <w:r w:rsidRPr="0045229A">
        <w:t xml:space="preserve"> server as the execution engine and register the connection information of the execution engine server from the interface information screen of Ansible common console</w:t>
      </w:r>
      <w:r>
        <w:t>.</w:t>
      </w:r>
    </w:p>
    <w:p w14:paraId="3F821CC5" w14:textId="6ED88A06" w:rsidR="00F20FF1" w:rsidRPr="00CE0420" w:rsidRDefault="00EE52C9" w:rsidP="00F20FF1">
      <w:pPr>
        <w:pStyle w:val="aa"/>
        <w:widowControl/>
        <w:ind w:leftChars="0" w:left="567"/>
        <w:jc w:val="left"/>
      </w:pPr>
      <w:r>
        <w:rPr>
          <w:rFonts w:hint="eastAsia"/>
        </w:rPr>
        <w:t xml:space="preserve">Please refer to </w:t>
      </w:r>
      <w:r>
        <w:t>“</w:t>
      </w:r>
      <w:hyperlink w:anchor="_インタフェース情報" w:history="1">
        <w:r w:rsidR="00FC4D0C" w:rsidRPr="00FC4D0C">
          <w:rPr>
            <w:rStyle w:val="af5"/>
          </w:rPr>
          <w:t>5.2.1 Interface information</w:t>
        </w:r>
      </w:hyperlink>
      <w:r w:rsidRPr="00FC4D0C">
        <w:t>”</w:t>
      </w:r>
      <w:r>
        <w:t xml:space="preserve"> for details.</w:t>
      </w:r>
      <w:r w:rsidRPr="00CE0420">
        <w:t xml:space="preserve"> </w:t>
      </w:r>
    </w:p>
    <w:p w14:paraId="518D75EF" w14:textId="77777777" w:rsidR="001D148C" w:rsidRPr="00F20FF1" w:rsidRDefault="001D148C" w:rsidP="00923380">
      <w:pPr>
        <w:pStyle w:val="aa"/>
        <w:widowControl/>
        <w:ind w:leftChars="0" w:left="567"/>
        <w:jc w:val="left"/>
        <w:rPr>
          <w:b/>
        </w:rPr>
      </w:pPr>
    </w:p>
    <w:p w14:paraId="6CAFFDA7" w14:textId="325B3E22" w:rsidR="0045229A" w:rsidRPr="0045229A" w:rsidRDefault="001A66B4" w:rsidP="000C42FC">
      <w:pPr>
        <w:pStyle w:val="aa"/>
        <w:widowControl/>
        <w:numPr>
          <w:ilvl w:val="0"/>
          <w:numId w:val="18"/>
        </w:numPr>
        <w:ind w:leftChars="0"/>
        <w:jc w:val="left"/>
        <w:rPr>
          <w:b/>
        </w:rPr>
      </w:pPr>
      <w:r w:rsidRPr="001A66B4">
        <w:rPr>
          <w:b/>
        </w:rPr>
        <w:t>Register work pattern</w:t>
      </w:r>
      <w:r w:rsidR="00EE52C9">
        <w:rPr>
          <w:b/>
        </w:rPr>
        <w:t xml:space="preserve"> </w:t>
      </w:r>
      <w:r w:rsidRPr="001A66B4">
        <w:rPr>
          <w:b/>
        </w:rPr>
        <w:t>(Movement)</w:t>
      </w:r>
      <w:r w:rsidR="00923380" w:rsidRPr="00CE0420">
        <w:rPr>
          <w:b/>
        </w:rPr>
        <w:br/>
      </w:r>
      <w:r w:rsidR="0045229A" w:rsidRPr="0045229A">
        <w:t>Register the Movement for operation from the Movement list screen of Ansible-Legacy console</w:t>
      </w:r>
      <w:r w:rsidR="0045229A">
        <w:t>.</w:t>
      </w:r>
    </w:p>
    <w:p w14:paraId="4FC0C91F" w14:textId="6D695FF7" w:rsidR="007315C8" w:rsidRPr="00CE0420" w:rsidRDefault="00EE52C9" w:rsidP="007315C8">
      <w:pPr>
        <w:pStyle w:val="aa"/>
        <w:widowControl/>
        <w:ind w:leftChars="0" w:left="644"/>
        <w:jc w:val="left"/>
        <w:rPr>
          <w:b/>
        </w:rPr>
      </w:pPr>
      <w:r>
        <w:rPr>
          <w:rFonts w:hint="eastAsia"/>
        </w:rPr>
        <w:t xml:space="preserve">Please refer to </w:t>
      </w:r>
      <w:r>
        <w:t>“</w:t>
      </w:r>
      <w:r w:rsidR="00343B91">
        <w:rPr>
          <w:u w:val="single"/>
        </w:rPr>
        <w:t>5.3.2</w:t>
      </w:r>
      <w:r>
        <w:rPr>
          <w:u w:val="single"/>
        </w:rPr>
        <w:t xml:space="preserve"> </w:t>
      </w:r>
      <w:r w:rsidR="007315C8">
        <w:rPr>
          <w:u w:val="single"/>
        </w:rPr>
        <w:t>Movement list”</w:t>
      </w:r>
      <w:r w:rsidR="007315C8" w:rsidRPr="007315C8">
        <w:t xml:space="preserve"> </w:t>
      </w:r>
      <w:r w:rsidR="007315C8">
        <w:t>for details.</w:t>
      </w:r>
    </w:p>
    <w:p w14:paraId="4939CED3" w14:textId="45288A5E" w:rsidR="00923380" w:rsidRPr="007315C8" w:rsidRDefault="007315C8" w:rsidP="007315C8">
      <w:pPr>
        <w:widowControl/>
        <w:jc w:val="left"/>
        <w:rPr>
          <w:b/>
        </w:rPr>
      </w:pPr>
      <w:r>
        <w:rPr>
          <w:rFonts w:hint="eastAsia"/>
          <w:b/>
        </w:rPr>
        <w:t xml:space="preserve"> </w:t>
      </w:r>
      <w:r>
        <w:rPr>
          <w:b/>
        </w:rPr>
        <w:t xml:space="preserve">    </w:t>
      </w:r>
    </w:p>
    <w:p w14:paraId="49C04846" w14:textId="515F9FD3" w:rsidR="00923380" w:rsidRPr="00CE0420" w:rsidRDefault="001A66B4" w:rsidP="000C42FC">
      <w:pPr>
        <w:pStyle w:val="aa"/>
        <w:widowControl/>
        <w:numPr>
          <w:ilvl w:val="0"/>
          <w:numId w:val="18"/>
        </w:numPr>
        <w:ind w:leftChars="0"/>
        <w:jc w:val="left"/>
        <w:rPr>
          <w:b/>
        </w:rPr>
      </w:pPr>
      <w:r w:rsidRPr="001A66B4">
        <w:rPr>
          <w:b/>
        </w:rPr>
        <w:t>Register playbook</w:t>
      </w:r>
      <w:r w:rsidR="00923380" w:rsidRPr="00CE0420">
        <w:rPr>
          <w:b/>
        </w:rPr>
        <w:br/>
      </w:r>
      <w:r w:rsidR="0045229A" w:rsidRPr="0045229A">
        <w:t>Register the Playbook used in operation from the Playbook files screen of Ansible-Legacy console</w:t>
      </w:r>
      <w:r w:rsidR="0045229A">
        <w:t>.</w:t>
      </w:r>
      <w:r w:rsidR="00923380" w:rsidRPr="00CE0420">
        <w:br/>
      </w:r>
      <w:r w:rsidR="00EE52C9">
        <w:rPr>
          <w:rFonts w:hint="eastAsia"/>
        </w:rPr>
        <w:t xml:space="preserve">Please refer to </w:t>
      </w:r>
      <w:r w:rsidR="00EE52C9">
        <w:t>“</w:t>
      </w:r>
      <w:r w:rsidR="00343B91">
        <w:rPr>
          <w:u w:val="single"/>
        </w:rPr>
        <w:t>5.3.3</w:t>
      </w:r>
      <w:r w:rsidR="00EE52C9" w:rsidRPr="00EE52C9">
        <w:rPr>
          <w:u w:val="single"/>
        </w:rPr>
        <w:t xml:space="preserve"> </w:t>
      </w:r>
      <w:r w:rsidR="00EE52C9" w:rsidRPr="00EE52C9">
        <w:rPr>
          <w:u w:val="single"/>
        </w:rPr>
        <w:fldChar w:fldCharType="begin"/>
      </w:r>
      <w:r w:rsidR="00EE52C9" w:rsidRPr="00EE52C9">
        <w:rPr>
          <w:u w:val="single"/>
        </w:rPr>
        <w:instrText xml:space="preserve"> REF _Ref31899800 \h </w:instrText>
      </w:r>
      <w:r w:rsidR="00EE52C9">
        <w:rPr>
          <w:u w:val="single"/>
        </w:rPr>
        <w:instrText xml:space="preserve"> \* MERGEFORMAT </w:instrText>
      </w:r>
      <w:r w:rsidR="00EE52C9" w:rsidRPr="00EE52C9">
        <w:rPr>
          <w:u w:val="single"/>
        </w:rPr>
      </w:r>
      <w:r w:rsidR="00EE52C9" w:rsidRPr="00EE52C9">
        <w:rPr>
          <w:u w:val="single"/>
        </w:rPr>
        <w:fldChar w:fldCharType="separate"/>
      </w:r>
      <w:r w:rsidR="0008204C" w:rsidRPr="0008204C">
        <w:rPr>
          <w:szCs w:val="21"/>
          <w:u w:val="single"/>
        </w:rPr>
        <w:t>Playbook file list (Ansible-Legacy only)</w:t>
      </w:r>
      <w:r w:rsidR="00EE52C9" w:rsidRPr="00EE52C9">
        <w:rPr>
          <w:u w:val="single"/>
        </w:rPr>
        <w:fldChar w:fldCharType="end"/>
      </w:r>
      <w:r w:rsidR="00EE52C9">
        <w:t>” for details.</w:t>
      </w:r>
      <w:r w:rsidR="00EE52C9" w:rsidRPr="00CE0420">
        <w:rPr>
          <w:b/>
        </w:rPr>
        <w:t xml:space="preserve"> </w:t>
      </w:r>
    </w:p>
    <w:p w14:paraId="70A1742D" w14:textId="77777777" w:rsidR="00923380" w:rsidRPr="00CE0420" w:rsidRDefault="00923380" w:rsidP="00923380">
      <w:pPr>
        <w:pStyle w:val="aa"/>
        <w:widowControl/>
        <w:ind w:leftChars="0" w:left="567"/>
        <w:jc w:val="left"/>
        <w:rPr>
          <w:b/>
        </w:rPr>
      </w:pPr>
    </w:p>
    <w:p w14:paraId="7CF2DEE0" w14:textId="272A9FF5" w:rsidR="00923380" w:rsidRPr="00CE0420" w:rsidRDefault="001A66B4" w:rsidP="000C42FC">
      <w:pPr>
        <w:pStyle w:val="aa"/>
        <w:widowControl/>
        <w:numPr>
          <w:ilvl w:val="0"/>
          <w:numId w:val="18"/>
        </w:numPr>
        <w:ind w:leftChars="0"/>
        <w:jc w:val="left"/>
        <w:rPr>
          <w:b/>
        </w:rPr>
      </w:pPr>
      <w:r w:rsidRPr="001A66B4">
        <w:rPr>
          <w:b/>
        </w:rPr>
        <w:t>Register template file (execute if necessary)</w:t>
      </w:r>
    </w:p>
    <w:p w14:paraId="0C5D3363" w14:textId="4A53E1B4" w:rsidR="008D4D1B" w:rsidRPr="00CE0420" w:rsidRDefault="0045229A" w:rsidP="00923380">
      <w:pPr>
        <w:pStyle w:val="aa"/>
        <w:widowControl/>
        <w:ind w:leftChars="0" w:left="567"/>
        <w:jc w:val="left"/>
      </w:pPr>
      <w:r w:rsidRPr="0045229A">
        <w:t>Register/Update/Discard the template file</w:t>
      </w:r>
      <w:r>
        <w:t xml:space="preserve"> </w:t>
      </w:r>
      <w:r w:rsidRPr="0045229A">
        <w:t>(src) and the template embedded variable used in the template module, etc. of Playbook from the template list screen of Ansible common console.</w:t>
      </w:r>
    </w:p>
    <w:p w14:paraId="6E8901C1" w14:textId="4AB9B2E0" w:rsidR="00923380" w:rsidRPr="00CE0420" w:rsidRDefault="00EE52C9" w:rsidP="00923380">
      <w:pPr>
        <w:pStyle w:val="aa"/>
        <w:widowControl/>
        <w:ind w:leftChars="0" w:left="567"/>
        <w:jc w:val="left"/>
      </w:pPr>
      <w:r>
        <w:rPr>
          <w:rFonts w:hint="eastAsia"/>
        </w:rPr>
        <w:t xml:space="preserve">Please refer to </w:t>
      </w:r>
      <w:r>
        <w:t>“</w:t>
      </w:r>
      <w:r w:rsidR="00AF51BD">
        <w:rPr>
          <w:u w:val="single"/>
        </w:rPr>
        <w:t>5.2.4</w:t>
      </w:r>
      <w:hyperlink w:anchor="_Template_list" w:history="1">
        <w:r w:rsidR="00AF51BD" w:rsidRPr="00AF51BD">
          <w:rPr>
            <w:rStyle w:val="af5"/>
          </w:rPr>
          <w:t>Template list</w:t>
        </w:r>
      </w:hyperlink>
      <w:r w:rsidR="00AF51BD">
        <w:rPr>
          <w:u w:val="single"/>
        </w:rPr>
        <w:t xml:space="preserve"> </w:t>
      </w:r>
      <w:r>
        <w:t>” for details.</w:t>
      </w:r>
    </w:p>
    <w:p w14:paraId="19152A13" w14:textId="77777777" w:rsidR="00923380" w:rsidRPr="00CE0420" w:rsidRDefault="00923380" w:rsidP="00923380">
      <w:pPr>
        <w:pStyle w:val="aa"/>
        <w:rPr>
          <w:b/>
        </w:rPr>
      </w:pPr>
    </w:p>
    <w:p w14:paraId="5BFBD02D" w14:textId="45EE1DF9" w:rsidR="00923380" w:rsidRPr="00CE0420" w:rsidRDefault="001A66B4" w:rsidP="000C42FC">
      <w:pPr>
        <w:pStyle w:val="aa"/>
        <w:widowControl/>
        <w:numPr>
          <w:ilvl w:val="0"/>
          <w:numId w:val="18"/>
        </w:numPr>
        <w:ind w:leftChars="0"/>
        <w:jc w:val="left"/>
        <w:rPr>
          <w:b/>
        </w:rPr>
      </w:pPr>
      <w:r w:rsidRPr="001A66B4">
        <w:rPr>
          <w:b/>
        </w:rPr>
        <w:t>Register content file (execute if necessary)</w:t>
      </w:r>
      <w:r w:rsidR="00923380" w:rsidRPr="00CE0420">
        <w:rPr>
          <w:b/>
        </w:rPr>
        <w:br/>
      </w:r>
      <w:r w:rsidR="00C1033F" w:rsidRPr="00C1033F">
        <w:t>Register the file used to configure the operation target server from the contents list screen of Ansible common console</w:t>
      </w:r>
      <w:r w:rsidR="00C1033F">
        <w:t>.</w:t>
      </w:r>
    </w:p>
    <w:p w14:paraId="666E2DCE" w14:textId="374E3227" w:rsidR="00923380" w:rsidRPr="00D40488" w:rsidRDefault="00EE52C9" w:rsidP="00EE52C9">
      <w:pPr>
        <w:pStyle w:val="aa"/>
        <w:widowControl/>
        <w:ind w:leftChars="0" w:left="567" w:firstLine="77"/>
        <w:jc w:val="left"/>
      </w:pPr>
      <w:r>
        <w:rPr>
          <w:rFonts w:hint="eastAsia"/>
        </w:rPr>
        <w:t xml:space="preserve">Please refer to </w:t>
      </w:r>
      <w:r>
        <w:t>“</w:t>
      </w:r>
      <w:r w:rsidR="00AF51BD">
        <w:rPr>
          <w:u w:val="single"/>
        </w:rPr>
        <w:t>5.2</w:t>
      </w:r>
      <w:r w:rsidR="00343B91">
        <w:rPr>
          <w:u w:val="single"/>
        </w:rPr>
        <w:t>.5</w:t>
      </w:r>
      <w:r w:rsidR="00AF51BD">
        <w:rPr>
          <w:u w:val="single"/>
        </w:rPr>
        <w:t xml:space="preserve"> </w:t>
      </w:r>
      <w:hyperlink w:anchor="_Contents_list" w:history="1">
        <w:r w:rsidR="00AF51BD" w:rsidRPr="00AF51BD">
          <w:rPr>
            <w:rStyle w:val="af5"/>
          </w:rPr>
          <w:t>Contents list</w:t>
        </w:r>
      </w:hyperlink>
      <w:r>
        <w:t>” for details.</w:t>
      </w:r>
    </w:p>
    <w:p w14:paraId="2BE02169" w14:textId="77777777" w:rsidR="00845D77" w:rsidRPr="00CE0420" w:rsidRDefault="00845D77" w:rsidP="00923380">
      <w:pPr>
        <w:pStyle w:val="aa"/>
        <w:widowControl/>
        <w:ind w:leftChars="0" w:left="567"/>
        <w:jc w:val="left"/>
        <w:rPr>
          <w:b/>
        </w:rPr>
      </w:pPr>
    </w:p>
    <w:p w14:paraId="506E905C" w14:textId="1AFBD440" w:rsidR="008D4D1B" w:rsidRPr="00CE0420" w:rsidRDefault="0045229A" w:rsidP="0033313A">
      <w:pPr>
        <w:pStyle w:val="aa"/>
        <w:widowControl/>
        <w:numPr>
          <w:ilvl w:val="0"/>
          <w:numId w:val="18"/>
        </w:numPr>
        <w:ind w:leftChars="0"/>
        <w:jc w:val="left"/>
        <w:rPr>
          <w:b/>
        </w:rPr>
      </w:pPr>
      <w:r w:rsidRPr="0045229A">
        <w:rPr>
          <w:b/>
        </w:rPr>
        <w:t>Specify Playbook file to Movement</w:t>
      </w:r>
      <w:r w:rsidR="008D4D1B" w:rsidRPr="00CE0420">
        <w:rPr>
          <w:b/>
        </w:rPr>
        <w:br/>
      </w:r>
      <w:r w:rsidR="0033313A" w:rsidRPr="0033313A">
        <w:t>In the Ansible-Legacy Console -&gt; Movement-Playbook link (Movement-Dialogue file type link, Movement-Role link) screen, specify a Playbook to the registered Movement.</w:t>
      </w:r>
    </w:p>
    <w:p w14:paraId="3CA503BF" w14:textId="51CB11C2" w:rsidR="008D4D1B"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5.3.7</w:t>
      </w:r>
      <w:r w:rsidRPr="00EE52C9">
        <w:rPr>
          <w:u w:val="single"/>
        </w:rPr>
        <w:t xml:space="preserve"> </w:t>
      </w:r>
      <w:r w:rsidR="0033313A" w:rsidRPr="005C3930">
        <w:rPr>
          <w:rFonts w:cs="Arial"/>
          <w:szCs w:val="18"/>
        </w:rPr>
        <w:t>Movement-Playbook link (Movement - Dialog file type link, Movement-Role link)</w:t>
      </w:r>
      <w:r>
        <w:t>” for details.</w:t>
      </w:r>
    </w:p>
    <w:p w14:paraId="218D8690" w14:textId="77777777" w:rsidR="008D4D1B" w:rsidRPr="00CE0420" w:rsidRDefault="008D4D1B" w:rsidP="008D4D1B">
      <w:pPr>
        <w:pStyle w:val="aa"/>
        <w:widowControl/>
        <w:ind w:leftChars="0" w:left="567"/>
        <w:jc w:val="left"/>
        <w:rPr>
          <w:b/>
        </w:rPr>
      </w:pPr>
    </w:p>
    <w:p w14:paraId="4D70036D" w14:textId="7A9C0A5E" w:rsidR="00923380" w:rsidRPr="00CE0420" w:rsidRDefault="0045229A" w:rsidP="000C42FC">
      <w:pPr>
        <w:pStyle w:val="aa"/>
        <w:widowControl/>
        <w:numPr>
          <w:ilvl w:val="0"/>
          <w:numId w:val="18"/>
        </w:numPr>
        <w:ind w:leftChars="0"/>
        <w:jc w:val="left"/>
        <w:rPr>
          <w:b/>
        </w:rPr>
      </w:pPr>
      <w:r w:rsidRPr="0045229A">
        <w:rPr>
          <w:b/>
        </w:rPr>
        <w:t>Specify operation target host</w:t>
      </w:r>
      <w:r w:rsidR="00923380" w:rsidRPr="00CE0420">
        <w:rPr>
          <w:b/>
        </w:rPr>
        <w:br/>
      </w:r>
      <w:r w:rsidR="00C1033F">
        <w:t>Specify</w:t>
      </w:r>
      <w:r w:rsidR="00C1033F" w:rsidRPr="00C1033F">
        <w:t xml:space="preserve"> the operation target host from the target host screen of Ansible-Legacy console</w:t>
      </w:r>
      <w:r w:rsidR="00C1033F">
        <w:t>.</w:t>
      </w:r>
      <w:r w:rsidR="00923380" w:rsidRPr="00CE0420">
        <w:br/>
      </w:r>
      <w:r w:rsidR="00EE52C9">
        <w:rPr>
          <w:rFonts w:hint="eastAsia"/>
        </w:rPr>
        <w:t xml:space="preserve">Please refer to </w:t>
      </w:r>
      <w:r w:rsidR="00EE52C9">
        <w:t>“</w:t>
      </w:r>
      <w:r w:rsidR="00055AA3">
        <w:rPr>
          <w:rFonts w:hint="eastAsia"/>
          <w:u w:val="single"/>
        </w:rPr>
        <w:t>5.3.10</w:t>
      </w:r>
      <w:r w:rsidR="00055AA3">
        <w:rPr>
          <w:u w:val="single"/>
        </w:rPr>
        <w:t xml:space="preserve"> Target host</w:t>
      </w:r>
      <w:r w:rsidR="00EE52C9">
        <w:t>” for details.</w:t>
      </w:r>
      <w:r w:rsidR="00EE52C9" w:rsidRPr="00CE0420">
        <w:rPr>
          <w:b/>
        </w:rPr>
        <w:t xml:space="preserve"> </w:t>
      </w:r>
    </w:p>
    <w:p w14:paraId="537A46FC" w14:textId="2358E409" w:rsidR="00845D77" w:rsidRPr="00CE0420" w:rsidRDefault="00C1033F" w:rsidP="00923380">
      <w:pPr>
        <w:widowControl/>
        <w:jc w:val="left"/>
        <w:rPr>
          <w:b/>
        </w:rPr>
      </w:pPr>
      <w:r>
        <w:rPr>
          <w:b/>
        </w:rPr>
        <w:br w:type="page"/>
      </w:r>
    </w:p>
    <w:p w14:paraId="7D12F85B" w14:textId="77777777" w:rsidR="00C1033F" w:rsidRPr="00C1033F" w:rsidRDefault="0045229A" w:rsidP="000C42FC">
      <w:pPr>
        <w:pStyle w:val="aa"/>
        <w:numPr>
          <w:ilvl w:val="0"/>
          <w:numId w:val="18"/>
        </w:numPr>
        <w:ind w:leftChars="0"/>
        <w:rPr>
          <w:b/>
        </w:rPr>
      </w:pPr>
      <w:r w:rsidRPr="0045229A">
        <w:rPr>
          <w:b/>
        </w:rPr>
        <w:lastRenderedPageBreak/>
        <w:t>Set variable value (execute if necessary)</w:t>
      </w:r>
      <w:r w:rsidR="00923380" w:rsidRPr="00CE0420">
        <w:rPr>
          <w:b/>
        </w:rPr>
        <w:br/>
      </w:r>
      <w:r w:rsidR="00C1033F" w:rsidRPr="00C1033F">
        <w:t>Set the value of the variable in the Playbook which has been registered to Movement from the substitution value list screen in Ansible-Legacy console</w:t>
      </w:r>
      <w:r w:rsidR="00C1033F">
        <w:t>.</w:t>
      </w:r>
      <w:r w:rsidR="00C1033F" w:rsidRPr="00C1033F">
        <w:t xml:space="preserve"> If variable is not used, then configuration is not required.</w:t>
      </w:r>
    </w:p>
    <w:p w14:paraId="04F7F294" w14:textId="25AAE45D" w:rsidR="00923380" w:rsidRPr="00C1033F" w:rsidRDefault="00EE52C9" w:rsidP="00C1033F">
      <w:pPr>
        <w:ind w:firstLine="644"/>
        <w:rPr>
          <w:b/>
        </w:rPr>
      </w:pPr>
      <w:r>
        <w:rPr>
          <w:rFonts w:hint="eastAsia"/>
        </w:rPr>
        <w:t xml:space="preserve">Please refer to </w:t>
      </w:r>
      <w:r w:rsidRPr="00F6418D">
        <w:rPr>
          <w:u w:val="single"/>
        </w:rPr>
        <w:t>“</w:t>
      </w:r>
      <w:r w:rsidR="00CB245F">
        <w:rPr>
          <w:u w:val="single"/>
        </w:rPr>
        <w:t xml:space="preserve">5.3.11 </w:t>
      </w:r>
      <w:hyperlink w:anchor="_Substitution_value_list" w:history="1">
        <w:r w:rsidR="00CB245F" w:rsidRPr="00CB245F">
          <w:rPr>
            <w:rStyle w:val="af5"/>
          </w:rPr>
          <w:t>Substitution value list</w:t>
        </w:r>
      </w:hyperlink>
      <w:r>
        <w:t>” for details.</w:t>
      </w:r>
      <w:r w:rsidR="00F6418D" w:rsidRPr="00C1033F">
        <w:rPr>
          <w:b/>
        </w:rPr>
        <w:t xml:space="preserve"> </w:t>
      </w:r>
    </w:p>
    <w:p w14:paraId="3721DD73" w14:textId="77777777" w:rsidR="00923380" w:rsidRPr="00C1033F" w:rsidRDefault="00923380" w:rsidP="00923380">
      <w:pPr>
        <w:pStyle w:val="aa"/>
        <w:widowControl/>
        <w:ind w:leftChars="0" w:left="567"/>
        <w:jc w:val="left"/>
        <w:rPr>
          <w:b/>
        </w:rPr>
      </w:pPr>
    </w:p>
    <w:p w14:paraId="29395BC5" w14:textId="5973D6CF" w:rsidR="008D4D1B" w:rsidRPr="00CE0420" w:rsidRDefault="003F0A18" w:rsidP="000C42FC">
      <w:pPr>
        <w:pStyle w:val="aa"/>
        <w:widowControl/>
        <w:numPr>
          <w:ilvl w:val="0"/>
          <w:numId w:val="18"/>
        </w:numPr>
        <w:ind w:leftChars="0"/>
        <w:jc w:val="left"/>
        <w:rPr>
          <w:b/>
        </w:rPr>
      </w:pPr>
      <w:r w:rsidRPr="003F0A18">
        <w:rPr>
          <w:b/>
        </w:rPr>
        <w:t>Operation execution</w:t>
      </w:r>
      <w:r w:rsidR="00923380" w:rsidRPr="00CE0420">
        <w:rPr>
          <w:b/>
        </w:rPr>
        <w:br/>
      </w:r>
      <w:r w:rsidRPr="003F0A18">
        <w:t>Select and set execution date, input operation and indicate operation execution from the execution screen of Ansible-Legacy console</w:t>
      </w:r>
      <w:r>
        <w:t>.</w:t>
      </w:r>
    </w:p>
    <w:p w14:paraId="188269FD" w14:textId="6EFAA95F" w:rsidR="00845D77"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5.3.14</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_Ref32486323 \h </w:instrText>
      </w:r>
      <w:r w:rsidR="00F6418D">
        <w:rPr>
          <w:u w:val="single"/>
        </w:rPr>
        <w:instrText xml:space="preserve"> \* MERGEFORMAT </w:instrText>
      </w:r>
      <w:r w:rsidR="00F6418D" w:rsidRPr="00F6418D">
        <w:rPr>
          <w:u w:val="single"/>
        </w:rPr>
      </w:r>
      <w:r w:rsidR="00F6418D" w:rsidRPr="00F6418D">
        <w:rPr>
          <w:u w:val="single"/>
        </w:rPr>
        <w:fldChar w:fldCharType="separate"/>
      </w:r>
      <w:r w:rsidR="0008204C" w:rsidRPr="0008204C">
        <w:rPr>
          <w:rFonts w:hint="eastAsia"/>
          <w:u w:val="single"/>
        </w:rPr>
        <w:t>E</w:t>
      </w:r>
      <w:r w:rsidR="0008204C" w:rsidRPr="0008204C">
        <w:rPr>
          <w:u w:val="single"/>
        </w:rPr>
        <w:t>xecution</w:t>
      </w:r>
      <w:r w:rsidR="00F6418D" w:rsidRPr="00F6418D">
        <w:rPr>
          <w:u w:val="single"/>
        </w:rPr>
        <w:fldChar w:fldCharType="end"/>
      </w:r>
      <w:r>
        <w:t>” for details.</w:t>
      </w:r>
    </w:p>
    <w:p w14:paraId="5E28C515" w14:textId="77777777" w:rsidR="00845D77" w:rsidRPr="00080AE7" w:rsidRDefault="00845D77" w:rsidP="00845D77">
      <w:pPr>
        <w:pStyle w:val="aa"/>
        <w:widowControl/>
        <w:ind w:leftChars="0" w:left="567"/>
        <w:jc w:val="left"/>
        <w:rPr>
          <w:b/>
        </w:rPr>
      </w:pPr>
    </w:p>
    <w:p w14:paraId="5D1D9CFB" w14:textId="7122A0CA" w:rsidR="00923380" w:rsidRPr="00CE0420" w:rsidRDefault="003F0A18" w:rsidP="000C42FC">
      <w:pPr>
        <w:pStyle w:val="aa"/>
        <w:widowControl/>
        <w:numPr>
          <w:ilvl w:val="0"/>
          <w:numId w:val="18"/>
        </w:numPr>
        <w:ind w:leftChars="0"/>
        <w:jc w:val="left"/>
        <w:rPr>
          <w:b/>
        </w:rPr>
      </w:pPr>
      <w:r w:rsidRPr="003F0A18">
        <w:rPr>
          <w:b/>
        </w:rPr>
        <w:t>Check operation status</w:t>
      </w:r>
      <w:r w:rsidR="00923380" w:rsidRPr="00CE0420">
        <w:rPr>
          <w:b/>
        </w:rPr>
        <w:br/>
      </w:r>
      <w:r w:rsidRPr="003F0A18">
        <w:t>The status of executed operation is displayed in real time in the "Check operation status" screen of Ansible-Legacy console. In addition, users can perform emergency stop on operation and monitor the execution log and error log.</w:t>
      </w:r>
      <w:r w:rsidR="00923380" w:rsidRPr="00CE0420">
        <w:br/>
      </w:r>
      <w:r w:rsidR="00EE52C9">
        <w:rPr>
          <w:rFonts w:hint="eastAsia"/>
        </w:rPr>
        <w:t xml:space="preserve">Please refer to </w:t>
      </w:r>
      <w:r w:rsidR="00EE52C9">
        <w:t>“</w:t>
      </w:r>
      <w:r w:rsidR="00343B91">
        <w:rPr>
          <w:u w:val="single"/>
        </w:rPr>
        <w:t>5.3.12</w:t>
      </w:r>
      <w:r w:rsidR="00F6418D" w:rsidRPr="00F6418D">
        <w:rPr>
          <w:u w:val="single"/>
        </w:rPr>
        <w:t xml:space="preserve"> </w:t>
      </w:r>
      <w:r w:rsidR="00F6418D" w:rsidRPr="00F6418D">
        <w:rPr>
          <w:u w:val="single"/>
        </w:rPr>
        <w:fldChar w:fldCharType="begin"/>
      </w:r>
      <w:r w:rsidR="00F6418D" w:rsidRPr="00F6418D">
        <w:rPr>
          <w:u w:val="single"/>
        </w:rPr>
        <w:instrText xml:space="preserve"> REF _Ref31968851 \h </w:instrText>
      </w:r>
      <w:r w:rsidR="00F6418D">
        <w:rPr>
          <w:u w:val="single"/>
        </w:rPr>
        <w:instrText xml:space="preserve"> \* MERGEFORMAT </w:instrText>
      </w:r>
      <w:r w:rsidR="00F6418D" w:rsidRPr="00F6418D">
        <w:rPr>
          <w:u w:val="single"/>
        </w:rPr>
      </w:r>
      <w:r w:rsidR="00F6418D" w:rsidRPr="00F6418D">
        <w:rPr>
          <w:u w:val="single"/>
        </w:rPr>
        <w:fldChar w:fldCharType="separate"/>
      </w:r>
      <w:r w:rsidR="0008204C" w:rsidRPr="0008204C">
        <w:rPr>
          <w:u w:val="single"/>
        </w:rPr>
        <w:t>Check operation status</w:t>
      </w:r>
      <w:r w:rsidR="00F6418D" w:rsidRPr="00F6418D">
        <w:rPr>
          <w:u w:val="single"/>
        </w:rPr>
        <w:fldChar w:fldCharType="end"/>
      </w:r>
      <w:r w:rsidR="00EE52C9">
        <w:t>” for details.</w:t>
      </w:r>
    </w:p>
    <w:p w14:paraId="541C27AB" w14:textId="77777777" w:rsidR="00E84364" w:rsidRPr="00CE0420" w:rsidRDefault="00E84364">
      <w:pPr>
        <w:widowControl/>
        <w:jc w:val="left"/>
      </w:pPr>
    </w:p>
    <w:p w14:paraId="572AA6D5" w14:textId="7F9CFA90" w:rsidR="008D4D1B" w:rsidRPr="00CE0420" w:rsidRDefault="003F0A18" w:rsidP="000C42FC">
      <w:pPr>
        <w:pStyle w:val="aa"/>
        <w:widowControl/>
        <w:numPr>
          <w:ilvl w:val="0"/>
          <w:numId w:val="18"/>
        </w:numPr>
        <w:ind w:leftChars="0"/>
        <w:jc w:val="left"/>
        <w:rPr>
          <w:b/>
        </w:rPr>
      </w:pPr>
      <w:r w:rsidRPr="003F0A18">
        <w:rPr>
          <w:b/>
        </w:rPr>
        <w:t>Check operation history</w:t>
      </w:r>
      <w:r w:rsidR="00923380" w:rsidRPr="00CE0420">
        <w:rPr>
          <w:b/>
        </w:rPr>
        <w:br/>
      </w:r>
      <w:r w:rsidRPr="003F0A18">
        <w:t>The list of executed operation is displayed in the execution list screen of Ansible-Legacy console and users can check the execution history</w:t>
      </w:r>
      <w:r>
        <w:t>.</w:t>
      </w:r>
    </w:p>
    <w:p w14:paraId="1A4F1FCF" w14:textId="68AEEE5A" w:rsidR="00923380"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5.3.13</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_Ref32486348 \h </w:instrText>
      </w:r>
      <w:r w:rsidR="00F6418D">
        <w:rPr>
          <w:u w:val="single"/>
        </w:rPr>
        <w:instrText xml:space="preserve"> \* MERGEFORMAT </w:instrText>
      </w:r>
      <w:r w:rsidR="00F6418D" w:rsidRPr="00F6418D">
        <w:rPr>
          <w:u w:val="single"/>
        </w:rPr>
      </w:r>
      <w:r w:rsidR="00F6418D" w:rsidRPr="00F6418D">
        <w:rPr>
          <w:u w:val="single"/>
        </w:rPr>
        <w:fldChar w:fldCharType="separate"/>
      </w:r>
      <w:r w:rsidR="0008204C" w:rsidRPr="0008204C">
        <w:rPr>
          <w:rFonts w:hint="eastAsia"/>
          <w:u w:val="single"/>
        </w:rPr>
        <w:t>Execution list</w:t>
      </w:r>
      <w:r w:rsidR="00F6418D" w:rsidRPr="00F6418D">
        <w:rPr>
          <w:u w:val="single"/>
        </w:rPr>
        <w:fldChar w:fldCharType="end"/>
      </w:r>
      <w:r>
        <w:t>” for details.</w:t>
      </w:r>
      <w:r w:rsidR="00F6418D" w:rsidRPr="00CE0420">
        <w:rPr>
          <w:b/>
        </w:rPr>
        <w:t xml:space="preserve"> </w:t>
      </w:r>
    </w:p>
    <w:p w14:paraId="1F2DB4FF" w14:textId="045BB4DC" w:rsidR="00923380" w:rsidRPr="00CE0420" w:rsidRDefault="00A44EDB" w:rsidP="00A44EDB">
      <w:pPr>
        <w:widowControl/>
        <w:jc w:val="left"/>
      </w:pPr>
      <w:r>
        <w:br w:type="page"/>
      </w:r>
    </w:p>
    <w:p w14:paraId="082BDD69" w14:textId="62E9F186" w:rsidR="002D068D" w:rsidRPr="00CE0420" w:rsidRDefault="003F0A18" w:rsidP="003F0A18">
      <w:pPr>
        <w:pStyle w:val="30"/>
        <w:rPr>
          <w:rFonts w:ascii="Arial" w:hAnsi="Arial"/>
        </w:rPr>
      </w:pPr>
      <w:bookmarkStart w:id="65" w:name="_Toc105605702"/>
      <w:r w:rsidRPr="003F0A18">
        <w:rPr>
          <w:rFonts w:ascii="Arial" w:hAnsi="Arial"/>
        </w:rPr>
        <w:lastRenderedPageBreak/>
        <w:t>Workflow of Ansible-Legacy Role</w:t>
      </w:r>
      <w:bookmarkEnd w:id="65"/>
    </w:p>
    <w:p w14:paraId="15D9C822" w14:textId="7EBB67D3" w:rsidR="00C65748" w:rsidRPr="00CE0420" w:rsidRDefault="003F0A18" w:rsidP="008D4D1B">
      <w:r w:rsidRPr="003F0A18">
        <w:t xml:space="preserve">The workflow </w:t>
      </w:r>
      <w:r>
        <w:t>of executing ope</w:t>
      </w:r>
      <w:r w:rsidRPr="003F0A18">
        <w:t>ration</w:t>
      </w:r>
      <w:r>
        <w:t xml:space="preserve"> </w:t>
      </w:r>
      <w:r w:rsidRPr="003F0A18">
        <w:t>using Ansible-Legacy Role is as follows</w:t>
      </w:r>
      <w:r>
        <w:t>.</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7C3BF065">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6" y="157582"/>
                            <a:ext cx="2701535"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3E2D54C2" w:rsidR="0008204C" w:rsidRPr="003F0A18" w:rsidRDefault="0008204C"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642E7A79"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33025D62"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87458DD"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18828200"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710CEBE"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65BE50E5"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6EF1CC1F"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08204C" w:rsidRPr="008D4D1B" w:rsidRDefault="0008204C"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319517" y="166195"/>
                            <a:ext cx="897568"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202D0DD4" w:rsidR="0008204C" w:rsidRPr="003F0A18" w:rsidRDefault="0008204C"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4" y="166196"/>
                            <a:ext cx="882953"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328D4486" w:rsidR="0008204C" w:rsidRPr="00BE2E81" w:rsidRDefault="0008204C"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671250" y="80472"/>
                            <a:ext cx="2640662"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57538B91" w:rsidR="0008204C" w:rsidRDefault="0008204C"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37"/>
                            <a:ext cx="2314035" cy="52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CF213" w14:textId="5D9DAFC3" w:rsidR="0008204C" w:rsidRPr="003F0A18" w:rsidRDefault="0008204C"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227FB0B3" w:rsidR="0008204C" w:rsidRPr="003F0A18" w:rsidRDefault="0008204C"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39" y="3690802"/>
                            <a:ext cx="2058013"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724B8A0" w:rsidR="0008204C" w:rsidRPr="003F0A18" w:rsidRDefault="0008204C"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08204C" w:rsidRPr="003F0A18" w:rsidRDefault="0008204C" w:rsidP="003F0A18">
                              <w:pPr>
                                <w:pStyle w:val="Web"/>
                                <w:spacing w:before="0" w:beforeAutospacing="0" w:after="0" w:afterAutospacing="0" w:line="160" w:lineRule="exact"/>
                                <w:rPr>
                                  <w:rFonts w:ascii="Arial" w:hAnsi="Arial" w:cs="Arial"/>
                                  <w:sz w:val="21"/>
                                </w:rPr>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AA903E" w:rsidR="0008204C" w:rsidRPr="008D4D1B" w:rsidRDefault="0008204C"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664CACC3" w:rsidR="0008204C" w:rsidRPr="003F0A18" w:rsidRDefault="0008204C"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79B2446" w:rsidR="0008204C" w:rsidRPr="003F0A18" w:rsidRDefault="0008204C"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2F440775" w:rsidR="0008204C" w:rsidRPr="003F0A18" w:rsidRDefault="0008204C"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701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3E2D54C2" w:rsidR="0008204C" w:rsidRPr="003F0A18" w:rsidRDefault="0008204C"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642E7A79"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33025D62"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87458DD"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18828200"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710CEBE"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65BE50E5"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6EF1CC1F" w:rsidR="0008204C" w:rsidRPr="008D4D1B" w:rsidRDefault="0008204C"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08204C" w:rsidRPr="008D4D1B" w:rsidRDefault="0008204C" w:rsidP="00C65748">
                        <w:pPr>
                          <w:jc w:val="left"/>
                          <w:rPr>
                            <w:b/>
                            <w:color w:val="003C8A" w:themeColor="accent6" w:themeTint="E6"/>
                            <w:sz w:val="20"/>
                            <w:szCs w:val="20"/>
                          </w:rPr>
                        </w:pPr>
                      </w:p>
                    </w:txbxContent>
                  </v:textbox>
                </v:roundrect>
                <v:roundrect id="角丸四角形 197" o:spid="_x0000_s1062" style="position:absolute;left:43195;top:1661;width:897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202D0DD4" w:rsidR="0008204C" w:rsidRPr="003F0A18" w:rsidRDefault="0008204C"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v:textbox>
                </v:roundrect>
                <v:roundrect id="角丸四角形 198" o:spid="_x0000_s1063" style="position:absolute;left:53199;top:1661;width:8830;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328D4486" w:rsidR="0008204C" w:rsidRPr="00BE2E81" w:rsidRDefault="0008204C"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v:textbox>
                </v:roundrect>
                <v:shape id="テキスト ボックス 194" o:spid="_x0000_s1064" type="#_x0000_t202" style="position:absolute;left:36712;top:804;width:26407;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57538B91" w:rsidR="0008204C" w:rsidRDefault="0008204C"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v:textbox>
                </v:shape>
                <v:shape id="テキスト ボックス 357" o:spid="_x0000_s1065" type="#_x0000_t202" style="position:absolute;left:38138;top:36908;width:23140;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48CCF213" w14:textId="5D9DAFC3" w:rsidR="0008204C" w:rsidRPr="003F0A18" w:rsidRDefault="0008204C"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227FB0B3" w:rsidR="0008204C" w:rsidRPr="003F0A18" w:rsidRDefault="0008204C"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580;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724B8A0" w:rsidR="0008204C" w:rsidRPr="003F0A18" w:rsidRDefault="0008204C"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08204C" w:rsidRPr="003F0A18" w:rsidRDefault="0008204C" w:rsidP="003F0A18">
                        <w:pPr>
                          <w:pStyle w:val="Web"/>
                          <w:spacing w:before="0" w:beforeAutospacing="0" w:after="0" w:afterAutospacing="0" w:line="160" w:lineRule="exact"/>
                          <w:rPr>
                            <w:rFonts w:ascii="Arial" w:hAnsi="Arial" w:cs="Arial"/>
                            <w:sz w:val="21"/>
                          </w:rPr>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AA903E" w:rsidR="0008204C" w:rsidRPr="008D4D1B" w:rsidRDefault="0008204C"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664CACC3" w:rsidR="0008204C" w:rsidRPr="003F0A18" w:rsidRDefault="0008204C"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79B2446" w:rsidR="0008204C" w:rsidRPr="003F0A18" w:rsidRDefault="0008204C"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2F440775" w:rsidR="0008204C" w:rsidRPr="003F0A18" w:rsidRDefault="0008204C"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496EA4B8" w:rsidR="008D4D1B" w:rsidRPr="00CE0420" w:rsidRDefault="00361A4E"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W</w:t>
      </w:r>
      <w:r>
        <w:rPr>
          <w:b/>
          <w:color w:val="003C8A" w:themeColor="accent6" w:themeTint="E6"/>
          <w:sz w:val="22"/>
        </w:rPr>
        <w:t>orkflow details and references</w:t>
      </w:r>
    </w:p>
    <w:p w14:paraId="6142BDD6" w14:textId="4730C5A5" w:rsidR="008D4D1B" w:rsidRPr="00CE0420" w:rsidRDefault="00361A4E" w:rsidP="000C42FC">
      <w:pPr>
        <w:pStyle w:val="aa"/>
        <w:widowControl/>
        <w:numPr>
          <w:ilvl w:val="0"/>
          <w:numId w:val="24"/>
        </w:numPr>
        <w:ind w:leftChars="0"/>
        <w:jc w:val="left"/>
        <w:rPr>
          <w:b/>
        </w:rPr>
      </w:pPr>
      <w:r w:rsidRPr="00361A4E">
        <w:rPr>
          <w:b/>
        </w:rPr>
        <w:t>Set Ansible usage i</w:t>
      </w:r>
      <w:r>
        <w:rPr>
          <w:b/>
        </w:rPr>
        <w:t>nformation in device list</w:t>
      </w:r>
      <w:r w:rsidR="008D4D1B" w:rsidRPr="00CE0420">
        <w:rPr>
          <w:b/>
        </w:rPr>
        <w:br/>
      </w:r>
      <w:r w:rsidRPr="00361A4E">
        <w:t>Set the Ansible usage infromation according to each devices in the device list screen of ITA basic console</w:t>
      </w:r>
      <w:r>
        <w:t>.</w:t>
      </w:r>
      <w:r w:rsidR="008D4D1B" w:rsidRPr="00CE0420">
        <w:br/>
      </w:r>
      <w:r w:rsidR="00EE52C9">
        <w:rPr>
          <w:rFonts w:hint="eastAsia"/>
        </w:rPr>
        <w:t xml:space="preserve">Please refer to </w:t>
      </w:r>
      <w:r w:rsidR="00EE52C9">
        <w:t>“</w:t>
      </w:r>
      <w:r w:rsidR="00BD6A20" w:rsidRPr="00BD6A20">
        <w:rPr>
          <w:u w:val="single"/>
        </w:rPr>
        <w:fldChar w:fldCharType="begin"/>
      </w:r>
      <w:r w:rsidR="00BD6A20" w:rsidRPr="00BD6A20">
        <w:rPr>
          <w:u w:val="single"/>
        </w:rPr>
        <w:instrText xml:space="preserve"> REF _Ref32486407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08204C">
        <w:rPr>
          <w:u w:val="single"/>
        </w:rPr>
        <w:t>5.1.1</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_Ref32486410 \h </w:instrText>
      </w:r>
      <w:r w:rsidR="00BD6A20">
        <w:rPr>
          <w:u w:val="single"/>
        </w:rPr>
        <w:instrText xml:space="preserve"> \* MERGEFORMAT </w:instrText>
      </w:r>
      <w:r w:rsidR="00BD6A20" w:rsidRPr="00BD6A20">
        <w:rPr>
          <w:u w:val="single"/>
        </w:rPr>
      </w:r>
      <w:r w:rsidR="00BD6A20" w:rsidRPr="00BD6A20">
        <w:rPr>
          <w:u w:val="single"/>
        </w:rPr>
        <w:fldChar w:fldCharType="separate"/>
      </w:r>
      <w:r w:rsidR="0008204C" w:rsidRPr="0008204C">
        <w:rPr>
          <w:u w:val="single"/>
        </w:rPr>
        <w:t>Device list</w:t>
      </w:r>
      <w:r w:rsidR="00BD6A20" w:rsidRPr="00BD6A20">
        <w:rPr>
          <w:u w:val="single"/>
        </w:rPr>
        <w:fldChar w:fldCharType="end"/>
      </w:r>
      <w:r w:rsidR="00EE52C9">
        <w:t>” for details.</w:t>
      </w:r>
      <w:r w:rsidR="00BD6A20" w:rsidRPr="00CE0420">
        <w:rPr>
          <w:b/>
        </w:rPr>
        <w:t xml:space="preserve"> </w:t>
      </w:r>
    </w:p>
    <w:p w14:paraId="58799FBF" w14:textId="77777777" w:rsidR="00AC63CB" w:rsidRPr="00CE0420" w:rsidRDefault="00AC63CB" w:rsidP="00AC63CB">
      <w:pPr>
        <w:pStyle w:val="aa"/>
        <w:widowControl/>
        <w:ind w:leftChars="0" w:left="567"/>
        <w:jc w:val="left"/>
        <w:rPr>
          <w:b/>
        </w:rPr>
      </w:pPr>
    </w:p>
    <w:p w14:paraId="4CF23688" w14:textId="6A248D41" w:rsidR="00AC63CB" w:rsidRPr="00CE0420" w:rsidRDefault="00361A4E" w:rsidP="000C42FC">
      <w:pPr>
        <w:pStyle w:val="aa"/>
        <w:widowControl/>
        <w:numPr>
          <w:ilvl w:val="0"/>
          <w:numId w:val="24"/>
        </w:numPr>
        <w:ind w:leftChars="0"/>
        <w:jc w:val="left"/>
        <w:rPr>
          <w:b/>
        </w:rPr>
      </w:pPr>
      <w:r>
        <w:rPr>
          <w:b/>
        </w:rPr>
        <w:t>Register</w:t>
      </w:r>
      <w:r w:rsidRPr="00361A4E">
        <w:rPr>
          <w:b/>
        </w:rPr>
        <w:t xml:space="preserve"> input operation name</w:t>
      </w:r>
    </w:p>
    <w:p w14:paraId="0322D893" w14:textId="35F9EB9A" w:rsidR="00AC63CB" w:rsidRPr="00CE0420" w:rsidRDefault="00361A4E" w:rsidP="00AC63CB">
      <w:pPr>
        <w:pStyle w:val="aa"/>
        <w:widowControl/>
        <w:ind w:leftChars="0" w:left="567"/>
        <w:jc w:val="left"/>
      </w:pPr>
      <w:r w:rsidRPr="00361A4E">
        <w:t>Register the input operation name from the input operation list screen of ITA basic console</w:t>
      </w:r>
      <w:r>
        <w:t>.</w:t>
      </w:r>
    </w:p>
    <w:p w14:paraId="6ADB38B8" w14:textId="246DE7C2" w:rsidR="00AC63CB" w:rsidRPr="00CE0420" w:rsidRDefault="00EE52C9" w:rsidP="00AC63CB">
      <w:pPr>
        <w:pStyle w:val="aa"/>
        <w:widowControl/>
        <w:ind w:leftChars="0" w:left="567"/>
        <w:jc w:val="left"/>
      </w:pPr>
      <w:r>
        <w:rPr>
          <w:rFonts w:hint="eastAsia"/>
        </w:rPr>
        <w:t xml:space="preserve">Please refer to </w:t>
      </w:r>
      <w:r>
        <w:t>“</w:t>
      </w:r>
      <w:r w:rsidR="00BD6A20" w:rsidRPr="00BD6A20">
        <w:rPr>
          <w:u w:val="single"/>
        </w:rPr>
        <w:fldChar w:fldCharType="begin"/>
      </w:r>
      <w:r w:rsidR="00BD6A20" w:rsidRPr="00BD6A20">
        <w:rPr>
          <w:u w:val="single"/>
        </w:rPr>
        <w:instrText xml:space="preserve"> REF _Ref32486420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08204C">
        <w:rPr>
          <w:u w:val="single"/>
        </w:rPr>
        <w:t>5.1.2</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_Ref32486422 \h </w:instrText>
      </w:r>
      <w:r w:rsidR="00BD6A20">
        <w:rPr>
          <w:u w:val="single"/>
        </w:rPr>
        <w:instrText xml:space="preserve"> \* MERGEFORMAT </w:instrText>
      </w:r>
      <w:r w:rsidR="00BD6A20" w:rsidRPr="00BD6A20">
        <w:rPr>
          <w:u w:val="single"/>
        </w:rPr>
      </w:r>
      <w:r w:rsidR="00BD6A20" w:rsidRPr="00BD6A20">
        <w:rPr>
          <w:u w:val="single"/>
        </w:rPr>
        <w:fldChar w:fldCharType="separate"/>
      </w:r>
      <w:r w:rsidR="0008204C" w:rsidRPr="0008204C">
        <w:rPr>
          <w:u w:val="single"/>
        </w:rPr>
        <w:t>Input operation list</w:t>
      </w:r>
      <w:r w:rsidR="00BD6A20" w:rsidRPr="00BD6A20">
        <w:rPr>
          <w:u w:val="single"/>
        </w:rPr>
        <w:fldChar w:fldCharType="end"/>
      </w:r>
      <w:r>
        <w:t>” for details.</w:t>
      </w:r>
      <w:r w:rsidR="00BD6A20" w:rsidRPr="00CE0420">
        <w:t xml:space="preserve"> </w:t>
      </w:r>
    </w:p>
    <w:p w14:paraId="52919467" w14:textId="33DBA3FE" w:rsidR="00F20FF1" w:rsidRDefault="00F20FF1" w:rsidP="008D4D1B">
      <w:pPr>
        <w:pStyle w:val="aa"/>
        <w:widowControl/>
        <w:ind w:leftChars="0" w:left="567"/>
        <w:jc w:val="left"/>
        <w:rPr>
          <w:b/>
        </w:rPr>
      </w:pPr>
    </w:p>
    <w:p w14:paraId="226DCBC2" w14:textId="38363F3B" w:rsidR="00F20FF1" w:rsidRDefault="00361A4E" w:rsidP="000C42FC">
      <w:pPr>
        <w:pStyle w:val="aa"/>
        <w:widowControl/>
        <w:numPr>
          <w:ilvl w:val="0"/>
          <w:numId w:val="24"/>
        </w:numPr>
        <w:ind w:leftChars="0"/>
        <w:jc w:val="left"/>
        <w:rPr>
          <w:b/>
        </w:rPr>
      </w:pPr>
      <w:r>
        <w:rPr>
          <w:b/>
        </w:rPr>
        <w:t xml:space="preserve">Set </w:t>
      </w:r>
      <w:r w:rsidRPr="00361A4E">
        <w:rPr>
          <w:b/>
        </w:rPr>
        <w:t>interface information</w:t>
      </w:r>
    </w:p>
    <w:p w14:paraId="521266F0" w14:textId="45587A93" w:rsidR="00812965" w:rsidRDefault="00812965" w:rsidP="00812965">
      <w:pPr>
        <w:pStyle w:val="aa"/>
        <w:widowControl/>
        <w:ind w:leftChars="0" w:left="567"/>
        <w:jc w:val="left"/>
      </w:pPr>
      <w:r w:rsidRPr="002F2051">
        <w:t>Select using whether Ansible</w:t>
      </w:r>
      <w:r w:rsidR="00A24B1F">
        <w:t xml:space="preserve"> Core or Ansible Automation Controller</w:t>
      </w:r>
      <w:r w:rsidRPr="002F2051">
        <w:t xml:space="preserve"> server as the execution engine and register the connection information of the execution engine server from the interface information screen of Ansible common console</w:t>
      </w:r>
      <w:r>
        <w:t>.</w:t>
      </w:r>
    </w:p>
    <w:p w14:paraId="14247D1F" w14:textId="47F4DE53" w:rsidR="00812965" w:rsidRDefault="00812965" w:rsidP="00812965">
      <w:pPr>
        <w:pStyle w:val="aa"/>
        <w:widowControl/>
        <w:ind w:leftChars="0" w:left="567"/>
        <w:jc w:val="left"/>
        <w:rPr>
          <w:b/>
        </w:rPr>
      </w:pPr>
      <w:r>
        <w:rPr>
          <w:rFonts w:hint="eastAsia"/>
        </w:rPr>
        <w:t xml:space="preserve">Please refer to </w:t>
      </w:r>
      <w:r>
        <w:t>“</w:t>
      </w:r>
      <w:r w:rsidRPr="00BD6A20">
        <w:rPr>
          <w:u w:val="single"/>
        </w:rPr>
        <w:fldChar w:fldCharType="begin"/>
      </w:r>
      <w:r w:rsidRPr="00BD6A20">
        <w:rPr>
          <w:u w:val="single"/>
        </w:rPr>
        <w:instrText xml:space="preserve"> REF _Ref32246334 \r \h  \* MERGEFORMAT </w:instrText>
      </w:r>
      <w:r w:rsidRPr="00BD6A20">
        <w:rPr>
          <w:u w:val="single"/>
        </w:rPr>
      </w:r>
      <w:r w:rsidRPr="00BD6A20">
        <w:rPr>
          <w:u w:val="single"/>
        </w:rPr>
        <w:fldChar w:fldCharType="separate"/>
      </w:r>
      <w:r w:rsidR="0008204C">
        <w:rPr>
          <w:u w:val="single"/>
        </w:rPr>
        <w:t>5.2.1</w:t>
      </w:r>
      <w:r w:rsidRPr="00BD6A20">
        <w:rPr>
          <w:u w:val="single"/>
        </w:rPr>
        <w:fldChar w:fldCharType="end"/>
      </w:r>
      <w:hyperlink w:anchor="_Interface_information" w:history="1">
        <w:r w:rsidR="00E41A22" w:rsidRPr="00E41A22">
          <w:rPr>
            <w:rStyle w:val="af5"/>
          </w:rPr>
          <w:t>Interface information</w:t>
        </w:r>
      </w:hyperlink>
      <w:r>
        <w:t>” for details.</w:t>
      </w:r>
    </w:p>
    <w:p w14:paraId="6762B7B7" w14:textId="193988C5" w:rsidR="00812965" w:rsidRPr="00CE0420" w:rsidRDefault="00812965" w:rsidP="000C42FC">
      <w:pPr>
        <w:pStyle w:val="aa"/>
        <w:widowControl/>
        <w:numPr>
          <w:ilvl w:val="0"/>
          <w:numId w:val="24"/>
        </w:numPr>
        <w:ind w:leftChars="0"/>
        <w:jc w:val="left"/>
        <w:rPr>
          <w:b/>
        </w:rPr>
      </w:pPr>
      <w:r w:rsidRPr="002F2051">
        <w:rPr>
          <w:b/>
        </w:rPr>
        <w:t>Register work pattern</w:t>
      </w:r>
      <w:r>
        <w:rPr>
          <w:b/>
        </w:rPr>
        <w:t xml:space="preserve"> </w:t>
      </w:r>
      <w:r w:rsidRPr="002F2051">
        <w:rPr>
          <w:b/>
        </w:rPr>
        <w:t>(Movement)</w:t>
      </w:r>
    </w:p>
    <w:p w14:paraId="04D2F716" w14:textId="6B4DCAA3" w:rsidR="008D4D1B" w:rsidRPr="00812965" w:rsidRDefault="00812965" w:rsidP="00812965">
      <w:pPr>
        <w:pStyle w:val="aa"/>
        <w:widowControl/>
        <w:ind w:leftChars="0" w:left="567"/>
        <w:jc w:val="left"/>
      </w:pPr>
      <w:r w:rsidRPr="002F2051">
        <w:t>Register the Movement for operation from the Movement list screen of Ansible-Legacy Role console</w:t>
      </w:r>
      <w:r>
        <w:t>.</w:t>
      </w:r>
    </w:p>
    <w:p w14:paraId="222E2F15" w14:textId="77777777" w:rsidR="00812965" w:rsidRPr="00C072A8" w:rsidRDefault="00812965" w:rsidP="00C072A8">
      <w:pPr>
        <w:widowControl/>
        <w:ind w:firstLineChars="250" w:firstLine="525"/>
        <w:jc w:val="left"/>
        <w:rPr>
          <w:b/>
        </w:rPr>
      </w:pPr>
      <w:r>
        <w:rPr>
          <w:rFonts w:hint="eastAsia"/>
        </w:rPr>
        <w:t xml:space="preserve">Please refer to </w:t>
      </w:r>
      <w:r>
        <w:t>“</w:t>
      </w:r>
      <w:r w:rsidRPr="00C072A8">
        <w:rPr>
          <w:u w:val="single"/>
        </w:rPr>
        <w:t>5.3.2 Movement list”</w:t>
      </w:r>
      <w:r w:rsidRPr="007315C8">
        <w:t xml:space="preserve"> </w:t>
      </w:r>
      <w:r>
        <w:t>for details.</w:t>
      </w:r>
    </w:p>
    <w:p w14:paraId="2C5DCA0E" w14:textId="77777777" w:rsidR="008D4D1B" w:rsidRPr="00812965" w:rsidRDefault="008D4D1B" w:rsidP="008D4D1B">
      <w:pPr>
        <w:pStyle w:val="aa"/>
        <w:widowControl/>
        <w:ind w:leftChars="0" w:left="567"/>
        <w:jc w:val="left"/>
        <w:rPr>
          <w:b/>
        </w:rPr>
      </w:pPr>
    </w:p>
    <w:p w14:paraId="2590731E" w14:textId="3E400749" w:rsidR="00666E29" w:rsidRPr="009E2793" w:rsidRDefault="002F2051" w:rsidP="000C42FC">
      <w:pPr>
        <w:pStyle w:val="aa"/>
        <w:widowControl/>
        <w:numPr>
          <w:ilvl w:val="0"/>
          <w:numId w:val="24"/>
        </w:numPr>
        <w:ind w:leftChars="0"/>
        <w:jc w:val="left"/>
        <w:rPr>
          <w:b/>
        </w:rPr>
      </w:pPr>
      <w:r w:rsidRPr="002F2051">
        <w:rPr>
          <w:b/>
        </w:rPr>
        <w:t>Register role package</w:t>
      </w:r>
      <w:r w:rsidR="00666E29" w:rsidRPr="009E2793">
        <w:rPr>
          <w:b/>
        </w:rPr>
        <w:br/>
      </w:r>
      <w:r w:rsidRPr="002F2051">
        <w:t>Register the role package used in operation from the role package list screen of Ansible-Legacy Role console</w:t>
      </w:r>
      <w:r>
        <w:t>.</w:t>
      </w:r>
      <w:r w:rsidR="00666E29" w:rsidRPr="009E2793">
        <w:br/>
      </w:r>
      <w:r w:rsidR="00EE52C9">
        <w:rPr>
          <w:rFonts w:hint="eastAsia"/>
        </w:rPr>
        <w:t xml:space="preserve">Please refer to </w:t>
      </w:r>
      <w:r w:rsidR="00EE52C9">
        <w:t>“</w:t>
      </w:r>
      <w:r w:rsidR="00926694">
        <w:rPr>
          <w:u w:val="single"/>
        </w:rPr>
        <w:t>5.3.4</w:t>
      </w:r>
      <w:r w:rsidR="00BD6A20" w:rsidRPr="00BD6A20">
        <w:rPr>
          <w:u w:val="single"/>
        </w:rPr>
        <w:t xml:space="preserve"> </w:t>
      </w:r>
      <w:r w:rsidR="00BD6A20" w:rsidRPr="00BD6A20">
        <w:rPr>
          <w:u w:val="single"/>
        </w:rPr>
        <w:fldChar w:fldCharType="begin"/>
      </w:r>
      <w:r w:rsidR="00BD6A20" w:rsidRPr="00BD6A20">
        <w:rPr>
          <w:u w:val="single"/>
        </w:rPr>
        <w:instrText xml:space="preserve"> REF _Ref31900626 \h  \* MERGEFORMAT </w:instrText>
      </w:r>
      <w:r w:rsidR="00BD6A20" w:rsidRPr="00BD6A20">
        <w:rPr>
          <w:u w:val="single"/>
        </w:rPr>
      </w:r>
      <w:r w:rsidR="00BD6A20" w:rsidRPr="00BD6A20">
        <w:rPr>
          <w:u w:val="single"/>
        </w:rPr>
        <w:fldChar w:fldCharType="separate"/>
      </w:r>
      <w:r w:rsidR="0008204C" w:rsidRPr="0008204C">
        <w:rPr>
          <w:rFonts w:cs="ＭＳ Ｐゴシック"/>
          <w:color w:val="000000"/>
          <w:kern w:val="0"/>
          <w:u w:val="single"/>
        </w:rPr>
        <w:t>Role package list (Ansible-Legacy Role only)</w:t>
      </w:r>
      <w:r w:rsidR="00BD6A20" w:rsidRPr="00BD6A20">
        <w:rPr>
          <w:u w:val="single"/>
        </w:rPr>
        <w:fldChar w:fldCharType="end"/>
      </w:r>
      <w:r w:rsidR="00EE52C9">
        <w:t>” for details.</w:t>
      </w:r>
      <w:r w:rsidR="00BD6A20" w:rsidRPr="009E2793">
        <w:rPr>
          <w:b/>
        </w:rPr>
        <w:t xml:space="preserve"> </w:t>
      </w:r>
    </w:p>
    <w:p w14:paraId="7BDE6B85" w14:textId="76555CB4" w:rsidR="00666E29" w:rsidRDefault="00666E29" w:rsidP="008D4D1B">
      <w:pPr>
        <w:pStyle w:val="aa"/>
        <w:widowControl/>
        <w:ind w:leftChars="0" w:left="567"/>
        <w:jc w:val="left"/>
        <w:rPr>
          <w:b/>
        </w:rPr>
      </w:pPr>
    </w:p>
    <w:p w14:paraId="3FD264FE" w14:textId="306E9673" w:rsidR="003402BE" w:rsidRPr="00CE0420" w:rsidRDefault="002F2051" w:rsidP="000C42FC">
      <w:pPr>
        <w:pStyle w:val="aa"/>
        <w:widowControl/>
        <w:numPr>
          <w:ilvl w:val="0"/>
          <w:numId w:val="24"/>
        </w:numPr>
        <w:ind w:leftChars="0"/>
        <w:jc w:val="left"/>
        <w:rPr>
          <w:b/>
        </w:rPr>
      </w:pPr>
      <w:r w:rsidRPr="002F2051">
        <w:rPr>
          <w:b/>
        </w:rPr>
        <w:t>Register template file (execute if needed)</w:t>
      </w:r>
    </w:p>
    <w:p w14:paraId="05793EF1" w14:textId="473BA7C7" w:rsidR="003402BE" w:rsidRPr="00CE0420" w:rsidRDefault="002F2051" w:rsidP="003A3D52">
      <w:pPr>
        <w:pStyle w:val="aa"/>
        <w:widowControl/>
        <w:ind w:leftChars="0" w:left="567"/>
        <w:jc w:val="left"/>
      </w:pPr>
      <w:r w:rsidRPr="002F2051">
        <w:t>Register/Update/Discard the template file</w:t>
      </w:r>
      <w:r>
        <w:t xml:space="preserve"> </w:t>
      </w:r>
      <w:r w:rsidRPr="002F2051">
        <w:t>(src) and the template embedded variable used in the template module, etc. of Playbook from the template list screen of Ansible common console.</w:t>
      </w:r>
    </w:p>
    <w:p w14:paraId="17704ECA" w14:textId="77C09785" w:rsidR="003402BE" w:rsidRPr="00CE0420" w:rsidRDefault="00EE52C9" w:rsidP="003402BE">
      <w:pPr>
        <w:pStyle w:val="aa"/>
        <w:widowControl/>
        <w:ind w:leftChars="0" w:left="567"/>
        <w:jc w:val="left"/>
      </w:pPr>
      <w:r>
        <w:rPr>
          <w:rFonts w:hint="eastAsia"/>
        </w:rPr>
        <w:t xml:space="preserve">Please refer to </w:t>
      </w:r>
      <w:r>
        <w:t>“</w:t>
      </w:r>
      <w:r w:rsidR="00926694">
        <w:rPr>
          <w:u w:val="single"/>
        </w:rPr>
        <w:t>5.2.4</w:t>
      </w:r>
      <w:r w:rsidR="004A0B21">
        <w:rPr>
          <w:u w:val="single"/>
        </w:rPr>
        <w:t xml:space="preserve"> </w:t>
      </w:r>
      <w:hyperlink w:anchor="_Template_list" w:history="1">
        <w:r w:rsidR="004A0B21" w:rsidRPr="00AF51BD">
          <w:rPr>
            <w:rStyle w:val="af5"/>
          </w:rPr>
          <w:t>Template list</w:t>
        </w:r>
      </w:hyperlink>
      <w:r>
        <w:t>” for details.</w:t>
      </w:r>
      <w:r w:rsidR="00BD6A20" w:rsidRPr="00CE0420">
        <w:t xml:space="preserve"> </w:t>
      </w:r>
    </w:p>
    <w:p w14:paraId="43D268BD" w14:textId="77777777" w:rsidR="003402BE" w:rsidRPr="003402BE" w:rsidRDefault="003402BE" w:rsidP="008D4D1B">
      <w:pPr>
        <w:pStyle w:val="aa"/>
        <w:widowControl/>
        <w:ind w:leftChars="0" w:left="567"/>
        <w:jc w:val="left"/>
        <w:rPr>
          <w:b/>
        </w:rPr>
      </w:pPr>
    </w:p>
    <w:p w14:paraId="6C98CA1E" w14:textId="5F38DA8D" w:rsidR="005900EF" w:rsidRPr="00CE0420" w:rsidRDefault="002F2051" w:rsidP="000C42FC">
      <w:pPr>
        <w:pStyle w:val="aa"/>
        <w:widowControl/>
        <w:numPr>
          <w:ilvl w:val="0"/>
          <w:numId w:val="24"/>
        </w:numPr>
        <w:ind w:leftChars="0"/>
        <w:jc w:val="left"/>
        <w:rPr>
          <w:b/>
        </w:rPr>
      </w:pPr>
      <w:r w:rsidRPr="002F2051">
        <w:rPr>
          <w:b/>
        </w:rPr>
        <w:t>Register content file (execute if needed)</w:t>
      </w:r>
    </w:p>
    <w:p w14:paraId="3C8ECF6B" w14:textId="315B1CF0" w:rsidR="005900EF" w:rsidRPr="00CE0420" w:rsidRDefault="002F2051" w:rsidP="005900EF">
      <w:pPr>
        <w:pStyle w:val="aa"/>
        <w:widowControl/>
        <w:ind w:leftChars="0" w:left="567"/>
        <w:jc w:val="left"/>
        <w:rPr>
          <w:b/>
        </w:rPr>
      </w:pPr>
      <w:r w:rsidRPr="002F2051">
        <w:t xml:space="preserve">Register the file used to configure the operation target server from the </w:t>
      </w:r>
      <w:r w:rsidR="0096316B">
        <w:t>contents</w:t>
      </w:r>
      <w:r w:rsidRPr="002F2051">
        <w:t xml:space="preserve"> list screen of Ansible common console</w:t>
      </w:r>
      <w:r>
        <w:t>.</w:t>
      </w:r>
    </w:p>
    <w:p w14:paraId="4DB812B6" w14:textId="4AFAB975" w:rsidR="005900EF" w:rsidRPr="00CE0420" w:rsidRDefault="00EE52C9" w:rsidP="005900EF">
      <w:pPr>
        <w:pStyle w:val="aa"/>
        <w:widowControl/>
        <w:ind w:leftChars="0" w:left="567"/>
        <w:jc w:val="left"/>
        <w:rPr>
          <w:b/>
        </w:rPr>
      </w:pPr>
      <w:r>
        <w:rPr>
          <w:rFonts w:hint="eastAsia"/>
        </w:rPr>
        <w:t xml:space="preserve">Please refer to </w:t>
      </w:r>
      <w:r>
        <w:t>“</w:t>
      </w:r>
      <w:r w:rsidR="00926694">
        <w:rPr>
          <w:u w:val="single"/>
        </w:rPr>
        <w:t>5.2.5</w:t>
      </w:r>
      <w:r w:rsidR="004A0B21">
        <w:rPr>
          <w:rFonts w:hint="eastAsia"/>
          <w:u w:val="single"/>
        </w:rPr>
        <w:t xml:space="preserve"> </w:t>
      </w:r>
      <w:hyperlink w:anchor="_Contents_list" w:history="1">
        <w:r w:rsidR="004A0B21" w:rsidRPr="00AF51BD">
          <w:rPr>
            <w:rStyle w:val="af5"/>
          </w:rPr>
          <w:t>Contents list</w:t>
        </w:r>
      </w:hyperlink>
      <w:r>
        <w:t>” for details.</w:t>
      </w:r>
      <w:r w:rsidR="00BD6A20" w:rsidRPr="00CE0420">
        <w:rPr>
          <w:b/>
        </w:rPr>
        <w:t xml:space="preserve"> </w:t>
      </w:r>
    </w:p>
    <w:p w14:paraId="29B2BDF7" w14:textId="77777777" w:rsidR="005900EF" w:rsidRPr="00CE0420" w:rsidRDefault="005900EF" w:rsidP="008D4D1B">
      <w:pPr>
        <w:pStyle w:val="aa"/>
        <w:widowControl/>
        <w:ind w:leftChars="0" w:left="567"/>
        <w:jc w:val="left"/>
        <w:rPr>
          <w:b/>
        </w:rPr>
      </w:pPr>
    </w:p>
    <w:p w14:paraId="492E6B25" w14:textId="5EDFAFC9" w:rsidR="008D4D1B" w:rsidRPr="00CE0420" w:rsidRDefault="0096316B" w:rsidP="000C42FC">
      <w:pPr>
        <w:pStyle w:val="aa"/>
        <w:widowControl/>
        <w:numPr>
          <w:ilvl w:val="0"/>
          <w:numId w:val="24"/>
        </w:numPr>
        <w:ind w:leftChars="0"/>
        <w:jc w:val="left"/>
        <w:rPr>
          <w:b/>
        </w:rPr>
      </w:pPr>
      <w:r w:rsidRPr="0096316B">
        <w:rPr>
          <w:b/>
        </w:rPr>
        <w:t>Specify role package to Movement</w:t>
      </w:r>
    </w:p>
    <w:p w14:paraId="14D1500C" w14:textId="05DCB2FC" w:rsidR="008D4D1B" w:rsidRPr="00CE0420" w:rsidRDefault="0096316B" w:rsidP="008D4D1B">
      <w:pPr>
        <w:pStyle w:val="aa"/>
        <w:widowControl/>
        <w:ind w:leftChars="0" w:left="567"/>
        <w:jc w:val="left"/>
      </w:pPr>
      <w:r w:rsidRPr="0096316B">
        <w:t>Specify the Playbook file to the registered Movement from Movement details screen of Ansible-Legacy Role console</w:t>
      </w:r>
      <w:r>
        <w:t>.</w:t>
      </w:r>
    </w:p>
    <w:p w14:paraId="3CF89B86" w14:textId="4608B2EE"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5.3.7</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_Ref32486517 \h </w:instrText>
      </w:r>
      <w:r w:rsidR="00BD6A20">
        <w:rPr>
          <w:u w:val="single"/>
        </w:rPr>
        <w:instrText xml:space="preserve"> \* MERGEFORMAT </w:instrText>
      </w:r>
      <w:r w:rsidR="00BD6A20" w:rsidRPr="00BD6A20">
        <w:rPr>
          <w:u w:val="single"/>
        </w:rPr>
      </w:r>
      <w:r w:rsidR="00BD6A20" w:rsidRPr="00BD6A20">
        <w:rPr>
          <w:u w:val="single"/>
        </w:rPr>
        <w:fldChar w:fldCharType="separate"/>
      </w:r>
      <w:r w:rsidR="0008204C" w:rsidRPr="0008204C">
        <w:rPr>
          <w:u w:val="single"/>
        </w:rPr>
        <w:t>Movement details</w:t>
      </w:r>
      <w:r w:rsidR="00BD6A20" w:rsidRPr="00BD6A20">
        <w:rPr>
          <w:u w:val="single"/>
        </w:rPr>
        <w:fldChar w:fldCharType="end"/>
      </w:r>
      <w:r>
        <w:t>” for details.</w:t>
      </w:r>
    </w:p>
    <w:p w14:paraId="2873423E" w14:textId="77777777" w:rsidR="008D4D1B" w:rsidRPr="00CE0420" w:rsidRDefault="008D4D1B" w:rsidP="008D4D1B">
      <w:pPr>
        <w:pStyle w:val="aa"/>
        <w:rPr>
          <w:b/>
        </w:rPr>
      </w:pPr>
    </w:p>
    <w:p w14:paraId="68C100D7" w14:textId="442902ED" w:rsidR="008D4D1B" w:rsidRPr="00CE0420" w:rsidRDefault="0096316B" w:rsidP="000C42FC">
      <w:pPr>
        <w:pStyle w:val="aa"/>
        <w:widowControl/>
        <w:numPr>
          <w:ilvl w:val="0"/>
          <w:numId w:val="24"/>
        </w:numPr>
        <w:ind w:leftChars="0"/>
        <w:jc w:val="left"/>
        <w:rPr>
          <w:b/>
        </w:rPr>
      </w:pPr>
      <w:r w:rsidRPr="0096316B">
        <w:rPr>
          <w:b/>
        </w:rPr>
        <w:t>Specify the maximum iteration count of nested variable</w:t>
      </w:r>
      <w:r w:rsidR="008D4D1B" w:rsidRPr="00CE0420">
        <w:rPr>
          <w:b/>
        </w:rPr>
        <w:br/>
      </w:r>
      <w:r w:rsidRPr="0096316B">
        <w:t xml:space="preserve">Specify the maximum iteration count of the array of member variables defined in nested variables from </w:t>
      </w:r>
      <w:r w:rsidR="00BF3351">
        <w:t>Nested variable list</w:t>
      </w:r>
      <w:r w:rsidRPr="0096316B">
        <w:t xml:space="preserve"> screen of the Ansible-Legacy Role console.</w:t>
      </w:r>
    </w:p>
    <w:p w14:paraId="4F4A1A69" w14:textId="49A1B956"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5.3.8</w:t>
      </w:r>
      <w:r w:rsidR="00BD6A20" w:rsidRPr="00BD6A20">
        <w:rPr>
          <w:u w:val="single"/>
        </w:rPr>
        <w:t xml:space="preserve"> </w:t>
      </w:r>
      <w:r w:rsidR="00BD6A20" w:rsidRPr="00BD6A20">
        <w:rPr>
          <w:u w:val="single"/>
        </w:rPr>
        <w:fldChar w:fldCharType="begin"/>
      </w:r>
      <w:r w:rsidR="00BD6A20" w:rsidRPr="00BD6A20">
        <w:rPr>
          <w:u w:val="single"/>
        </w:rPr>
        <w:instrText xml:space="preserve"> REF _Ref32244713 \h </w:instrText>
      </w:r>
      <w:r w:rsidR="00BD6A20">
        <w:rPr>
          <w:u w:val="single"/>
        </w:rPr>
        <w:instrText xml:space="preserve"> \* MERGEFORMAT </w:instrText>
      </w:r>
      <w:r w:rsidR="00BD6A20" w:rsidRPr="00BD6A20">
        <w:rPr>
          <w:u w:val="single"/>
        </w:rPr>
      </w:r>
      <w:r w:rsidR="00BD6A20" w:rsidRPr="00BD6A20">
        <w:rPr>
          <w:u w:val="single"/>
        </w:rPr>
        <w:fldChar w:fldCharType="separate"/>
      </w:r>
      <w:r w:rsidR="0008204C" w:rsidRPr="0008204C">
        <w:rPr>
          <w:u w:val="single"/>
        </w:rPr>
        <w:t>Nested variable list (Ansible-Legacy Role only)</w:t>
      </w:r>
      <w:r w:rsidR="00BD6A20" w:rsidRPr="00BD6A20">
        <w:rPr>
          <w:u w:val="single"/>
        </w:rPr>
        <w:fldChar w:fldCharType="end"/>
      </w:r>
      <w:r>
        <w:t>” for details.</w:t>
      </w:r>
    </w:p>
    <w:p w14:paraId="68E413F8" w14:textId="77777777" w:rsidR="008D4D1B" w:rsidRPr="00CE0420" w:rsidRDefault="008D4D1B" w:rsidP="008D4D1B">
      <w:pPr>
        <w:pStyle w:val="aa"/>
        <w:widowControl/>
        <w:ind w:leftChars="0" w:left="567"/>
        <w:jc w:val="left"/>
        <w:rPr>
          <w:b/>
        </w:rPr>
      </w:pPr>
    </w:p>
    <w:p w14:paraId="10DF0B88" w14:textId="6DC90819" w:rsidR="008D4D1B" w:rsidRPr="00CE0420" w:rsidRDefault="0096316B" w:rsidP="000C42FC">
      <w:pPr>
        <w:pStyle w:val="aa"/>
        <w:widowControl/>
        <w:numPr>
          <w:ilvl w:val="0"/>
          <w:numId w:val="24"/>
        </w:numPr>
        <w:ind w:leftChars="0"/>
        <w:jc w:val="left"/>
        <w:rPr>
          <w:b/>
        </w:rPr>
      </w:pPr>
      <w:r w:rsidRPr="0096316B">
        <w:rPr>
          <w:b/>
        </w:rPr>
        <w:t>Specify operation target host</w:t>
      </w:r>
      <w:r w:rsidR="008D4D1B" w:rsidRPr="00CE0420">
        <w:rPr>
          <w:b/>
        </w:rPr>
        <w:br/>
      </w:r>
      <w:r w:rsidRPr="0096316B">
        <w:t>Specify the operation target host from the target host screen of Ansible-Legacy Role console</w:t>
      </w:r>
      <w:r>
        <w:t>.</w:t>
      </w:r>
      <w:r w:rsidR="008D4D1B" w:rsidRPr="00CE0420">
        <w:br/>
      </w:r>
      <w:r w:rsidR="00EE52C9">
        <w:rPr>
          <w:rFonts w:hint="eastAsia"/>
        </w:rPr>
        <w:t xml:space="preserve">Please refer to </w:t>
      </w:r>
      <w:r w:rsidR="00EE52C9">
        <w:t>“</w:t>
      </w:r>
      <w:r w:rsidR="00FB59B1">
        <w:rPr>
          <w:u w:val="single"/>
        </w:rPr>
        <w:t>5.3.10 Target host</w:t>
      </w:r>
      <w:r w:rsidR="00EE52C9">
        <w:t>” for details.</w:t>
      </w:r>
      <w:r w:rsidR="00BD6A20" w:rsidRPr="00CE0420">
        <w:rPr>
          <w:b/>
        </w:rPr>
        <w:t xml:space="preserve"> </w:t>
      </w:r>
    </w:p>
    <w:p w14:paraId="57CA0C3D" w14:textId="77777777" w:rsidR="008D4D1B" w:rsidRPr="00080AE7" w:rsidRDefault="008D4D1B" w:rsidP="008D4D1B">
      <w:pPr>
        <w:widowControl/>
        <w:jc w:val="left"/>
        <w:rPr>
          <w:b/>
        </w:rPr>
      </w:pPr>
    </w:p>
    <w:p w14:paraId="0F77D3C7" w14:textId="77777777" w:rsidR="0096316B" w:rsidRPr="0096316B" w:rsidRDefault="0096316B" w:rsidP="000C42FC">
      <w:pPr>
        <w:pStyle w:val="aa"/>
        <w:widowControl/>
        <w:numPr>
          <w:ilvl w:val="0"/>
          <w:numId w:val="24"/>
        </w:numPr>
        <w:ind w:leftChars="0"/>
        <w:jc w:val="left"/>
        <w:rPr>
          <w:b/>
        </w:rPr>
      </w:pPr>
      <w:r w:rsidRPr="0096316B">
        <w:rPr>
          <w:b/>
        </w:rPr>
        <w:t>Set variable value (execute if needed)</w:t>
      </w:r>
      <w:r w:rsidR="008D4D1B" w:rsidRPr="00CE0420">
        <w:rPr>
          <w:b/>
        </w:rPr>
        <w:br/>
      </w:r>
      <w:r w:rsidRPr="0096316B">
        <w:t>Set the value of the variable in the Playbook which has benn registered to Movement from the substitution value list screen in Ansible-Legacy Role console</w:t>
      </w:r>
      <w:r>
        <w:t>.</w:t>
      </w:r>
      <w:r w:rsidRPr="0096316B">
        <w:t xml:space="preserve"> If variable is not used, then configuration is not required.</w:t>
      </w:r>
    </w:p>
    <w:p w14:paraId="7D4463F6" w14:textId="7CFBDA49" w:rsidR="008D4D1B" w:rsidRPr="0096316B" w:rsidRDefault="00EE52C9" w:rsidP="0096316B">
      <w:pPr>
        <w:widowControl/>
        <w:ind w:firstLine="567"/>
        <w:jc w:val="left"/>
        <w:rPr>
          <w:b/>
        </w:rPr>
      </w:pPr>
      <w:r>
        <w:rPr>
          <w:rFonts w:hint="eastAsia"/>
        </w:rPr>
        <w:t xml:space="preserve">Please refer to </w:t>
      </w:r>
      <w:r>
        <w:t>“</w:t>
      </w:r>
      <w:r w:rsidR="00926694" w:rsidRPr="0072641A">
        <w:t>5.3.11</w:t>
      </w:r>
      <w:r w:rsidR="00BD6A20" w:rsidRPr="0072641A">
        <w:t xml:space="preserve"> </w:t>
      </w:r>
      <w:hyperlink w:anchor="_Substitution_value_list" w:history="1">
        <w:r w:rsidR="0072641A" w:rsidRPr="00CB245F">
          <w:rPr>
            <w:rStyle w:val="af5"/>
          </w:rPr>
          <w:t>Substitution value list</w:t>
        </w:r>
      </w:hyperlink>
      <w:r>
        <w:t>” for details.</w:t>
      </w:r>
      <w:r w:rsidR="00BD6A20" w:rsidRPr="0096316B">
        <w:rPr>
          <w:b/>
        </w:rPr>
        <w:t xml:space="preserve"> </w:t>
      </w:r>
    </w:p>
    <w:p w14:paraId="43BBD279" w14:textId="77777777" w:rsidR="008D4D1B" w:rsidRPr="00CE0420" w:rsidRDefault="008D4D1B" w:rsidP="008D4D1B">
      <w:pPr>
        <w:pStyle w:val="aa"/>
        <w:widowControl/>
        <w:ind w:leftChars="0" w:left="567"/>
        <w:jc w:val="left"/>
        <w:rPr>
          <w:b/>
        </w:rPr>
      </w:pPr>
    </w:p>
    <w:p w14:paraId="17863A69" w14:textId="50EF73B6" w:rsidR="008D4D1B" w:rsidRPr="00CE0420" w:rsidRDefault="0096316B" w:rsidP="000C42FC">
      <w:pPr>
        <w:pStyle w:val="aa"/>
        <w:widowControl/>
        <w:numPr>
          <w:ilvl w:val="0"/>
          <w:numId w:val="24"/>
        </w:numPr>
        <w:ind w:leftChars="0"/>
        <w:jc w:val="left"/>
        <w:rPr>
          <w:b/>
        </w:rPr>
      </w:pPr>
      <w:r w:rsidRPr="0096316B">
        <w:rPr>
          <w:b/>
        </w:rPr>
        <w:t>Operation execution</w:t>
      </w:r>
      <w:r w:rsidR="008D4D1B" w:rsidRPr="00CE0420">
        <w:rPr>
          <w:b/>
        </w:rPr>
        <w:br/>
      </w:r>
      <w:r w:rsidRPr="0096316B">
        <w:t>Select and set execution date, input operation and instruct operation execution from the execution screen of Ansible-Legacy Role console</w:t>
      </w:r>
      <w:r>
        <w:t>.</w:t>
      </w:r>
    </w:p>
    <w:p w14:paraId="137B8871" w14:textId="26DCBF31"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5.3.14</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_Ref32486566 \h </w:instrText>
      </w:r>
      <w:r w:rsidR="00BD6A20">
        <w:rPr>
          <w:u w:val="single"/>
        </w:rPr>
        <w:instrText xml:space="preserve"> \* MERGEFORMAT </w:instrText>
      </w:r>
      <w:r w:rsidR="00BD6A20" w:rsidRPr="00BD6A20">
        <w:rPr>
          <w:u w:val="single"/>
        </w:rPr>
      </w:r>
      <w:r w:rsidR="00BD6A20" w:rsidRPr="00BD6A20">
        <w:rPr>
          <w:u w:val="single"/>
        </w:rPr>
        <w:fldChar w:fldCharType="separate"/>
      </w:r>
      <w:r w:rsidR="0008204C" w:rsidRPr="0008204C">
        <w:rPr>
          <w:rFonts w:hint="eastAsia"/>
          <w:u w:val="single"/>
        </w:rPr>
        <w:t>E</w:t>
      </w:r>
      <w:r w:rsidR="0008204C" w:rsidRPr="0008204C">
        <w:rPr>
          <w:u w:val="single"/>
        </w:rPr>
        <w:t>xecution</w:t>
      </w:r>
      <w:r w:rsidR="00BD6A20" w:rsidRPr="00BD6A20">
        <w:rPr>
          <w:u w:val="single"/>
        </w:rPr>
        <w:fldChar w:fldCharType="end"/>
      </w:r>
      <w:r>
        <w:t>” for details.</w:t>
      </w:r>
    </w:p>
    <w:p w14:paraId="052E16AB" w14:textId="77777777" w:rsidR="008D4D1B" w:rsidRPr="00CE0420" w:rsidRDefault="008D4D1B" w:rsidP="008D4D1B">
      <w:pPr>
        <w:pStyle w:val="aa"/>
        <w:widowControl/>
        <w:ind w:leftChars="0" w:left="567"/>
        <w:jc w:val="left"/>
        <w:rPr>
          <w:b/>
        </w:rPr>
      </w:pPr>
    </w:p>
    <w:p w14:paraId="542859C3" w14:textId="67A6BE90" w:rsidR="008D4D1B" w:rsidRPr="00CE0420" w:rsidRDefault="0096316B" w:rsidP="000C42FC">
      <w:pPr>
        <w:pStyle w:val="aa"/>
        <w:widowControl/>
        <w:numPr>
          <w:ilvl w:val="0"/>
          <w:numId w:val="24"/>
        </w:numPr>
        <w:ind w:leftChars="0"/>
        <w:jc w:val="left"/>
        <w:rPr>
          <w:b/>
        </w:rPr>
      </w:pPr>
      <w:r w:rsidRPr="0096316B">
        <w:rPr>
          <w:b/>
        </w:rPr>
        <w:t>Check operation status</w:t>
      </w:r>
      <w:r w:rsidR="008D4D1B" w:rsidRPr="00CE0420">
        <w:rPr>
          <w:b/>
        </w:rPr>
        <w:br/>
      </w:r>
      <w:r w:rsidRPr="0096316B">
        <w:t>The status of executed</w:t>
      </w:r>
      <w:r w:rsidR="00423A45">
        <w:t xml:space="preserve"> operation is displayed in real-</w:t>
      </w:r>
      <w:r w:rsidRPr="0096316B">
        <w:t>time in the "Check operation status" screen of Ansible-Legacy console. In addition, users can perform emergency stop on operation and monitor the execution log and error log.</w:t>
      </w:r>
      <w:r w:rsidR="008D4D1B" w:rsidRPr="00CE0420">
        <w:br/>
      </w:r>
      <w:r w:rsidR="00EE52C9">
        <w:rPr>
          <w:rFonts w:hint="eastAsia"/>
        </w:rPr>
        <w:t xml:space="preserve">Please refer to </w:t>
      </w:r>
      <w:r w:rsidR="00EE52C9">
        <w:t>“</w:t>
      </w:r>
      <w:r w:rsidR="00926694">
        <w:rPr>
          <w:u w:val="single"/>
        </w:rPr>
        <w:t>5.3.12</w:t>
      </w:r>
      <w:r w:rsidR="00BD6A20" w:rsidRPr="00BD6A20">
        <w:rPr>
          <w:u w:val="single"/>
        </w:rPr>
        <w:t xml:space="preserve"> </w:t>
      </w:r>
      <w:r w:rsidR="00BD6A20" w:rsidRPr="00BD6A20">
        <w:rPr>
          <w:u w:val="single"/>
        </w:rPr>
        <w:fldChar w:fldCharType="begin"/>
      </w:r>
      <w:r w:rsidR="00BD6A20" w:rsidRPr="00BD6A20">
        <w:rPr>
          <w:u w:val="single"/>
        </w:rPr>
        <w:instrText xml:space="preserve"> REF _Ref31968851 \h </w:instrText>
      </w:r>
      <w:r w:rsidR="00BD6A20">
        <w:rPr>
          <w:u w:val="single"/>
        </w:rPr>
        <w:instrText xml:space="preserve"> \* MERGEFORMAT </w:instrText>
      </w:r>
      <w:r w:rsidR="00BD6A20" w:rsidRPr="00BD6A20">
        <w:rPr>
          <w:u w:val="single"/>
        </w:rPr>
      </w:r>
      <w:r w:rsidR="00BD6A20" w:rsidRPr="00BD6A20">
        <w:rPr>
          <w:u w:val="single"/>
        </w:rPr>
        <w:fldChar w:fldCharType="separate"/>
      </w:r>
      <w:r w:rsidR="0008204C" w:rsidRPr="0008204C">
        <w:rPr>
          <w:u w:val="single"/>
        </w:rPr>
        <w:t>Check operation status</w:t>
      </w:r>
      <w:r w:rsidR="00BD6A20" w:rsidRPr="00BD6A20">
        <w:rPr>
          <w:u w:val="single"/>
        </w:rPr>
        <w:fldChar w:fldCharType="end"/>
      </w:r>
      <w:r w:rsidR="00EE52C9">
        <w:t>” for details.</w:t>
      </w:r>
    </w:p>
    <w:p w14:paraId="2B087E29" w14:textId="77777777" w:rsidR="008D4D1B" w:rsidRPr="00CE0420" w:rsidRDefault="008D4D1B" w:rsidP="008D4D1B">
      <w:pPr>
        <w:widowControl/>
        <w:jc w:val="left"/>
      </w:pPr>
    </w:p>
    <w:p w14:paraId="7FDCA915" w14:textId="12F436AD" w:rsidR="008D4D1B" w:rsidRPr="00CE0420" w:rsidRDefault="00423A45" w:rsidP="000C42FC">
      <w:pPr>
        <w:pStyle w:val="aa"/>
        <w:widowControl/>
        <w:numPr>
          <w:ilvl w:val="0"/>
          <w:numId w:val="24"/>
        </w:numPr>
        <w:ind w:leftChars="0"/>
        <w:jc w:val="left"/>
        <w:rPr>
          <w:b/>
        </w:rPr>
      </w:pPr>
      <w:r w:rsidRPr="00423A45">
        <w:rPr>
          <w:b/>
        </w:rPr>
        <w:t>Check operation history</w:t>
      </w:r>
      <w:r w:rsidR="008D4D1B" w:rsidRPr="00CE0420">
        <w:rPr>
          <w:b/>
        </w:rPr>
        <w:br/>
      </w:r>
      <w:r w:rsidRPr="00423A45">
        <w:t>The list of executed operation is displayed in the execution list screen of Ansible-Legacy Role console and users can check the execution history</w:t>
      </w:r>
      <w:r>
        <w:t>.</w:t>
      </w:r>
    </w:p>
    <w:p w14:paraId="4F4F81B0" w14:textId="3719EC95" w:rsidR="008D4D1B" w:rsidRPr="00CE0420" w:rsidRDefault="00EE52C9" w:rsidP="008D4D1B">
      <w:pPr>
        <w:pStyle w:val="aa"/>
        <w:widowControl/>
        <w:ind w:leftChars="0" w:left="567"/>
        <w:jc w:val="left"/>
        <w:rPr>
          <w:b/>
        </w:rPr>
      </w:pPr>
      <w:r>
        <w:rPr>
          <w:rFonts w:hint="eastAsia"/>
        </w:rPr>
        <w:t xml:space="preserve">Please refer to </w:t>
      </w:r>
      <w:r>
        <w:t>“</w:t>
      </w:r>
      <w:r w:rsidR="0072641A">
        <w:rPr>
          <w:u w:val="single"/>
        </w:rPr>
        <w:t>5.3.13</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_Ref32486598 \h </w:instrText>
      </w:r>
      <w:r w:rsidR="00BD6A20">
        <w:rPr>
          <w:u w:val="single"/>
        </w:rPr>
        <w:instrText xml:space="preserve"> \* MERGEFORMAT </w:instrText>
      </w:r>
      <w:r w:rsidR="00BD6A20" w:rsidRPr="00BD6A20">
        <w:rPr>
          <w:u w:val="single"/>
        </w:rPr>
      </w:r>
      <w:r w:rsidR="00BD6A20" w:rsidRPr="00BD6A20">
        <w:rPr>
          <w:u w:val="single"/>
        </w:rPr>
        <w:fldChar w:fldCharType="separate"/>
      </w:r>
      <w:r w:rsidR="0008204C" w:rsidRPr="0008204C">
        <w:rPr>
          <w:rFonts w:hint="eastAsia"/>
          <w:u w:val="single"/>
        </w:rPr>
        <w:t>Execution list</w:t>
      </w:r>
      <w:r w:rsidR="00BD6A20" w:rsidRPr="00BD6A20">
        <w:rPr>
          <w:u w:val="single"/>
        </w:rPr>
        <w:fldChar w:fldCharType="end"/>
      </w:r>
      <w:r>
        <w:t>” for details.</w:t>
      </w:r>
      <w:r w:rsidR="00BD6A20" w:rsidRPr="00CE0420">
        <w:rPr>
          <w:b/>
        </w:rPr>
        <w:t xml:space="preserve"> </w:t>
      </w:r>
    </w:p>
    <w:p w14:paraId="382F2EE7" w14:textId="77777777" w:rsidR="00923380" w:rsidRPr="00CE0420" w:rsidRDefault="00923380" w:rsidP="00C65748">
      <w:pPr>
        <w:widowControl/>
        <w:jc w:val="left"/>
      </w:pPr>
      <w:r w:rsidRPr="00CE0420">
        <w:br w:type="page"/>
      </w:r>
    </w:p>
    <w:p w14:paraId="05273853" w14:textId="4F557CC5" w:rsidR="00C65748" w:rsidRPr="00CE0420" w:rsidRDefault="00FF0821" w:rsidP="00FF0821">
      <w:pPr>
        <w:pStyle w:val="30"/>
        <w:rPr>
          <w:rFonts w:ascii="Arial" w:hAnsi="Arial"/>
        </w:rPr>
      </w:pPr>
      <w:bookmarkStart w:id="66" w:name="_Toc105605703"/>
      <w:r w:rsidRPr="00FF0821">
        <w:rPr>
          <w:rFonts w:ascii="Arial" w:hAnsi="Arial"/>
        </w:rPr>
        <w:lastRenderedPageBreak/>
        <w:t>Workflow of Ansible-Pioneer</w:t>
      </w:r>
      <w:bookmarkEnd w:id="66"/>
    </w:p>
    <w:p w14:paraId="4CA88AEA" w14:textId="7FB7328B" w:rsidR="00C65748" w:rsidRPr="00CE0420" w:rsidRDefault="00FF0821" w:rsidP="00C65748">
      <w:r w:rsidRPr="00FF0821">
        <w:t>The workflow to execute the operation in Ansible-Pioneer is as follows</w:t>
      </w:r>
      <w:r>
        <w:t>.</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7A6F7B8A">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4A51FE2E" w:rsidR="0008204C" w:rsidRPr="002B0AC1" w:rsidRDefault="0008204C"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87601E6"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3312DEE6"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C1A578A"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814DD19" w:rsidR="0008204C" w:rsidRPr="003D76E0" w:rsidRDefault="0008204C"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4A3C304A"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2C00C80C"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08204C" w:rsidRPr="00982EAC" w:rsidRDefault="0008204C"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5250560" w:rsidR="0008204C" w:rsidRPr="00811557" w:rsidRDefault="0008204C"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54BE2142" w:rsidR="0008204C" w:rsidRPr="00811557" w:rsidRDefault="0008204C"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1D192F37"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712191"/>
                            <a:ext cx="2363513" cy="6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EB5A49" w14:textId="1346D0C7" w:rsidR="0008204C" w:rsidRPr="002B0AC1" w:rsidRDefault="0008204C"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08204C" w:rsidRPr="002B0AC1" w:rsidRDefault="0008204C" w:rsidP="00A577D2">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3951026" y="130687"/>
                            <a:ext cx="88019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1BD32357" w:rsidR="0008204C" w:rsidRPr="00811557" w:rsidRDefault="0008204C"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4926842" y="130681"/>
                            <a:ext cx="917609"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38814606" w:rsidR="0008204C" w:rsidRPr="00FF0821" w:rsidRDefault="0008204C" w:rsidP="00A577D2">
                              <w:pPr>
                                <w:jc w:val="center"/>
                                <w:rPr>
                                  <w:b/>
                                  <w:color w:val="508035" w:themeColor="accent3" w:themeTint="BF"/>
                                  <w:sz w:val="18"/>
                                  <w:szCs w:val="21"/>
                                </w:rPr>
                              </w:pPr>
                              <w:r w:rsidRPr="00FF0821">
                                <w:rPr>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350526" y="44991"/>
                            <a:ext cx="2568620"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29BA9FAD" w:rsidR="0008204C" w:rsidRPr="00811557" w:rsidRDefault="0008204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2BE2C981"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DE8E8C4" w:rsidR="0008204C" w:rsidRPr="00982EAC" w:rsidRDefault="0008204C"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AB10C8A" w:rsidR="0008204C" w:rsidRPr="002B0AC1" w:rsidRDefault="0008204C"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2683AA4D" w:rsidR="0008204C" w:rsidRPr="002B0AC1" w:rsidRDefault="0008204C"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4A51FE2E" w:rsidR="0008204C" w:rsidRPr="002B0AC1" w:rsidRDefault="0008204C"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87601E6"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3312DEE6"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C1A578A"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814DD19" w:rsidR="0008204C" w:rsidRPr="003D76E0" w:rsidRDefault="0008204C"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4A3C304A"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2C00C80C"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08204C" w:rsidRPr="00982EAC" w:rsidRDefault="0008204C"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5250560" w:rsidR="0008204C" w:rsidRPr="00811557" w:rsidRDefault="0008204C"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54BE2142" w:rsidR="0008204C" w:rsidRPr="00811557" w:rsidRDefault="0008204C"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1D192F37"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v:textbox>
                </v:roundrect>
                <v:shape id="テキスト ボックス 61" o:spid="_x0000_s1090" type="#_x0000_t202" style="position:absolute;left:30478;top:37121;width:23635;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0FEB5A49" w14:textId="1346D0C7" w:rsidR="0008204C" w:rsidRPr="002B0AC1" w:rsidRDefault="0008204C"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08204C" w:rsidRPr="002B0AC1" w:rsidRDefault="0008204C" w:rsidP="00A577D2">
                        <w:pPr>
                          <w:rPr>
                            <w:rFonts w:cs="Arial"/>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39510;top:1306;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1BD32357" w:rsidR="0008204C" w:rsidRPr="00811557" w:rsidRDefault="0008204C"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v:textbox>
                </v:roundrect>
                <v:roundrect id="角丸四角形 101" o:spid="_x0000_s1093" style="position:absolute;left:49268;top:1306;width:917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38814606" w:rsidR="0008204C" w:rsidRPr="00FF0821" w:rsidRDefault="0008204C" w:rsidP="00A577D2">
                        <w:pPr>
                          <w:jc w:val="center"/>
                          <w:rPr>
                            <w:b/>
                            <w:color w:val="508035" w:themeColor="accent3" w:themeTint="BF"/>
                            <w:sz w:val="18"/>
                            <w:szCs w:val="21"/>
                          </w:rPr>
                        </w:pPr>
                        <w:r w:rsidRPr="00FF0821">
                          <w:rPr>
                            <w:b/>
                            <w:color w:val="508035" w:themeColor="accent3" w:themeTint="BF"/>
                            <w:sz w:val="18"/>
                            <w:szCs w:val="21"/>
                          </w:rPr>
                          <w:t>Optional task</w:t>
                        </w:r>
                      </w:p>
                    </w:txbxContent>
                  </v:textbox>
                </v:roundrect>
                <v:shape id="テキスト ボックス 103" o:spid="_x0000_s1094" type="#_x0000_t202" style="position:absolute;left:33505;top:449;width:25686;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29BA9FAD" w:rsidR="0008204C" w:rsidRPr="00811557" w:rsidRDefault="0008204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2BE2C981" w:rsidR="0008204C" w:rsidRPr="00982EAC" w:rsidRDefault="0008204C"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DE8E8C4" w:rsidR="0008204C" w:rsidRPr="00982EAC" w:rsidRDefault="0008204C"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AB10C8A" w:rsidR="0008204C" w:rsidRPr="002B0AC1" w:rsidRDefault="0008204C"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2683AA4D" w:rsidR="0008204C" w:rsidRPr="002B0AC1" w:rsidRDefault="0008204C"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3AC64222" w:rsidR="008D4D1B" w:rsidRPr="00CE0420" w:rsidRDefault="00517920"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Workflow</w:t>
      </w:r>
      <w:r>
        <w:rPr>
          <w:b/>
          <w:color w:val="003C8A" w:themeColor="accent6" w:themeTint="E6"/>
          <w:sz w:val="22"/>
        </w:rPr>
        <w:t xml:space="preserve"> details and references</w:t>
      </w:r>
    </w:p>
    <w:p w14:paraId="7754F378" w14:textId="38620DCB" w:rsidR="004A135A" w:rsidRDefault="004A135A" w:rsidP="000C42FC">
      <w:pPr>
        <w:pStyle w:val="aa"/>
        <w:widowControl/>
        <w:numPr>
          <w:ilvl w:val="0"/>
          <w:numId w:val="25"/>
        </w:numPr>
        <w:ind w:leftChars="0"/>
        <w:jc w:val="left"/>
        <w:rPr>
          <w:b/>
        </w:rPr>
      </w:pPr>
      <w:r w:rsidRPr="004A135A">
        <w:rPr>
          <w:b/>
        </w:rPr>
        <w:t>OS type registration</w:t>
      </w:r>
    </w:p>
    <w:p w14:paraId="24B806FB" w14:textId="40A68CCC" w:rsidR="004A135A" w:rsidRDefault="004A135A" w:rsidP="004A135A">
      <w:pPr>
        <w:pStyle w:val="aa"/>
        <w:widowControl/>
        <w:ind w:leftChars="0" w:left="567"/>
        <w:jc w:val="left"/>
      </w:pPr>
      <w:r w:rsidRPr="004A135A">
        <w:t>Set the OS type of the device to be operated from Pioneer.</w:t>
      </w:r>
    </w:p>
    <w:p w14:paraId="5074519D" w14:textId="77777777" w:rsidR="006D14E8" w:rsidRPr="004A135A" w:rsidRDefault="006D14E8" w:rsidP="004A135A">
      <w:pPr>
        <w:pStyle w:val="aa"/>
        <w:widowControl/>
        <w:ind w:leftChars="0" w:left="567"/>
        <w:jc w:val="left"/>
      </w:pPr>
    </w:p>
    <w:p w14:paraId="246D8349" w14:textId="6EBEE75F" w:rsidR="008D4D1B" w:rsidRPr="00CE0420" w:rsidRDefault="004A135A" w:rsidP="000C42FC">
      <w:pPr>
        <w:pStyle w:val="aa"/>
        <w:widowControl/>
        <w:numPr>
          <w:ilvl w:val="0"/>
          <w:numId w:val="25"/>
        </w:numPr>
        <w:ind w:leftChars="0"/>
        <w:jc w:val="left"/>
        <w:rPr>
          <w:b/>
        </w:rPr>
      </w:pPr>
      <w:r>
        <w:rPr>
          <w:b/>
        </w:rPr>
        <w:t>Set Ansible usage information in device list</w:t>
      </w:r>
      <w:r w:rsidR="008D4D1B" w:rsidRPr="00CE0420">
        <w:rPr>
          <w:b/>
        </w:rPr>
        <w:br/>
      </w:r>
      <w:r w:rsidR="00517920" w:rsidRPr="00517920">
        <w:t>Set the Ansible usage information for each device from the device list screen of the ITA basic console.</w:t>
      </w:r>
      <w:r w:rsidR="008D4D1B" w:rsidRPr="00CE0420">
        <w:br/>
      </w:r>
      <w:r w:rsidR="00D00027">
        <w:t>For details, p</w:t>
      </w:r>
      <w:r w:rsidR="0088671E">
        <w:rPr>
          <w:rFonts w:hint="eastAsia"/>
        </w:rPr>
        <w:t xml:space="preserve">lease refer to </w:t>
      </w:r>
      <w:r w:rsidR="0088671E">
        <w:t>“</w:t>
      </w:r>
      <w:r w:rsidR="0088671E" w:rsidRPr="0088671E">
        <w:rPr>
          <w:u w:val="single"/>
        </w:rPr>
        <w:fldChar w:fldCharType="begin"/>
      </w:r>
      <w:r w:rsidR="0088671E" w:rsidRPr="0088671E">
        <w:rPr>
          <w:u w:val="single"/>
        </w:rPr>
        <w:instrText xml:space="preserve"> REF _Ref32486729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08204C">
        <w:rPr>
          <w:u w:val="single"/>
        </w:rPr>
        <w:t>5.1.1</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_Ref32486733 \h </w:instrText>
      </w:r>
      <w:r w:rsidR="0088671E">
        <w:rPr>
          <w:u w:val="single"/>
        </w:rPr>
        <w:instrText xml:space="preserve"> \* MERGEFORMAT </w:instrText>
      </w:r>
      <w:r w:rsidR="0088671E" w:rsidRPr="0088671E">
        <w:rPr>
          <w:u w:val="single"/>
        </w:rPr>
      </w:r>
      <w:r w:rsidR="0088671E" w:rsidRPr="0088671E">
        <w:rPr>
          <w:u w:val="single"/>
        </w:rPr>
        <w:fldChar w:fldCharType="separate"/>
      </w:r>
      <w:r w:rsidR="0008204C" w:rsidRPr="0008204C">
        <w:rPr>
          <w:u w:val="single"/>
        </w:rPr>
        <w:t>Device list</w:t>
      </w:r>
      <w:r w:rsidR="0088671E" w:rsidRPr="0088671E">
        <w:rPr>
          <w:u w:val="single"/>
        </w:rPr>
        <w:fldChar w:fldCharType="end"/>
      </w:r>
      <w:r w:rsidR="00D00027">
        <w:t>”</w:t>
      </w:r>
      <w:r w:rsidR="0088671E">
        <w:t>.</w:t>
      </w:r>
      <w:r w:rsidR="0088671E" w:rsidRPr="00CE0420">
        <w:rPr>
          <w:b/>
        </w:rPr>
        <w:t xml:space="preserve"> </w:t>
      </w:r>
    </w:p>
    <w:p w14:paraId="18525FDD" w14:textId="5298C463" w:rsidR="00AC63CB" w:rsidRDefault="00AC63CB" w:rsidP="00AC63CB">
      <w:pPr>
        <w:pStyle w:val="aa"/>
        <w:widowControl/>
        <w:ind w:leftChars="0" w:left="567"/>
        <w:jc w:val="left"/>
        <w:rPr>
          <w:b/>
        </w:rPr>
      </w:pPr>
    </w:p>
    <w:p w14:paraId="49B2FDE1" w14:textId="77777777" w:rsidR="00460ABD" w:rsidRPr="00CE0420" w:rsidRDefault="00460ABD" w:rsidP="00AC63CB">
      <w:pPr>
        <w:pStyle w:val="aa"/>
        <w:widowControl/>
        <w:ind w:leftChars="0" w:left="567"/>
        <w:jc w:val="left"/>
        <w:rPr>
          <w:b/>
        </w:rPr>
      </w:pPr>
    </w:p>
    <w:p w14:paraId="2B345AAF" w14:textId="60150B93" w:rsidR="00AC63CB" w:rsidRPr="00CE0420" w:rsidRDefault="00517920" w:rsidP="000C42FC">
      <w:pPr>
        <w:pStyle w:val="aa"/>
        <w:widowControl/>
        <w:numPr>
          <w:ilvl w:val="0"/>
          <w:numId w:val="25"/>
        </w:numPr>
        <w:ind w:leftChars="0"/>
        <w:jc w:val="left"/>
        <w:rPr>
          <w:b/>
        </w:rPr>
      </w:pPr>
      <w:r w:rsidRPr="00517920">
        <w:rPr>
          <w:b/>
        </w:rPr>
        <w:lastRenderedPageBreak/>
        <w:t>Register the input operation name</w:t>
      </w:r>
    </w:p>
    <w:p w14:paraId="1287A44C" w14:textId="7E736E83" w:rsidR="00AC63CB" w:rsidRPr="00CE0420" w:rsidRDefault="00517920" w:rsidP="00AC63CB">
      <w:pPr>
        <w:pStyle w:val="aa"/>
        <w:widowControl/>
        <w:ind w:leftChars="0" w:left="567"/>
        <w:jc w:val="left"/>
      </w:pPr>
      <w:r w:rsidRPr="00517920">
        <w:t>Register the input operation name from the input operation list screen of ITA basic console</w:t>
      </w:r>
      <w:r>
        <w:t>.</w:t>
      </w:r>
    </w:p>
    <w:p w14:paraId="78B6BE57" w14:textId="6C838D17" w:rsidR="00AC63CB" w:rsidRPr="00CE0420" w:rsidRDefault="0088671E" w:rsidP="00AC63CB">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_Ref32486740 \r \h </w:instrText>
      </w:r>
      <w:r>
        <w:rPr>
          <w:u w:val="single"/>
        </w:rPr>
        <w:instrText xml:space="preserve"> \* MERGEFORMAT </w:instrText>
      </w:r>
      <w:r w:rsidRPr="0088671E">
        <w:rPr>
          <w:u w:val="single"/>
        </w:rPr>
      </w:r>
      <w:r w:rsidRPr="0088671E">
        <w:rPr>
          <w:u w:val="single"/>
        </w:rPr>
        <w:fldChar w:fldCharType="separate"/>
      </w:r>
      <w:r w:rsidR="0008204C">
        <w:rPr>
          <w:u w:val="single"/>
        </w:rPr>
        <w:t>5.1.2</w:t>
      </w:r>
      <w:r w:rsidRPr="0088671E">
        <w:rPr>
          <w:u w:val="single"/>
        </w:rPr>
        <w:fldChar w:fldCharType="end"/>
      </w:r>
      <w:r w:rsidRPr="0088671E">
        <w:rPr>
          <w:u w:val="single"/>
        </w:rPr>
        <w:t xml:space="preserve"> </w:t>
      </w:r>
      <w:r w:rsidRPr="0088671E">
        <w:rPr>
          <w:u w:val="single"/>
        </w:rPr>
        <w:fldChar w:fldCharType="begin"/>
      </w:r>
      <w:r w:rsidRPr="0088671E">
        <w:rPr>
          <w:u w:val="single"/>
        </w:rPr>
        <w:instrText xml:space="preserve"> REF _Ref32486743 \h </w:instrText>
      </w:r>
      <w:r>
        <w:rPr>
          <w:u w:val="single"/>
        </w:rPr>
        <w:instrText xml:space="preserve"> \* MERGEFORMAT </w:instrText>
      </w:r>
      <w:r w:rsidRPr="0088671E">
        <w:rPr>
          <w:u w:val="single"/>
        </w:rPr>
      </w:r>
      <w:r w:rsidRPr="0088671E">
        <w:rPr>
          <w:u w:val="single"/>
        </w:rPr>
        <w:fldChar w:fldCharType="separate"/>
      </w:r>
      <w:r w:rsidR="0008204C" w:rsidRPr="0008204C">
        <w:rPr>
          <w:u w:val="single"/>
        </w:rPr>
        <w:t>Input operation list</w:t>
      </w:r>
      <w:r w:rsidRPr="0088671E">
        <w:rPr>
          <w:u w:val="single"/>
        </w:rPr>
        <w:fldChar w:fldCharType="end"/>
      </w:r>
      <w:r>
        <w:t>” for details.</w:t>
      </w:r>
      <w:r w:rsidRPr="00CE0420">
        <w:t xml:space="preserve"> </w:t>
      </w:r>
    </w:p>
    <w:p w14:paraId="15B0FB6E" w14:textId="21652B1D" w:rsidR="008D4D1B" w:rsidRDefault="008D4D1B" w:rsidP="008D4D1B">
      <w:pPr>
        <w:pStyle w:val="aa"/>
        <w:widowControl/>
        <w:ind w:leftChars="0" w:left="567"/>
        <w:jc w:val="left"/>
        <w:rPr>
          <w:b/>
        </w:rPr>
      </w:pPr>
    </w:p>
    <w:p w14:paraId="082F0D79" w14:textId="06C34017" w:rsidR="00F20FF1" w:rsidRDefault="00517920" w:rsidP="000C42FC">
      <w:pPr>
        <w:pStyle w:val="aa"/>
        <w:widowControl/>
        <w:numPr>
          <w:ilvl w:val="0"/>
          <w:numId w:val="25"/>
        </w:numPr>
        <w:ind w:leftChars="0"/>
        <w:jc w:val="left"/>
        <w:rPr>
          <w:b/>
        </w:rPr>
      </w:pPr>
      <w:r w:rsidRPr="00517920">
        <w:rPr>
          <w:b/>
        </w:rPr>
        <w:t>Register the interface information</w:t>
      </w:r>
    </w:p>
    <w:p w14:paraId="31A0FA19" w14:textId="5C60BFC2" w:rsidR="003B6161" w:rsidRDefault="003B6161" w:rsidP="003B6161">
      <w:pPr>
        <w:pStyle w:val="aa"/>
        <w:widowControl/>
        <w:ind w:leftChars="0" w:left="567"/>
        <w:jc w:val="left"/>
      </w:pPr>
      <w:r w:rsidRPr="00517920">
        <w:t>Select using whether Ansible</w:t>
      </w:r>
      <w:r w:rsidR="00A24B1F">
        <w:t xml:space="preserve"> Core or Ansible Automation Controller</w:t>
      </w:r>
      <w:r w:rsidRPr="00517920">
        <w:t xml:space="preserve"> server as the execution engine and register the connection information of the execution engine server from the interface information screen of Ansible common console</w:t>
      </w:r>
      <w:r>
        <w:t>.</w:t>
      </w:r>
    </w:p>
    <w:p w14:paraId="0B7E611D" w14:textId="64B2A97C" w:rsidR="003B6161" w:rsidRDefault="003B6161" w:rsidP="003B6161">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_Ref32246334 \r \h </w:instrText>
      </w:r>
      <w:r>
        <w:rPr>
          <w:u w:val="single"/>
        </w:rPr>
        <w:instrText xml:space="preserve"> \* MERGEFORMAT </w:instrText>
      </w:r>
      <w:r w:rsidRPr="0088671E">
        <w:rPr>
          <w:u w:val="single"/>
        </w:rPr>
      </w:r>
      <w:r w:rsidRPr="0088671E">
        <w:rPr>
          <w:u w:val="single"/>
        </w:rPr>
        <w:fldChar w:fldCharType="separate"/>
      </w:r>
      <w:r w:rsidR="0008204C">
        <w:rPr>
          <w:u w:val="single"/>
        </w:rPr>
        <w:t>5.2.1</w:t>
      </w:r>
      <w:r w:rsidRPr="0088671E">
        <w:rPr>
          <w:u w:val="single"/>
        </w:rPr>
        <w:fldChar w:fldCharType="end"/>
      </w:r>
      <w:hyperlink w:anchor="_インタフェース情報" w:history="1">
        <w:r w:rsidR="00384C74" w:rsidRPr="00384C74">
          <w:rPr>
            <w:rStyle w:val="af5"/>
          </w:rPr>
          <w:t>Interface information</w:t>
        </w:r>
      </w:hyperlink>
      <w:r w:rsidR="00384C74">
        <w:rPr>
          <w:u w:val="single"/>
        </w:rPr>
        <w:t xml:space="preserve"> </w:t>
      </w:r>
      <w:r>
        <w:t>” for details.</w:t>
      </w:r>
    </w:p>
    <w:p w14:paraId="48738BA6" w14:textId="77777777" w:rsidR="004D47A3" w:rsidRDefault="004D47A3" w:rsidP="003B6161">
      <w:pPr>
        <w:pStyle w:val="aa"/>
        <w:widowControl/>
        <w:ind w:leftChars="0" w:left="567"/>
        <w:jc w:val="left"/>
        <w:rPr>
          <w:b/>
        </w:rPr>
      </w:pPr>
    </w:p>
    <w:p w14:paraId="41AA6D1F" w14:textId="2BA17CAF" w:rsidR="008D4D1B" w:rsidRPr="003B6161" w:rsidRDefault="003B6161" w:rsidP="000C42FC">
      <w:pPr>
        <w:pStyle w:val="aa"/>
        <w:widowControl/>
        <w:numPr>
          <w:ilvl w:val="0"/>
          <w:numId w:val="25"/>
        </w:numPr>
        <w:ind w:leftChars="0"/>
        <w:jc w:val="left"/>
        <w:rPr>
          <w:b/>
        </w:rPr>
      </w:pPr>
      <w:r w:rsidRPr="00312778">
        <w:rPr>
          <w:b/>
        </w:rPr>
        <w:t>Register work pattern</w:t>
      </w:r>
      <w:r>
        <w:rPr>
          <w:b/>
        </w:rPr>
        <w:t xml:space="preserve"> </w:t>
      </w:r>
      <w:r w:rsidRPr="00312778">
        <w:rPr>
          <w:b/>
        </w:rPr>
        <w:t>(Movement)</w:t>
      </w:r>
      <w:r w:rsidR="008D4D1B" w:rsidRPr="003B6161">
        <w:rPr>
          <w:b/>
        </w:rPr>
        <w:br/>
      </w:r>
      <w:r w:rsidR="00312778" w:rsidRPr="00312778">
        <w:t>Register the Movement for operation from the Movement list screen of Ansible-Pioneer console</w:t>
      </w:r>
      <w:r w:rsidR="00312778">
        <w:t>.</w:t>
      </w:r>
      <w:r w:rsidR="0088671E" w:rsidRPr="003B6161">
        <w:rPr>
          <w:b/>
        </w:rPr>
        <w:t xml:space="preserve"> </w:t>
      </w:r>
    </w:p>
    <w:p w14:paraId="42292703" w14:textId="57F11D07" w:rsidR="008D4D1B" w:rsidRDefault="00C072A8" w:rsidP="008D4D1B">
      <w:pPr>
        <w:pStyle w:val="aa"/>
        <w:widowControl/>
        <w:ind w:leftChars="0" w:left="567"/>
        <w:jc w:val="left"/>
      </w:pPr>
      <w:r w:rsidRPr="00C072A8">
        <w:rPr>
          <w:rFonts w:hint="eastAsia"/>
        </w:rPr>
        <w:t xml:space="preserve">Please refer to </w:t>
      </w:r>
      <w:r>
        <w:t>“</w:t>
      </w:r>
      <w:r w:rsidRPr="00C072A8">
        <w:rPr>
          <w:u w:val="single"/>
        </w:rPr>
        <w:t>5.3.2 Movement list”</w:t>
      </w:r>
      <w:r w:rsidRPr="007315C8">
        <w:t xml:space="preserve"> </w:t>
      </w:r>
      <w:r>
        <w:t>for details</w:t>
      </w:r>
    </w:p>
    <w:p w14:paraId="57F36FD5" w14:textId="77777777" w:rsidR="00C072A8" w:rsidRPr="00CE0420" w:rsidRDefault="00C072A8" w:rsidP="008D4D1B">
      <w:pPr>
        <w:pStyle w:val="aa"/>
        <w:widowControl/>
        <w:ind w:leftChars="0" w:left="567"/>
        <w:jc w:val="left"/>
        <w:rPr>
          <w:b/>
        </w:rPr>
      </w:pPr>
    </w:p>
    <w:p w14:paraId="14918887" w14:textId="5595FDE8" w:rsidR="008870CA" w:rsidRPr="008870CA" w:rsidRDefault="004C3560" w:rsidP="000C42FC">
      <w:pPr>
        <w:pStyle w:val="aa"/>
        <w:numPr>
          <w:ilvl w:val="0"/>
          <w:numId w:val="25"/>
        </w:numPr>
        <w:ind w:leftChars="0"/>
      </w:pPr>
      <w:r w:rsidRPr="004C3560">
        <w:rPr>
          <w:b/>
        </w:rPr>
        <w:t>Register dialog type</w:t>
      </w:r>
    </w:p>
    <w:p w14:paraId="40E29F5C" w14:textId="43C303D0" w:rsidR="008870CA" w:rsidRPr="00EE52C9" w:rsidRDefault="004C3560" w:rsidP="008870CA">
      <w:pPr>
        <w:ind w:leftChars="270" w:left="567"/>
      </w:pPr>
      <w:r w:rsidRPr="00EE52C9">
        <w:t>Register dialog type from the dialog type list screen of Ansible-Pioneer console.</w:t>
      </w:r>
    </w:p>
    <w:p w14:paraId="510859AC" w14:textId="4486B944" w:rsidR="008870CA" w:rsidRPr="00EE52C9" w:rsidRDefault="004C3560" w:rsidP="008870CA">
      <w:pPr>
        <w:ind w:leftChars="270" w:left="567"/>
      </w:pPr>
      <w:r w:rsidRPr="00EE52C9">
        <w:t>Ansible-Pioneer defines the differences for each OS type in each dialog file, and combines the same purpose dialog file as dialog type to absorb (abstract) the device difference.</w:t>
      </w:r>
    </w:p>
    <w:p w14:paraId="5505FB87" w14:textId="1CB6ED5C" w:rsidR="008D4D1B" w:rsidRPr="008870CA" w:rsidRDefault="00EE52C9" w:rsidP="008870CA">
      <w:pPr>
        <w:ind w:leftChars="270" w:left="567"/>
      </w:pPr>
      <w:r w:rsidRPr="00EE52C9">
        <w:rPr>
          <w:rFonts w:hint="eastAsia"/>
        </w:rPr>
        <w:t xml:space="preserve">Please refer to </w:t>
      </w:r>
      <w:r w:rsidRPr="00EE52C9">
        <w:t>“</w:t>
      </w:r>
      <w:r w:rsidR="00C8129B">
        <w:rPr>
          <w:u w:val="single"/>
        </w:rPr>
        <w:t>5.3.5</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_Ref32486814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08204C" w:rsidRPr="0008204C">
        <w:rPr>
          <w:u w:val="single"/>
        </w:rPr>
        <w:t>Dialog type list (Ansible-Pioneer only)</w:t>
      </w:r>
      <w:r w:rsidR="0088671E" w:rsidRPr="0088671E">
        <w:rPr>
          <w:u w:val="single"/>
        </w:rPr>
        <w:fldChar w:fldCharType="end"/>
      </w:r>
      <w:r w:rsidRPr="00EE52C9">
        <w:t>” for details.</w:t>
      </w:r>
      <w:r w:rsidR="008D4D1B" w:rsidRPr="008870CA">
        <w:rPr>
          <w:b/>
        </w:rPr>
        <w:br/>
      </w:r>
    </w:p>
    <w:p w14:paraId="618F5C75" w14:textId="55FDA390" w:rsidR="008D4D1B" w:rsidRPr="00CE0420" w:rsidRDefault="004C3560" w:rsidP="000C42FC">
      <w:pPr>
        <w:pStyle w:val="aa"/>
        <w:widowControl/>
        <w:numPr>
          <w:ilvl w:val="0"/>
          <w:numId w:val="25"/>
        </w:numPr>
        <w:ind w:leftChars="0"/>
        <w:jc w:val="left"/>
        <w:rPr>
          <w:b/>
        </w:rPr>
      </w:pPr>
      <w:r w:rsidRPr="004C3560">
        <w:rPr>
          <w:b/>
        </w:rPr>
        <w:t>Register dialog file</w:t>
      </w:r>
    </w:p>
    <w:p w14:paraId="53DADC5B" w14:textId="1E2B1A34" w:rsidR="008D4D1B" w:rsidRPr="00CE0420" w:rsidRDefault="004C3560" w:rsidP="008D4D1B">
      <w:pPr>
        <w:pStyle w:val="aa"/>
        <w:widowControl/>
        <w:ind w:leftChars="0" w:left="567"/>
        <w:jc w:val="left"/>
      </w:pPr>
      <w:r w:rsidRPr="004C3560">
        <w:t>Register dialog file according to the combination of dialog type and OS type from the dialog files screen of Ansible-Pioneer console.</w:t>
      </w:r>
    </w:p>
    <w:p w14:paraId="0E445F76" w14:textId="4447885E" w:rsidR="008D4D1B" w:rsidRPr="00CE0420" w:rsidRDefault="00EE52C9" w:rsidP="008D4D1B">
      <w:pPr>
        <w:pStyle w:val="aa"/>
        <w:widowControl/>
        <w:ind w:leftChars="0" w:left="567"/>
        <w:jc w:val="left"/>
      </w:pPr>
      <w:r>
        <w:rPr>
          <w:rFonts w:hint="eastAsia"/>
        </w:rPr>
        <w:t xml:space="preserve">Please refer to </w:t>
      </w:r>
      <w:r>
        <w:t>“</w:t>
      </w:r>
      <w:r w:rsidR="0088671E" w:rsidRPr="0088671E">
        <w:rPr>
          <w:u w:val="single"/>
        </w:rPr>
        <w:fldChar w:fldCharType="begin"/>
      </w:r>
      <w:r w:rsidR="0088671E" w:rsidRPr="0088671E">
        <w:rPr>
          <w:u w:val="single"/>
        </w:rPr>
        <w:instrText xml:space="preserve"> REF _Ref31900010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08204C">
        <w:rPr>
          <w:u w:val="single"/>
        </w:rPr>
        <w:t>5.3.6</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_Ref31900010 \h </w:instrText>
      </w:r>
      <w:r w:rsidR="0088671E">
        <w:rPr>
          <w:u w:val="single"/>
        </w:rPr>
        <w:instrText xml:space="preserve"> \* MERGEFORMAT </w:instrText>
      </w:r>
      <w:r w:rsidR="0088671E" w:rsidRPr="0088671E">
        <w:rPr>
          <w:u w:val="single"/>
        </w:rPr>
      </w:r>
      <w:r w:rsidR="0088671E" w:rsidRPr="0088671E">
        <w:rPr>
          <w:u w:val="single"/>
        </w:rPr>
        <w:fldChar w:fldCharType="separate"/>
      </w:r>
      <w:r w:rsidR="0008204C" w:rsidRPr="0008204C">
        <w:rPr>
          <w:u w:val="single"/>
        </w:rPr>
        <w:t>Dialog files (Ansible-Pioneer only)</w:t>
      </w:r>
      <w:r w:rsidR="0088671E" w:rsidRPr="0088671E">
        <w:rPr>
          <w:u w:val="single"/>
        </w:rPr>
        <w:fldChar w:fldCharType="end"/>
      </w:r>
      <w:r>
        <w:t>” for details.</w:t>
      </w:r>
      <w:r w:rsidR="0088671E" w:rsidRPr="00CE0420">
        <w:t xml:space="preserve"> </w:t>
      </w:r>
    </w:p>
    <w:p w14:paraId="700EE185" w14:textId="77777777" w:rsidR="008D4D1B" w:rsidRPr="00CE0420" w:rsidRDefault="008D4D1B" w:rsidP="008D4D1B">
      <w:pPr>
        <w:pStyle w:val="aa"/>
        <w:widowControl/>
        <w:ind w:leftChars="0" w:left="567"/>
        <w:jc w:val="left"/>
        <w:rPr>
          <w:b/>
        </w:rPr>
      </w:pPr>
    </w:p>
    <w:p w14:paraId="1BFCD6F6" w14:textId="0F7D4191" w:rsidR="00C92976" w:rsidRPr="00CE0420" w:rsidRDefault="004C3560" w:rsidP="000C42FC">
      <w:pPr>
        <w:pStyle w:val="aa"/>
        <w:widowControl/>
        <w:numPr>
          <w:ilvl w:val="0"/>
          <w:numId w:val="25"/>
        </w:numPr>
        <w:ind w:leftChars="0"/>
        <w:jc w:val="left"/>
        <w:rPr>
          <w:b/>
        </w:rPr>
      </w:pPr>
      <w:r w:rsidRPr="004C3560">
        <w:rPr>
          <w:b/>
        </w:rPr>
        <w:t>Register template file (execute if needed)</w:t>
      </w:r>
    </w:p>
    <w:p w14:paraId="682507AF" w14:textId="73A9EFA6" w:rsidR="003A3D52" w:rsidRPr="004C3560" w:rsidRDefault="004C3560" w:rsidP="00C92976">
      <w:pPr>
        <w:pStyle w:val="aa"/>
        <w:widowControl/>
        <w:ind w:leftChars="0" w:left="567"/>
        <w:jc w:val="left"/>
      </w:pPr>
      <w:r w:rsidRPr="004C3560">
        <w:t>Register/Update/Discard the template file</w:t>
      </w:r>
      <w:r>
        <w:t xml:space="preserve"> </w:t>
      </w:r>
      <w:r w:rsidRPr="004C3560">
        <w:t>(src) and the template embedded variable used in the template module, etc. of Playbook from the template list screen of Ansible common console.</w:t>
      </w:r>
    </w:p>
    <w:p w14:paraId="656E06CA" w14:textId="65259ACE" w:rsidR="00C92976" w:rsidRPr="00CE0420" w:rsidRDefault="00EE52C9" w:rsidP="00C92976">
      <w:pPr>
        <w:pStyle w:val="aa"/>
        <w:widowControl/>
        <w:ind w:leftChars="0" w:left="567"/>
        <w:jc w:val="left"/>
        <w:rPr>
          <w:b/>
        </w:rPr>
      </w:pPr>
      <w:r>
        <w:rPr>
          <w:rFonts w:hint="eastAsia"/>
        </w:rPr>
        <w:t xml:space="preserve">Please refer to </w:t>
      </w:r>
      <w:r>
        <w:t>“</w:t>
      </w:r>
      <w:r w:rsidR="00F83DE4" w:rsidRPr="00F83DE4">
        <w:t>5.2</w:t>
      </w:r>
      <w:r w:rsidR="00F736FA" w:rsidRPr="00F83DE4">
        <w:t>.4</w:t>
      </w:r>
      <w:r w:rsidR="00F83DE4">
        <w:t xml:space="preserve"> </w:t>
      </w:r>
      <w:hyperlink w:anchor="_テンプレート管理" w:history="1">
        <w:r w:rsidR="00F83DE4" w:rsidRPr="00F83DE4">
          <w:rPr>
            <w:rStyle w:val="af5"/>
          </w:rPr>
          <w:t>Template list</w:t>
        </w:r>
      </w:hyperlink>
      <w:r>
        <w:t>” for details.</w:t>
      </w:r>
      <w:r w:rsidR="0088671E" w:rsidRPr="00CE0420">
        <w:rPr>
          <w:b/>
        </w:rPr>
        <w:t xml:space="preserve"> </w:t>
      </w:r>
    </w:p>
    <w:p w14:paraId="1C23E929" w14:textId="77777777" w:rsidR="00C92976" w:rsidRPr="00F83DE4" w:rsidRDefault="00C92976" w:rsidP="008D4D1B">
      <w:pPr>
        <w:pStyle w:val="aa"/>
        <w:widowControl/>
        <w:ind w:leftChars="0" w:left="567"/>
        <w:jc w:val="left"/>
        <w:rPr>
          <w:b/>
        </w:rPr>
      </w:pPr>
    </w:p>
    <w:p w14:paraId="3A730A44" w14:textId="37ED307C" w:rsidR="00A8369C" w:rsidRPr="00CE0420" w:rsidRDefault="004C3560" w:rsidP="000C42FC">
      <w:pPr>
        <w:pStyle w:val="aa"/>
        <w:widowControl/>
        <w:numPr>
          <w:ilvl w:val="0"/>
          <w:numId w:val="25"/>
        </w:numPr>
        <w:ind w:leftChars="0"/>
        <w:jc w:val="left"/>
        <w:rPr>
          <w:b/>
        </w:rPr>
      </w:pPr>
      <w:r w:rsidRPr="004C3560">
        <w:rPr>
          <w:b/>
        </w:rPr>
        <w:t>Register content file (execute if needed)</w:t>
      </w:r>
    </w:p>
    <w:p w14:paraId="31EA27CB" w14:textId="40F24971" w:rsidR="00740CB9" w:rsidRPr="00CE0420" w:rsidRDefault="004C3560" w:rsidP="00740CB9">
      <w:pPr>
        <w:pStyle w:val="aa"/>
        <w:widowControl/>
        <w:ind w:leftChars="0" w:left="567"/>
        <w:jc w:val="left"/>
        <w:rPr>
          <w:b/>
        </w:rPr>
      </w:pPr>
      <w:r w:rsidRPr="004C3560">
        <w:t>Register the file used to configure the operation target server from the contents list screen of Ansible common console</w:t>
      </w:r>
      <w:r>
        <w:t>.</w:t>
      </w:r>
    </w:p>
    <w:p w14:paraId="18373EAA" w14:textId="3EF8A3D8" w:rsidR="00A8369C" w:rsidRPr="00CE0420" w:rsidRDefault="00EE52C9" w:rsidP="00740CB9">
      <w:pPr>
        <w:pStyle w:val="aa"/>
        <w:widowControl/>
        <w:ind w:leftChars="0" w:left="567"/>
        <w:jc w:val="left"/>
      </w:pPr>
      <w:r>
        <w:rPr>
          <w:rFonts w:hint="eastAsia"/>
        </w:rPr>
        <w:t xml:space="preserve">Please refer to </w:t>
      </w:r>
      <w:r>
        <w:t>“</w:t>
      </w:r>
      <w:r w:rsidR="00F736FA" w:rsidRPr="00F83DE4">
        <w:t>5.2.5</w:t>
      </w:r>
      <w:r w:rsidR="00F83DE4">
        <w:t xml:space="preserve"> </w:t>
      </w:r>
      <w:hyperlink w:anchor="_ファイル管理" w:history="1">
        <w:r w:rsidR="00F83DE4" w:rsidRPr="00F83DE4">
          <w:rPr>
            <w:rStyle w:val="af5"/>
          </w:rPr>
          <w:t>Contents list</w:t>
        </w:r>
      </w:hyperlink>
      <w:r>
        <w:t>” for details.</w:t>
      </w:r>
    </w:p>
    <w:p w14:paraId="25F64A93" w14:textId="77777777" w:rsidR="00A8369C" w:rsidRPr="00CE0420" w:rsidRDefault="00A8369C" w:rsidP="008D4D1B">
      <w:pPr>
        <w:pStyle w:val="aa"/>
        <w:widowControl/>
        <w:ind w:leftChars="0" w:left="567"/>
        <w:jc w:val="left"/>
        <w:rPr>
          <w:b/>
        </w:rPr>
      </w:pPr>
    </w:p>
    <w:p w14:paraId="05EE993D" w14:textId="40498E50" w:rsidR="008D4D1B" w:rsidRPr="00CE0420" w:rsidRDefault="004C3560" w:rsidP="000C42FC">
      <w:pPr>
        <w:pStyle w:val="aa"/>
        <w:widowControl/>
        <w:numPr>
          <w:ilvl w:val="0"/>
          <w:numId w:val="25"/>
        </w:numPr>
        <w:ind w:leftChars="0"/>
        <w:jc w:val="left"/>
        <w:rPr>
          <w:b/>
        </w:rPr>
      </w:pPr>
      <w:r w:rsidRPr="004C3560">
        <w:rPr>
          <w:b/>
        </w:rPr>
        <w:t>Specify dialog file to Movement</w:t>
      </w:r>
      <w:r w:rsidR="008D4D1B" w:rsidRPr="00CE0420">
        <w:rPr>
          <w:b/>
        </w:rPr>
        <w:br/>
      </w:r>
      <w:r w:rsidRPr="004C3560">
        <w:t>Specify dialog file to the registered Movement from movement details screen of Ansible-Legacy Role console</w:t>
      </w:r>
      <w:r>
        <w:t>.</w:t>
      </w:r>
    </w:p>
    <w:p w14:paraId="2D797E9F" w14:textId="5614E6EA" w:rsidR="008D4D1B" w:rsidRPr="00CE0420" w:rsidRDefault="00EE52C9" w:rsidP="008D4D1B">
      <w:pPr>
        <w:pStyle w:val="aa"/>
        <w:widowControl/>
        <w:ind w:leftChars="0" w:left="567"/>
        <w:jc w:val="left"/>
        <w:rPr>
          <w:b/>
        </w:rPr>
      </w:pPr>
      <w:r>
        <w:rPr>
          <w:rFonts w:hint="eastAsia"/>
        </w:rPr>
        <w:t xml:space="preserve">Please refer to </w:t>
      </w:r>
      <w:r>
        <w:t>“</w:t>
      </w:r>
      <w:r w:rsidR="00F736FA">
        <w:rPr>
          <w:u w:val="single"/>
        </w:rPr>
        <w:t>5.3.7</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_Ref32486862 \h </w:instrText>
      </w:r>
      <w:r w:rsidR="0088671E">
        <w:rPr>
          <w:u w:val="single"/>
        </w:rPr>
        <w:instrText xml:space="preserve"> \* MERGEFORMAT </w:instrText>
      </w:r>
      <w:r w:rsidR="0088671E" w:rsidRPr="0088671E">
        <w:rPr>
          <w:u w:val="single"/>
        </w:rPr>
      </w:r>
      <w:r w:rsidR="0088671E" w:rsidRPr="0088671E">
        <w:rPr>
          <w:u w:val="single"/>
        </w:rPr>
        <w:fldChar w:fldCharType="separate"/>
      </w:r>
      <w:r w:rsidR="0008204C" w:rsidRPr="0008204C">
        <w:rPr>
          <w:u w:val="single"/>
        </w:rPr>
        <w:t>Movement details</w:t>
      </w:r>
      <w:r w:rsidR="0088671E" w:rsidRPr="0088671E">
        <w:rPr>
          <w:u w:val="single"/>
        </w:rPr>
        <w:fldChar w:fldCharType="end"/>
      </w:r>
      <w:r>
        <w:t>” for details.</w:t>
      </w:r>
    </w:p>
    <w:p w14:paraId="28FB5BDA" w14:textId="77777777" w:rsidR="008D4D1B" w:rsidRPr="00CE0420" w:rsidRDefault="008D4D1B" w:rsidP="008D4D1B">
      <w:pPr>
        <w:pStyle w:val="aa"/>
        <w:widowControl/>
        <w:ind w:leftChars="0" w:left="567"/>
        <w:jc w:val="left"/>
        <w:rPr>
          <w:b/>
        </w:rPr>
      </w:pPr>
    </w:p>
    <w:p w14:paraId="4DFF759D" w14:textId="2D877429" w:rsidR="008D4D1B" w:rsidRPr="00CE0420" w:rsidRDefault="004C3560" w:rsidP="000C42FC">
      <w:pPr>
        <w:pStyle w:val="aa"/>
        <w:widowControl/>
        <w:numPr>
          <w:ilvl w:val="0"/>
          <w:numId w:val="25"/>
        </w:numPr>
        <w:ind w:leftChars="0"/>
        <w:jc w:val="left"/>
        <w:rPr>
          <w:b/>
        </w:rPr>
      </w:pPr>
      <w:r w:rsidRPr="004C3560">
        <w:rPr>
          <w:b/>
        </w:rPr>
        <w:t>Specify operation target host</w:t>
      </w:r>
      <w:r w:rsidR="008D4D1B" w:rsidRPr="00CE0420">
        <w:rPr>
          <w:b/>
        </w:rPr>
        <w:br/>
      </w:r>
      <w:r w:rsidRPr="004C3560">
        <w:t>Specify the operation target host from the target host screen of Ansible-Pioneer console</w:t>
      </w:r>
      <w:r>
        <w:t>.</w:t>
      </w:r>
      <w:r w:rsidR="008D4D1B" w:rsidRPr="00CE0420">
        <w:br/>
      </w:r>
      <w:r w:rsidR="00EE52C9">
        <w:rPr>
          <w:rFonts w:hint="eastAsia"/>
        </w:rPr>
        <w:t xml:space="preserve">Please refer to </w:t>
      </w:r>
      <w:r w:rsidR="00EE52C9">
        <w:t>“</w:t>
      </w:r>
      <w:r w:rsidR="00FB59B1">
        <w:rPr>
          <w:u w:val="single"/>
        </w:rPr>
        <w:t>5.3.10 Target jost</w:t>
      </w:r>
      <w:r w:rsidR="00EE52C9">
        <w:t>” for details.</w:t>
      </w:r>
      <w:r w:rsidR="0088671E" w:rsidRPr="00CE0420">
        <w:rPr>
          <w:b/>
        </w:rPr>
        <w:t xml:space="preserve"> </w:t>
      </w:r>
    </w:p>
    <w:p w14:paraId="54E55541" w14:textId="2351C305" w:rsidR="0070716A" w:rsidRPr="00CE0420" w:rsidRDefault="0070716A" w:rsidP="008D4D1B">
      <w:pPr>
        <w:widowControl/>
        <w:jc w:val="left"/>
        <w:rPr>
          <w:b/>
        </w:rPr>
      </w:pPr>
      <w:r>
        <w:rPr>
          <w:b/>
        </w:rPr>
        <w:br w:type="page"/>
      </w:r>
    </w:p>
    <w:p w14:paraId="7FD57D54" w14:textId="6F3E9128" w:rsidR="008D4D1B" w:rsidRPr="00CE0420" w:rsidRDefault="004C3560" w:rsidP="000C42FC">
      <w:pPr>
        <w:pStyle w:val="aa"/>
        <w:widowControl/>
        <w:numPr>
          <w:ilvl w:val="0"/>
          <w:numId w:val="25"/>
        </w:numPr>
        <w:ind w:leftChars="0"/>
        <w:jc w:val="left"/>
        <w:rPr>
          <w:b/>
        </w:rPr>
      </w:pPr>
      <w:r w:rsidRPr="004C3560">
        <w:rPr>
          <w:b/>
        </w:rPr>
        <w:lastRenderedPageBreak/>
        <w:t>Set variable value (execute if needed)</w:t>
      </w:r>
      <w:r w:rsidR="008D4D1B" w:rsidRPr="00CE0420">
        <w:rPr>
          <w:b/>
        </w:rPr>
        <w:br/>
      </w:r>
      <w:r w:rsidRPr="004C3560">
        <w:t>Set the value of the variable in the Playbook which has been registered to Movement from the substitution value list screen in Ansible-Pioneer console</w:t>
      </w:r>
      <w:r>
        <w:t>.</w:t>
      </w:r>
      <w:r w:rsidRPr="004C3560">
        <w:t xml:space="preserve"> If variable is not used, then configuration is not required.</w:t>
      </w:r>
      <w:r w:rsidR="008D4D1B" w:rsidRPr="00CE0420">
        <w:br/>
      </w:r>
      <w:r w:rsidR="00EE52C9">
        <w:rPr>
          <w:rFonts w:hint="eastAsia"/>
        </w:rPr>
        <w:t xml:space="preserve">Please refer to </w:t>
      </w:r>
      <w:r w:rsidR="00EE52C9">
        <w:t>“</w:t>
      </w:r>
      <w:r w:rsidR="00F736FA" w:rsidRPr="00EE5596">
        <w:t>5.3.11</w:t>
      </w:r>
      <w:hyperlink w:anchor="_Substitution_value_list" w:history="1">
        <w:r w:rsidR="0070716A" w:rsidRPr="0070716A">
          <w:rPr>
            <w:rStyle w:val="af5"/>
          </w:rPr>
          <w:t>Substitution value list</w:t>
        </w:r>
      </w:hyperlink>
      <w:r w:rsidR="0070716A">
        <w:rPr>
          <w:u w:val="single"/>
        </w:rPr>
        <w:t xml:space="preserve"> </w:t>
      </w:r>
      <w:r w:rsidR="00EE52C9">
        <w:t>” for details.</w:t>
      </w:r>
      <w:r w:rsidR="0088671E" w:rsidRPr="00CE0420">
        <w:rPr>
          <w:b/>
        </w:rPr>
        <w:t xml:space="preserve"> </w:t>
      </w:r>
    </w:p>
    <w:p w14:paraId="3C35F574" w14:textId="77777777" w:rsidR="008D4D1B" w:rsidRPr="00CE0420" w:rsidRDefault="008D4D1B" w:rsidP="008D4D1B">
      <w:pPr>
        <w:pStyle w:val="aa"/>
        <w:widowControl/>
        <w:ind w:leftChars="0" w:left="567"/>
        <w:jc w:val="left"/>
        <w:rPr>
          <w:b/>
        </w:rPr>
      </w:pPr>
    </w:p>
    <w:p w14:paraId="7D163961" w14:textId="37F82B58" w:rsidR="008D4D1B" w:rsidRPr="00CE0420" w:rsidRDefault="004C3560" w:rsidP="000C42FC">
      <w:pPr>
        <w:pStyle w:val="aa"/>
        <w:widowControl/>
        <w:numPr>
          <w:ilvl w:val="0"/>
          <w:numId w:val="25"/>
        </w:numPr>
        <w:ind w:leftChars="0"/>
        <w:jc w:val="left"/>
        <w:rPr>
          <w:b/>
        </w:rPr>
      </w:pPr>
      <w:r w:rsidRPr="004C3560">
        <w:rPr>
          <w:b/>
        </w:rPr>
        <w:t>Operation execution</w:t>
      </w:r>
      <w:r w:rsidR="008D4D1B" w:rsidRPr="00CE0420">
        <w:rPr>
          <w:b/>
        </w:rPr>
        <w:br/>
      </w:r>
      <w:r w:rsidRPr="004C3560">
        <w:t>Select and set execution date, input operation and indicate operation execution from the execution screen of Ansible-</w:t>
      </w:r>
      <w:r>
        <w:t>Pioneer</w:t>
      </w:r>
      <w:r w:rsidRPr="004C3560">
        <w:t xml:space="preserve"> console</w:t>
      </w:r>
      <w:r>
        <w:t>.</w:t>
      </w:r>
    </w:p>
    <w:p w14:paraId="58A44110" w14:textId="1307B8BA"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_Ref32486906 \h </w:instrText>
      </w:r>
      <w:r w:rsidR="0088671E">
        <w:rPr>
          <w:u w:val="single"/>
        </w:rPr>
        <w:instrText xml:space="preserve"> \* MERGEFORMAT </w:instrText>
      </w:r>
      <w:r w:rsidR="0088671E" w:rsidRPr="0088671E">
        <w:rPr>
          <w:u w:val="single"/>
        </w:rPr>
      </w:r>
      <w:r w:rsidR="0088671E" w:rsidRPr="0088671E">
        <w:rPr>
          <w:u w:val="single"/>
        </w:rPr>
        <w:fldChar w:fldCharType="separate"/>
      </w:r>
      <w:r w:rsidR="0008204C" w:rsidRPr="0008204C">
        <w:rPr>
          <w:rFonts w:hint="eastAsia"/>
          <w:u w:val="single"/>
        </w:rPr>
        <w:t>E</w:t>
      </w:r>
      <w:r w:rsidR="0008204C" w:rsidRPr="0008204C">
        <w:rPr>
          <w:u w:val="single"/>
        </w:rPr>
        <w:t>xecution</w:t>
      </w:r>
      <w:r w:rsidR="0088671E" w:rsidRPr="0088671E">
        <w:rPr>
          <w:u w:val="single"/>
        </w:rPr>
        <w:fldChar w:fldCharType="end"/>
      </w:r>
      <w:r>
        <w:t>” for details.</w:t>
      </w:r>
    </w:p>
    <w:p w14:paraId="3060E259" w14:textId="77777777" w:rsidR="008D4D1B" w:rsidRPr="00CE0420" w:rsidRDefault="008D4D1B" w:rsidP="008D4D1B">
      <w:pPr>
        <w:pStyle w:val="aa"/>
        <w:widowControl/>
        <w:ind w:leftChars="0" w:left="567"/>
        <w:jc w:val="left"/>
        <w:rPr>
          <w:b/>
        </w:rPr>
      </w:pPr>
    </w:p>
    <w:p w14:paraId="0FD83A84" w14:textId="71E152EA" w:rsidR="008D4D1B" w:rsidRPr="00CE0420" w:rsidRDefault="004C3560" w:rsidP="000C42FC">
      <w:pPr>
        <w:pStyle w:val="aa"/>
        <w:widowControl/>
        <w:numPr>
          <w:ilvl w:val="0"/>
          <w:numId w:val="25"/>
        </w:numPr>
        <w:ind w:leftChars="0"/>
        <w:jc w:val="left"/>
        <w:rPr>
          <w:b/>
        </w:rPr>
      </w:pPr>
      <w:r w:rsidRPr="004C3560">
        <w:rPr>
          <w:b/>
        </w:rPr>
        <w:t>Check operation status</w:t>
      </w:r>
      <w:r w:rsidR="008D4D1B" w:rsidRPr="00CE0420">
        <w:rPr>
          <w:b/>
        </w:rPr>
        <w:br/>
      </w:r>
      <w:r w:rsidRPr="004C3560">
        <w:t>The status of executed operation is displayed in real time in the Check operation status screen of Ansible-Pioneer console. In addition, users can perform emergency stop on operation or monitor the execution log and error log.</w:t>
      </w:r>
      <w:r w:rsidR="008D4D1B" w:rsidRPr="00CE0420">
        <w:br/>
      </w:r>
      <w:r w:rsidR="00EE52C9">
        <w:rPr>
          <w:rFonts w:hint="eastAsia"/>
        </w:rPr>
        <w:t xml:space="preserve">Please refer to </w:t>
      </w:r>
      <w:r w:rsidR="00EE52C9">
        <w:t>“</w:t>
      </w:r>
      <w:r w:rsidR="00606819">
        <w:rPr>
          <w:u w:val="single"/>
        </w:rPr>
        <w:t>5.3.12</w:t>
      </w:r>
      <w:r w:rsidR="0088671E" w:rsidRPr="0088671E">
        <w:rPr>
          <w:u w:val="single"/>
        </w:rPr>
        <w:t xml:space="preserve"> </w:t>
      </w:r>
      <w:r w:rsidR="0088671E" w:rsidRPr="0088671E">
        <w:rPr>
          <w:u w:val="single"/>
        </w:rPr>
        <w:fldChar w:fldCharType="begin"/>
      </w:r>
      <w:r w:rsidR="0088671E" w:rsidRPr="0088671E">
        <w:rPr>
          <w:u w:val="single"/>
        </w:rPr>
        <w:instrText xml:space="preserve"> REF _Ref31968851 \h </w:instrText>
      </w:r>
      <w:r w:rsidR="0088671E">
        <w:rPr>
          <w:u w:val="single"/>
        </w:rPr>
        <w:instrText xml:space="preserve"> \* MERGEFORMAT </w:instrText>
      </w:r>
      <w:r w:rsidR="0088671E" w:rsidRPr="0088671E">
        <w:rPr>
          <w:u w:val="single"/>
        </w:rPr>
      </w:r>
      <w:r w:rsidR="0088671E" w:rsidRPr="0088671E">
        <w:rPr>
          <w:u w:val="single"/>
        </w:rPr>
        <w:fldChar w:fldCharType="separate"/>
      </w:r>
      <w:r w:rsidR="0008204C" w:rsidRPr="0008204C">
        <w:rPr>
          <w:u w:val="single"/>
        </w:rPr>
        <w:t>Check operation status</w:t>
      </w:r>
      <w:r w:rsidR="0088671E" w:rsidRPr="0088671E">
        <w:rPr>
          <w:u w:val="single"/>
        </w:rPr>
        <w:fldChar w:fldCharType="end"/>
      </w:r>
      <w:r w:rsidR="00EE52C9">
        <w:t>” for details.</w:t>
      </w:r>
    </w:p>
    <w:p w14:paraId="754986AF" w14:textId="77777777" w:rsidR="008D4D1B" w:rsidRPr="00CE0420" w:rsidRDefault="008D4D1B" w:rsidP="008D4D1B">
      <w:pPr>
        <w:widowControl/>
        <w:jc w:val="left"/>
      </w:pPr>
    </w:p>
    <w:p w14:paraId="20C0D246" w14:textId="325AC944" w:rsidR="008D4D1B" w:rsidRPr="00CE0420" w:rsidRDefault="004C3560" w:rsidP="000C42FC">
      <w:pPr>
        <w:pStyle w:val="aa"/>
        <w:widowControl/>
        <w:numPr>
          <w:ilvl w:val="0"/>
          <w:numId w:val="25"/>
        </w:numPr>
        <w:ind w:leftChars="0"/>
        <w:jc w:val="left"/>
        <w:rPr>
          <w:b/>
        </w:rPr>
      </w:pPr>
      <w:r w:rsidRPr="004C3560">
        <w:rPr>
          <w:b/>
        </w:rPr>
        <w:t>Check operation history</w:t>
      </w:r>
      <w:r w:rsidR="008D4D1B" w:rsidRPr="00CE0420">
        <w:rPr>
          <w:b/>
        </w:rPr>
        <w:br/>
      </w:r>
      <w:r w:rsidRPr="004C3560">
        <w:t>The list of executed operation is displayed in the execution list screen of Ansible-Pioneer console and users can check the execution history</w:t>
      </w:r>
      <w:r>
        <w:t>.</w:t>
      </w:r>
    </w:p>
    <w:p w14:paraId="204F9415" w14:textId="5FBF214B"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_Ref32486937 \h </w:instrText>
      </w:r>
      <w:r w:rsidR="0088671E">
        <w:rPr>
          <w:u w:val="single"/>
        </w:rPr>
        <w:instrText xml:space="preserve"> \* MERGEFORMAT </w:instrText>
      </w:r>
      <w:r w:rsidR="0088671E" w:rsidRPr="0088671E">
        <w:rPr>
          <w:u w:val="single"/>
        </w:rPr>
      </w:r>
      <w:r w:rsidR="0088671E" w:rsidRPr="0088671E">
        <w:rPr>
          <w:u w:val="single"/>
        </w:rPr>
        <w:fldChar w:fldCharType="separate"/>
      </w:r>
      <w:r w:rsidR="0008204C" w:rsidRPr="0008204C">
        <w:rPr>
          <w:rFonts w:hint="eastAsia"/>
          <w:u w:val="single"/>
        </w:rPr>
        <w:t>Execution list</w:t>
      </w:r>
      <w:r w:rsidR="0088671E" w:rsidRPr="0088671E">
        <w:rPr>
          <w:u w:val="single"/>
        </w:rPr>
        <w:fldChar w:fldCharType="end"/>
      </w:r>
      <w:r>
        <w:t>” for details.</w:t>
      </w:r>
    </w:p>
    <w:p w14:paraId="0DBAED7F" w14:textId="2D217AD5" w:rsidR="004A329D" w:rsidRPr="00CE0420" w:rsidRDefault="00F70E1B">
      <w:pPr>
        <w:widowControl/>
        <w:jc w:val="left"/>
        <w:rPr>
          <w:rFonts w:eastAsiaTheme="majorEastAsia" w:cstheme="majorBidi"/>
          <w:b/>
          <w:sz w:val="22"/>
        </w:rPr>
      </w:pPr>
      <w:r>
        <w:rPr>
          <w:rFonts w:eastAsiaTheme="majorEastAsia" w:cstheme="majorBidi"/>
          <w:b/>
          <w:sz w:val="22"/>
        </w:rPr>
        <w:br w:type="page"/>
      </w:r>
    </w:p>
    <w:p w14:paraId="597C504B" w14:textId="4F3A6D1D" w:rsidR="006F0888" w:rsidRPr="00CE0420" w:rsidRDefault="006F0888" w:rsidP="006F0888">
      <w:pPr>
        <w:widowControl/>
        <w:jc w:val="left"/>
        <w:rPr>
          <w:b/>
        </w:rPr>
      </w:pPr>
      <w:r w:rsidRPr="00CE0420">
        <w:rPr>
          <w:rFonts w:hint="eastAsia"/>
          <w:b/>
        </w:rPr>
        <w:lastRenderedPageBreak/>
        <w:t>■</w:t>
      </w:r>
      <w:r w:rsidR="004C3560" w:rsidRPr="004C3560">
        <w:rPr>
          <w:b/>
        </w:rPr>
        <w:t>Legend of Registration screen item list</w:t>
      </w:r>
    </w:p>
    <w:p w14:paraId="11212644" w14:textId="73AFFF1A" w:rsidR="006F0888" w:rsidRPr="00CE0420" w:rsidRDefault="004C3560" w:rsidP="006F0888">
      <w:pPr>
        <w:ind w:firstLine="227"/>
      </w:pPr>
      <w:r w:rsidRPr="004C3560">
        <w:rPr>
          <w:rFonts w:cstheme="minorHAnsi"/>
        </w:rPr>
        <w:t xml:space="preserve">The content of the Registration screen item list are </w:t>
      </w:r>
      <w:r w:rsidR="00531C7A">
        <w:rPr>
          <w:rFonts w:cstheme="minorHAnsi"/>
        </w:rPr>
        <w:t>write</w:t>
      </w:r>
      <w:r w:rsidRPr="004C3560">
        <w:rPr>
          <w:rFonts w:cstheme="minorHAnsi"/>
        </w:rPr>
        <w:t>d in the next section.</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08204C" w:rsidRPr="00EF727D" w:rsidRDefault="0008204C"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08204C" w:rsidRPr="00EF727D" w:rsidRDefault="0008204C"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277"/>
        <w:gridCol w:w="4190"/>
        <w:gridCol w:w="1017"/>
        <w:gridCol w:w="1228"/>
        <w:gridCol w:w="1925"/>
      </w:tblGrid>
      <w:tr w:rsidR="006F0888" w:rsidRPr="00CE0420" w14:paraId="540BBE0E" w14:textId="77777777" w:rsidTr="004C3560">
        <w:tc>
          <w:tcPr>
            <w:tcW w:w="1321"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0C42FC">
            <w:pPr>
              <w:pStyle w:val="aa"/>
              <w:numPr>
                <w:ilvl w:val="0"/>
                <w:numId w:val="34"/>
              </w:numPr>
              <w:tabs>
                <w:tab w:val="center" w:pos="559"/>
                <w:tab w:val="left" w:pos="1089"/>
              </w:tabs>
              <w:spacing w:line="240" w:lineRule="exact"/>
              <w:ind w:leftChars="0"/>
              <w:jc w:val="center"/>
              <w:rPr>
                <w:rFonts w:cstheme="minorHAnsi"/>
                <w:b/>
                <w:color w:val="003C8A" w:themeColor="accent6" w:themeTint="E6"/>
                <w:szCs w:val="21"/>
              </w:rPr>
            </w:pPr>
          </w:p>
        </w:tc>
        <w:tc>
          <w:tcPr>
            <w:tcW w:w="4385"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5"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64"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62"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4C3560" w:rsidRPr="00CE0420" w14:paraId="4C4CC986" w14:textId="77777777" w:rsidTr="004C3560">
        <w:tc>
          <w:tcPr>
            <w:tcW w:w="1321" w:type="dxa"/>
            <w:tcBorders>
              <w:top w:val="single" w:sz="4" w:space="0" w:color="auto"/>
            </w:tcBorders>
            <w:shd w:val="clear" w:color="auto" w:fill="002B62"/>
          </w:tcPr>
          <w:p w14:paraId="6187097B" w14:textId="519D5599"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tem</w:t>
            </w:r>
          </w:p>
        </w:tc>
        <w:tc>
          <w:tcPr>
            <w:tcW w:w="4385" w:type="dxa"/>
            <w:tcBorders>
              <w:top w:val="single" w:sz="4" w:space="0" w:color="auto"/>
            </w:tcBorders>
            <w:shd w:val="clear" w:color="auto" w:fill="002B62"/>
          </w:tcPr>
          <w:p w14:paraId="1483B131" w14:textId="710E24F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D</w:t>
            </w:r>
            <w:r w:rsidRPr="00484F29">
              <w:rPr>
                <w:rFonts w:cstheme="minorHAnsi"/>
                <w:b/>
                <w:color w:val="FFFFFF" w:themeColor="background1"/>
                <w:sz w:val="20"/>
                <w:szCs w:val="18"/>
              </w:rPr>
              <w:t>escription</w:t>
            </w:r>
          </w:p>
        </w:tc>
        <w:tc>
          <w:tcPr>
            <w:tcW w:w="705" w:type="dxa"/>
            <w:tcBorders>
              <w:top w:val="single" w:sz="4" w:space="0" w:color="auto"/>
            </w:tcBorders>
            <w:shd w:val="clear" w:color="auto" w:fill="002B62"/>
          </w:tcPr>
          <w:p w14:paraId="6334FE27" w14:textId="77777777" w:rsidR="004C3560" w:rsidRPr="00484F29" w:rsidRDefault="004C3560" w:rsidP="004C3560">
            <w:pPr>
              <w:spacing w:line="240" w:lineRule="exact"/>
              <w:jc w:val="center"/>
              <w:rPr>
                <w:rFonts w:cstheme="minorHAnsi"/>
                <w:b/>
                <w:color w:val="FFFFFF" w:themeColor="background1"/>
                <w:sz w:val="20"/>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w:t>
            </w:r>
          </w:p>
          <w:p w14:paraId="50817D0A" w14:textId="0307035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b/>
                <w:color w:val="FFFFFF" w:themeColor="background1"/>
                <w:sz w:val="20"/>
                <w:szCs w:val="18"/>
              </w:rPr>
              <w:t>required</w:t>
            </w:r>
          </w:p>
        </w:tc>
        <w:tc>
          <w:tcPr>
            <w:tcW w:w="1264" w:type="dxa"/>
            <w:tcBorders>
              <w:top w:val="single" w:sz="4" w:space="0" w:color="auto"/>
            </w:tcBorders>
            <w:shd w:val="clear" w:color="auto" w:fill="002B62"/>
          </w:tcPr>
          <w:p w14:paraId="12A6CFBD" w14:textId="7A6D35EF"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 type</w:t>
            </w:r>
          </w:p>
        </w:tc>
        <w:tc>
          <w:tcPr>
            <w:tcW w:w="1962" w:type="dxa"/>
            <w:tcBorders>
              <w:top w:val="single" w:sz="4" w:space="0" w:color="auto"/>
            </w:tcBorders>
            <w:shd w:val="clear" w:color="auto" w:fill="002B62"/>
          </w:tcPr>
          <w:p w14:paraId="247C36BD" w14:textId="045F1780"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R</w:t>
            </w:r>
            <w:r w:rsidRPr="00484F29">
              <w:rPr>
                <w:rFonts w:cstheme="minorHAnsi"/>
                <w:b/>
                <w:color w:val="FFFFFF" w:themeColor="background1"/>
                <w:sz w:val="20"/>
                <w:szCs w:val="18"/>
              </w:rPr>
              <w:t>estrictions</w:t>
            </w:r>
          </w:p>
        </w:tc>
      </w:tr>
      <w:tr w:rsidR="006F0888" w:rsidRPr="00CE0420" w14:paraId="669376A0" w14:textId="77777777" w:rsidTr="004C3560">
        <w:tc>
          <w:tcPr>
            <w:tcW w:w="1321"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385"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5"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64"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62"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2948DF60"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tem</w:t>
      </w:r>
    </w:p>
    <w:p w14:paraId="6BAE30A7"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item name in the submenu.</w:t>
      </w:r>
    </w:p>
    <w:p w14:paraId="148D5B26" w14:textId="77777777" w:rsidR="004C3560" w:rsidRPr="00484F29" w:rsidRDefault="004C3560" w:rsidP="004C3560">
      <w:pPr>
        <w:ind w:leftChars="135" w:left="283"/>
        <w:rPr>
          <w:rFonts w:cstheme="minorHAnsi"/>
          <w:b/>
          <w:sz w:val="22"/>
        </w:rPr>
      </w:pPr>
    </w:p>
    <w:p w14:paraId="0DEE8A9D"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b/>
          <w:color w:val="003C8A" w:themeColor="accent6" w:themeTint="E6"/>
          <w:sz w:val="22"/>
        </w:rPr>
        <w:t>Description</w:t>
      </w:r>
    </w:p>
    <w:p w14:paraId="1348594B"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description for the item.</w:t>
      </w:r>
    </w:p>
    <w:p w14:paraId="599644D2" w14:textId="77777777" w:rsidR="004C3560" w:rsidRPr="00484F29" w:rsidRDefault="004C3560" w:rsidP="004C3560">
      <w:pPr>
        <w:ind w:leftChars="135" w:left="283"/>
        <w:rPr>
          <w:rFonts w:cstheme="minorHAnsi"/>
          <w:b/>
          <w:sz w:val="22"/>
        </w:rPr>
      </w:pPr>
    </w:p>
    <w:p w14:paraId="74DB1D6E"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nput required</w:t>
      </w:r>
    </w:p>
    <w:p w14:paraId="1504E971"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I</w:t>
      </w:r>
      <w:r w:rsidRPr="00484F29">
        <w:rPr>
          <w:rFonts w:cstheme="minorHAnsi"/>
          <w:sz w:val="22"/>
        </w:rPr>
        <w:t>tems that entering contents are required for them.</w:t>
      </w:r>
    </w:p>
    <w:p w14:paraId="787C5DD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entering contents are optional for them.</w:t>
      </w:r>
    </w:p>
    <w:p w14:paraId="5629712D" w14:textId="77777777" w:rsidR="004C3560" w:rsidRPr="00484F29" w:rsidRDefault="004C3560" w:rsidP="004C3560">
      <w:pPr>
        <w:ind w:leftChars="135" w:left="283"/>
        <w:rPr>
          <w:rFonts w:cstheme="minorHAnsi"/>
          <w:b/>
          <w:sz w:val="22"/>
        </w:rPr>
      </w:pPr>
    </w:p>
    <w:p w14:paraId="0EE7A44A"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Input ty</w:t>
      </w:r>
      <w:r w:rsidRPr="00484F29">
        <w:rPr>
          <w:rFonts w:cstheme="minorHAnsi"/>
          <w:b/>
          <w:color w:val="003C8A" w:themeColor="accent6" w:themeTint="E6"/>
          <w:sz w:val="22"/>
        </w:rPr>
        <w:t>pe</w:t>
      </w:r>
    </w:p>
    <w:p w14:paraId="679675A9"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M</w:t>
      </w:r>
      <w:r w:rsidRPr="00484F29">
        <w:rPr>
          <w:rFonts w:cstheme="minorHAnsi"/>
          <w:sz w:val="22"/>
        </w:rPr>
        <w:t>anual</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require manual input.</w:t>
      </w:r>
    </w:p>
    <w:p w14:paraId="122CB8E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A</w:t>
      </w:r>
      <w:r w:rsidRPr="00484F29">
        <w:rPr>
          <w:rFonts w:cstheme="minorHAnsi"/>
          <w:sz w:val="22"/>
        </w:rPr>
        <w:t>uto</w:t>
      </w:r>
      <w:r w:rsidRPr="00484F29">
        <w:rPr>
          <w:rFonts w:cstheme="minorHAnsi" w:hint="eastAsia"/>
          <w:sz w:val="22"/>
        </w:rPr>
        <w:t>：</w:t>
      </w:r>
      <w:r w:rsidRPr="00484F29">
        <w:rPr>
          <w:rFonts w:cstheme="minorHAnsi" w:hint="eastAsia"/>
          <w:sz w:val="22"/>
        </w:rPr>
        <w:t>I</w:t>
      </w:r>
      <w:r w:rsidRPr="00484F29">
        <w:rPr>
          <w:rFonts w:cstheme="minorHAnsi"/>
          <w:sz w:val="22"/>
        </w:rPr>
        <w:t>tems whose content are entered automatically.</w:t>
      </w:r>
    </w:p>
    <w:p w14:paraId="58BD331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Checkbox: Check box format item.</w:t>
      </w:r>
    </w:p>
    <w:p w14:paraId="6D5E6274"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Button: Radio button format item.</w:t>
      </w:r>
    </w:p>
    <w:p w14:paraId="58F3FF9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List: List box format item.</w:t>
      </w:r>
    </w:p>
    <w:p w14:paraId="23A0283B" w14:textId="77777777" w:rsidR="004C3560" w:rsidRPr="00484F29" w:rsidRDefault="004C3560" w:rsidP="004C3560">
      <w:pPr>
        <w:ind w:leftChars="135" w:left="283"/>
        <w:rPr>
          <w:rFonts w:cstheme="minorHAnsi"/>
          <w:b/>
          <w:sz w:val="22"/>
        </w:rPr>
      </w:pPr>
    </w:p>
    <w:p w14:paraId="52342F02"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R</w:t>
      </w:r>
      <w:r w:rsidRPr="00484F29">
        <w:rPr>
          <w:rFonts w:cstheme="minorHAnsi"/>
          <w:b/>
          <w:color w:val="003C8A" w:themeColor="accent6" w:themeTint="E6"/>
          <w:sz w:val="22"/>
        </w:rPr>
        <w:t>estrictions</w:t>
      </w:r>
    </w:p>
    <w:p w14:paraId="591BA0C4" w14:textId="77777777" w:rsidR="004C3560" w:rsidRDefault="004C3560" w:rsidP="004C3560">
      <w:pPr>
        <w:widowControl/>
        <w:ind w:leftChars="135" w:left="283"/>
        <w:jc w:val="left"/>
        <w:rPr>
          <w:rFonts w:cstheme="minorHAnsi"/>
          <w:sz w:val="22"/>
        </w:rPr>
      </w:pPr>
      <w:r w:rsidRPr="00484F29">
        <w:rPr>
          <w:rFonts w:cstheme="minorHAnsi" w:hint="eastAsia"/>
          <w:sz w:val="22"/>
        </w:rPr>
        <w:t xml:space="preserve">　・</w:t>
      </w:r>
      <w:r w:rsidRPr="00484F29">
        <w:rPr>
          <w:rFonts w:cstheme="minorHAnsi"/>
          <w:sz w:val="22"/>
        </w:rPr>
        <w:t>The restrictions for the item(Limitation on number of characters, etc.)</w:t>
      </w:r>
    </w:p>
    <w:p w14:paraId="38093727" w14:textId="5A0A52E9" w:rsidR="00923380" w:rsidRPr="00CE0420" w:rsidRDefault="00923380" w:rsidP="004C3560">
      <w:pPr>
        <w:widowControl/>
        <w:ind w:leftChars="135" w:left="283"/>
        <w:jc w:val="left"/>
        <w:rPr>
          <w:rFonts w:eastAsiaTheme="majorEastAsia" w:cstheme="majorBidi"/>
          <w:b/>
          <w:sz w:val="22"/>
        </w:rPr>
      </w:pPr>
      <w:r w:rsidRPr="00CE0420">
        <w:rPr>
          <w:rFonts w:eastAsiaTheme="majorEastAsia" w:cstheme="majorBidi"/>
          <w:b/>
          <w:sz w:val="22"/>
        </w:rPr>
        <w:br w:type="page"/>
      </w:r>
    </w:p>
    <w:p w14:paraId="5495AEF4" w14:textId="1B011A74" w:rsidR="0051031D" w:rsidRPr="00CE0420" w:rsidRDefault="00AF0F09" w:rsidP="00595EEC">
      <w:pPr>
        <w:pStyle w:val="1"/>
      </w:pPr>
      <w:bookmarkStart w:id="67" w:name="_Toc105605704"/>
      <w:r w:rsidRPr="00AF0F09">
        <w:rPr>
          <w:rFonts w:hint="eastAsia"/>
        </w:rPr>
        <w:lastRenderedPageBreak/>
        <w:t>Ansible driver</w:t>
      </w:r>
      <w:r w:rsidRPr="00AF0F09">
        <w:rPr>
          <w:rFonts w:hint="eastAsia"/>
        </w:rPr>
        <w:t xml:space="preserve">　</w:t>
      </w:r>
      <w:r w:rsidRPr="00AF0F09">
        <w:rPr>
          <w:rFonts w:hint="eastAsia"/>
        </w:rPr>
        <w:t>function</w:t>
      </w:r>
      <w:r w:rsidRPr="00AF0F09">
        <w:rPr>
          <w:rFonts w:hint="eastAsia"/>
        </w:rPr>
        <w:t>・</w:t>
      </w:r>
      <w:r w:rsidRPr="00AF0F09">
        <w:rPr>
          <w:rFonts w:hint="eastAsia"/>
        </w:rPr>
        <w:t>operation method explanation</w:t>
      </w:r>
      <w:bookmarkEnd w:id="67"/>
    </w:p>
    <w:p w14:paraId="0D65B40A" w14:textId="6CDF183F" w:rsidR="0051031D" w:rsidRPr="00CE0420" w:rsidRDefault="00AF0F09" w:rsidP="0051031D">
      <w:r w:rsidRPr="00AF0F09">
        <w:t>This chapter explains each console function used in Ansible driver</w:t>
      </w:r>
      <w:r>
        <w:t>.</w:t>
      </w:r>
    </w:p>
    <w:p w14:paraId="11B89E9B" w14:textId="77777777" w:rsidR="0051031D" w:rsidRPr="00CE0420" w:rsidRDefault="0051031D">
      <w:pPr>
        <w:widowControl/>
        <w:jc w:val="left"/>
        <w:rPr>
          <w:rFonts w:eastAsia="ＭＳ Ｐゴシック" w:cstheme="majorBidi"/>
          <w:b/>
          <w:sz w:val="24"/>
          <w:szCs w:val="24"/>
        </w:rPr>
      </w:pPr>
    </w:p>
    <w:p w14:paraId="72A951E9" w14:textId="1E058398" w:rsidR="0051031D" w:rsidRPr="00CE0420" w:rsidRDefault="00DC1C3E" w:rsidP="00747853">
      <w:pPr>
        <w:pStyle w:val="20"/>
      </w:pPr>
      <w:bookmarkStart w:id="68" w:name="_Toc105605705"/>
      <w:r w:rsidRPr="00DC1C3E">
        <w:t>Basic console</w:t>
      </w:r>
      <w:bookmarkEnd w:id="68"/>
    </w:p>
    <w:p w14:paraId="64B83AEC" w14:textId="77C77954" w:rsidR="0051031D" w:rsidRPr="00CE0420" w:rsidRDefault="00DC1C3E" w:rsidP="0051031D">
      <w:pPr>
        <w:ind w:leftChars="135" w:left="283"/>
      </w:pPr>
      <w:r w:rsidRPr="00DC1C3E">
        <w:t xml:space="preserve">This section </w:t>
      </w:r>
      <w:r w:rsidR="00531C7A">
        <w:t>write</w:t>
      </w:r>
      <w:r w:rsidRPr="00DC1C3E">
        <w:t>s the operation of ITA basic console</w:t>
      </w:r>
      <w:r>
        <w:t>.</w:t>
      </w:r>
    </w:p>
    <w:p w14:paraId="0AB96381" w14:textId="15767954" w:rsidR="00923380" w:rsidRPr="00CE0420" w:rsidRDefault="00DC1C3E" w:rsidP="00923380">
      <w:pPr>
        <w:ind w:leftChars="135" w:left="283"/>
      </w:pPr>
      <w:r w:rsidRPr="00DC1C3E">
        <w:t>Please refer to the ITA basic console manual for this operation and perform the operation in the ITA basic console screen.</w:t>
      </w:r>
    </w:p>
    <w:p w14:paraId="052AF155" w14:textId="77777777" w:rsidR="00293CED" w:rsidRPr="00CE0420" w:rsidRDefault="00293CED" w:rsidP="0051031D">
      <w:pPr>
        <w:ind w:leftChars="135" w:left="283"/>
      </w:pPr>
    </w:p>
    <w:p w14:paraId="5B78F676" w14:textId="6FBDBA7A" w:rsidR="00FD6B77" w:rsidRPr="00CE0420" w:rsidRDefault="00DC1C3E" w:rsidP="00DC1C3E">
      <w:pPr>
        <w:pStyle w:val="30"/>
        <w:rPr>
          <w:rFonts w:ascii="Arial" w:hAnsi="Arial"/>
        </w:rPr>
      </w:pPr>
      <w:bookmarkStart w:id="69" w:name="_Ref32485947"/>
      <w:bookmarkStart w:id="70" w:name="_Ref32485950"/>
      <w:bookmarkStart w:id="71" w:name="_Ref32486407"/>
      <w:bookmarkStart w:id="72" w:name="_Ref32486410"/>
      <w:bookmarkStart w:id="73" w:name="_Ref32486729"/>
      <w:bookmarkStart w:id="74" w:name="_Ref32486733"/>
      <w:bookmarkStart w:id="75" w:name="_Toc105605706"/>
      <w:bookmarkEnd w:id="58"/>
      <w:r w:rsidRPr="00DC1C3E">
        <w:rPr>
          <w:rFonts w:ascii="Arial" w:hAnsi="Arial"/>
        </w:rPr>
        <w:t>Device list</w:t>
      </w:r>
      <w:bookmarkEnd w:id="69"/>
      <w:bookmarkEnd w:id="70"/>
      <w:bookmarkEnd w:id="71"/>
      <w:bookmarkEnd w:id="72"/>
      <w:bookmarkEnd w:id="73"/>
      <w:bookmarkEnd w:id="74"/>
      <w:bookmarkEnd w:id="75"/>
    </w:p>
    <w:p w14:paraId="4A93E9A1" w14:textId="54549C82" w:rsidR="003000E6" w:rsidRPr="00CE0420" w:rsidRDefault="00BF3351" w:rsidP="00F240A4">
      <w:pPr>
        <w:pStyle w:val="a0"/>
        <w:numPr>
          <w:ilvl w:val="0"/>
          <w:numId w:val="16"/>
        </w:numPr>
        <w:jc w:val="left"/>
      </w:pPr>
      <w:r>
        <w:t>Registration</w:t>
      </w:r>
      <w:r w:rsidR="00DC1C3E" w:rsidRPr="00DC1C3E">
        <w:t>/Update/Discard</w:t>
      </w:r>
      <w:r>
        <w:t>ing</w:t>
      </w:r>
      <w:r w:rsidR="00DC1C3E" w:rsidRPr="00DC1C3E">
        <w:t xml:space="preserve"> information of operation target host is pe</w:t>
      </w:r>
      <w:r w:rsidR="00DC1C3E">
        <w:t xml:space="preserve">rformed in the "Device list" </w:t>
      </w:r>
      <w:r w:rsidR="00DC1C3E" w:rsidRPr="00DC1C3E">
        <w:t>menu</w:t>
      </w:r>
      <w:r w:rsidR="00DC1C3E">
        <w:t>.</w:t>
      </w:r>
      <w:r w:rsidR="002D068D" w:rsidRPr="00CE0420">
        <w:br/>
      </w:r>
      <w:r w:rsidR="00DC1C3E" w:rsidRPr="00DC1C3E">
        <w:t>This document explains the items</w:t>
      </w:r>
      <w:r w:rsidR="0088671E">
        <w:t xml:space="preserve"> </w:t>
      </w:r>
      <w:r w:rsidR="00DC1C3E" w:rsidRPr="00DC1C3E">
        <w:t>(red frame) in the device list required for Ansible driver operations</w:t>
      </w:r>
      <w:r w:rsidR="00DC1C3E">
        <w:t>.</w:t>
      </w:r>
      <w:r w:rsidR="002D068D" w:rsidRPr="00CE0420">
        <w:br/>
      </w:r>
      <w:r w:rsidR="00F240A4">
        <w:t>Please see the “</w:t>
      </w:r>
      <w:r w:rsidR="00F240A4" w:rsidRPr="00F240A4">
        <w:t>Exastro-ITA_User_Instruction_Manual_Basic_Console.pdf</w:t>
      </w:r>
      <w:r w:rsidR="00F240A4">
        <w:t>” together with this document.</w:t>
      </w:r>
    </w:p>
    <w:p w14:paraId="728872C6" w14:textId="77777777" w:rsidR="00A44EDB" w:rsidRDefault="00A44EDB" w:rsidP="00400B78">
      <w:pPr>
        <w:ind w:leftChars="279" w:left="586"/>
        <w:jc w:val="center"/>
        <w:rPr>
          <w:rFonts w:cstheme="minorHAnsi"/>
        </w:rPr>
      </w:pPr>
    </w:p>
    <w:p w14:paraId="27769A62" w14:textId="74F1FD5A"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104EE9D1">
                <wp:simplePos x="0" y="0"/>
                <wp:positionH relativeFrom="column">
                  <wp:posOffset>643077</wp:posOffset>
                </wp:positionH>
                <wp:positionV relativeFrom="paragraph">
                  <wp:posOffset>883133</wp:posOffset>
                </wp:positionV>
                <wp:extent cx="709575" cy="215900"/>
                <wp:effectExtent l="19050" t="19050" r="14605" b="12700"/>
                <wp:wrapNone/>
                <wp:docPr id="117" name="正方形/長方形 117"/>
                <wp:cNvGraphicFramePr/>
                <a:graphic xmlns:a="http://schemas.openxmlformats.org/drawingml/2006/main">
                  <a:graphicData uri="http://schemas.microsoft.com/office/word/2010/wordprocessingShape">
                    <wps:wsp>
                      <wps:cNvSpPr/>
                      <wps:spPr>
                        <a:xfrm>
                          <a:off x="0" y="0"/>
                          <a:ext cx="70957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5E6B" id="正方形/長方形 117" o:spid="_x0000_s1026" style="position:absolute;left:0;text-align:left;margin-left:50.65pt;margin-top:69.55pt;width:55.8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" filled="f" strokecolor="#c00000" strokeweight="2.25pt"/>
            </w:pict>
          </mc:Fallback>
        </mc:AlternateContent>
      </w:r>
      <w:r w:rsidR="00DC1C3E" w:rsidRPr="00DC1C3E">
        <w:rPr>
          <w:noProof/>
        </w:rPr>
        <w:drawing>
          <wp:inline distT="0" distB="0" distL="0" distR="0" wp14:anchorId="402BD391" wp14:editId="33119124">
            <wp:extent cx="5179161" cy="3028388"/>
            <wp:effectExtent l="0" t="0" r="2540" b="635"/>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7647" cy="3039197"/>
                    </a:xfrm>
                    <a:prstGeom prst="rect">
                      <a:avLst/>
                    </a:prstGeom>
                  </pic:spPr>
                </pic:pic>
              </a:graphicData>
            </a:graphic>
          </wp:inline>
        </w:drawing>
      </w:r>
      <w:r w:rsidRPr="00CE0420">
        <w:rPr>
          <w:noProof/>
        </w:rPr>
        <w:t xml:space="preserve"> </w:t>
      </w:r>
    </w:p>
    <w:p w14:paraId="0C0D73BA" w14:textId="4C9406FF" w:rsidR="00E84364" w:rsidRPr="00CE0420" w:rsidRDefault="00DC1C3E" w:rsidP="00E84364">
      <w:pPr>
        <w:pStyle w:val="aff1"/>
        <w:rPr>
          <w:rFonts w:cstheme="minorHAnsi"/>
        </w:rPr>
      </w:pPr>
      <w:r w:rsidRPr="00DC1C3E">
        <w:t>Figure 5.1-1 Submenu screen (Device list)</w:t>
      </w:r>
    </w:p>
    <w:p w14:paraId="5C692740" w14:textId="4B2B73AD" w:rsidR="00E84364" w:rsidRPr="00CE0420" w:rsidRDefault="000963F8" w:rsidP="00E84364">
      <w:pPr>
        <w:widowControl/>
        <w:jc w:val="left"/>
        <w:rPr>
          <w:rFonts w:cstheme="minorHAnsi"/>
          <w:noProof/>
        </w:rPr>
      </w:pPr>
      <w:r>
        <w:rPr>
          <w:rFonts w:cstheme="minorHAnsi"/>
          <w:noProof/>
        </w:rPr>
        <w:br w:type="page"/>
      </w:r>
    </w:p>
    <w:p w14:paraId="30874ADC" w14:textId="3128E5D7" w:rsidR="00E84364" w:rsidRDefault="00DC1C3E" w:rsidP="000C42FC">
      <w:pPr>
        <w:pStyle w:val="a0"/>
        <w:numPr>
          <w:ilvl w:val="0"/>
          <w:numId w:val="16"/>
        </w:numPr>
      </w:pPr>
      <w:r w:rsidRPr="00DC1C3E">
        <w:lastRenderedPageBreak/>
        <w:t>Click the "Re</w:t>
      </w:r>
      <w:r>
        <w:t xml:space="preserve">gister" - "Start Registration" </w:t>
      </w:r>
      <w:r w:rsidRPr="00DC1C3E">
        <w:t>button to register the device information.</w:t>
      </w:r>
    </w:p>
    <w:p w14:paraId="514FA812" w14:textId="1EBA4768" w:rsidR="00E84364" w:rsidRPr="00CE0420" w:rsidRDefault="00DC1C3E" w:rsidP="000963F8">
      <w:pPr>
        <w:pStyle w:val="a0"/>
        <w:numPr>
          <w:ilvl w:val="0"/>
          <w:numId w:val="0"/>
        </w:numPr>
        <w:ind w:left="1549" w:firstLine="131"/>
      </w:pPr>
      <w:r w:rsidRPr="00DC1C3E">
        <w:rPr>
          <w:noProof/>
        </w:rPr>
        <w:drawing>
          <wp:inline distT="0" distB="0" distL="0" distR="0" wp14:anchorId="43ADF7DC" wp14:editId="37C226D4">
            <wp:extent cx="3449447" cy="1413497"/>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6816" cy="1437005"/>
                    </a:xfrm>
                    <a:prstGeom prst="rect">
                      <a:avLst/>
                    </a:prstGeom>
                  </pic:spPr>
                </pic:pic>
              </a:graphicData>
            </a:graphic>
          </wp:inline>
        </w:drawing>
      </w:r>
    </w:p>
    <w:p w14:paraId="7C6436D9" w14:textId="5C003A96" w:rsidR="00E84364" w:rsidRDefault="00DC1C3E" w:rsidP="000963F8">
      <w:pPr>
        <w:pStyle w:val="aff1"/>
        <w:rPr>
          <w:rFonts w:cstheme="minorHAnsi"/>
        </w:rPr>
      </w:pPr>
      <w:r w:rsidRPr="00DC1C3E">
        <w:t>Figure 5.1-2 Registration screen(Device list-common item)</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04EF7617">
            <wp:extent cx="5065045" cy="762935"/>
            <wp:effectExtent l="0" t="0" r="254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65045" cy="762935"/>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081CE74A" w:rsidR="00E84364" w:rsidRPr="00CE0420" w:rsidRDefault="00DC1C3E" w:rsidP="00E84364">
      <w:pPr>
        <w:pStyle w:val="aff1"/>
        <w:rPr>
          <w:rFonts w:cstheme="minorHAnsi"/>
        </w:rPr>
      </w:pPr>
      <w:r w:rsidRPr="00DC1C3E">
        <w:t>Figure 5.1-3 Registration screen(Device list-Ansible usage information)</w:t>
      </w:r>
    </w:p>
    <w:p w14:paraId="38960ACB" w14:textId="12EB0A2A" w:rsidR="000963F8" w:rsidRDefault="000963F8" w:rsidP="00DE52B6">
      <w:pPr>
        <w:spacing w:line="240" w:lineRule="exact"/>
        <w:rPr>
          <w:rFonts w:cstheme="minorHAnsi"/>
        </w:rPr>
      </w:pPr>
    </w:p>
    <w:p w14:paraId="5DF1A0E2" w14:textId="33719D59" w:rsidR="0013136D" w:rsidRDefault="0013136D" w:rsidP="00DE52B6">
      <w:pPr>
        <w:spacing w:line="240" w:lineRule="exact"/>
        <w:rPr>
          <w:rFonts w:cstheme="minorHAnsi"/>
        </w:rPr>
      </w:pPr>
    </w:p>
    <w:p w14:paraId="28AE25FE" w14:textId="6D23EB75" w:rsidR="0013136D" w:rsidRDefault="0013136D" w:rsidP="00DE52B6">
      <w:pPr>
        <w:spacing w:line="240" w:lineRule="exact"/>
        <w:rPr>
          <w:rFonts w:cstheme="minorHAnsi"/>
        </w:rPr>
      </w:pPr>
    </w:p>
    <w:p w14:paraId="160CD354" w14:textId="77777777" w:rsidR="0013136D" w:rsidRPr="000963F8" w:rsidRDefault="0013136D" w:rsidP="00DE52B6">
      <w:pPr>
        <w:spacing w:line="240" w:lineRule="exact"/>
        <w:rPr>
          <w:rFonts w:cstheme="minorHAnsi"/>
        </w:rPr>
      </w:pPr>
    </w:p>
    <w:p w14:paraId="0BE65804" w14:textId="695CC45F" w:rsidR="00B410DA" w:rsidRDefault="00DC1C3E" w:rsidP="000C42FC">
      <w:pPr>
        <w:pStyle w:val="a0"/>
        <w:numPr>
          <w:ilvl w:val="0"/>
          <w:numId w:val="16"/>
        </w:numPr>
      </w:pPr>
      <w:r w:rsidRPr="00DC1C3E">
        <w:t>The list of common item in registration screen is as follows</w:t>
      </w:r>
      <w:r>
        <w:t>.</w:t>
      </w:r>
      <w:r w:rsidR="003D76E0" w:rsidRPr="00CE0420">
        <w:br/>
      </w:r>
      <w:r w:rsidRPr="00DC1C3E">
        <w:t>Input of the columns with a red asterisk</w:t>
      </w:r>
      <w:r>
        <w:t xml:space="preserve"> (*) after</w:t>
      </w:r>
      <w:r w:rsidRPr="00DC1C3E">
        <w:t xml:space="preserve"> their column name in the web screen is required. In the case of using Ansible driver, please enter the usage information of Ansible</w:t>
      </w:r>
      <w:r>
        <w:t>.</w:t>
      </w:r>
    </w:p>
    <w:p w14:paraId="29A03E66" w14:textId="322954A4" w:rsidR="00293CED" w:rsidRPr="00CE0420" w:rsidRDefault="00DC1C3E" w:rsidP="00B410DA">
      <w:pPr>
        <w:pStyle w:val="a0"/>
        <w:numPr>
          <w:ilvl w:val="0"/>
          <w:numId w:val="0"/>
        </w:numPr>
        <w:ind w:left="709"/>
      </w:pPr>
      <w:r w:rsidRPr="00DC1C3E">
        <w:t>If operation is executed while required column is not entered, unexpected errors may occur.</w:t>
      </w:r>
    </w:p>
    <w:p w14:paraId="038690C5" w14:textId="77777777" w:rsidR="002D068D" w:rsidRPr="00CE0420" w:rsidRDefault="002D068D" w:rsidP="002D068D">
      <w:pPr>
        <w:spacing w:line="240" w:lineRule="exact"/>
        <w:ind w:firstLineChars="500" w:firstLine="1050"/>
        <w:rPr>
          <w:rFonts w:cstheme="minorHAnsi"/>
        </w:rPr>
      </w:pPr>
    </w:p>
    <w:p w14:paraId="5C6C9481" w14:textId="426B7933" w:rsidR="002D068D" w:rsidRPr="00CE0420" w:rsidRDefault="00DC1C3E" w:rsidP="002D068D">
      <w:pPr>
        <w:jc w:val="center"/>
        <w:rPr>
          <w:rFonts w:cstheme="minorHAnsi"/>
          <w:b/>
        </w:rPr>
      </w:pPr>
      <w:r w:rsidRPr="00DC1C3E">
        <w:rPr>
          <w:b/>
        </w:rPr>
        <w:t>Table 5.1-1 Registration screen item list</w:t>
      </w:r>
      <w:r w:rsidR="004A640E">
        <w:rPr>
          <w:b/>
        </w:rPr>
        <w:t xml:space="preserve"> </w:t>
      </w:r>
      <w:r w:rsidRPr="00DC1C3E">
        <w:rPr>
          <w:b/>
        </w:rPr>
        <w:t>(Device list)</w:t>
      </w:r>
    </w:p>
    <w:tbl>
      <w:tblPr>
        <w:tblStyle w:val="ac"/>
        <w:tblW w:w="9889" w:type="dxa"/>
        <w:tblLayout w:type="fixed"/>
        <w:tblLook w:val="04A0" w:firstRow="1" w:lastRow="0" w:firstColumn="1" w:lastColumn="0" w:noHBand="0" w:noVBand="1"/>
      </w:tblPr>
      <w:tblGrid>
        <w:gridCol w:w="421"/>
        <w:gridCol w:w="425"/>
        <w:gridCol w:w="425"/>
        <w:gridCol w:w="992"/>
        <w:gridCol w:w="3969"/>
        <w:gridCol w:w="964"/>
        <w:gridCol w:w="992"/>
        <w:gridCol w:w="1701"/>
      </w:tblGrid>
      <w:tr w:rsidR="004A640E" w:rsidRPr="00CE0420" w14:paraId="1200298C" w14:textId="77777777" w:rsidTr="00FE23DC">
        <w:trPr>
          <w:tblHeader/>
        </w:trPr>
        <w:tc>
          <w:tcPr>
            <w:tcW w:w="2263" w:type="dxa"/>
            <w:gridSpan w:val="4"/>
            <w:shd w:val="clear" w:color="auto" w:fill="002B62"/>
          </w:tcPr>
          <w:p w14:paraId="4C8A08E1" w14:textId="6078B06E" w:rsidR="004A640E" w:rsidRPr="004A640E" w:rsidRDefault="004A640E" w:rsidP="004A640E">
            <w:pPr>
              <w:spacing w:line="240" w:lineRule="exact"/>
              <w:jc w:val="center"/>
              <w:rPr>
                <w:rFonts w:cs="Arial"/>
                <w:b/>
                <w:color w:val="FFFFFF" w:themeColor="background1"/>
                <w:sz w:val="18"/>
                <w:szCs w:val="18"/>
              </w:rPr>
            </w:pPr>
            <w:r w:rsidRPr="004A640E">
              <w:rPr>
                <w:rFonts w:cs="Arial"/>
              </w:rPr>
              <w:t>Item</w:t>
            </w:r>
          </w:p>
        </w:tc>
        <w:tc>
          <w:tcPr>
            <w:tcW w:w="3969" w:type="dxa"/>
            <w:shd w:val="clear" w:color="auto" w:fill="002B62"/>
          </w:tcPr>
          <w:p w14:paraId="66838EC8" w14:textId="6ABE7E97"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Description</w:t>
            </w:r>
          </w:p>
        </w:tc>
        <w:tc>
          <w:tcPr>
            <w:tcW w:w="964" w:type="dxa"/>
            <w:shd w:val="clear" w:color="auto" w:fill="002B62"/>
          </w:tcPr>
          <w:p w14:paraId="65145522" w14:textId="3639C10C"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required</w:t>
            </w:r>
          </w:p>
        </w:tc>
        <w:tc>
          <w:tcPr>
            <w:tcW w:w="992" w:type="dxa"/>
            <w:shd w:val="clear" w:color="auto" w:fill="002B62"/>
          </w:tcPr>
          <w:p w14:paraId="5812E4DF" w14:textId="6A4D77FB"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type</w:t>
            </w:r>
          </w:p>
        </w:tc>
        <w:tc>
          <w:tcPr>
            <w:tcW w:w="1701" w:type="dxa"/>
            <w:shd w:val="clear" w:color="auto" w:fill="002B62"/>
          </w:tcPr>
          <w:p w14:paraId="67E331F3" w14:textId="3B761718" w:rsidR="004A640E" w:rsidRPr="004A640E" w:rsidRDefault="00DE52B6" w:rsidP="004A640E">
            <w:pPr>
              <w:spacing w:line="240" w:lineRule="exact"/>
              <w:jc w:val="center"/>
              <w:rPr>
                <w:rFonts w:cs="Arial"/>
                <w:b/>
                <w:color w:val="FFFFFF" w:themeColor="background1"/>
                <w:sz w:val="18"/>
                <w:szCs w:val="18"/>
              </w:rPr>
            </w:pPr>
            <w:r>
              <w:rPr>
                <w:rFonts w:cs="Arial" w:hint="eastAsia"/>
                <w:b/>
                <w:color w:val="FFFFFF" w:themeColor="background1"/>
                <w:sz w:val="18"/>
                <w:szCs w:val="18"/>
              </w:rPr>
              <w:t>R</w:t>
            </w:r>
            <w:r>
              <w:rPr>
                <w:rFonts w:cs="Arial"/>
                <w:b/>
                <w:color w:val="FFFFFF" w:themeColor="background1"/>
                <w:sz w:val="18"/>
                <w:szCs w:val="18"/>
              </w:rPr>
              <w:t>estrictions</w:t>
            </w:r>
          </w:p>
        </w:tc>
      </w:tr>
      <w:tr w:rsidR="004A640E" w:rsidRPr="00DE52B6" w14:paraId="04C2A667" w14:textId="77777777" w:rsidTr="00FE23DC">
        <w:tc>
          <w:tcPr>
            <w:tcW w:w="2263" w:type="dxa"/>
            <w:gridSpan w:val="4"/>
          </w:tcPr>
          <w:p w14:paraId="2B469369" w14:textId="7A1204E6" w:rsidR="004A640E" w:rsidRPr="00DE52B6" w:rsidRDefault="004A640E" w:rsidP="004A640E">
            <w:pPr>
              <w:pStyle w:val="aff0"/>
              <w:rPr>
                <w:rFonts w:cs="Arial"/>
                <w:szCs w:val="18"/>
                <w:shd w:val="clear" w:color="auto" w:fill="FFFFFF"/>
              </w:rPr>
            </w:pPr>
            <w:r w:rsidRPr="00DE52B6">
              <w:rPr>
                <w:rFonts w:cs="Arial"/>
                <w:szCs w:val="18"/>
              </w:rPr>
              <w:t>Managed system item number</w:t>
            </w:r>
          </w:p>
        </w:tc>
        <w:tc>
          <w:tcPr>
            <w:tcW w:w="3969" w:type="dxa"/>
          </w:tcPr>
          <w:p w14:paraId="4D91FBC9" w14:textId="4898B93B" w:rsidR="004A640E" w:rsidRPr="00DE52B6" w:rsidRDefault="004A640E" w:rsidP="004A640E">
            <w:pPr>
              <w:pStyle w:val="aff0"/>
              <w:jc w:val="left"/>
              <w:rPr>
                <w:rFonts w:cs="Arial"/>
                <w:szCs w:val="18"/>
                <w:shd w:val="clear" w:color="auto" w:fill="FFFFFF"/>
              </w:rPr>
            </w:pPr>
            <w:r w:rsidRPr="00DE52B6">
              <w:rPr>
                <w:rFonts w:cs="Arial"/>
                <w:szCs w:val="18"/>
                <w:shd w:val="clear" w:color="auto" w:fill="FFFFFF"/>
              </w:rPr>
              <w:t>A unique ID that identifies the registration information is entered automatically.</w:t>
            </w:r>
          </w:p>
        </w:tc>
        <w:tc>
          <w:tcPr>
            <w:tcW w:w="964" w:type="dxa"/>
          </w:tcPr>
          <w:p w14:paraId="74752349"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4CD79C7B" w14:textId="0D3CEB3E" w:rsidR="004A640E" w:rsidRPr="00DE52B6" w:rsidRDefault="004A640E" w:rsidP="00DE52B6">
            <w:pPr>
              <w:pStyle w:val="aff0"/>
              <w:jc w:val="center"/>
              <w:rPr>
                <w:rFonts w:cs="Arial"/>
                <w:szCs w:val="18"/>
                <w:shd w:val="clear" w:color="auto" w:fill="FFFFFF"/>
              </w:rPr>
            </w:pPr>
            <w:r w:rsidRPr="00DE52B6">
              <w:rPr>
                <w:rFonts w:cs="Arial" w:hint="eastAsia"/>
                <w:szCs w:val="18"/>
                <w:shd w:val="clear" w:color="auto" w:fill="FFFFFF"/>
              </w:rPr>
              <w:t>A</w:t>
            </w:r>
            <w:r w:rsidRPr="00DE52B6">
              <w:rPr>
                <w:rFonts w:cs="Arial"/>
                <w:szCs w:val="18"/>
                <w:shd w:val="clear" w:color="auto" w:fill="FFFFFF"/>
              </w:rPr>
              <w:t>uto</w:t>
            </w:r>
          </w:p>
        </w:tc>
        <w:tc>
          <w:tcPr>
            <w:tcW w:w="1701" w:type="dxa"/>
          </w:tcPr>
          <w:p w14:paraId="069B095B" w14:textId="77777777" w:rsidR="004A640E" w:rsidRPr="00DE52B6" w:rsidRDefault="004A640E" w:rsidP="004A640E">
            <w:pPr>
              <w:pStyle w:val="aff0"/>
              <w:rPr>
                <w:rFonts w:cs="Arial"/>
                <w:szCs w:val="18"/>
                <w:shd w:val="clear" w:color="auto" w:fill="FFFFFF"/>
              </w:rPr>
            </w:pPr>
            <w:r w:rsidRPr="00DE52B6">
              <w:rPr>
                <w:rFonts w:cs="Arial"/>
                <w:szCs w:val="18"/>
                <w:shd w:val="clear" w:color="auto" w:fill="FFFFFF"/>
              </w:rPr>
              <w:t>-</w:t>
            </w:r>
          </w:p>
        </w:tc>
      </w:tr>
      <w:tr w:rsidR="00D00027" w:rsidRPr="00DE52B6" w14:paraId="606AA8C8" w14:textId="77777777" w:rsidTr="00FE23DC">
        <w:tc>
          <w:tcPr>
            <w:tcW w:w="2263" w:type="dxa"/>
            <w:gridSpan w:val="4"/>
          </w:tcPr>
          <w:p w14:paraId="3A7675B1" w14:textId="255CA38F" w:rsidR="00D00027" w:rsidRPr="00DE52B6" w:rsidRDefault="00D00027" w:rsidP="00D00027">
            <w:pPr>
              <w:pStyle w:val="aff0"/>
              <w:rPr>
                <w:rFonts w:cs="Arial"/>
                <w:szCs w:val="18"/>
                <w:shd w:val="clear" w:color="auto" w:fill="FFFFFF"/>
              </w:rPr>
            </w:pPr>
            <w:r w:rsidRPr="00DE52B6">
              <w:rPr>
                <w:rFonts w:cs="Arial"/>
                <w:szCs w:val="18"/>
              </w:rPr>
              <w:t>host name</w:t>
            </w:r>
          </w:p>
        </w:tc>
        <w:tc>
          <w:tcPr>
            <w:tcW w:w="3969" w:type="dxa"/>
          </w:tcPr>
          <w:p w14:paraId="74738329" w14:textId="77777777" w:rsidR="00D00027" w:rsidRDefault="00D00027" w:rsidP="00D00027">
            <w:pPr>
              <w:pStyle w:val="aff0"/>
              <w:rPr>
                <w:rFonts w:cs="Arial"/>
                <w:szCs w:val="18"/>
                <w:shd w:val="clear" w:color="auto" w:fill="FFFFFF"/>
              </w:rPr>
            </w:pPr>
            <w:r w:rsidRPr="00DE52B6">
              <w:rPr>
                <w:rFonts w:cs="Arial"/>
                <w:szCs w:val="18"/>
                <w:shd w:val="clear" w:color="auto" w:fill="FFFFFF"/>
              </w:rPr>
              <w:t>Enter host name.</w:t>
            </w:r>
          </w:p>
          <w:p w14:paraId="7EF9AB9D" w14:textId="77777777" w:rsidR="00F240A4" w:rsidRDefault="00F240A4" w:rsidP="00D00027">
            <w:pPr>
              <w:pStyle w:val="aff0"/>
              <w:rPr>
                <w:rFonts w:cs="Arial"/>
                <w:szCs w:val="18"/>
                <w:shd w:val="clear" w:color="auto" w:fill="FFFFFF"/>
              </w:rPr>
            </w:pPr>
          </w:p>
          <w:p w14:paraId="1FB62724"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If you set the hostname to localhost and use pioneer as the working host, you may get an error when executing the operation.</w:t>
            </w:r>
          </w:p>
          <w:p w14:paraId="2A08577A"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In that case, please add the path to the python3 file installed on the ansible server in the following parameter to the add inventory file option.</w:t>
            </w:r>
          </w:p>
          <w:p w14:paraId="1D10B1E3"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Exp)</w:t>
            </w:r>
          </w:p>
          <w:p w14:paraId="6D8DCA95" w14:textId="10E4F0A4" w:rsidR="00F240A4" w:rsidRPr="00DE52B6" w:rsidRDefault="00F240A4" w:rsidP="00F240A4">
            <w:pPr>
              <w:pStyle w:val="aff0"/>
              <w:rPr>
                <w:rFonts w:cs="Arial"/>
                <w:szCs w:val="18"/>
                <w:shd w:val="clear" w:color="auto" w:fill="FFFFFF"/>
              </w:rPr>
            </w:pPr>
            <w:r w:rsidRPr="00F240A4">
              <w:rPr>
                <w:rFonts w:cs="Arial"/>
                <w:szCs w:val="18"/>
                <w:shd w:val="clear" w:color="auto" w:fill="FFFFFF"/>
              </w:rPr>
              <w:t>ansible_python_interpreter:</w:t>
            </w:r>
            <w:r w:rsidR="00A24B1F">
              <w:rPr>
                <w:rFonts w:cs="Arial"/>
                <w:szCs w:val="18"/>
                <w:shd w:val="clear" w:color="auto" w:fill="FFFFFF"/>
              </w:rPr>
              <w:br/>
            </w:r>
            <w:r w:rsidRPr="00F240A4">
              <w:rPr>
                <w:rFonts w:cs="Arial"/>
                <w:szCs w:val="18"/>
                <w:shd w:val="clear" w:color="auto" w:fill="FFFFFF"/>
              </w:rPr>
              <w:t xml:space="preserve"> /usr/bin/python3</w:t>
            </w:r>
          </w:p>
        </w:tc>
        <w:tc>
          <w:tcPr>
            <w:tcW w:w="964" w:type="dxa"/>
          </w:tcPr>
          <w:p w14:paraId="73A1BAAD" w14:textId="7029BB9B"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1E836521" w14:textId="093ADAD3"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31CB5438" w14:textId="148E24D2"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128 bytes</w:t>
            </w:r>
          </w:p>
        </w:tc>
      </w:tr>
      <w:tr w:rsidR="00D00027" w:rsidRPr="00DE52B6" w14:paraId="348F71E2" w14:textId="77777777" w:rsidTr="00FE23DC">
        <w:tc>
          <w:tcPr>
            <w:tcW w:w="2263" w:type="dxa"/>
            <w:gridSpan w:val="4"/>
          </w:tcPr>
          <w:p w14:paraId="76D9E296" w14:textId="5EA17D96" w:rsidR="00D00027" w:rsidRPr="00DE52B6" w:rsidRDefault="00D00027" w:rsidP="00D00027">
            <w:pPr>
              <w:pStyle w:val="aff0"/>
              <w:rPr>
                <w:rFonts w:cs="Arial"/>
                <w:szCs w:val="18"/>
                <w:shd w:val="clear" w:color="auto" w:fill="FFFFFF"/>
              </w:rPr>
            </w:pPr>
            <w:r w:rsidRPr="00DE52B6">
              <w:rPr>
                <w:rFonts w:cs="Arial"/>
                <w:szCs w:val="18"/>
              </w:rPr>
              <w:t>IP address</w:t>
            </w:r>
          </w:p>
        </w:tc>
        <w:tc>
          <w:tcPr>
            <w:tcW w:w="3969" w:type="dxa"/>
          </w:tcPr>
          <w:p w14:paraId="1FD67DD8" w14:textId="2E6D3B70" w:rsidR="00D00027" w:rsidRPr="00DE52B6" w:rsidRDefault="00D00027" w:rsidP="00D00027">
            <w:pPr>
              <w:pStyle w:val="aff0"/>
              <w:rPr>
                <w:rFonts w:cs="Arial"/>
                <w:szCs w:val="18"/>
                <w:shd w:val="clear" w:color="auto" w:fill="FFFFFF"/>
              </w:rPr>
            </w:pPr>
            <w:r w:rsidRPr="00DE52B6">
              <w:rPr>
                <w:rFonts w:cs="Arial"/>
                <w:szCs w:val="18"/>
                <w:shd w:val="clear" w:color="auto" w:fill="FFFFFF"/>
              </w:rPr>
              <w:t>Enter IP address in xxx.xxx.xxx.xxx format.</w:t>
            </w:r>
          </w:p>
        </w:tc>
        <w:tc>
          <w:tcPr>
            <w:tcW w:w="964" w:type="dxa"/>
          </w:tcPr>
          <w:p w14:paraId="02A689EF" w14:textId="39A79BB8"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4A064DB8" w14:textId="33A77311"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EE07904" w14:textId="6E0C97C6"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15 bytes</w:t>
            </w:r>
          </w:p>
        </w:tc>
      </w:tr>
      <w:tr w:rsidR="002D068D" w:rsidRPr="00DE52B6" w14:paraId="6E381AFE" w14:textId="77777777" w:rsidTr="00FE23DC">
        <w:trPr>
          <w:trHeight w:val="156"/>
        </w:trPr>
        <w:tc>
          <w:tcPr>
            <w:tcW w:w="846" w:type="dxa"/>
            <w:gridSpan w:val="2"/>
            <w:vMerge w:val="restart"/>
          </w:tcPr>
          <w:p w14:paraId="7E10C670" w14:textId="77777777" w:rsidR="00E84364" w:rsidRPr="00DE52B6" w:rsidRDefault="002D068D" w:rsidP="002D068D">
            <w:pPr>
              <w:pStyle w:val="aff0"/>
              <w:rPr>
                <w:rFonts w:cs="Arial"/>
                <w:szCs w:val="18"/>
                <w:shd w:val="clear" w:color="auto" w:fill="FFFFFF"/>
              </w:rPr>
            </w:pPr>
            <w:r w:rsidRPr="00DE52B6">
              <w:rPr>
                <w:rFonts w:cs="Arial"/>
                <w:szCs w:val="18"/>
                <w:shd w:val="clear" w:color="auto" w:fill="FFFFFF"/>
              </w:rPr>
              <w:t>EtherWake</w:t>
            </w:r>
          </w:p>
          <w:p w14:paraId="6499A0A2" w14:textId="77777777" w:rsidR="002D068D" w:rsidRPr="00DE52B6" w:rsidRDefault="002D068D" w:rsidP="002D068D">
            <w:pPr>
              <w:pStyle w:val="aff0"/>
              <w:rPr>
                <w:rFonts w:cs="Arial"/>
                <w:szCs w:val="18"/>
                <w:shd w:val="clear" w:color="auto" w:fill="FFFFFF"/>
              </w:rPr>
            </w:pPr>
            <w:r w:rsidRPr="00DE52B6">
              <w:rPr>
                <w:rFonts w:cs="Arial"/>
                <w:szCs w:val="18"/>
                <w:shd w:val="clear" w:color="auto" w:fill="FFFFFF"/>
              </w:rPr>
              <w:t>OnLan</w:t>
            </w:r>
          </w:p>
        </w:tc>
        <w:tc>
          <w:tcPr>
            <w:tcW w:w="1417" w:type="dxa"/>
            <w:gridSpan w:val="2"/>
          </w:tcPr>
          <w:p w14:paraId="46FC601B" w14:textId="5EDC300A" w:rsidR="002D068D" w:rsidRPr="00DE52B6" w:rsidRDefault="004A640E" w:rsidP="002D068D">
            <w:pPr>
              <w:pStyle w:val="aff0"/>
              <w:rPr>
                <w:rFonts w:cs="Arial"/>
                <w:szCs w:val="18"/>
                <w:shd w:val="clear" w:color="auto" w:fill="FFFFFF"/>
              </w:rPr>
            </w:pPr>
            <w:r w:rsidRPr="00DE52B6">
              <w:rPr>
                <w:rFonts w:cs="Arial"/>
                <w:szCs w:val="18"/>
                <w:shd w:val="clear" w:color="auto" w:fill="FFFFFF"/>
              </w:rPr>
              <w:t>MAC address</w:t>
            </w:r>
          </w:p>
        </w:tc>
        <w:tc>
          <w:tcPr>
            <w:tcW w:w="3969" w:type="dxa"/>
          </w:tcPr>
          <w:p w14:paraId="5AFFB5C3" w14:textId="2D1A442F"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MAC address.</w:t>
            </w:r>
          </w:p>
        </w:tc>
        <w:tc>
          <w:tcPr>
            <w:tcW w:w="964" w:type="dxa"/>
          </w:tcPr>
          <w:p w14:paraId="1EECDE65"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001C9965" w14:textId="23AA83B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4355CDB" w14:textId="666D330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17 bytes</w:t>
            </w:r>
          </w:p>
        </w:tc>
      </w:tr>
      <w:tr w:rsidR="002D068D" w:rsidRPr="00DE52B6" w14:paraId="3A0289DD" w14:textId="77777777" w:rsidTr="00FE23DC">
        <w:trPr>
          <w:trHeight w:val="155"/>
        </w:trPr>
        <w:tc>
          <w:tcPr>
            <w:tcW w:w="846" w:type="dxa"/>
            <w:gridSpan w:val="2"/>
            <w:vMerge/>
          </w:tcPr>
          <w:p w14:paraId="79707DE7" w14:textId="77777777" w:rsidR="002D068D" w:rsidRPr="00DE52B6" w:rsidRDefault="002D068D" w:rsidP="002D068D">
            <w:pPr>
              <w:pStyle w:val="aff0"/>
              <w:rPr>
                <w:rFonts w:cs="Arial"/>
                <w:szCs w:val="18"/>
                <w:shd w:val="clear" w:color="auto" w:fill="FFFFFF"/>
              </w:rPr>
            </w:pPr>
          </w:p>
        </w:tc>
        <w:tc>
          <w:tcPr>
            <w:tcW w:w="1417" w:type="dxa"/>
            <w:gridSpan w:val="2"/>
          </w:tcPr>
          <w:p w14:paraId="6B9AFC07" w14:textId="6477E69C" w:rsidR="002D068D" w:rsidRPr="00DE52B6" w:rsidRDefault="004A640E" w:rsidP="002D068D">
            <w:pPr>
              <w:pStyle w:val="aff0"/>
              <w:rPr>
                <w:rFonts w:cs="Arial"/>
                <w:szCs w:val="18"/>
                <w:shd w:val="clear" w:color="auto" w:fill="FFFFFF"/>
              </w:rPr>
            </w:pPr>
            <w:r w:rsidRPr="00DE52B6">
              <w:rPr>
                <w:rFonts w:cs="Arial"/>
                <w:szCs w:val="18"/>
                <w:shd w:val="clear" w:color="auto" w:fill="FFFFFF"/>
              </w:rPr>
              <w:t xml:space="preserve">Network </w:t>
            </w:r>
            <w:r w:rsidRPr="00DE52B6">
              <w:rPr>
                <w:rFonts w:cs="Arial"/>
                <w:szCs w:val="18"/>
                <w:shd w:val="clear" w:color="auto" w:fill="FFFFFF"/>
              </w:rPr>
              <w:lastRenderedPageBreak/>
              <w:t>device name</w:t>
            </w:r>
          </w:p>
        </w:tc>
        <w:tc>
          <w:tcPr>
            <w:tcW w:w="3969" w:type="dxa"/>
          </w:tcPr>
          <w:p w14:paraId="33C39526" w14:textId="0F2CA073" w:rsidR="002D068D" w:rsidRPr="00DE52B6" w:rsidRDefault="004A640E" w:rsidP="002D068D">
            <w:pPr>
              <w:pStyle w:val="aff0"/>
              <w:rPr>
                <w:rFonts w:cs="Arial"/>
                <w:szCs w:val="18"/>
                <w:shd w:val="clear" w:color="auto" w:fill="FFFFFF"/>
              </w:rPr>
            </w:pPr>
            <w:r w:rsidRPr="00DE52B6">
              <w:rPr>
                <w:rFonts w:cs="Arial"/>
                <w:szCs w:val="18"/>
                <w:shd w:val="clear" w:color="auto" w:fill="FFFFFF"/>
              </w:rPr>
              <w:lastRenderedPageBreak/>
              <w:t>Enter network device name.</w:t>
            </w:r>
          </w:p>
        </w:tc>
        <w:tc>
          <w:tcPr>
            <w:tcW w:w="964" w:type="dxa"/>
          </w:tcPr>
          <w:p w14:paraId="713DAF57"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667C82F5" w14:textId="5E2A20A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51B8CFA3" w14:textId="27993348"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 xml:space="preserve">aximum length </w:t>
            </w:r>
            <w:r w:rsidR="00DE52B6" w:rsidRPr="00DE52B6">
              <w:rPr>
                <w:rFonts w:cs="Arial"/>
                <w:szCs w:val="18"/>
                <w:shd w:val="clear" w:color="auto" w:fill="FFFFFF"/>
              </w:rPr>
              <w:lastRenderedPageBreak/>
              <w:t>256 bytes</w:t>
            </w:r>
          </w:p>
        </w:tc>
      </w:tr>
      <w:tr w:rsidR="002D068D" w:rsidRPr="00DE52B6" w14:paraId="4AE31E18" w14:textId="77777777" w:rsidTr="00FE23DC">
        <w:tc>
          <w:tcPr>
            <w:tcW w:w="2263" w:type="dxa"/>
            <w:gridSpan w:val="4"/>
          </w:tcPr>
          <w:p w14:paraId="0E6FC179" w14:textId="7C682E40" w:rsidR="002D068D" w:rsidRPr="00DE52B6" w:rsidRDefault="004A640E" w:rsidP="002D068D">
            <w:pPr>
              <w:pStyle w:val="aff0"/>
              <w:rPr>
                <w:rFonts w:cs="Arial"/>
                <w:szCs w:val="18"/>
                <w:shd w:val="clear" w:color="auto" w:fill="FFFFFF"/>
              </w:rPr>
            </w:pPr>
            <w:r w:rsidRPr="00DE52B6">
              <w:rPr>
                <w:rFonts w:cs="Arial"/>
                <w:szCs w:val="18"/>
                <w:shd w:val="clear" w:color="auto" w:fill="FFFFFF"/>
              </w:rPr>
              <w:lastRenderedPageBreak/>
              <w:t>Login user ID</w:t>
            </w:r>
          </w:p>
        </w:tc>
        <w:tc>
          <w:tcPr>
            <w:tcW w:w="3969" w:type="dxa"/>
          </w:tcPr>
          <w:p w14:paraId="705DFECB" w14:textId="4DF9580E"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6104A8A8" w14:textId="197A2107" w:rsidR="002D068D" w:rsidRPr="00DE52B6" w:rsidRDefault="00D00027" w:rsidP="002D068D">
            <w:pPr>
              <w:pStyle w:val="aff0"/>
              <w:jc w:val="center"/>
              <w:rPr>
                <w:rFonts w:cs="Arial"/>
                <w:szCs w:val="18"/>
                <w:shd w:val="clear" w:color="auto" w:fill="FFFFFF"/>
              </w:rPr>
            </w:pPr>
            <w:r w:rsidRPr="00CE0420">
              <w:rPr>
                <w:rFonts w:hint="eastAsia"/>
                <w:shd w:val="clear" w:color="auto" w:fill="FFFFFF"/>
              </w:rPr>
              <w:t>○</w:t>
            </w:r>
          </w:p>
        </w:tc>
        <w:tc>
          <w:tcPr>
            <w:tcW w:w="992" w:type="dxa"/>
          </w:tcPr>
          <w:p w14:paraId="0AC71910" w14:textId="5A10CE6B"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13194119" w14:textId="3054808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51031D" w:rsidRPr="00DE52B6" w14:paraId="20BEA038" w14:textId="77777777" w:rsidTr="00FE23DC">
        <w:trPr>
          <w:trHeight w:val="92"/>
        </w:trPr>
        <w:tc>
          <w:tcPr>
            <w:tcW w:w="846" w:type="dxa"/>
            <w:gridSpan w:val="2"/>
            <w:vMerge w:val="restart"/>
          </w:tcPr>
          <w:p w14:paraId="06065989" w14:textId="03B360EB"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1417" w:type="dxa"/>
            <w:gridSpan w:val="2"/>
          </w:tcPr>
          <w:p w14:paraId="3CA595F1" w14:textId="451D3240" w:rsidR="0051031D" w:rsidRPr="00DE52B6" w:rsidRDefault="004A640E" w:rsidP="0051031D">
            <w:pPr>
              <w:pStyle w:val="aff0"/>
              <w:rPr>
                <w:rFonts w:cs="Arial"/>
                <w:szCs w:val="18"/>
                <w:shd w:val="clear" w:color="auto" w:fill="FFFFFF"/>
              </w:rPr>
            </w:pPr>
            <w:r w:rsidRPr="00DE52B6">
              <w:rPr>
                <w:rFonts w:cs="Arial"/>
                <w:szCs w:val="18"/>
                <w:shd w:val="clear" w:color="auto" w:fill="FFFFFF"/>
              </w:rPr>
              <w:t>Management</w:t>
            </w:r>
          </w:p>
        </w:tc>
        <w:tc>
          <w:tcPr>
            <w:tcW w:w="3969" w:type="dxa"/>
          </w:tcPr>
          <w:p w14:paraId="377608BB" w14:textId="64A5EFE3" w:rsidR="0051031D" w:rsidRPr="00DE52B6" w:rsidRDefault="004A640E" w:rsidP="0051031D">
            <w:pPr>
              <w:pStyle w:val="aff0"/>
              <w:rPr>
                <w:rFonts w:cs="Arial"/>
                <w:szCs w:val="18"/>
                <w:shd w:val="clear" w:color="auto" w:fill="FFFFFF"/>
              </w:rPr>
            </w:pPr>
            <w:r w:rsidRPr="00DE52B6">
              <w:rPr>
                <w:rFonts w:cs="Arial" w:hint="eastAsia"/>
                <w:szCs w:val="18"/>
              </w:rPr>
              <w:t>Select "</w:t>
            </w:r>
            <w:r w:rsidRPr="00DE52B6">
              <w:rPr>
                <w:rFonts w:cs="Arial" w:hint="eastAsia"/>
                <w:szCs w:val="18"/>
              </w:rPr>
              <w:t>●</w:t>
            </w:r>
            <w:r w:rsidRPr="00DE52B6">
              <w:rPr>
                <w:rFonts w:cs="Arial" w:hint="eastAsia"/>
                <w:szCs w:val="18"/>
              </w:rPr>
              <w:t>" when using ITA to manage password</w:t>
            </w:r>
            <w:r w:rsidRPr="00DE52B6">
              <w:rPr>
                <w:rFonts w:cs="Arial"/>
                <w:szCs w:val="18"/>
              </w:rPr>
              <w:t>.</w:t>
            </w:r>
          </w:p>
        </w:tc>
        <w:tc>
          <w:tcPr>
            <w:tcW w:w="964" w:type="dxa"/>
          </w:tcPr>
          <w:p w14:paraId="4639C107" w14:textId="76FAAD17"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30AF143E" w14:textId="4DB34646"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L</w:t>
            </w:r>
            <w:r w:rsidRPr="00DE52B6">
              <w:rPr>
                <w:rFonts w:cs="Arial"/>
                <w:szCs w:val="18"/>
                <w:shd w:val="clear" w:color="auto" w:fill="FFFFFF"/>
              </w:rPr>
              <w:t>ist</w:t>
            </w:r>
          </w:p>
        </w:tc>
        <w:tc>
          <w:tcPr>
            <w:tcW w:w="1701" w:type="dxa"/>
          </w:tcPr>
          <w:p w14:paraId="47A85B2D" w14:textId="77777777" w:rsidR="0051031D" w:rsidRPr="00DE52B6" w:rsidRDefault="0051031D" w:rsidP="0051031D">
            <w:pPr>
              <w:pStyle w:val="aff0"/>
              <w:rPr>
                <w:rFonts w:cs="Arial"/>
                <w:szCs w:val="18"/>
                <w:shd w:val="clear" w:color="auto" w:fill="FFFFFF"/>
              </w:rPr>
            </w:pPr>
            <w:r w:rsidRPr="00DE52B6">
              <w:rPr>
                <w:rFonts w:cs="Arial"/>
                <w:szCs w:val="18"/>
                <w:shd w:val="clear" w:color="auto" w:fill="FFFFFF"/>
              </w:rPr>
              <w:t>-</w:t>
            </w:r>
          </w:p>
        </w:tc>
      </w:tr>
      <w:tr w:rsidR="0051031D" w:rsidRPr="00DE52B6" w14:paraId="78F2EE69" w14:textId="77777777" w:rsidTr="00FE23DC">
        <w:trPr>
          <w:trHeight w:val="92"/>
        </w:trPr>
        <w:tc>
          <w:tcPr>
            <w:tcW w:w="846" w:type="dxa"/>
            <w:gridSpan w:val="2"/>
            <w:vMerge/>
          </w:tcPr>
          <w:p w14:paraId="4C155A23" w14:textId="77777777" w:rsidR="0051031D" w:rsidRPr="00DE52B6" w:rsidRDefault="0051031D" w:rsidP="0051031D">
            <w:pPr>
              <w:pStyle w:val="aff0"/>
              <w:rPr>
                <w:rFonts w:cs="Arial"/>
                <w:szCs w:val="18"/>
                <w:shd w:val="clear" w:color="auto" w:fill="FFFFFF"/>
              </w:rPr>
            </w:pPr>
          </w:p>
        </w:tc>
        <w:tc>
          <w:tcPr>
            <w:tcW w:w="1417" w:type="dxa"/>
            <w:gridSpan w:val="2"/>
          </w:tcPr>
          <w:p w14:paraId="465ADCAE" w14:textId="5431B5B1"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3969" w:type="dxa"/>
          </w:tcPr>
          <w:p w14:paraId="26D0DF92" w14:textId="7724B5FD" w:rsidR="0051031D" w:rsidRPr="00DE52B6" w:rsidRDefault="004A640E" w:rsidP="0051031D">
            <w:pPr>
              <w:pStyle w:val="aff0"/>
              <w:rPr>
                <w:rFonts w:cs="Arial"/>
                <w:szCs w:val="18"/>
                <w:shd w:val="clear" w:color="auto" w:fill="FFFFFF"/>
              </w:rPr>
            </w:pPr>
            <w:r w:rsidRPr="00DE52B6">
              <w:rPr>
                <w:rFonts w:cs="Arial"/>
                <w:szCs w:val="18"/>
                <w:shd w:val="clear" w:color="auto" w:fill="FFFFFF"/>
              </w:rPr>
              <w:t>Specify password.</w:t>
            </w:r>
          </w:p>
        </w:tc>
        <w:tc>
          <w:tcPr>
            <w:tcW w:w="964" w:type="dxa"/>
          </w:tcPr>
          <w:p w14:paraId="361DAE25" w14:textId="07BFC3F6"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2BAE8D92" w14:textId="1992CAAB"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279E27E" w14:textId="1C92E871" w:rsidR="0051031D" w:rsidRPr="00DE52B6" w:rsidRDefault="00EB78A1" w:rsidP="0051031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400B78" w:rsidRPr="00DE52B6" w14:paraId="24C67366" w14:textId="77777777" w:rsidTr="00FE23DC">
        <w:trPr>
          <w:trHeight w:val="92"/>
        </w:trPr>
        <w:tc>
          <w:tcPr>
            <w:tcW w:w="2263" w:type="dxa"/>
            <w:gridSpan w:val="4"/>
          </w:tcPr>
          <w:p w14:paraId="1AB12EE7" w14:textId="64F5D17B" w:rsidR="00400B78" w:rsidRPr="00DE52B6" w:rsidRDefault="004A640E" w:rsidP="0051031D">
            <w:pPr>
              <w:pStyle w:val="aff0"/>
              <w:rPr>
                <w:rFonts w:eastAsiaTheme="majorEastAsia" w:cs="Arial"/>
                <w:szCs w:val="18"/>
                <w:shd w:val="clear" w:color="auto" w:fill="FFFFFF"/>
              </w:rPr>
            </w:pPr>
            <w:r w:rsidRPr="00DE52B6">
              <w:rPr>
                <w:rStyle w:val="generalbold1"/>
                <w:rFonts w:eastAsiaTheme="majorEastAsia" w:cs="Arial"/>
                <w:bCs/>
                <w:sz w:val="18"/>
                <w:szCs w:val="18"/>
              </w:rPr>
              <w:t>ssh authentication key file</w:t>
            </w:r>
          </w:p>
        </w:tc>
        <w:tc>
          <w:tcPr>
            <w:tcW w:w="3969" w:type="dxa"/>
          </w:tcPr>
          <w:p w14:paraId="167CE2AA" w14:textId="77777777" w:rsidR="004A640E" w:rsidRPr="00DE52B6" w:rsidRDefault="004A640E" w:rsidP="00374899">
            <w:pPr>
              <w:spacing w:line="240" w:lineRule="exact"/>
              <w:jc w:val="left"/>
              <w:rPr>
                <w:rFonts w:eastAsiaTheme="majorEastAsia" w:cs="Arial"/>
                <w:color w:val="000000"/>
                <w:sz w:val="18"/>
                <w:szCs w:val="18"/>
                <w:shd w:val="clear" w:color="auto" w:fill="FFFFFF"/>
              </w:rPr>
            </w:pPr>
            <w:r w:rsidRPr="00DE52B6">
              <w:rPr>
                <w:rFonts w:eastAsiaTheme="majorEastAsia" w:cs="Arial"/>
                <w:color w:val="000000"/>
                <w:sz w:val="18"/>
                <w:szCs w:val="18"/>
                <w:shd w:val="clear" w:color="auto" w:fill="FFFFFF"/>
              </w:rPr>
              <w:t>Specify the ssh authentication key file and enter the file when using key authentication.</w:t>
            </w:r>
          </w:p>
          <w:p w14:paraId="19E3A2A8" w14:textId="5D5DC8E4" w:rsidR="00400B78" w:rsidRPr="00DE52B6" w:rsidRDefault="004A640E" w:rsidP="00374899">
            <w:pPr>
              <w:pStyle w:val="aff0"/>
              <w:jc w:val="left"/>
              <w:rPr>
                <w:rFonts w:eastAsiaTheme="majorEastAsia" w:cs="Arial"/>
                <w:szCs w:val="18"/>
                <w:shd w:val="clear" w:color="auto" w:fill="FFFFFF"/>
              </w:rPr>
            </w:pPr>
            <w:r w:rsidRPr="00DE52B6">
              <w:rPr>
                <w:rFonts w:eastAsiaTheme="majorEastAsia" w:cs="Arial"/>
                <w:color w:val="000000"/>
                <w:szCs w:val="18"/>
                <w:shd w:val="clear" w:color="auto" w:fill="FFFFFF"/>
              </w:rPr>
              <w:t>Required when specifying the ssh authentication key file if authentication method is the key authentication</w:t>
            </w:r>
            <w:r w:rsidR="004D2422">
              <w:rPr>
                <w:rFonts w:eastAsiaTheme="majorEastAsia" w:cs="Arial"/>
                <w:color w:val="000000"/>
                <w:szCs w:val="18"/>
                <w:shd w:val="clear" w:color="auto" w:fill="FFFFFF"/>
              </w:rPr>
              <w:t>.</w:t>
            </w:r>
          </w:p>
        </w:tc>
        <w:tc>
          <w:tcPr>
            <w:tcW w:w="964" w:type="dxa"/>
          </w:tcPr>
          <w:p w14:paraId="4CE3BFE7" w14:textId="77777777" w:rsidR="00400B78" w:rsidRPr="00DE52B6" w:rsidRDefault="00400B78" w:rsidP="0051031D">
            <w:pPr>
              <w:pStyle w:val="aff0"/>
              <w:jc w:val="center"/>
              <w:rPr>
                <w:rFonts w:eastAsiaTheme="majorEastAsia" w:cs="Arial"/>
                <w:szCs w:val="18"/>
                <w:shd w:val="clear" w:color="auto" w:fill="FFFFFF"/>
              </w:rPr>
            </w:pPr>
            <w:r w:rsidRPr="00DE52B6">
              <w:rPr>
                <w:rFonts w:eastAsiaTheme="majorEastAsia" w:cs="Arial"/>
                <w:color w:val="000000"/>
                <w:szCs w:val="18"/>
                <w:shd w:val="clear" w:color="auto" w:fill="FFFFFF"/>
              </w:rPr>
              <w:t>-</w:t>
            </w:r>
          </w:p>
        </w:tc>
        <w:tc>
          <w:tcPr>
            <w:tcW w:w="992" w:type="dxa"/>
          </w:tcPr>
          <w:p w14:paraId="5845D596" w14:textId="5C10A3AC" w:rsidR="00400B78" w:rsidRPr="00DE52B6" w:rsidRDefault="00DE52B6" w:rsidP="00DE52B6">
            <w:pPr>
              <w:pStyle w:val="aff0"/>
              <w:jc w:val="center"/>
              <w:rPr>
                <w:rFonts w:eastAsiaTheme="majorEastAsia" w:cs="Arial"/>
                <w:szCs w:val="18"/>
                <w:shd w:val="clear" w:color="auto" w:fill="FFFFFF"/>
              </w:rPr>
            </w:pPr>
            <w:r w:rsidRPr="00DE52B6">
              <w:rPr>
                <w:rFonts w:eastAsiaTheme="majorEastAsia" w:cs="Arial" w:hint="eastAsia"/>
                <w:szCs w:val="18"/>
              </w:rPr>
              <w:t>F</w:t>
            </w:r>
            <w:r w:rsidRPr="00DE52B6">
              <w:rPr>
                <w:rFonts w:eastAsiaTheme="majorEastAsia" w:cs="Arial"/>
                <w:szCs w:val="18"/>
              </w:rPr>
              <w:t>ile</w:t>
            </w:r>
          </w:p>
        </w:tc>
        <w:tc>
          <w:tcPr>
            <w:tcW w:w="1701" w:type="dxa"/>
          </w:tcPr>
          <w:p w14:paraId="7EF1FEBC" w14:textId="4EB58E91" w:rsidR="008E7182" w:rsidRPr="00DE52B6" w:rsidRDefault="00DE52B6" w:rsidP="008E7182">
            <w:pPr>
              <w:pStyle w:val="aff0"/>
              <w:rPr>
                <w:rFonts w:eastAsiaTheme="majorEastAsia" w:cs="Arial"/>
                <w:szCs w:val="18"/>
                <w:shd w:val="clear" w:color="auto" w:fill="FFFFFF"/>
              </w:rPr>
            </w:pPr>
            <w:r w:rsidRPr="00DE52B6">
              <w:rPr>
                <w:rFonts w:eastAsiaTheme="majorEastAsia" w:cs="Arial"/>
                <w:szCs w:val="18"/>
              </w:rPr>
              <w:t>Maximum size 10K bytes</w:t>
            </w:r>
          </w:p>
        </w:tc>
      </w:tr>
      <w:tr w:rsidR="008865DD" w:rsidRPr="00CE0420" w14:paraId="72D0D442" w14:textId="77777777" w:rsidTr="00FE23DC">
        <w:tc>
          <w:tcPr>
            <w:tcW w:w="421" w:type="dxa"/>
            <w:vMerge w:val="restart"/>
            <w:textDirection w:val="tbRl"/>
          </w:tcPr>
          <w:p w14:paraId="168AC4EE" w14:textId="28174156" w:rsidR="008865DD" w:rsidRPr="004A640E" w:rsidRDefault="00DE52B6" w:rsidP="008865DD">
            <w:pPr>
              <w:pStyle w:val="aff0"/>
              <w:ind w:left="113" w:right="113"/>
              <w:rPr>
                <w:rFonts w:cs="Arial"/>
                <w:shd w:val="clear" w:color="auto" w:fill="FFFFFF"/>
              </w:rPr>
            </w:pPr>
            <w:r w:rsidRPr="00DE52B6">
              <w:rPr>
                <w:rFonts w:eastAsia="ＭＳ ゴシック" w:cs="Arial"/>
                <w:shd w:val="clear" w:color="auto" w:fill="FFFFFF"/>
              </w:rPr>
              <w:t>Ansible dedicated information</w:t>
            </w:r>
          </w:p>
        </w:tc>
        <w:tc>
          <w:tcPr>
            <w:tcW w:w="425" w:type="dxa"/>
            <w:vMerge w:val="restart"/>
            <w:textDirection w:val="tbRl"/>
          </w:tcPr>
          <w:p w14:paraId="0CDBA494" w14:textId="0F90752E" w:rsidR="008865DD" w:rsidRPr="004A640E" w:rsidRDefault="00DE52B6" w:rsidP="008865DD">
            <w:pPr>
              <w:pStyle w:val="aff0"/>
              <w:ind w:left="113" w:right="113"/>
              <w:rPr>
                <w:rFonts w:cs="Arial"/>
                <w:shd w:val="clear" w:color="auto" w:fill="FFFFFF"/>
              </w:rPr>
            </w:pPr>
            <w:r w:rsidRPr="00DE52B6">
              <w:rPr>
                <w:rFonts w:cs="Arial"/>
                <w:shd w:val="clear" w:color="auto" w:fill="FFFFFF"/>
              </w:rPr>
              <w:t>Dedicated information for Legacy/Role</w:t>
            </w:r>
          </w:p>
        </w:tc>
        <w:tc>
          <w:tcPr>
            <w:tcW w:w="1417" w:type="dxa"/>
            <w:gridSpan w:val="2"/>
          </w:tcPr>
          <w:p w14:paraId="61457191" w14:textId="5D4F0449" w:rsidR="008865DD" w:rsidRPr="004A640E" w:rsidRDefault="00DE52B6" w:rsidP="0051031D">
            <w:pPr>
              <w:pStyle w:val="aff0"/>
              <w:rPr>
                <w:rFonts w:cs="Arial"/>
                <w:shd w:val="clear" w:color="auto" w:fill="FFFFFF"/>
              </w:rPr>
            </w:pPr>
            <w:r w:rsidRPr="00DE52B6">
              <w:rPr>
                <w:rFonts w:cs="Arial"/>
                <w:shd w:val="clear" w:color="auto" w:fill="FFFFFF"/>
              </w:rPr>
              <w:t>Authentication method</w:t>
            </w:r>
          </w:p>
        </w:tc>
        <w:tc>
          <w:tcPr>
            <w:tcW w:w="3969" w:type="dxa"/>
          </w:tcPr>
          <w:p w14:paraId="0D37023F" w14:textId="77777777" w:rsidR="000E7B75" w:rsidRPr="000E7B75" w:rsidRDefault="000E7B75" w:rsidP="000E7B75">
            <w:pPr>
              <w:pStyle w:val="aff0"/>
              <w:rPr>
                <w:rFonts w:cs="Arial"/>
                <w:shd w:val="clear" w:color="auto" w:fill="FFFFFF"/>
              </w:rPr>
            </w:pPr>
          </w:p>
          <w:p w14:paraId="125DF512" w14:textId="0151B3D0" w:rsidR="000E7B75" w:rsidRPr="000E7B75" w:rsidRDefault="000E7B75" w:rsidP="000E7B75">
            <w:pPr>
              <w:pStyle w:val="aff0"/>
              <w:rPr>
                <w:rFonts w:cs="Arial"/>
                <w:shd w:val="clear" w:color="auto" w:fill="FFFFFF"/>
              </w:rPr>
            </w:pPr>
            <w:r w:rsidRPr="000E7B75">
              <w:rPr>
                <w:rFonts w:cs="Arial"/>
                <w:shd w:val="clear" w:color="auto" w:fill="FFFFFF"/>
              </w:rPr>
              <w:t>Select the authentication method used when connecting from Ansible/</w:t>
            </w:r>
            <w:r w:rsidR="004005D7">
              <w:rPr>
                <w:rFonts w:cs="Arial"/>
                <w:shd w:val="clear" w:color="auto" w:fill="FFFFFF"/>
              </w:rPr>
              <w:t>Ansible Automation Controller</w:t>
            </w:r>
            <w:r w:rsidRPr="000E7B75">
              <w:rPr>
                <w:rFonts w:cs="Arial"/>
                <w:shd w:val="clear" w:color="auto" w:fill="FFFFFF"/>
              </w:rPr>
              <w:t xml:space="preserve"> to the target device.</w:t>
            </w:r>
          </w:p>
          <w:p w14:paraId="398F604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4C6D21C4"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11B528DC"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6DED2C6D"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secret key file (id_ras).</w:t>
            </w:r>
          </w:p>
          <w:p w14:paraId="3ECE4DC1"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0B89BE35"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seccret key file (id_ras) and input a passphrase.</w:t>
            </w:r>
          </w:p>
          <w:p w14:paraId="3E52A99B"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04417B8D" w14:textId="77777777" w:rsidR="000E7B75" w:rsidRPr="000E7B75" w:rsidRDefault="000E7B75" w:rsidP="000E7B75">
            <w:pPr>
              <w:pStyle w:val="aff0"/>
              <w:rPr>
                <w:rFonts w:cs="Arial"/>
                <w:shd w:val="clear" w:color="auto" w:fill="FFFFFF"/>
              </w:rPr>
            </w:pPr>
            <w:r w:rsidRPr="000E7B75">
              <w:rPr>
                <w:rFonts w:cs="Arial"/>
                <w:shd w:val="clear" w:color="auto" w:fill="FFFFFF"/>
              </w:rPr>
              <w:t>You will not be required to upload an SSH secret key file (id_ras)</w:t>
            </w:r>
          </w:p>
          <w:p w14:paraId="5F2D745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 (winrm)</w:t>
            </w:r>
          </w:p>
          <w:p w14:paraId="6DD4F635" w14:textId="77777777" w:rsidR="000E7B75" w:rsidRPr="000E7B75" w:rsidRDefault="000E7B75" w:rsidP="000E7B75">
            <w:pPr>
              <w:pStyle w:val="aff0"/>
              <w:rPr>
                <w:rFonts w:cs="Arial"/>
                <w:shd w:val="clear" w:color="auto" w:fill="FFFFFF"/>
              </w:rPr>
            </w:pPr>
            <w:r w:rsidRPr="000E7B75">
              <w:rPr>
                <w:rFonts w:cs="Arial"/>
                <w:shd w:val="clear" w:color="auto" w:fill="FFFFFF"/>
              </w:rPr>
              <w:t>If necessary, input the WinRM connection information.</w:t>
            </w:r>
          </w:p>
          <w:p w14:paraId="1DF64FD5" w14:textId="77777777" w:rsidR="000E7B75" w:rsidRPr="000E7B75" w:rsidRDefault="000E7B75" w:rsidP="000E7B75">
            <w:pPr>
              <w:pStyle w:val="aff0"/>
              <w:rPr>
                <w:rFonts w:cs="Arial"/>
                <w:shd w:val="clear" w:color="auto" w:fill="FFFFFF"/>
              </w:rPr>
            </w:pPr>
          </w:p>
          <w:p w14:paraId="0D616C88" w14:textId="77777777" w:rsidR="000E7B75" w:rsidRPr="000E7B75" w:rsidRDefault="000E7B75" w:rsidP="000E7B75">
            <w:pPr>
              <w:pStyle w:val="aff0"/>
              <w:rPr>
                <w:rFonts w:cs="Arial"/>
                <w:shd w:val="clear" w:color="auto" w:fill="FFFFFF"/>
              </w:rPr>
            </w:pPr>
            <w:r w:rsidRPr="000E7B75">
              <w:rPr>
                <w:rFonts w:cs="Arial"/>
                <w:shd w:val="clear" w:color="auto" w:fill="FFFFFF"/>
              </w:rPr>
              <w:t>If you choose anything else than Password authentication (winrm), you must configure the following settings for the target device.</w:t>
            </w:r>
          </w:p>
          <w:p w14:paraId="6D8D6230" w14:textId="77777777" w:rsidR="000E7B75" w:rsidRPr="000E7B75" w:rsidRDefault="000E7B75" w:rsidP="000E7B75">
            <w:pPr>
              <w:pStyle w:val="aff0"/>
              <w:rPr>
                <w:rFonts w:cs="Arial"/>
                <w:shd w:val="clear" w:color="auto" w:fill="FFFFFF"/>
              </w:rPr>
            </w:pPr>
            <w:r w:rsidRPr="000E7B75">
              <w:rPr>
                <w:rFonts w:cs="Arial"/>
                <w:shd w:val="clear" w:color="auto" w:fill="FFFFFF"/>
              </w:rPr>
              <w:t>-Set the Login-user's sudo permissions to /etc/sudoers with NOPASSWD</w:t>
            </w:r>
          </w:p>
          <w:p w14:paraId="63FCC1E6" w14:textId="77777777" w:rsidR="000E7B75" w:rsidRPr="000E7B75" w:rsidRDefault="000E7B75" w:rsidP="000E7B75">
            <w:pPr>
              <w:pStyle w:val="aff0"/>
              <w:rPr>
                <w:rFonts w:cs="Arial"/>
                <w:shd w:val="clear" w:color="auto" w:fill="FFFFFF"/>
              </w:rPr>
            </w:pPr>
            <w:r w:rsidRPr="000E7B75">
              <w:rPr>
                <w:rFonts w:cs="Arial"/>
                <w:shd w:val="clear" w:color="auto" w:fill="FFFFFF"/>
              </w:rPr>
              <w:t>Example)</w:t>
            </w:r>
          </w:p>
          <w:p w14:paraId="689F9BE0" w14:textId="72A77522" w:rsidR="00E5259A" w:rsidRPr="004A640E" w:rsidRDefault="000E7B75" w:rsidP="000E7B75">
            <w:pPr>
              <w:pStyle w:val="aff0"/>
              <w:rPr>
                <w:rFonts w:cs="Arial"/>
                <w:shd w:val="clear" w:color="auto" w:fill="FFFFFF"/>
              </w:rPr>
            </w:pPr>
            <w:r w:rsidRPr="000E7B75">
              <w:rPr>
                <w:rFonts w:cs="Arial"/>
                <w:shd w:val="clear" w:color="auto" w:fill="FFFFFF"/>
              </w:rPr>
              <w:t>Demo_user ALL=(ALL) NOPASSWD:ALL</w:t>
            </w:r>
          </w:p>
        </w:tc>
        <w:tc>
          <w:tcPr>
            <w:tcW w:w="964" w:type="dxa"/>
          </w:tcPr>
          <w:p w14:paraId="4E2BBF3C" w14:textId="3A74BA87"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7F5438FC" w14:textId="096C2514" w:rsidR="008865DD" w:rsidRPr="004A640E" w:rsidRDefault="00DE52B6"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D1B13BB" w14:textId="53832801" w:rsidR="008865DD" w:rsidRPr="004A640E" w:rsidRDefault="00EB78A1" w:rsidP="0051031D">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r>
              <w:rPr>
                <w:rFonts w:cs="Arial"/>
                <w:shd w:val="clear" w:color="auto" w:fill="FFFFFF"/>
              </w:rPr>
              <w:t>.</w:t>
            </w:r>
          </w:p>
        </w:tc>
      </w:tr>
      <w:tr w:rsidR="008865DD" w:rsidRPr="00CE0420" w14:paraId="35C212C7" w14:textId="77777777" w:rsidTr="00FE23DC">
        <w:tc>
          <w:tcPr>
            <w:tcW w:w="421" w:type="dxa"/>
            <w:vMerge/>
          </w:tcPr>
          <w:p w14:paraId="54D646A5" w14:textId="77777777" w:rsidR="008865DD" w:rsidRPr="004A640E" w:rsidRDefault="008865DD" w:rsidP="0051031D">
            <w:pPr>
              <w:pStyle w:val="aff0"/>
              <w:rPr>
                <w:rFonts w:cs="Arial"/>
                <w:shd w:val="clear" w:color="auto" w:fill="FFFFFF"/>
              </w:rPr>
            </w:pPr>
          </w:p>
        </w:tc>
        <w:tc>
          <w:tcPr>
            <w:tcW w:w="425" w:type="dxa"/>
            <w:vMerge/>
          </w:tcPr>
          <w:p w14:paraId="506BD452" w14:textId="39CBA719" w:rsidR="008865DD" w:rsidRPr="004A640E" w:rsidRDefault="008865DD" w:rsidP="0051031D">
            <w:pPr>
              <w:pStyle w:val="aff0"/>
              <w:rPr>
                <w:rFonts w:cs="Arial"/>
                <w:shd w:val="clear" w:color="auto" w:fill="FFFFFF"/>
              </w:rPr>
            </w:pPr>
          </w:p>
        </w:tc>
        <w:tc>
          <w:tcPr>
            <w:tcW w:w="425" w:type="dxa"/>
            <w:vMerge w:val="restart"/>
            <w:textDirection w:val="tbRl"/>
          </w:tcPr>
          <w:p w14:paraId="7FA602FC" w14:textId="2BAABE2D" w:rsidR="008865DD" w:rsidRPr="004A640E" w:rsidRDefault="00DE52B6" w:rsidP="00BE40D2">
            <w:pPr>
              <w:pStyle w:val="aff0"/>
              <w:ind w:left="113" w:right="113"/>
              <w:rPr>
                <w:rFonts w:cs="Arial"/>
                <w:shd w:val="clear" w:color="auto" w:fill="FFFFFF"/>
              </w:rPr>
            </w:pPr>
            <w:r w:rsidRPr="00DE52B6">
              <w:rPr>
                <w:rFonts w:cs="Arial"/>
                <w:shd w:val="clear" w:color="auto" w:fill="FFFFFF"/>
              </w:rPr>
              <w:t xml:space="preserve">WinRM connection information </w:t>
            </w:r>
          </w:p>
        </w:tc>
        <w:tc>
          <w:tcPr>
            <w:tcW w:w="992" w:type="dxa"/>
          </w:tcPr>
          <w:p w14:paraId="1E6BF1B6" w14:textId="607ADBA8" w:rsidR="008865DD" w:rsidRPr="004A640E" w:rsidRDefault="00DE52B6" w:rsidP="0051031D">
            <w:pPr>
              <w:pStyle w:val="aff0"/>
              <w:rPr>
                <w:rFonts w:cs="Arial"/>
                <w:shd w:val="clear" w:color="auto" w:fill="FFFFFF"/>
              </w:rPr>
            </w:pPr>
            <w:r w:rsidRPr="00DE52B6">
              <w:rPr>
                <w:rFonts w:cs="Arial"/>
                <w:shd w:val="clear" w:color="auto" w:fill="FFFFFF"/>
              </w:rPr>
              <w:t>Port no</w:t>
            </w:r>
            <w:r>
              <w:rPr>
                <w:rFonts w:cs="Arial"/>
                <w:shd w:val="clear" w:color="auto" w:fill="FFFFFF"/>
              </w:rPr>
              <w:t>.</w:t>
            </w:r>
          </w:p>
        </w:tc>
        <w:tc>
          <w:tcPr>
            <w:tcW w:w="3969" w:type="dxa"/>
          </w:tcPr>
          <w:p w14:paraId="10D22200" w14:textId="7256BCB4" w:rsidR="00FE23DC" w:rsidRDefault="00FE23DC" w:rsidP="00BE40D2">
            <w:pPr>
              <w:pStyle w:val="aff0"/>
              <w:rPr>
                <w:rFonts w:cs="Arial"/>
                <w:shd w:val="clear" w:color="auto" w:fill="FFFFFF"/>
              </w:rPr>
            </w:pPr>
            <w:r w:rsidRPr="00FE23DC">
              <w:rPr>
                <w:rFonts w:cs="Arial"/>
                <w:shd w:val="clear" w:color="auto" w:fill="FFFFFF"/>
              </w:rPr>
              <w:t>Enter the port number when connecting to WindowsServer with WinRm</w:t>
            </w:r>
            <w:r>
              <w:rPr>
                <w:rFonts w:cs="Arial"/>
                <w:shd w:val="clear" w:color="auto" w:fill="FFFFFF"/>
              </w:rPr>
              <w:t>.</w:t>
            </w:r>
          </w:p>
          <w:p w14:paraId="49B10DE0" w14:textId="21401C70" w:rsidR="008865DD" w:rsidRPr="004A640E" w:rsidRDefault="00FE23DC" w:rsidP="00BE40D2">
            <w:pPr>
              <w:pStyle w:val="aff0"/>
              <w:rPr>
                <w:rFonts w:cs="Arial"/>
                <w:shd w:val="clear" w:color="auto" w:fill="FFFFFF"/>
              </w:rPr>
            </w:pPr>
            <w:r w:rsidRPr="00FE23DC">
              <w:rPr>
                <w:rFonts w:cs="Arial"/>
                <w:shd w:val="clear" w:color="auto" w:fill="FFFFFF"/>
              </w:rPr>
              <w:t>If the column is left not entered, Ansible will connect to the default</w:t>
            </w:r>
            <w:r w:rsidR="00276476">
              <w:rPr>
                <w:rFonts w:cs="Arial"/>
                <w:shd w:val="clear" w:color="auto" w:fill="FFFFFF"/>
              </w:rPr>
              <w:t xml:space="preserve"> </w:t>
            </w:r>
            <w:r w:rsidRPr="00FE23DC">
              <w:rPr>
                <w:rFonts w:cs="Arial"/>
                <w:shd w:val="clear" w:color="auto" w:fill="FFFFFF"/>
              </w:rPr>
              <w:t>(5985) WinRM</w:t>
            </w:r>
            <w:r>
              <w:rPr>
                <w:rFonts w:cs="Arial"/>
                <w:shd w:val="clear" w:color="auto" w:fill="FFFFFF"/>
              </w:rPr>
              <w:t>.</w:t>
            </w:r>
          </w:p>
        </w:tc>
        <w:tc>
          <w:tcPr>
            <w:tcW w:w="964" w:type="dxa"/>
          </w:tcPr>
          <w:p w14:paraId="286E1C20" w14:textId="3B149C83" w:rsidR="008865DD" w:rsidRPr="004A640E" w:rsidRDefault="008865DD" w:rsidP="0051031D">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2339B19F" w14:textId="65791E77" w:rsidR="008865DD"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775FEADD" w14:textId="1E668100" w:rsidR="008865DD" w:rsidRPr="004A640E" w:rsidRDefault="00EB78A1" w:rsidP="003C2F77">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p>
        </w:tc>
      </w:tr>
      <w:tr w:rsidR="008865DD" w:rsidRPr="00CE0420" w14:paraId="04F749A8" w14:textId="77777777" w:rsidTr="00FE23DC">
        <w:tc>
          <w:tcPr>
            <w:tcW w:w="421" w:type="dxa"/>
            <w:vMerge/>
          </w:tcPr>
          <w:p w14:paraId="08BF9BE0" w14:textId="77777777" w:rsidR="008865DD" w:rsidRPr="004A640E" w:rsidRDefault="008865DD" w:rsidP="0051031D">
            <w:pPr>
              <w:pStyle w:val="aff0"/>
              <w:rPr>
                <w:rFonts w:cs="Arial"/>
                <w:shd w:val="clear" w:color="auto" w:fill="FFFFFF"/>
              </w:rPr>
            </w:pPr>
          </w:p>
        </w:tc>
        <w:tc>
          <w:tcPr>
            <w:tcW w:w="425" w:type="dxa"/>
            <w:vMerge/>
          </w:tcPr>
          <w:p w14:paraId="22AAFF52" w14:textId="094720BD" w:rsidR="008865DD" w:rsidRPr="004A640E" w:rsidRDefault="008865DD" w:rsidP="0051031D">
            <w:pPr>
              <w:pStyle w:val="aff0"/>
              <w:rPr>
                <w:rFonts w:cs="Arial"/>
                <w:shd w:val="clear" w:color="auto" w:fill="FFFFFF"/>
              </w:rPr>
            </w:pPr>
          </w:p>
        </w:tc>
        <w:tc>
          <w:tcPr>
            <w:tcW w:w="425" w:type="dxa"/>
            <w:vMerge/>
          </w:tcPr>
          <w:p w14:paraId="06D1736D" w14:textId="470587D3" w:rsidR="008865DD" w:rsidRPr="004A640E" w:rsidRDefault="008865DD" w:rsidP="0051031D">
            <w:pPr>
              <w:pStyle w:val="aff0"/>
              <w:rPr>
                <w:rFonts w:cs="Arial"/>
                <w:shd w:val="clear" w:color="auto" w:fill="FFFFFF"/>
              </w:rPr>
            </w:pPr>
          </w:p>
        </w:tc>
        <w:tc>
          <w:tcPr>
            <w:tcW w:w="992" w:type="dxa"/>
          </w:tcPr>
          <w:p w14:paraId="1511A3B7" w14:textId="5721F95D" w:rsidR="008865DD" w:rsidRPr="004A640E" w:rsidRDefault="00DE52B6" w:rsidP="0051031D">
            <w:pPr>
              <w:pStyle w:val="aff0"/>
              <w:rPr>
                <w:rFonts w:cs="Arial"/>
                <w:shd w:val="clear" w:color="auto" w:fill="FFFFFF"/>
              </w:rPr>
            </w:pPr>
            <w:r w:rsidRPr="00DE52B6">
              <w:rPr>
                <w:rFonts w:cs="Arial"/>
                <w:shd w:val="clear" w:color="auto" w:fill="FFFFFF"/>
              </w:rPr>
              <w:t>Server certificate</w:t>
            </w:r>
          </w:p>
        </w:tc>
        <w:tc>
          <w:tcPr>
            <w:tcW w:w="3969" w:type="dxa"/>
          </w:tcPr>
          <w:p w14:paraId="51779E64" w14:textId="77777777" w:rsidR="00FE23DC" w:rsidRPr="00FE23DC" w:rsidRDefault="00FE23DC" w:rsidP="00FE23DC">
            <w:pPr>
              <w:pStyle w:val="aff0"/>
              <w:rPr>
                <w:rFonts w:cs="Arial"/>
                <w:shd w:val="clear" w:color="auto" w:fill="FFFFFF"/>
              </w:rPr>
            </w:pPr>
            <w:r w:rsidRPr="00FE23DC">
              <w:rPr>
                <w:rFonts w:cs="Arial"/>
                <w:shd w:val="clear" w:color="auto" w:fill="FFFFFF"/>
              </w:rPr>
              <w:t xml:space="preserve">Enter the server certificatie when https port number is specified as the WinRM connection </w:t>
            </w:r>
            <w:r w:rsidRPr="00FE23DC">
              <w:rPr>
                <w:rFonts w:cs="Arial"/>
                <w:shd w:val="clear" w:color="auto" w:fill="FFFFFF"/>
              </w:rPr>
              <w:lastRenderedPageBreak/>
              <w:t>port</w:t>
            </w:r>
          </w:p>
          <w:p w14:paraId="60C25C6D" w14:textId="3F5F8577" w:rsidR="008865DD" w:rsidRPr="004A640E" w:rsidRDefault="00FE23DC" w:rsidP="00FE23DC">
            <w:pPr>
              <w:pStyle w:val="aff0"/>
              <w:rPr>
                <w:rFonts w:cs="Arial"/>
                <w:shd w:val="clear" w:color="auto" w:fill="FFFFFF"/>
              </w:rPr>
            </w:pPr>
            <w:r w:rsidRPr="00FE23DC">
              <w:rPr>
                <w:rFonts w:cs="Arial"/>
                <w:shd w:val="clear" w:color="auto" w:fill="FFFFFF"/>
              </w:rPr>
              <w:t>To omit server certificate authentication, add the following to the inventory file additional option.</w:t>
            </w:r>
            <w:r w:rsidRPr="00FE23DC">
              <w:rPr>
                <w:rFonts w:cs="Arial"/>
                <w:noProof/>
                <w:shd w:val="clear" w:color="auto" w:fill="FFFFFF"/>
              </w:rPr>
              <w:t xml:space="preserve"> </w:t>
            </w:r>
            <w:r w:rsidR="008865DD" w:rsidRPr="004A640E">
              <w:rPr>
                <w:rFonts w:cs="Arial"/>
                <w:noProof/>
              </w:rPr>
              <w:t>ansible_winrm_server_cert_validation=ignore</w:t>
            </w:r>
          </w:p>
        </w:tc>
        <w:tc>
          <w:tcPr>
            <w:tcW w:w="964" w:type="dxa"/>
          </w:tcPr>
          <w:p w14:paraId="589E69C2" w14:textId="504C2B51" w:rsidR="008865DD" w:rsidRPr="004A640E" w:rsidRDefault="008865DD" w:rsidP="003168C0">
            <w:pPr>
              <w:pStyle w:val="aff0"/>
              <w:jc w:val="center"/>
              <w:rPr>
                <w:rFonts w:cs="Arial"/>
                <w:shd w:val="clear" w:color="auto" w:fill="FFFFFF"/>
              </w:rPr>
            </w:pPr>
            <w:r w:rsidRPr="004A640E">
              <w:rPr>
                <w:rFonts w:eastAsiaTheme="majorEastAsia" w:cs="Arial"/>
                <w:color w:val="000000"/>
                <w:szCs w:val="18"/>
                <w:shd w:val="clear" w:color="auto" w:fill="FFFFFF"/>
              </w:rPr>
              <w:lastRenderedPageBreak/>
              <w:t>-</w:t>
            </w:r>
          </w:p>
        </w:tc>
        <w:tc>
          <w:tcPr>
            <w:tcW w:w="992" w:type="dxa"/>
          </w:tcPr>
          <w:p w14:paraId="647CE641" w14:textId="0A42673D" w:rsidR="008865DD" w:rsidRPr="004A640E" w:rsidRDefault="00EB78A1" w:rsidP="00EB78A1">
            <w:pPr>
              <w:pStyle w:val="aff0"/>
              <w:jc w:val="center"/>
              <w:rPr>
                <w:rFonts w:cs="Arial"/>
                <w:shd w:val="clear" w:color="auto" w:fill="FFFFFF"/>
              </w:rPr>
            </w:pPr>
            <w:r>
              <w:rPr>
                <w:rFonts w:eastAsiaTheme="majorEastAsia" w:cs="Arial" w:hint="eastAsia"/>
                <w:szCs w:val="18"/>
              </w:rPr>
              <w:t>F</w:t>
            </w:r>
            <w:r>
              <w:rPr>
                <w:rFonts w:eastAsiaTheme="majorEastAsia" w:cs="Arial"/>
                <w:szCs w:val="18"/>
              </w:rPr>
              <w:t>ile</w:t>
            </w:r>
          </w:p>
        </w:tc>
        <w:tc>
          <w:tcPr>
            <w:tcW w:w="1701" w:type="dxa"/>
          </w:tcPr>
          <w:p w14:paraId="269A3530" w14:textId="5474BB75" w:rsidR="008865DD" w:rsidRPr="004A640E" w:rsidRDefault="00EB78A1" w:rsidP="003C2F77">
            <w:pPr>
              <w:pStyle w:val="aff0"/>
              <w:rPr>
                <w:rFonts w:eastAsiaTheme="majorEastAsia" w:cs="Arial"/>
                <w:szCs w:val="18"/>
              </w:rPr>
            </w:pPr>
            <w:r w:rsidRPr="00EB78A1">
              <w:rPr>
                <w:rFonts w:eastAsiaTheme="majorEastAsia" w:cs="Arial"/>
                <w:szCs w:val="18"/>
              </w:rPr>
              <w:t>Maximum size 10K bytes</w:t>
            </w:r>
          </w:p>
        </w:tc>
      </w:tr>
      <w:tr w:rsidR="008865DD" w:rsidRPr="00CE0420" w14:paraId="1D63EBDA" w14:textId="77777777" w:rsidTr="00FE23DC">
        <w:tc>
          <w:tcPr>
            <w:tcW w:w="421" w:type="dxa"/>
            <w:vMerge/>
          </w:tcPr>
          <w:p w14:paraId="6653C8F3" w14:textId="0417B304" w:rsidR="008865DD" w:rsidRPr="004A640E" w:rsidRDefault="008865DD" w:rsidP="0051031D">
            <w:pPr>
              <w:pStyle w:val="aff0"/>
              <w:rPr>
                <w:rStyle w:val="generalbold1"/>
                <w:rFonts w:eastAsia="ＭＳ Ｐゴシック" w:cs="Arial"/>
                <w:bCs/>
                <w:sz w:val="18"/>
                <w:szCs w:val="18"/>
              </w:rPr>
            </w:pPr>
          </w:p>
        </w:tc>
        <w:tc>
          <w:tcPr>
            <w:tcW w:w="425" w:type="dxa"/>
            <w:vMerge w:val="restart"/>
            <w:textDirection w:val="tbRl"/>
          </w:tcPr>
          <w:p w14:paraId="3729A607" w14:textId="2AB255EB" w:rsidR="008865DD" w:rsidRPr="004A640E" w:rsidRDefault="00DE52B6" w:rsidP="00963677">
            <w:pPr>
              <w:pStyle w:val="aff0"/>
              <w:ind w:left="113" w:right="113"/>
              <w:rPr>
                <w:rFonts w:cs="Arial"/>
                <w:sz w:val="16"/>
                <w:szCs w:val="16"/>
                <w:shd w:val="clear" w:color="auto" w:fill="FFFFFF"/>
              </w:rPr>
            </w:pPr>
            <w:r w:rsidRPr="00DE52B6">
              <w:rPr>
                <w:rFonts w:cs="Arial"/>
                <w:noProof/>
                <w:sz w:val="16"/>
                <w:szCs w:val="16"/>
              </w:rPr>
              <w:t>Pioneer dedicated information</w:t>
            </w:r>
          </w:p>
        </w:tc>
        <w:tc>
          <w:tcPr>
            <w:tcW w:w="1417" w:type="dxa"/>
            <w:gridSpan w:val="2"/>
          </w:tcPr>
          <w:p w14:paraId="53D33116" w14:textId="3229CFCA" w:rsidR="008865DD" w:rsidRPr="004A640E" w:rsidRDefault="00DE52B6" w:rsidP="0051031D">
            <w:pPr>
              <w:pStyle w:val="aff0"/>
              <w:rPr>
                <w:rFonts w:cs="Arial"/>
                <w:shd w:val="clear" w:color="auto" w:fill="FFFFFF"/>
              </w:rPr>
            </w:pPr>
            <w:r w:rsidRPr="00DE52B6">
              <w:rPr>
                <w:rStyle w:val="generalbold1"/>
                <w:rFonts w:eastAsia="ＭＳ Ｐゴシック" w:cs="Arial"/>
                <w:bCs/>
                <w:sz w:val="18"/>
                <w:szCs w:val="18"/>
              </w:rPr>
              <w:t>Protocol</w:t>
            </w:r>
          </w:p>
        </w:tc>
        <w:tc>
          <w:tcPr>
            <w:tcW w:w="3969" w:type="dxa"/>
          </w:tcPr>
          <w:p w14:paraId="16655EF8" w14:textId="77777777" w:rsidR="000E7B75" w:rsidRPr="000E7B75" w:rsidRDefault="000E7B75" w:rsidP="000E7B75">
            <w:pPr>
              <w:pStyle w:val="aff0"/>
              <w:rPr>
                <w:rFonts w:cs="Arial"/>
                <w:shd w:val="clear" w:color="auto" w:fill="FFFFFF"/>
              </w:rPr>
            </w:pPr>
            <w:r w:rsidRPr="000E7B75">
              <w:rPr>
                <w:rFonts w:cs="Arial"/>
                <w:shd w:val="clear" w:color="auto" w:fill="FFFFFF"/>
              </w:rPr>
              <w:t>Select the protocol (ssh/telnet) for when logging in to the target device.</w:t>
            </w:r>
          </w:p>
          <w:p w14:paraId="49F90B83"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ssh</w:t>
            </w:r>
          </w:p>
          <w:p w14:paraId="723B7C00" w14:textId="77777777" w:rsidR="000E7B75" w:rsidRPr="000E7B75" w:rsidRDefault="000E7B75" w:rsidP="000E7B75">
            <w:pPr>
              <w:pStyle w:val="aff0"/>
              <w:rPr>
                <w:rFonts w:cs="Arial"/>
                <w:shd w:val="clear" w:color="auto" w:fill="FFFFFF"/>
              </w:rPr>
            </w:pPr>
            <w:r w:rsidRPr="000E7B75">
              <w:rPr>
                <w:rFonts w:cs="Arial"/>
                <w:shd w:val="clear" w:color="auto" w:fill="FFFFFF"/>
              </w:rPr>
              <w:t>Select something other than "Password Authentication (winrm)" for Authentication method.</w:t>
            </w:r>
          </w:p>
          <w:p w14:paraId="6F10FCEA"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telnet</w:t>
            </w:r>
          </w:p>
          <w:p w14:paraId="680EEAF6" w14:textId="79C39304" w:rsidR="008865DD" w:rsidRPr="004A640E" w:rsidRDefault="000E7B75" w:rsidP="000E7B75">
            <w:pPr>
              <w:pStyle w:val="aff0"/>
              <w:rPr>
                <w:rFonts w:cs="Arial"/>
                <w:shd w:val="clear" w:color="auto" w:fill="FFFFFF"/>
              </w:rPr>
            </w:pPr>
            <w:r w:rsidRPr="000E7B75">
              <w:rPr>
                <w:rFonts w:cs="Arial"/>
                <w:shd w:val="clear" w:color="auto" w:fill="FFFFFF"/>
              </w:rPr>
              <w:t>you will connect to telnet without using the set value for Authentication method.</w:t>
            </w:r>
          </w:p>
        </w:tc>
        <w:tc>
          <w:tcPr>
            <w:tcW w:w="964" w:type="dxa"/>
          </w:tcPr>
          <w:p w14:paraId="1F58D4A2" w14:textId="48877D90"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DE20898" w14:textId="0C80CA26"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3707C78"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8865DD" w:rsidRPr="00CE0420" w14:paraId="55B5D0D2" w14:textId="77777777" w:rsidTr="00FE23DC">
        <w:trPr>
          <w:trHeight w:val="1816"/>
        </w:trPr>
        <w:tc>
          <w:tcPr>
            <w:tcW w:w="421" w:type="dxa"/>
            <w:vMerge/>
          </w:tcPr>
          <w:p w14:paraId="55F162EA" w14:textId="77777777" w:rsidR="008865DD" w:rsidRPr="004A640E" w:rsidRDefault="008865DD" w:rsidP="0051031D">
            <w:pPr>
              <w:pStyle w:val="aff0"/>
              <w:rPr>
                <w:rFonts w:cs="Arial"/>
                <w:shd w:val="clear" w:color="auto" w:fill="FFFFFF"/>
              </w:rPr>
            </w:pPr>
          </w:p>
        </w:tc>
        <w:tc>
          <w:tcPr>
            <w:tcW w:w="425" w:type="dxa"/>
            <w:vMerge/>
          </w:tcPr>
          <w:p w14:paraId="1D5BBF06" w14:textId="68927723" w:rsidR="008865DD" w:rsidRPr="004A640E" w:rsidRDefault="008865DD" w:rsidP="0051031D">
            <w:pPr>
              <w:pStyle w:val="aff0"/>
              <w:rPr>
                <w:rFonts w:cs="Arial"/>
                <w:shd w:val="clear" w:color="auto" w:fill="FFFFFF"/>
              </w:rPr>
            </w:pPr>
          </w:p>
        </w:tc>
        <w:tc>
          <w:tcPr>
            <w:tcW w:w="1417" w:type="dxa"/>
            <w:gridSpan w:val="2"/>
          </w:tcPr>
          <w:p w14:paraId="63BBFED4" w14:textId="035F9879" w:rsidR="008865DD" w:rsidRPr="004A640E" w:rsidRDefault="00DE52B6" w:rsidP="0051031D">
            <w:pPr>
              <w:pStyle w:val="aff0"/>
              <w:rPr>
                <w:rFonts w:cs="Arial"/>
                <w:shd w:val="clear" w:color="auto" w:fill="FFFFFF"/>
              </w:rPr>
            </w:pPr>
            <w:r w:rsidRPr="00DE52B6">
              <w:rPr>
                <w:rFonts w:cs="Arial"/>
              </w:rPr>
              <w:t>OS type</w:t>
            </w:r>
          </w:p>
        </w:tc>
        <w:tc>
          <w:tcPr>
            <w:tcW w:w="3969" w:type="dxa"/>
          </w:tcPr>
          <w:p w14:paraId="1FD01126" w14:textId="15FF03D1" w:rsidR="00FE23DC" w:rsidRPr="00FE23DC" w:rsidRDefault="00FE23DC" w:rsidP="00FE23DC">
            <w:pPr>
              <w:pStyle w:val="aff0"/>
              <w:rPr>
                <w:rFonts w:cs="Arial"/>
                <w:shd w:val="clear" w:color="auto" w:fill="FFFFFF"/>
              </w:rPr>
            </w:pPr>
            <w:r w:rsidRPr="00FE23DC">
              <w:rPr>
                <w:rFonts w:cs="Arial"/>
                <w:shd w:val="clear" w:color="auto" w:fill="FFFFFF"/>
              </w:rPr>
              <w:t>Select the OS of target device</w:t>
            </w:r>
            <w:r>
              <w:rPr>
                <w:rFonts w:cs="Arial"/>
                <w:shd w:val="clear" w:color="auto" w:fill="FFFFFF"/>
              </w:rPr>
              <w:t>.</w:t>
            </w:r>
          </w:p>
          <w:p w14:paraId="3E2BE6F4" w14:textId="5C643862" w:rsidR="008865DD" w:rsidRPr="004A640E" w:rsidRDefault="00FE23DC" w:rsidP="00FE23DC">
            <w:pPr>
              <w:pStyle w:val="aff0"/>
              <w:rPr>
                <w:rFonts w:cs="Arial"/>
                <w:shd w:val="clear" w:color="auto" w:fill="FFFFFF"/>
              </w:rPr>
            </w:pPr>
            <w:r w:rsidRPr="00FE23DC">
              <w:rPr>
                <w:rFonts w:cs="Arial"/>
                <w:shd w:val="clear" w:color="auto" w:fill="FFFFFF"/>
              </w:rPr>
              <w:t>The OS types registered in the OS type master are displayed in list</w:t>
            </w:r>
            <w:r>
              <w:rPr>
                <w:rFonts w:cs="Arial"/>
                <w:shd w:val="clear" w:color="auto" w:fill="FFFFFF"/>
              </w:rPr>
              <w:t>.</w:t>
            </w:r>
          </w:p>
        </w:tc>
        <w:tc>
          <w:tcPr>
            <w:tcW w:w="964" w:type="dxa"/>
          </w:tcPr>
          <w:p w14:paraId="3547F39C" w14:textId="33522098"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45980C3" w14:textId="30A73ABA"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18AD918F"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EB78A1" w:rsidRPr="00CE0420" w14:paraId="6B5D671C" w14:textId="77777777" w:rsidTr="00FE23DC">
        <w:tc>
          <w:tcPr>
            <w:tcW w:w="421" w:type="dxa"/>
            <w:vMerge/>
          </w:tcPr>
          <w:p w14:paraId="509F75CD" w14:textId="5C0B88D0" w:rsidR="00EB78A1" w:rsidRPr="004A640E" w:rsidRDefault="00EB78A1" w:rsidP="00EB78A1">
            <w:pPr>
              <w:pStyle w:val="aff0"/>
              <w:rPr>
                <w:rFonts w:cs="Arial"/>
              </w:rPr>
            </w:pPr>
          </w:p>
        </w:tc>
        <w:tc>
          <w:tcPr>
            <w:tcW w:w="1842" w:type="dxa"/>
            <w:gridSpan w:val="3"/>
          </w:tcPr>
          <w:p w14:paraId="3B18F922" w14:textId="078C3286" w:rsidR="00EB78A1" w:rsidRPr="004A640E" w:rsidRDefault="00EB78A1" w:rsidP="00EB78A1">
            <w:pPr>
              <w:pStyle w:val="aff0"/>
              <w:rPr>
                <w:rFonts w:cs="Arial"/>
              </w:rPr>
            </w:pPr>
            <w:r w:rsidRPr="00DE52B6">
              <w:rPr>
                <w:rFonts w:cs="Arial"/>
                <w:noProof/>
              </w:rPr>
              <w:t>Connection options</w:t>
            </w:r>
          </w:p>
        </w:tc>
        <w:tc>
          <w:tcPr>
            <w:tcW w:w="3969" w:type="dxa"/>
          </w:tcPr>
          <w:p w14:paraId="0C2AE33D" w14:textId="139A80F3" w:rsidR="00EB78A1" w:rsidRPr="004A640E" w:rsidRDefault="00EB78A1" w:rsidP="00EB78A1">
            <w:pPr>
              <w:pStyle w:val="a"/>
              <w:rPr>
                <w:rFonts w:cs="Arial"/>
                <w:noProof/>
                <w:sz w:val="18"/>
                <w:szCs w:val="18"/>
              </w:rPr>
            </w:pPr>
            <w:r>
              <w:rPr>
                <w:rFonts w:cs="Arial" w:hint="eastAsia"/>
                <w:noProof/>
                <w:sz w:val="18"/>
                <w:szCs w:val="18"/>
              </w:rPr>
              <w:t>(</w:t>
            </w:r>
            <w:r w:rsidRPr="00EB78A1">
              <w:rPr>
                <w:rFonts w:cs="Arial"/>
                <w:noProof/>
                <w:sz w:val="18"/>
                <w:szCs w:val="18"/>
              </w:rPr>
              <w:t>In the case of connecting via ssh</w:t>
            </w:r>
            <w:r>
              <w:rPr>
                <w:rFonts w:cs="Arial"/>
                <w:noProof/>
                <w:sz w:val="18"/>
                <w:szCs w:val="18"/>
              </w:rPr>
              <w:t>)</w:t>
            </w:r>
          </w:p>
          <w:p w14:paraId="7F4301D1" w14:textId="1CF7FBF5"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other than the ssh options set in /etc/ansible.cfg/ssh_args ,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p w14:paraId="06C302DB" w14:textId="28E66463" w:rsidR="00EB78A1" w:rsidRPr="004A640E" w:rsidRDefault="00EB78A1" w:rsidP="00EB78A1">
            <w:pPr>
              <w:pStyle w:val="a"/>
              <w:numPr>
                <w:ilvl w:val="0"/>
                <w:numId w:val="0"/>
              </w:numPr>
              <w:jc w:val="left"/>
              <w:rPr>
                <w:rFonts w:cs="Arial"/>
                <w:noProof/>
                <w:sz w:val="18"/>
                <w:szCs w:val="18"/>
              </w:rPr>
            </w:pPr>
            <w:r>
              <w:rPr>
                <w:rFonts w:cs="Arial" w:hint="eastAsia"/>
                <w:noProof/>
                <w:sz w:val="18"/>
                <w:szCs w:val="18"/>
              </w:rPr>
              <w:t>(</w:t>
            </w:r>
            <w:r w:rsidRPr="00EB78A1">
              <w:rPr>
                <w:rFonts w:cs="Arial"/>
                <w:noProof/>
                <w:sz w:val="18"/>
                <w:szCs w:val="18"/>
              </w:rPr>
              <w:t>In the case of connecting via telnet</w:t>
            </w:r>
            <w:r>
              <w:rPr>
                <w:rFonts w:cs="Arial"/>
                <w:noProof/>
                <w:sz w:val="18"/>
                <w:szCs w:val="18"/>
              </w:rPr>
              <w:t>)</w:t>
            </w:r>
          </w:p>
          <w:p w14:paraId="422278EC" w14:textId="12216C06"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when connecting via telnet,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tc>
        <w:tc>
          <w:tcPr>
            <w:tcW w:w="964" w:type="dxa"/>
          </w:tcPr>
          <w:p w14:paraId="3F85C5D5" w14:textId="77777777"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A035CE4" w14:textId="72D1663F"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3E0F4882" w14:textId="0F19A03C" w:rsidR="00EB78A1" w:rsidRPr="004A640E" w:rsidRDefault="00EB78A1" w:rsidP="00EB78A1">
            <w:pPr>
              <w:pStyle w:val="aff0"/>
              <w:rPr>
                <w:rFonts w:cs="Arial"/>
                <w:shd w:val="clear" w:color="auto" w:fill="FFFFFF"/>
              </w:rPr>
            </w:pPr>
            <w:r>
              <w:t>M</w:t>
            </w:r>
            <w:r w:rsidRPr="00F877D5">
              <w:t>aximum length 512 bytes</w:t>
            </w:r>
          </w:p>
        </w:tc>
      </w:tr>
      <w:tr w:rsidR="00EB78A1" w:rsidRPr="00CE0420" w14:paraId="2DBEBEE3" w14:textId="77777777" w:rsidTr="00FE23DC">
        <w:tc>
          <w:tcPr>
            <w:tcW w:w="421" w:type="dxa"/>
            <w:vMerge/>
          </w:tcPr>
          <w:p w14:paraId="1E4D276D" w14:textId="66D5B3BA" w:rsidR="00EB78A1" w:rsidRPr="004A640E" w:rsidRDefault="00EB78A1" w:rsidP="00EB78A1">
            <w:pPr>
              <w:pStyle w:val="aff0"/>
              <w:rPr>
                <w:rFonts w:cs="Arial"/>
                <w:noProof/>
              </w:rPr>
            </w:pPr>
          </w:p>
        </w:tc>
        <w:tc>
          <w:tcPr>
            <w:tcW w:w="1842" w:type="dxa"/>
            <w:gridSpan w:val="3"/>
          </w:tcPr>
          <w:p w14:paraId="4EDA0624" w14:textId="099C6F2A" w:rsidR="00EB78A1" w:rsidRPr="004A640E" w:rsidRDefault="004B4232" w:rsidP="004B4232">
            <w:pPr>
              <w:pStyle w:val="aff0"/>
              <w:jc w:val="left"/>
              <w:rPr>
                <w:rFonts w:cs="Arial"/>
                <w:noProof/>
              </w:rPr>
            </w:pPr>
            <w:r>
              <w:rPr>
                <w:rFonts w:cs="Arial"/>
                <w:noProof/>
              </w:rPr>
              <w:t>Inventory file addition option</w:t>
            </w:r>
          </w:p>
        </w:tc>
        <w:tc>
          <w:tcPr>
            <w:tcW w:w="3969" w:type="dxa"/>
          </w:tcPr>
          <w:p w14:paraId="57B7F6E6" w14:textId="26110F58" w:rsidR="004D2422" w:rsidRPr="004D2422" w:rsidRDefault="004D2422" w:rsidP="00EB78A1">
            <w:pPr>
              <w:pStyle w:val="a"/>
              <w:numPr>
                <w:ilvl w:val="0"/>
                <w:numId w:val="0"/>
              </w:numPr>
              <w:jc w:val="left"/>
              <w:rPr>
                <w:rFonts w:cs="Arial"/>
                <w:noProof/>
                <w:sz w:val="18"/>
                <w:szCs w:val="18"/>
              </w:rPr>
            </w:pPr>
            <w:r w:rsidRPr="004D2422">
              <w:rPr>
                <w:rFonts w:cs="Arial"/>
                <w:noProof/>
                <w:sz w:val="18"/>
                <w:szCs w:val="18"/>
              </w:rPr>
              <w:t>Enter the option parameter of inventory file that is not set in ITA.</w:t>
            </w:r>
          </w:p>
          <w:p w14:paraId="32B12A5C" w14:textId="3FA929DE" w:rsidR="00EB78A1" w:rsidRPr="004A640E" w:rsidRDefault="00EB78A1" w:rsidP="00EB78A1">
            <w:pPr>
              <w:pStyle w:val="a"/>
              <w:numPr>
                <w:ilvl w:val="0"/>
                <w:numId w:val="0"/>
              </w:numPr>
              <w:jc w:val="left"/>
              <w:rPr>
                <w:rFonts w:cs="Arial"/>
                <w:noProof/>
                <w:sz w:val="18"/>
                <w:szCs w:val="18"/>
              </w:rPr>
            </w:pPr>
            <w:r>
              <w:rPr>
                <w:rFonts w:cs="Arial"/>
                <w:noProof/>
                <w:sz w:val="18"/>
                <w:szCs w:val="18"/>
              </w:rPr>
              <w:t xml:space="preserve">e.g. </w:t>
            </w:r>
            <w:r w:rsidRPr="004A640E">
              <w:rPr>
                <w:rFonts w:cs="Arial"/>
                <w:noProof/>
                <w:sz w:val="18"/>
                <w:szCs w:val="18"/>
              </w:rPr>
              <w:t xml:space="preserve">)   </w:t>
            </w:r>
          </w:p>
          <w:p w14:paraId="3914F1EC" w14:textId="77777777" w:rsidR="004D2422" w:rsidRPr="004D2422" w:rsidRDefault="004D2422" w:rsidP="004D2422">
            <w:pPr>
              <w:pStyle w:val="a"/>
              <w:jc w:val="left"/>
              <w:rPr>
                <w:rFonts w:cs="Arial"/>
                <w:noProof/>
                <w:sz w:val="18"/>
                <w:szCs w:val="18"/>
              </w:rPr>
            </w:pPr>
            <w:r w:rsidRPr="004D2422">
              <w:rPr>
                <w:rFonts w:cs="Arial"/>
                <w:noProof/>
                <w:sz w:val="18"/>
                <w:szCs w:val="18"/>
              </w:rPr>
              <w:t xml:space="preserve">    ansible_connection: network_cli</w:t>
            </w:r>
          </w:p>
          <w:p w14:paraId="1D2A7D07" w14:textId="7391C3F9" w:rsidR="00EB78A1" w:rsidRPr="004A640E" w:rsidRDefault="004D2422" w:rsidP="004D2422">
            <w:pPr>
              <w:pStyle w:val="a"/>
              <w:numPr>
                <w:ilvl w:val="0"/>
                <w:numId w:val="0"/>
              </w:numPr>
              <w:jc w:val="left"/>
              <w:rPr>
                <w:rFonts w:cs="Arial"/>
                <w:noProof/>
                <w:sz w:val="18"/>
                <w:szCs w:val="18"/>
              </w:rPr>
            </w:pPr>
            <w:r w:rsidRPr="004D2422">
              <w:rPr>
                <w:rFonts w:cs="Arial"/>
                <w:noProof/>
                <w:sz w:val="18"/>
                <w:szCs w:val="18"/>
              </w:rPr>
              <w:t xml:space="preserve">    ansible_network_os: nxos</w:t>
            </w:r>
          </w:p>
        </w:tc>
        <w:tc>
          <w:tcPr>
            <w:tcW w:w="964" w:type="dxa"/>
          </w:tcPr>
          <w:p w14:paraId="020B493E" w14:textId="70A20F84"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6057EE2" w14:textId="1A9FF861"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1BE14FCA" w14:textId="32022677" w:rsidR="00EB78A1" w:rsidRPr="004A640E" w:rsidRDefault="00EB78A1" w:rsidP="00EB78A1">
            <w:pPr>
              <w:pStyle w:val="aff0"/>
              <w:rPr>
                <w:rFonts w:cs="Arial"/>
                <w:shd w:val="clear" w:color="auto" w:fill="FFFFFF"/>
              </w:rPr>
            </w:pPr>
            <w:r>
              <w:t>M</w:t>
            </w:r>
            <w:r w:rsidRPr="00F877D5">
              <w:t>aximum length 512 bytes</w:t>
            </w:r>
          </w:p>
        </w:tc>
      </w:tr>
      <w:tr w:rsidR="008865DD" w:rsidRPr="00CE0420" w14:paraId="55793FC5" w14:textId="77777777" w:rsidTr="008F6BB6">
        <w:trPr>
          <w:cantSplit/>
          <w:trHeight w:val="2473"/>
        </w:trPr>
        <w:tc>
          <w:tcPr>
            <w:tcW w:w="421" w:type="dxa"/>
            <w:vMerge/>
          </w:tcPr>
          <w:p w14:paraId="6B9A8DC0" w14:textId="77777777" w:rsidR="008865DD" w:rsidRPr="004A640E" w:rsidRDefault="008865DD" w:rsidP="008865DD">
            <w:pPr>
              <w:pStyle w:val="aff0"/>
              <w:rPr>
                <w:rFonts w:cs="Arial"/>
                <w:noProof/>
              </w:rPr>
            </w:pPr>
          </w:p>
        </w:tc>
        <w:tc>
          <w:tcPr>
            <w:tcW w:w="425" w:type="dxa"/>
            <w:textDirection w:val="tbRl"/>
          </w:tcPr>
          <w:p w14:paraId="233CFBA8" w14:textId="48D0D06F" w:rsidR="008865DD" w:rsidRPr="004A640E" w:rsidRDefault="008F6BB6" w:rsidP="00B410DA">
            <w:pPr>
              <w:pStyle w:val="aff0"/>
              <w:ind w:left="113" w:right="113"/>
              <w:rPr>
                <w:rFonts w:cs="Arial"/>
                <w:noProof/>
              </w:rPr>
            </w:pPr>
            <w:r>
              <w:rPr>
                <w:rStyle w:val="generalbold"/>
                <w:rFonts w:cs="Arial"/>
                <w:bCs/>
              </w:rPr>
              <w:t>Tower dedicated information</w:t>
            </w:r>
          </w:p>
        </w:tc>
        <w:tc>
          <w:tcPr>
            <w:tcW w:w="1417" w:type="dxa"/>
            <w:gridSpan w:val="2"/>
          </w:tcPr>
          <w:p w14:paraId="2FC9BAC9" w14:textId="115AC5D8" w:rsidR="008865DD" w:rsidRPr="004A640E" w:rsidRDefault="008F6BB6" w:rsidP="008865DD">
            <w:pPr>
              <w:pStyle w:val="aff0"/>
              <w:rPr>
                <w:rFonts w:cs="Arial"/>
                <w:noProof/>
              </w:rPr>
            </w:pPr>
            <w:r w:rsidRPr="008F6BB6">
              <w:rPr>
                <w:rStyle w:val="generalbold"/>
                <w:rFonts w:cs="Arial"/>
                <w:bCs/>
              </w:rPr>
              <w:t>Instance group name</w:t>
            </w:r>
            <w:r w:rsidR="004D0226">
              <w:rPr>
                <w:rStyle w:val="generalbold"/>
                <w:rFonts w:hint="eastAsia"/>
                <w:bCs/>
              </w:rPr>
              <w:t>※</w:t>
            </w:r>
            <w:r w:rsidR="004D0226">
              <w:rPr>
                <w:rStyle w:val="generalbold"/>
                <w:rFonts w:hint="eastAsia"/>
                <w:bCs/>
              </w:rPr>
              <w:t>2</w:t>
            </w:r>
          </w:p>
        </w:tc>
        <w:tc>
          <w:tcPr>
            <w:tcW w:w="3969" w:type="dxa"/>
          </w:tcPr>
          <w:p w14:paraId="01004DD2" w14:textId="62C13230" w:rsidR="004D0226" w:rsidRPr="004D0226" w:rsidRDefault="00A24B1F" w:rsidP="004D0226">
            <w:pPr>
              <w:pStyle w:val="aff0"/>
              <w:rPr>
                <w:rFonts w:cs="Arial"/>
                <w:szCs w:val="18"/>
                <w:shd w:val="clear" w:color="auto" w:fill="FFFFFF"/>
              </w:rPr>
            </w:pPr>
            <w:r>
              <w:rPr>
                <w:rFonts w:cs="Arial"/>
                <w:szCs w:val="18"/>
                <w:shd w:val="clear" w:color="auto" w:fill="FFFFFF"/>
              </w:rPr>
              <w:t>If the Ansible Automation Controller</w:t>
            </w:r>
            <w:r w:rsidR="004D0226" w:rsidRPr="004D0226">
              <w:rPr>
                <w:rFonts w:cs="Arial"/>
                <w:szCs w:val="18"/>
                <w:shd w:val="clear" w:color="auto" w:fill="FFFFFF"/>
              </w:rPr>
              <w:t xml:space="preserve"> is a Cluster configuration, select which </w:t>
            </w:r>
            <w:r w:rsidR="004005D7">
              <w:rPr>
                <w:rFonts w:cs="Arial"/>
                <w:szCs w:val="18"/>
                <w:shd w:val="clear" w:color="auto" w:fill="FFFFFF"/>
              </w:rPr>
              <w:t>Ansible Automation Controller</w:t>
            </w:r>
            <w:r w:rsidR="004D0226" w:rsidRPr="004D0226">
              <w:rPr>
                <w:rFonts w:cs="Arial"/>
                <w:szCs w:val="18"/>
                <w:shd w:val="clear" w:color="auto" w:fill="FFFFFF"/>
              </w:rPr>
              <w:t xml:space="preserve"> instance group it should be executed in.</w:t>
            </w:r>
          </w:p>
          <w:p w14:paraId="03B62C7D"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The instance group set here will be set to the Tower's Evently Objects.</w:t>
            </w:r>
          </w:p>
          <w:p w14:paraId="7ED5578D" w14:textId="38751ACC" w:rsidR="004D0226" w:rsidRPr="004D0226" w:rsidRDefault="004D0226" w:rsidP="004D0226">
            <w:pPr>
              <w:pStyle w:val="aff0"/>
              <w:rPr>
                <w:rFonts w:cs="Arial"/>
                <w:szCs w:val="18"/>
                <w:shd w:val="clear" w:color="auto" w:fill="FFFFFF"/>
              </w:rPr>
            </w:pPr>
            <w:r w:rsidRPr="004D0226">
              <w:rPr>
                <w:rFonts w:cs="Arial"/>
                <w:szCs w:val="18"/>
                <w:shd w:val="clear" w:color="auto" w:fill="FFFFFF"/>
              </w:rPr>
              <w:t>If nothing is selected, the detault Ansible</w:t>
            </w:r>
            <w:r w:rsidR="00280CB3">
              <w:rPr>
                <w:rFonts w:cs="Arial"/>
                <w:szCs w:val="18"/>
                <w:shd w:val="clear" w:color="auto" w:fill="FFFFFF"/>
              </w:rPr>
              <w:t xml:space="preserve"> Automation Controller value </w:t>
            </w:r>
            <w:r w:rsidRPr="004D0226">
              <w:rPr>
                <w:rFonts w:cs="Arial"/>
                <w:szCs w:val="18"/>
                <w:shd w:val="clear" w:color="auto" w:fill="FFFFFF"/>
              </w:rPr>
              <w:t>will be used.</w:t>
            </w:r>
          </w:p>
          <w:p w14:paraId="690F7BB9" w14:textId="09720FCE" w:rsidR="008865DD" w:rsidRPr="004D0226" w:rsidRDefault="009F1669" w:rsidP="004D0226">
            <w:pPr>
              <w:pStyle w:val="a"/>
              <w:numPr>
                <w:ilvl w:val="0"/>
                <w:numId w:val="0"/>
              </w:numPr>
              <w:jc w:val="left"/>
              <w:rPr>
                <w:rFonts w:cs="Arial"/>
                <w:noProof/>
                <w:sz w:val="18"/>
                <w:szCs w:val="18"/>
              </w:rPr>
            </w:pPr>
            <w:r>
              <w:rPr>
                <w:rFonts w:cs="Arial"/>
                <w:sz w:val="18"/>
                <w:szCs w:val="18"/>
                <w:shd w:val="clear" w:color="auto" w:fill="FFFFFF"/>
              </w:rPr>
              <w:t>If the Ansibl Automation Controller</w:t>
            </w:r>
            <w:r w:rsidR="004D0226" w:rsidRPr="004D0226">
              <w:rPr>
                <w:rFonts w:cs="Arial"/>
                <w:sz w:val="18"/>
                <w:szCs w:val="18"/>
                <w:shd w:val="clear" w:color="auto" w:fill="FFFFFF"/>
              </w:rPr>
              <w:t xml:space="preserve"> in use is not a cluster configuration, you can leave this blank.</w:t>
            </w:r>
          </w:p>
        </w:tc>
        <w:tc>
          <w:tcPr>
            <w:tcW w:w="964" w:type="dxa"/>
          </w:tcPr>
          <w:p w14:paraId="120A45B8" w14:textId="0B7F5EBD" w:rsidR="008865DD" w:rsidRPr="004A640E" w:rsidRDefault="008B2EB6" w:rsidP="008865DD">
            <w:pPr>
              <w:pStyle w:val="aff0"/>
              <w:jc w:val="center"/>
              <w:rPr>
                <w:rFonts w:cs="Arial"/>
                <w:shd w:val="clear" w:color="auto" w:fill="FFFFFF"/>
              </w:rPr>
            </w:pPr>
            <w:r w:rsidRPr="004A640E">
              <w:rPr>
                <w:rFonts w:cs="Arial"/>
                <w:shd w:val="clear" w:color="auto" w:fill="FFFFFF"/>
              </w:rPr>
              <w:t>○</w:t>
            </w:r>
          </w:p>
        </w:tc>
        <w:tc>
          <w:tcPr>
            <w:tcW w:w="992" w:type="dxa"/>
          </w:tcPr>
          <w:p w14:paraId="2F2171B2" w14:textId="574A67E4" w:rsidR="008865DD" w:rsidRPr="004A640E" w:rsidRDefault="008F6BB6" w:rsidP="008F6BB6">
            <w:pPr>
              <w:pStyle w:val="aff0"/>
              <w:jc w:val="center"/>
              <w:rPr>
                <w:rFonts w:cs="Arial"/>
                <w:shd w:val="clear" w:color="auto" w:fill="FFFFFF"/>
              </w:rPr>
            </w:pPr>
            <w:r>
              <w:rPr>
                <w:rFonts w:eastAsiaTheme="majorEastAsia" w:cs="Arial"/>
                <w:szCs w:val="18"/>
              </w:rPr>
              <w:t>List</w:t>
            </w:r>
          </w:p>
        </w:tc>
        <w:tc>
          <w:tcPr>
            <w:tcW w:w="1701" w:type="dxa"/>
          </w:tcPr>
          <w:p w14:paraId="311388F0" w14:textId="6CDB56A3" w:rsidR="008865DD" w:rsidRPr="004A640E" w:rsidRDefault="008865DD" w:rsidP="008865DD">
            <w:pPr>
              <w:pStyle w:val="aff0"/>
              <w:rPr>
                <w:rFonts w:cs="Arial"/>
                <w:shd w:val="clear" w:color="auto" w:fill="FFFFFF"/>
              </w:rPr>
            </w:pPr>
            <w:r w:rsidRPr="004A640E">
              <w:rPr>
                <w:rFonts w:eastAsiaTheme="majorEastAsia" w:cs="Arial"/>
                <w:szCs w:val="18"/>
              </w:rPr>
              <w:t>-</w:t>
            </w:r>
          </w:p>
        </w:tc>
      </w:tr>
      <w:tr w:rsidR="006D14E8" w:rsidRPr="00CE0420" w14:paraId="2B25C622" w14:textId="77777777" w:rsidTr="008F6BB6">
        <w:trPr>
          <w:cantSplit/>
          <w:trHeight w:val="2473"/>
        </w:trPr>
        <w:tc>
          <w:tcPr>
            <w:tcW w:w="421" w:type="dxa"/>
          </w:tcPr>
          <w:p w14:paraId="7F121EC9" w14:textId="77777777" w:rsidR="006D14E8" w:rsidRPr="004A640E" w:rsidRDefault="006D14E8" w:rsidP="008865DD">
            <w:pPr>
              <w:pStyle w:val="aff0"/>
              <w:rPr>
                <w:rFonts w:cs="Arial"/>
                <w:noProof/>
              </w:rPr>
            </w:pPr>
          </w:p>
        </w:tc>
        <w:tc>
          <w:tcPr>
            <w:tcW w:w="425" w:type="dxa"/>
            <w:textDirection w:val="tbRl"/>
          </w:tcPr>
          <w:p w14:paraId="7533EE71" w14:textId="77777777" w:rsidR="006D14E8" w:rsidRDefault="006D14E8" w:rsidP="00B410DA">
            <w:pPr>
              <w:pStyle w:val="aff0"/>
              <w:ind w:left="113" w:right="113"/>
              <w:rPr>
                <w:rStyle w:val="generalbold"/>
                <w:rFonts w:cs="Arial"/>
                <w:bCs/>
              </w:rPr>
            </w:pPr>
          </w:p>
        </w:tc>
        <w:tc>
          <w:tcPr>
            <w:tcW w:w="1417" w:type="dxa"/>
            <w:gridSpan w:val="2"/>
          </w:tcPr>
          <w:p w14:paraId="644F54C4" w14:textId="4BB36451" w:rsidR="006D14E8" w:rsidRPr="008F6BB6" w:rsidRDefault="008B2EB6" w:rsidP="008865DD">
            <w:pPr>
              <w:pStyle w:val="aff0"/>
              <w:rPr>
                <w:rStyle w:val="generalbold"/>
                <w:rFonts w:cs="Arial"/>
                <w:bCs/>
              </w:rPr>
            </w:pPr>
            <w:r>
              <w:rPr>
                <w:rStyle w:val="generalbold"/>
                <w:rFonts w:cs="Arial" w:hint="eastAsia"/>
                <w:bCs/>
              </w:rPr>
              <w:t>Connection type</w:t>
            </w:r>
          </w:p>
        </w:tc>
        <w:tc>
          <w:tcPr>
            <w:tcW w:w="3969" w:type="dxa"/>
          </w:tcPr>
          <w:p w14:paraId="47BD8825" w14:textId="1DD4EA73" w:rsidR="006D14E8" w:rsidRDefault="00F24CE0" w:rsidP="00785E7A">
            <w:pPr>
              <w:pStyle w:val="aff0"/>
              <w:jc w:val="left"/>
              <w:rPr>
                <w:rFonts w:cs="Arial"/>
                <w:shd w:val="clear" w:color="auto" w:fill="FFFFFF"/>
              </w:rPr>
            </w:pPr>
            <w:r w:rsidRPr="00F24CE0">
              <w:rPr>
                <w:rFonts w:cs="Arial"/>
                <w:shd w:val="clear" w:color="auto" w:fill="FFFFFF"/>
              </w:rPr>
              <w:t>Set the connection type for Ansi</w:t>
            </w:r>
            <w:r w:rsidR="009F1669">
              <w:rPr>
                <w:rFonts w:cs="Arial"/>
                <w:shd w:val="clear" w:color="auto" w:fill="FFFFFF"/>
              </w:rPr>
              <w:t>ble Automation Controller</w:t>
            </w:r>
            <w:r w:rsidRPr="00F24CE0">
              <w:rPr>
                <w:rFonts w:cs="Arial"/>
                <w:shd w:val="clear" w:color="auto" w:fill="FFFFFF"/>
              </w:rPr>
              <w:t xml:space="preserve"> authentication cedentials. Normally Machine is sel</w:t>
            </w:r>
            <w:r w:rsidR="00285BF7">
              <w:rPr>
                <w:rFonts w:cs="Arial"/>
                <w:shd w:val="clear" w:color="auto" w:fill="FFFFFF"/>
              </w:rPr>
              <w:t>ected.In the case where Ansible_</w:t>
            </w:r>
            <w:r w:rsidRPr="00F24CE0">
              <w:rPr>
                <w:rFonts w:cs="Arial"/>
                <w:shd w:val="clear" w:color="auto" w:fill="FFFFFF"/>
              </w:rPr>
              <w:t>Connection needs to bet to local Network OS, Choose Network</w:t>
            </w:r>
            <w:r w:rsidR="008B2EB6" w:rsidRPr="008B2EB6">
              <w:rPr>
                <w:rFonts w:cs="Arial"/>
                <w:shd w:val="clear" w:color="auto" w:fill="FFFFFF"/>
              </w:rPr>
              <w:t>.</w:t>
            </w:r>
          </w:p>
          <w:p w14:paraId="6EFC9988" w14:textId="6AB81B7B" w:rsidR="008B2EB6" w:rsidRDefault="008B2EB6" w:rsidP="00785E7A">
            <w:pPr>
              <w:pStyle w:val="aff0"/>
              <w:jc w:val="left"/>
              <w:rPr>
                <w:rFonts w:cs="Arial"/>
                <w:shd w:val="clear" w:color="auto" w:fill="FFFFFF"/>
              </w:rPr>
            </w:pPr>
            <w:r w:rsidRPr="008B2EB6">
              <w:rPr>
                <w:rFonts w:cs="Arial"/>
                <w:shd w:val="clear" w:color="auto" w:fill="FFFFFF"/>
              </w:rPr>
              <w:t xml:space="preserve">If </w:t>
            </w:r>
            <w:r>
              <w:rPr>
                <w:rFonts w:cs="Arial"/>
                <w:shd w:val="clear" w:color="auto" w:fill="FFFFFF"/>
              </w:rPr>
              <w:t xml:space="preserve">a Network is </w:t>
            </w:r>
            <w:r w:rsidRPr="008B2EB6">
              <w:rPr>
                <w:rFonts w:cs="Arial"/>
                <w:shd w:val="clear" w:color="auto" w:fill="FFFFFF"/>
              </w:rPr>
              <w:t>select</w:t>
            </w:r>
            <w:r>
              <w:rPr>
                <w:rFonts w:cs="Arial"/>
                <w:shd w:val="clear" w:color="auto" w:fill="FFFFFF"/>
              </w:rPr>
              <w:t xml:space="preserve">ed the user </w:t>
            </w:r>
            <w:r w:rsidR="0028516A">
              <w:rPr>
                <w:rFonts w:cs="Arial"/>
                <w:shd w:val="clear" w:color="auto" w:fill="FFFFFF"/>
              </w:rPr>
              <w:t xml:space="preserve">must set Platform </w:t>
            </w:r>
            <w:r w:rsidRPr="008B2EB6">
              <w:rPr>
                <w:rFonts w:cs="Arial"/>
                <w:shd w:val="clear" w:color="auto" w:fill="FFFFFF"/>
              </w:rPr>
              <w:t>Options other than (ansible_cnnection) for the ad</w:t>
            </w:r>
            <w:r w:rsidR="00717F65">
              <w:rPr>
                <w:rFonts w:cs="Arial"/>
                <w:shd w:val="clear" w:color="auto" w:fill="FFFFFF"/>
              </w:rPr>
              <w:t>ditional inventory file options</w:t>
            </w:r>
          </w:p>
          <w:p w14:paraId="340327C8" w14:textId="1F1324E5" w:rsidR="00717F65" w:rsidRDefault="00717F65" w:rsidP="00785E7A">
            <w:pPr>
              <w:pStyle w:val="aff0"/>
              <w:jc w:val="left"/>
              <w:rPr>
                <w:rFonts w:cs="Arial"/>
                <w:shd w:val="clear" w:color="auto" w:fill="FFFFFF"/>
              </w:rPr>
            </w:pPr>
            <w:r>
              <w:rPr>
                <w:rFonts w:cs="Arial"/>
                <w:shd w:val="clear" w:color="auto" w:fill="FFFFFF"/>
              </w:rPr>
              <w:t>Exp)</w:t>
            </w:r>
          </w:p>
          <w:p w14:paraId="3C7B2076" w14:textId="05BFEE15" w:rsidR="00717F65" w:rsidRDefault="005D4BF5" w:rsidP="00785E7A">
            <w:pPr>
              <w:pStyle w:val="aff0"/>
              <w:jc w:val="left"/>
              <w:rPr>
                <w:rFonts w:cs="Arial"/>
                <w:shd w:val="clear" w:color="auto" w:fill="FFFFFF"/>
              </w:rPr>
            </w:pPr>
            <w:r w:rsidRPr="005D4BF5">
              <w:rPr>
                <w:rFonts w:cs="Arial"/>
                <w:shd w:val="clear" w:color="auto" w:fill="FFFFFF"/>
              </w:rPr>
              <w:t>Example of Inventory file addition option settings</w:t>
            </w:r>
            <w:r w:rsidR="00717F65">
              <w:rPr>
                <w:rFonts w:cs="Arial"/>
                <w:shd w:val="clear" w:color="auto" w:fill="FFFFFF"/>
              </w:rPr>
              <w:t>.</w:t>
            </w:r>
          </w:p>
          <w:p w14:paraId="096E455C" w14:textId="18828E1F" w:rsidR="00717F65" w:rsidRDefault="005D4BF5" w:rsidP="00785E7A">
            <w:pPr>
              <w:pStyle w:val="aff0"/>
              <w:jc w:val="left"/>
              <w:rPr>
                <w:rFonts w:cs="Arial"/>
                <w:shd w:val="clear" w:color="auto" w:fill="FFFFFF"/>
              </w:rPr>
            </w:pPr>
            <w:r>
              <w:rPr>
                <w:rFonts w:cs="Arial"/>
                <w:shd w:val="clear" w:color="auto" w:fill="FFFFFF"/>
              </w:rPr>
              <w:t xml:space="preserve">Set </w:t>
            </w:r>
            <w:r w:rsidR="00717F65" w:rsidRPr="00717F65">
              <w:rPr>
                <w:rFonts w:cs="Arial"/>
                <w:shd w:val="clear" w:color="auto" w:fill="FFFFFF"/>
              </w:rPr>
              <w:t>value when Network OS is ios</w:t>
            </w:r>
            <w:r w:rsidR="00717F65">
              <w:rPr>
                <w:rFonts w:cs="Arial"/>
                <w:shd w:val="clear" w:color="auto" w:fill="FFFFFF"/>
              </w:rPr>
              <w:t>.</w:t>
            </w:r>
          </w:p>
          <w:p w14:paraId="16A5B8B8" w14:textId="77777777" w:rsidR="00717F65" w:rsidRDefault="00717F65" w:rsidP="008865DD">
            <w:pPr>
              <w:pStyle w:val="aff0"/>
              <w:rPr>
                <w:rFonts w:cs="Arial"/>
                <w:shd w:val="clear" w:color="auto" w:fill="FFFFFF"/>
              </w:rPr>
            </w:pPr>
          </w:p>
          <w:p w14:paraId="3A58D13B" w14:textId="77777777" w:rsidR="00717F65" w:rsidRPr="00C46317" w:rsidRDefault="00717F65" w:rsidP="00717F65">
            <w:pPr>
              <w:pStyle w:val="aff0"/>
              <w:rPr>
                <w:rFonts w:cstheme="minorHAnsi"/>
                <w:noProof/>
              </w:rPr>
            </w:pPr>
            <w:r w:rsidRPr="00C46317">
              <w:rPr>
                <w:rFonts w:cstheme="minorHAnsi"/>
                <w:noProof/>
              </w:rPr>
              <w:t>ansible_network_os: ios</w:t>
            </w:r>
          </w:p>
          <w:p w14:paraId="7C5FA2FD" w14:textId="77777777" w:rsidR="00717F65" w:rsidRPr="00C46317" w:rsidRDefault="00717F65" w:rsidP="00717F65">
            <w:pPr>
              <w:pStyle w:val="aff0"/>
              <w:rPr>
                <w:rFonts w:cstheme="minorHAnsi"/>
                <w:noProof/>
              </w:rPr>
            </w:pPr>
            <w:r w:rsidRPr="00C46317">
              <w:rPr>
                <w:rFonts w:cstheme="minorHAnsi"/>
                <w:noProof/>
              </w:rPr>
              <w:t>ansible_become: yes</w:t>
            </w:r>
          </w:p>
          <w:p w14:paraId="7BFCCCF3" w14:textId="77777777" w:rsidR="00717F65" w:rsidRDefault="00717F65" w:rsidP="00717F65">
            <w:pPr>
              <w:pStyle w:val="aff0"/>
              <w:rPr>
                <w:rFonts w:cstheme="minorHAnsi"/>
                <w:noProof/>
              </w:rPr>
            </w:pPr>
            <w:r w:rsidRPr="00C46317">
              <w:rPr>
                <w:rFonts w:cstheme="minorHAnsi"/>
                <w:noProof/>
              </w:rPr>
              <w:t>ansible_become_method: enable</w:t>
            </w:r>
          </w:p>
          <w:p w14:paraId="472F2FBF" w14:textId="77777777" w:rsidR="00717F65" w:rsidRDefault="00717F65" w:rsidP="008865DD">
            <w:pPr>
              <w:pStyle w:val="aff0"/>
              <w:rPr>
                <w:rFonts w:cs="Arial"/>
                <w:shd w:val="clear" w:color="auto" w:fill="FFFFFF"/>
              </w:rPr>
            </w:pPr>
          </w:p>
          <w:p w14:paraId="560FB69B" w14:textId="77777777" w:rsidR="009F1669" w:rsidRPr="009F1669" w:rsidRDefault="009F1669" w:rsidP="009F1669">
            <w:pPr>
              <w:pStyle w:val="aff0"/>
              <w:jc w:val="left"/>
              <w:rPr>
                <w:rFonts w:cs="Arial"/>
                <w:shd w:val="clear" w:color="auto" w:fill="FFFFFF"/>
              </w:rPr>
            </w:pPr>
            <w:r w:rsidRPr="009F1669">
              <w:rPr>
                <w:rFonts w:cs="Arial"/>
                <w:shd w:val="clear" w:color="auto" w:fill="FFFFFF"/>
              </w:rPr>
              <w:t>For more information regarding the Ansible Automation Controller authentication connection type, please refer to the "Authentication type" document.</w:t>
            </w:r>
          </w:p>
          <w:p w14:paraId="5273DCD0" w14:textId="33DD4A93" w:rsidR="008B2EB6" w:rsidRPr="008B2EB6" w:rsidRDefault="009F1669" w:rsidP="009F1669">
            <w:pPr>
              <w:pStyle w:val="aff0"/>
              <w:jc w:val="left"/>
              <w:rPr>
                <w:rFonts w:cs="Arial"/>
                <w:shd w:val="clear" w:color="auto" w:fill="FFFFFF"/>
              </w:rPr>
            </w:pPr>
            <w:r w:rsidRPr="009F1669">
              <w:rPr>
                <w:rFonts w:cs="Arial"/>
                <w:shd w:val="clear" w:color="auto" w:fill="FFFFFF"/>
              </w:rPr>
              <w:t>For information regarding Network OS, ansible_connection and Platform options, please refer to the "Platform_Options" document.</w:t>
            </w:r>
          </w:p>
        </w:tc>
        <w:tc>
          <w:tcPr>
            <w:tcW w:w="964" w:type="dxa"/>
          </w:tcPr>
          <w:p w14:paraId="41EAE9D5" w14:textId="660BF418" w:rsidR="006D14E8" w:rsidRPr="004A640E" w:rsidRDefault="004D0226" w:rsidP="008865DD">
            <w:pPr>
              <w:pStyle w:val="aff0"/>
              <w:jc w:val="center"/>
              <w:rPr>
                <w:rFonts w:eastAsiaTheme="majorEastAsia" w:cs="Arial"/>
                <w:color w:val="000000"/>
                <w:szCs w:val="18"/>
                <w:shd w:val="clear" w:color="auto" w:fill="FFFFFF"/>
              </w:rPr>
            </w:pPr>
            <w:r w:rsidRPr="00CE0420">
              <w:rPr>
                <w:rFonts w:hint="eastAsia"/>
                <w:shd w:val="clear" w:color="auto" w:fill="FFFFFF"/>
              </w:rPr>
              <w:t>○</w:t>
            </w:r>
          </w:p>
        </w:tc>
        <w:tc>
          <w:tcPr>
            <w:tcW w:w="992" w:type="dxa"/>
          </w:tcPr>
          <w:p w14:paraId="6C197B26" w14:textId="089317D8" w:rsidR="006D14E8" w:rsidRDefault="008B2EB6" w:rsidP="008F6BB6">
            <w:pPr>
              <w:pStyle w:val="aff0"/>
              <w:jc w:val="center"/>
              <w:rPr>
                <w:rFonts w:eastAsiaTheme="majorEastAsia" w:cs="Arial"/>
                <w:szCs w:val="18"/>
              </w:rPr>
            </w:pPr>
            <w:r>
              <w:rPr>
                <w:rFonts w:eastAsiaTheme="majorEastAsia" w:cs="Arial" w:hint="eastAsia"/>
                <w:szCs w:val="18"/>
              </w:rPr>
              <w:t>List</w:t>
            </w:r>
          </w:p>
        </w:tc>
        <w:tc>
          <w:tcPr>
            <w:tcW w:w="1701" w:type="dxa"/>
          </w:tcPr>
          <w:p w14:paraId="28965ACA" w14:textId="77777777" w:rsidR="006D14E8" w:rsidRPr="004A640E" w:rsidRDefault="006D14E8" w:rsidP="008865DD">
            <w:pPr>
              <w:pStyle w:val="aff0"/>
              <w:rPr>
                <w:rFonts w:eastAsiaTheme="majorEastAsia" w:cs="Arial"/>
                <w:szCs w:val="18"/>
              </w:rPr>
            </w:pPr>
          </w:p>
        </w:tc>
      </w:tr>
      <w:tr w:rsidR="008865DD" w:rsidRPr="00CE0420" w14:paraId="4E94494C" w14:textId="77777777" w:rsidTr="00FE23DC">
        <w:tc>
          <w:tcPr>
            <w:tcW w:w="2263" w:type="dxa"/>
            <w:gridSpan w:val="4"/>
          </w:tcPr>
          <w:p w14:paraId="79498CBD" w14:textId="7DCFA56B" w:rsidR="008865DD" w:rsidRPr="00417361" w:rsidRDefault="008F6BB6" w:rsidP="008865DD">
            <w:pPr>
              <w:pStyle w:val="aff0"/>
              <w:rPr>
                <w:rFonts w:cs="Arial"/>
                <w:shd w:val="clear" w:color="auto" w:fill="FFFFFF"/>
              </w:rPr>
            </w:pPr>
            <w:r w:rsidRPr="00417361">
              <w:rPr>
                <w:rFonts w:cs="Arial"/>
                <w:shd w:val="clear" w:color="auto" w:fill="FFFFFF"/>
              </w:rPr>
              <w:t>Remarks</w:t>
            </w:r>
          </w:p>
        </w:tc>
        <w:tc>
          <w:tcPr>
            <w:tcW w:w="3969" w:type="dxa"/>
          </w:tcPr>
          <w:p w14:paraId="15A91A56" w14:textId="50B3E1C7" w:rsidR="008865DD" w:rsidRPr="00417361" w:rsidRDefault="008F6BB6" w:rsidP="008865DD">
            <w:pPr>
              <w:pStyle w:val="aff0"/>
              <w:rPr>
                <w:rFonts w:cs="Arial"/>
                <w:shd w:val="clear" w:color="auto" w:fill="FFFFFF"/>
              </w:rPr>
            </w:pPr>
            <w:r w:rsidRPr="00417361">
              <w:rPr>
                <w:rFonts w:cs="Arial"/>
                <w:shd w:val="clear" w:color="auto" w:fill="FFFFFF"/>
              </w:rPr>
              <w:t>Free description field.</w:t>
            </w:r>
          </w:p>
        </w:tc>
        <w:tc>
          <w:tcPr>
            <w:tcW w:w="964" w:type="dxa"/>
          </w:tcPr>
          <w:p w14:paraId="13640978" w14:textId="77777777" w:rsidR="008865DD" w:rsidRPr="00417361" w:rsidRDefault="008865DD" w:rsidP="008865DD">
            <w:pPr>
              <w:pStyle w:val="aff0"/>
              <w:jc w:val="center"/>
              <w:rPr>
                <w:rFonts w:cs="Arial"/>
                <w:shd w:val="clear" w:color="auto" w:fill="FFFFFF"/>
              </w:rPr>
            </w:pPr>
            <w:r w:rsidRPr="00417361">
              <w:rPr>
                <w:rFonts w:cs="Arial"/>
                <w:shd w:val="clear" w:color="auto" w:fill="FFFFFF"/>
              </w:rPr>
              <w:t>-</w:t>
            </w:r>
          </w:p>
        </w:tc>
        <w:tc>
          <w:tcPr>
            <w:tcW w:w="992" w:type="dxa"/>
          </w:tcPr>
          <w:p w14:paraId="7FCC0B38" w14:textId="17772445" w:rsidR="008865DD" w:rsidRPr="00417361" w:rsidRDefault="008F6BB6" w:rsidP="008F6BB6">
            <w:pPr>
              <w:pStyle w:val="aff0"/>
              <w:jc w:val="center"/>
              <w:rPr>
                <w:rFonts w:cs="Arial"/>
                <w:shd w:val="clear" w:color="auto" w:fill="FFFFFF"/>
              </w:rPr>
            </w:pPr>
            <w:r w:rsidRPr="00417361">
              <w:rPr>
                <w:rFonts w:cs="Arial" w:hint="eastAsia"/>
                <w:shd w:val="clear" w:color="auto" w:fill="FFFFFF"/>
              </w:rPr>
              <w:t>M</w:t>
            </w:r>
            <w:r w:rsidRPr="00417361">
              <w:rPr>
                <w:rFonts w:cs="Arial"/>
                <w:shd w:val="clear" w:color="auto" w:fill="FFFFFF"/>
              </w:rPr>
              <w:t>anual</w:t>
            </w:r>
          </w:p>
        </w:tc>
        <w:tc>
          <w:tcPr>
            <w:tcW w:w="1701" w:type="dxa"/>
          </w:tcPr>
          <w:p w14:paraId="51D76040" w14:textId="0BB32302" w:rsidR="008865DD" w:rsidRPr="00417361" w:rsidRDefault="008F6BB6" w:rsidP="008865DD">
            <w:pPr>
              <w:pStyle w:val="aff0"/>
              <w:rPr>
                <w:rFonts w:cs="Arial"/>
                <w:shd w:val="clear" w:color="auto" w:fill="FFFFFF"/>
              </w:rPr>
            </w:pPr>
            <w:r w:rsidRPr="00417361">
              <w:rPr>
                <w:rFonts w:cs="Arial"/>
                <w:shd w:val="clear" w:color="auto" w:fill="FFFFFF"/>
              </w:rPr>
              <w:t>Maximum length 4000 bytes</w:t>
            </w:r>
          </w:p>
        </w:tc>
      </w:tr>
    </w:tbl>
    <w:p w14:paraId="3E4F6341" w14:textId="77777777" w:rsidR="00907AC6" w:rsidRPr="00907AC6" w:rsidRDefault="00907AC6" w:rsidP="00907AC6">
      <w:pPr>
        <w:rPr>
          <w:rFonts w:eastAsiaTheme="majorEastAsia" w:cstheme="majorBidi"/>
        </w:rPr>
      </w:pPr>
    </w:p>
    <w:p w14:paraId="069F8A43" w14:textId="77777777" w:rsidR="00907AC6" w:rsidRPr="00907AC6" w:rsidRDefault="00907AC6" w:rsidP="00907AC6">
      <w:pPr>
        <w:rPr>
          <w:rFonts w:eastAsiaTheme="majorEastAsia" w:cstheme="majorBidi"/>
        </w:rPr>
      </w:pPr>
    </w:p>
    <w:p w14:paraId="3187D10E" w14:textId="3DE1F5E5"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1 Distribution of public key file required w</w:t>
      </w:r>
      <w:r w:rsidR="004A087B">
        <w:rPr>
          <w:rFonts w:eastAsiaTheme="majorEastAsia" w:cstheme="majorBidi" w:hint="eastAsia"/>
          <w:sz w:val="18"/>
          <w:szCs w:val="18"/>
        </w:rPr>
        <w:t>hen the authentication method is</w:t>
      </w:r>
      <w:r w:rsidRPr="00907AC6">
        <w:rPr>
          <w:rFonts w:eastAsiaTheme="majorEastAsia" w:cstheme="majorBidi" w:hint="eastAsia"/>
          <w:sz w:val="18"/>
          <w:szCs w:val="18"/>
        </w:rPr>
        <w:t xml:space="preserve"> key authentication (key exchanged).</w:t>
      </w:r>
    </w:p>
    <w:p w14:paraId="426BE013" w14:textId="7777777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For Ansible Engine</w:t>
      </w:r>
    </w:p>
    <w:p w14:paraId="3F801883" w14:textId="77777777" w:rsidR="00907AC6" w:rsidRPr="00907AC6" w:rsidRDefault="00907AC6" w:rsidP="00907AC6">
      <w:pPr>
        <w:ind w:left="840"/>
        <w:rPr>
          <w:rFonts w:eastAsiaTheme="majorEastAsia" w:cstheme="majorBidi"/>
          <w:sz w:val="18"/>
          <w:szCs w:val="18"/>
        </w:rPr>
      </w:pPr>
      <w:r w:rsidRPr="00907AC6">
        <w:rPr>
          <w:rFonts w:eastAsiaTheme="majorEastAsia" w:cstheme="majorBidi"/>
          <w:sz w:val="18"/>
          <w:szCs w:val="18"/>
        </w:rPr>
        <w:t>Make an ssh connection to the target host from the "Ansible common console=&gt;User set in the interface information" of the server where ansible is installed.</w:t>
      </w:r>
    </w:p>
    <w:p w14:paraId="30392ABD" w14:textId="77777777" w:rsidR="00907AC6" w:rsidRPr="00907AC6" w:rsidRDefault="00907AC6" w:rsidP="00907AC6">
      <w:pPr>
        <w:ind w:firstLine="840"/>
        <w:rPr>
          <w:rFonts w:eastAsiaTheme="majorEastAsia" w:cstheme="majorBidi"/>
          <w:sz w:val="18"/>
          <w:szCs w:val="18"/>
        </w:rPr>
      </w:pPr>
      <w:r w:rsidRPr="00907AC6">
        <w:rPr>
          <w:rFonts w:eastAsiaTheme="majorEastAsia" w:cstheme="majorBidi"/>
          <w:sz w:val="18"/>
          <w:szCs w:val="18"/>
        </w:rPr>
        <w:t>Copy the user's public key to the user that will log in to the device's "Authorized keys".</w:t>
      </w:r>
    </w:p>
    <w:p w14:paraId="1C2963A3" w14:textId="6470986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 xml:space="preserve">For </w:t>
      </w:r>
      <w:r w:rsidR="004005D7">
        <w:rPr>
          <w:rFonts w:eastAsiaTheme="majorEastAsia" w:cstheme="majorBidi" w:hint="eastAsia"/>
          <w:sz w:val="18"/>
          <w:szCs w:val="18"/>
        </w:rPr>
        <w:t>Ansible Automation Controller</w:t>
      </w:r>
    </w:p>
    <w:p w14:paraId="7AE028EC" w14:textId="0F450AF3"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 xml:space="preserve">Connect from the </w:t>
      </w:r>
      <w:r w:rsidR="004005D7">
        <w:rPr>
          <w:rFonts w:eastAsiaTheme="majorEastAsia" w:cstheme="majorBidi"/>
          <w:sz w:val="18"/>
          <w:szCs w:val="18"/>
        </w:rPr>
        <w:t>Ansible Automation Controller</w:t>
      </w:r>
      <w:r w:rsidRPr="00907AC6">
        <w:rPr>
          <w:rFonts w:eastAsiaTheme="majorEastAsia" w:cstheme="majorBidi"/>
          <w:sz w:val="18"/>
          <w:szCs w:val="18"/>
        </w:rPr>
        <w:t>'s awx user to the Operation host with SSH.</w:t>
      </w:r>
    </w:p>
    <w:p w14:paraId="048ED53B" w14:textId="77777777"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Copy the awx user's public key to the user that will log in to the devices' "Authorized keys"</w:t>
      </w:r>
    </w:p>
    <w:p w14:paraId="7696F6B2" w14:textId="77777777"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You will also need to configure settings in the Tower web's "Setting"-&gt;"Job"-&gt;"paths to expose to isolated jobs".</w:t>
      </w:r>
    </w:p>
    <w:p w14:paraId="188308B2" w14:textId="31F48024"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 xml:space="preserve">For more information, please refer to the "Exastro-ITA_System_Configuration_Enviroment_Construcion_Guide_Ansible-driver" chapter 5, </w:t>
      </w:r>
      <w:r w:rsidR="004005D7">
        <w:rPr>
          <w:rFonts w:eastAsiaTheme="majorEastAsia" w:cstheme="majorBidi"/>
          <w:sz w:val="18"/>
          <w:szCs w:val="18"/>
        </w:rPr>
        <w:t>Ansible Automation Controller</w:t>
      </w:r>
      <w:r w:rsidRPr="00907AC6">
        <w:rPr>
          <w:rFonts w:eastAsiaTheme="majorEastAsia" w:cstheme="majorBidi"/>
          <w:sz w:val="18"/>
          <w:szCs w:val="18"/>
        </w:rPr>
        <w:t xml:space="preserve"> Initial settings.</w:t>
      </w:r>
    </w:p>
    <w:p w14:paraId="75F15C38" w14:textId="507AF0C5" w:rsidR="00907AC6" w:rsidRDefault="00250DE8" w:rsidP="00907AC6">
      <w:pPr>
        <w:rPr>
          <w:rFonts w:eastAsiaTheme="majorEastAsia" w:cstheme="majorBidi"/>
          <w:sz w:val="18"/>
          <w:szCs w:val="18"/>
        </w:rPr>
      </w:pPr>
      <w:ins w:id="76" w:author="作成者">
        <w:r>
          <w:rPr>
            <w:rFonts w:eastAsiaTheme="majorEastAsia" w:cs="Meiryo UI"/>
            <w:noProof/>
          </w:rPr>
          <w:lastRenderedPageBreak/>
          <w:drawing>
            <wp:inline distT="0" distB="0" distL="0" distR="0" wp14:anchorId="0D644594" wp14:editId="5ACDF2FD">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ins>
    </w:p>
    <w:p w14:paraId="17739A6C" w14:textId="6D07DF09" w:rsidR="00250DE8" w:rsidRDefault="00250DE8" w:rsidP="00907AC6">
      <w:pPr>
        <w:rPr>
          <w:rFonts w:eastAsiaTheme="majorEastAsia" w:cstheme="majorBidi"/>
          <w:sz w:val="18"/>
          <w:szCs w:val="18"/>
        </w:rPr>
      </w:pPr>
    </w:p>
    <w:p w14:paraId="62043AE7" w14:textId="5E555362" w:rsidR="00250DE8" w:rsidRPr="00907AC6" w:rsidRDefault="00250DE8" w:rsidP="00907AC6">
      <w:pPr>
        <w:rPr>
          <w:rFonts w:eastAsiaTheme="majorEastAsia" w:cstheme="majorBidi"/>
          <w:sz w:val="18"/>
          <w:szCs w:val="18"/>
        </w:rPr>
      </w:pPr>
      <w:r w:rsidRPr="00250DE8">
        <w:rPr>
          <w:rFonts w:asciiTheme="minorHAnsi" w:hAnsiTheme="minorHAnsi" w:cstheme="minorHAnsi"/>
          <w:color w:val="000000" w:themeColor="text1"/>
          <w:sz w:val="18"/>
          <w:szCs w:val="18"/>
          <w:shd w:val="clear" w:color="auto" w:fill="FFFFFF"/>
        </w:rPr>
        <w:t xml:space="preserve">Note that in </w:t>
      </w:r>
      <w:r w:rsidR="004005D7">
        <w:rPr>
          <w:rFonts w:asciiTheme="minorHAnsi" w:hAnsiTheme="minorHAnsi" w:cstheme="minorHAnsi"/>
          <w:color w:val="000000" w:themeColor="text1"/>
          <w:sz w:val="18"/>
          <w:szCs w:val="18"/>
          <w:shd w:val="clear" w:color="auto" w:fill="FFFFFF"/>
        </w:rPr>
        <w:t>Ansible Automation Controller</w:t>
      </w:r>
      <w:r w:rsidRPr="00250DE8">
        <w:rPr>
          <w:rFonts w:asciiTheme="minorHAnsi" w:hAnsiTheme="minorHAnsi" w:cstheme="minorHAnsi"/>
          <w:color w:val="000000" w:themeColor="text1"/>
          <w:sz w:val="18"/>
          <w:szCs w:val="18"/>
          <w:shd w:val="clear" w:color="auto" w:fill="FFFFFF"/>
        </w:rPr>
        <w:t>4.x and later versions, it is not possible to use the awx user's ssh directory, meaning that it is not possible to connect to the operation host with a key authentication (key changed).</w:t>
      </w:r>
      <w:r>
        <w:rPr>
          <w:rFonts w:asciiTheme="minorHAnsi" w:hAnsiTheme="minorHAnsi" w:cstheme="minorHAnsi"/>
          <w:color w:val="000000" w:themeColor="text1"/>
          <w:sz w:val="18"/>
          <w:szCs w:val="18"/>
          <w:shd w:val="clear" w:color="auto" w:fill="FFFFFF"/>
        </w:rPr>
        <w:br/>
      </w:r>
      <w:r>
        <w:rPr>
          <w:rFonts w:asciiTheme="minorHAnsi" w:hAnsiTheme="minorHAnsi" w:cstheme="minorHAnsi"/>
          <w:color w:val="000000" w:themeColor="text1"/>
          <w:sz w:val="18"/>
          <w:szCs w:val="18"/>
          <w:shd w:val="clear" w:color="auto" w:fill="FFFFFF"/>
        </w:rPr>
        <w:br/>
      </w:r>
    </w:p>
    <w:p w14:paraId="29CCBE7B" w14:textId="09514E17" w:rsidR="008228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 xml:space="preserve">2 You can select from the data acquired from the Ansible Driver </w:t>
      </w:r>
      <w:r w:rsidR="00250DE8">
        <w:rPr>
          <w:rFonts w:eastAsiaTheme="majorEastAsia" w:cstheme="majorBidi" w:hint="eastAsia"/>
          <w:sz w:val="18"/>
          <w:szCs w:val="18"/>
        </w:rPr>
        <w:t>Backyard function, "Ansible</w:t>
      </w:r>
      <w:r w:rsidR="00250DE8">
        <w:rPr>
          <w:rFonts w:eastAsiaTheme="majorEastAsia" w:cstheme="majorBidi"/>
          <w:sz w:val="18"/>
          <w:szCs w:val="18"/>
        </w:rPr>
        <w:t xml:space="preserve"> Automation Controller</w:t>
      </w:r>
      <w:r w:rsidRPr="00907AC6">
        <w:rPr>
          <w:rFonts w:eastAsiaTheme="majorEastAsia" w:cstheme="majorBidi" w:hint="eastAsia"/>
          <w:sz w:val="18"/>
          <w:szCs w:val="18"/>
        </w:rPr>
        <w:t xml:space="preserve"> Data Synchronization".</w:t>
      </w: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6CA4C088" w:rsidR="00AC63CB" w:rsidRPr="00CE0420" w:rsidRDefault="0010706C" w:rsidP="0010706C">
      <w:pPr>
        <w:pStyle w:val="30"/>
      </w:pPr>
      <w:bookmarkStart w:id="77" w:name="_Ref32485999"/>
      <w:bookmarkStart w:id="78" w:name="_Ref32486026"/>
      <w:bookmarkStart w:id="79" w:name="_Ref32486420"/>
      <w:bookmarkStart w:id="80" w:name="_Ref32486422"/>
      <w:bookmarkStart w:id="81" w:name="_Ref32486740"/>
      <w:bookmarkStart w:id="82" w:name="_Ref32486743"/>
      <w:bookmarkStart w:id="83" w:name="_Toc105605707"/>
      <w:r w:rsidRPr="0010706C">
        <w:lastRenderedPageBreak/>
        <w:t>Input operation list</w:t>
      </w:r>
      <w:bookmarkEnd w:id="77"/>
      <w:bookmarkEnd w:id="78"/>
      <w:bookmarkEnd w:id="79"/>
      <w:bookmarkEnd w:id="80"/>
      <w:bookmarkEnd w:id="81"/>
      <w:bookmarkEnd w:id="82"/>
      <w:bookmarkEnd w:id="83"/>
    </w:p>
    <w:p w14:paraId="134EBD08" w14:textId="77777777" w:rsidR="00AC63CB" w:rsidRPr="00CE0420" w:rsidRDefault="00AC63CB">
      <w:pPr>
        <w:widowControl/>
        <w:jc w:val="left"/>
        <w:rPr>
          <w:rFonts w:eastAsiaTheme="majorEastAsia" w:cstheme="majorBidi"/>
        </w:rPr>
      </w:pPr>
    </w:p>
    <w:p w14:paraId="4EB6936D" w14:textId="033FFB21" w:rsidR="00AC63CB" w:rsidRDefault="0010706C" w:rsidP="000C42FC">
      <w:pPr>
        <w:pStyle w:val="a0"/>
        <w:numPr>
          <w:ilvl w:val="0"/>
          <w:numId w:val="36"/>
        </w:numPr>
        <w:jc w:val="left"/>
      </w:pPr>
      <w:r w:rsidRPr="0010706C">
        <w:t>In the "I</w:t>
      </w:r>
      <w:r>
        <w:t>nput operation list</w:t>
      </w:r>
      <w:r w:rsidRPr="0010706C">
        <w:t>" screen, the operations for the target host to be executed by the orchestrator are managed. Operations are selected from the menu in ITA basic console</w:t>
      </w:r>
    </w:p>
    <w:p w14:paraId="238A6C60" w14:textId="6E5CB53C"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DCE687">
                <wp:simplePos x="0" y="0"/>
                <wp:positionH relativeFrom="column">
                  <wp:posOffset>594512</wp:posOffset>
                </wp:positionH>
                <wp:positionV relativeFrom="paragraph">
                  <wp:posOffset>1136574</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29D8" id="正方形/長方形 52" o:spid="_x0000_s1026" style="position:absolute;left:0;text-align:left;margin-left:46.8pt;margin-top:89.5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" filled="f" strokecolor="#c00000" strokeweight="2.25pt"/>
            </w:pict>
          </mc:Fallback>
        </mc:AlternateContent>
      </w:r>
      <w:r w:rsidR="0010706C" w:rsidRPr="0010706C">
        <w:rPr>
          <w:noProof/>
        </w:rPr>
        <w:t xml:space="preserve"> </w:t>
      </w:r>
      <w:r w:rsidR="0010706C" w:rsidRPr="0010706C">
        <w:rPr>
          <w:noProof/>
        </w:rPr>
        <w:drawing>
          <wp:inline distT="0" distB="0" distL="0" distR="0" wp14:anchorId="60335C01" wp14:editId="495833F5">
            <wp:extent cx="5325686" cy="3116275"/>
            <wp:effectExtent l="0" t="0" r="8890" b="825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3693" cy="3138515"/>
                    </a:xfrm>
                    <a:prstGeom prst="rect">
                      <a:avLst/>
                    </a:prstGeom>
                  </pic:spPr>
                </pic:pic>
              </a:graphicData>
            </a:graphic>
          </wp:inline>
        </w:drawing>
      </w:r>
      <w:r w:rsidR="0010706C" w:rsidRPr="0010706C">
        <w:rPr>
          <w:noProof/>
        </w:rPr>
        <w:t xml:space="preserve"> </w:t>
      </w:r>
    </w:p>
    <w:p w14:paraId="32EEF955" w14:textId="76ACA1D8" w:rsidR="00A13B7F" w:rsidRPr="00CE0420" w:rsidRDefault="00A13B7F" w:rsidP="00A13B7F">
      <w:pPr>
        <w:pStyle w:val="a0"/>
        <w:numPr>
          <w:ilvl w:val="0"/>
          <w:numId w:val="0"/>
        </w:numPr>
        <w:ind w:left="709" w:firstLine="131"/>
        <w:jc w:val="left"/>
      </w:pPr>
    </w:p>
    <w:p w14:paraId="11FED0EB" w14:textId="779203EC" w:rsidR="00AC63CB" w:rsidRPr="00CE0420" w:rsidRDefault="00AC63CB" w:rsidP="00A13B7F">
      <w:pPr>
        <w:pStyle w:val="a0"/>
        <w:numPr>
          <w:ilvl w:val="0"/>
          <w:numId w:val="0"/>
        </w:numPr>
        <w:jc w:val="center"/>
        <w:rPr>
          <w:b/>
        </w:rPr>
      </w:pPr>
      <w:r w:rsidRPr="00CE0420">
        <w:rPr>
          <w:noProof/>
        </w:rPr>
        <w:t xml:space="preserve"> </w:t>
      </w:r>
      <w:r w:rsidR="0010706C" w:rsidRPr="0010706C">
        <w:rPr>
          <w:b/>
        </w:rPr>
        <w:t>Figure 5.1-</w:t>
      </w:r>
      <w:r w:rsidR="0010706C">
        <w:rPr>
          <w:b/>
        </w:rPr>
        <w:t>4</w:t>
      </w:r>
      <w:r w:rsidR="0010706C" w:rsidRPr="0010706C">
        <w:rPr>
          <w:b/>
        </w:rPr>
        <w:t xml:space="preserve"> Submenu screen</w:t>
      </w:r>
      <w:r w:rsidR="00145C4B">
        <w:rPr>
          <w:b/>
        </w:rPr>
        <w:t xml:space="preserve"> </w:t>
      </w:r>
      <w:r w:rsidR="0010706C" w:rsidRPr="0010706C">
        <w:rPr>
          <w:b/>
        </w:rPr>
        <w:t>(Input operation list)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7CCC885F" w:rsidR="00640AD9" w:rsidRPr="00CE0420" w:rsidRDefault="0010706C" w:rsidP="003C3B46">
      <w:pPr>
        <w:pStyle w:val="34"/>
        <w:jc w:val="left"/>
      </w:pPr>
      <w:r w:rsidRPr="0010706C">
        <w:t>Please refer to the related manual "User instruction manual_Basic console" for the details of registration method</w:t>
      </w:r>
      <w:r>
        <w:t>.</w:t>
      </w:r>
    </w:p>
    <w:p w14:paraId="0D67803E" w14:textId="77777777" w:rsidR="00640AD9" w:rsidRPr="00CE0420" w:rsidRDefault="00640AD9" w:rsidP="00AC63CB">
      <w:pPr>
        <w:rPr>
          <w:rFonts w:cstheme="minorHAnsi"/>
        </w:rPr>
      </w:pPr>
    </w:p>
    <w:p w14:paraId="273BAE1E" w14:textId="77777777" w:rsidR="00640AD9" w:rsidRPr="0010706C"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06F77FD8" w:rsidR="0051031D" w:rsidRPr="00CE0420" w:rsidRDefault="0010706C" w:rsidP="00747853">
      <w:pPr>
        <w:pStyle w:val="20"/>
      </w:pPr>
      <w:bookmarkStart w:id="84" w:name="_Toc105605708"/>
      <w:r w:rsidRPr="0010706C">
        <w:lastRenderedPageBreak/>
        <w:t>Ansible common console</w:t>
      </w:r>
      <w:bookmarkEnd w:id="84"/>
    </w:p>
    <w:p w14:paraId="5AB6DB41" w14:textId="1E98AC61" w:rsidR="0051031D" w:rsidRPr="00FB5470" w:rsidRDefault="0010706C" w:rsidP="0051031D">
      <w:pPr>
        <w:ind w:leftChars="135" w:left="283"/>
      </w:pPr>
      <w:r w:rsidRPr="00FB5470">
        <w:rPr>
          <w:rFonts w:hint="eastAsia"/>
        </w:rPr>
        <w:t xml:space="preserve">This section </w:t>
      </w:r>
      <w:r w:rsidR="00531C7A">
        <w:rPr>
          <w:rFonts w:hint="eastAsia"/>
        </w:rPr>
        <w:t>write</w:t>
      </w:r>
      <w:r w:rsidRPr="00FB5470">
        <w:rPr>
          <w:rFonts w:hint="eastAsia"/>
        </w:rPr>
        <w:t>s the operation of</w:t>
      </w:r>
      <w:r w:rsidRPr="00FB5470">
        <w:rPr>
          <w:rFonts w:hint="eastAsia"/>
        </w:rPr>
        <w:t xml:space="preserve">　</w:t>
      </w:r>
      <w:r w:rsidRPr="00FB5470">
        <w:rPr>
          <w:rFonts w:hint="eastAsia"/>
        </w:rPr>
        <w:t>Ansible common console</w:t>
      </w:r>
      <w:r w:rsidRPr="00FB5470">
        <w:t>.</w:t>
      </w:r>
    </w:p>
    <w:p w14:paraId="34062D7F" w14:textId="77777777" w:rsidR="0051031D" w:rsidRPr="00CE0420" w:rsidRDefault="0051031D" w:rsidP="002D068D"/>
    <w:p w14:paraId="6C0C35A7" w14:textId="43B24E26" w:rsidR="003000E6" w:rsidRPr="00CE0420" w:rsidRDefault="0010706C" w:rsidP="000C42FC">
      <w:pPr>
        <w:pStyle w:val="30"/>
        <w:numPr>
          <w:ilvl w:val="2"/>
          <w:numId w:val="41"/>
        </w:numPr>
      </w:pPr>
      <w:bookmarkStart w:id="85" w:name="_インタフェース情報"/>
      <w:bookmarkStart w:id="86" w:name="_Interface_information"/>
      <w:bookmarkStart w:id="87" w:name="_Ref32246334"/>
      <w:bookmarkStart w:id="88" w:name="_Ref32246336"/>
      <w:bookmarkStart w:id="89" w:name="_Ref32246800"/>
      <w:bookmarkStart w:id="90" w:name="_Ref32246802"/>
      <w:bookmarkStart w:id="91" w:name="_Toc53044377"/>
      <w:bookmarkStart w:id="92" w:name="_Toc105605709"/>
      <w:bookmarkEnd w:id="85"/>
      <w:bookmarkEnd w:id="86"/>
      <w:r w:rsidRPr="0010706C">
        <w:t>Interface information</w:t>
      </w:r>
      <w:bookmarkEnd w:id="87"/>
      <w:bookmarkEnd w:id="88"/>
      <w:bookmarkEnd w:id="89"/>
      <w:bookmarkEnd w:id="90"/>
      <w:bookmarkEnd w:id="91"/>
      <w:bookmarkEnd w:id="92"/>
    </w:p>
    <w:bookmarkEnd w:id="59"/>
    <w:bookmarkEnd w:id="60"/>
    <w:bookmarkEnd w:id="61"/>
    <w:bookmarkEnd w:id="62"/>
    <w:p w14:paraId="2B7343AD" w14:textId="07B98537" w:rsidR="00345063" w:rsidRPr="0010706C" w:rsidRDefault="0010706C" w:rsidP="00250DE8">
      <w:pPr>
        <w:pStyle w:val="a0"/>
        <w:numPr>
          <w:ilvl w:val="0"/>
          <w:numId w:val="20"/>
        </w:numPr>
        <w:jc w:val="left"/>
        <w:rPr>
          <w:u w:val="single"/>
        </w:rPr>
      </w:pPr>
      <w:r w:rsidRPr="0010706C">
        <w:t>In the ”interface information" menu, select using whether Ansible</w:t>
      </w:r>
      <w:r w:rsidR="00250DE8">
        <w:t xml:space="preserve"> Core</w:t>
      </w:r>
      <w:r w:rsidRPr="0010706C">
        <w:t xml:space="preserve"> or </w:t>
      </w:r>
      <w:r w:rsidR="004005D7">
        <w:t>Ansible Automation Controller</w:t>
      </w:r>
      <w:r w:rsidR="00250DE8">
        <w:t xml:space="preserve"> Ansible Automation Controller for</w:t>
      </w:r>
      <w:r w:rsidRPr="0010706C">
        <w:t xml:space="preserve"> the execution engine and register/update/discard the shared directory path between ITA system, Ansible driver server, and execution engine server , and the connection interface information of the execution engine server.</w:t>
      </w:r>
    </w:p>
    <w:p w14:paraId="7FF80EFF" w14:textId="565087FE"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696D495A">
                <wp:simplePos x="0" y="0"/>
                <wp:positionH relativeFrom="column">
                  <wp:posOffset>460197</wp:posOffset>
                </wp:positionH>
                <wp:positionV relativeFrom="paragraph">
                  <wp:posOffset>1015111</wp:posOffset>
                </wp:positionV>
                <wp:extent cx="811987" cy="215900"/>
                <wp:effectExtent l="19050" t="19050" r="26670" b="12700"/>
                <wp:wrapNone/>
                <wp:docPr id="119" name="正方形/長方形 119"/>
                <wp:cNvGraphicFramePr/>
                <a:graphic xmlns:a="http://schemas.openxmlformats.org/drawingml/2006/main">
                  <a:graphicData uri="http://schemas.microsoft.com/office/word/2010/wordprocessingShape">
                    <wps:wsp>
                      <wps:cNvSpPr/>
                      <wps:spPr>
                        <a:xfrm>
                          <a:off x="0" y="0"/>
                          <a:ext cx="811987"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08204C" w:rsidRDefault="0008204C"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6.25pt;margin-top:79.95pt;width:63.9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" filled="f" strokecolor="#c00000" strokeweight="2.25pt">
                <v:textbox>
                  <w:txbxContent>
                    <w:p w14:paraId="071021BF" w14:textId="77777777" w:rsidR="0008204C" w:rsidRDefault="0008204C" w:rsidP="00982EAC">
                      <w:pPr>
                        <w:jc w:val="center"/>
                      </w:pPr>
                    </w:p>
                  </w:txbxContent>
                </v:textbox>
              </v:rect>
            </w:pict>
          </mc:Fallback>
        </mc:AlternateContent>
      </w:r>
      <w:r w:rsidR="0010706C" w:rsidRPr="0010706C">
        <w:rPr>
          <w:noProof/>
        </w:rPr>
        <w:t xml:space="preserve"> </w:t>
      </w:r>
      <w:r w:rsidR="0010706C" w:rsidRPr="0010706C">
        <w:rPr>
          <w:noProof/>
        </w:rPr>
        <w:drawing>
          <wp:inline distT="0" distB="0" distL="0" distR="0" wp14:anchorId="02048C21" wp14:editId="23A81989">
            <wp:extent cx="5623270" cy="3299155"/>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4768" cy="3317635"/>
                    </a:xfrm>
                    <a:prstGeom prst="rect">
                      <a:avLst/>
                    </a:prstGeom>
                  </pic:spPr>
                </pic:pic>
              </a:graphicData>
            </a:graphic>
          </wp:inline>
        </w:drawing>
      </w:r>
      <w:r w:rsidR="0010706C" w:rsidRPr="0010706C">
        <w:rPr>
          <w:noProof/>
        </w:rPr>
        <w:t xml:space="preserve"> </w:t>
      </w:r>
      <w:r w:rsidRPr="00CE0420">
        <w:rPr>
          <w:noProof/>
        </w:rPr>
        <w:t xml:space="preserve"> </w:t>
      </w:r>
    </w:p>
    <w:p w14:paraId="5EDFA809" w14:textId="303C3473" w:rsidR="00E84364" w:rsidRDefault="0010706C" w:rsidP="00E84364">
      <w:pPr>
        <w:jc w:val="center"/>
        <w:rPr>
          <w:b/>
        </w:rPr>
      </w:pPr>
      <w:r w:rsidRPr="0010706C">
        <w:rPr>
          <w:b/>
        </w:rPr>
        <w:t>Figure 5.2-1 Submenu screen</w:t>
      </w:r>
      <w:r>
        <w:rPr>
          <w:b/>
        </w:rPr>
        <w:t xml:space="preserve"> </w:t>
      </w:r>
      <w:r w:rsidRPr="0010706C">
        <w:rPr>
          <w:b/>
        </w:rPr>
        <w:t>(interface information)</w:t>
      </w:r>
    </w:p>
    <w:p w14:paraId="5F1A5B8A" w14:textId="77777777" w:rsidR="0010706C" w:rsidRPr="00CE0420" w:rsidRDefault="0010706C" w:rsidP="00E84364">
      <w:pPr>
        <w:jc w:val="center"/>
        <w:rPr>
          <w:rFonts w:cstheme="minorHAnsi"/>
          <w:b/>
        </w:rPr>
      </w:pPr>
    </w:p>
    <w:p w14:paraId="453E4AD8" w14:textId="17B3D728" w:rsidR="00E84364" w:rsidRDefault="0010706C" w:rsidP="000C42FC">
      <w:pPr>
        <w:pStyle w:val="a0"/>
        <w:numPr>
          <w:ilvl w:val="0"/>
          <w:numId w:val="20"/>
        </w:numPr>
      </w:pPr>
      <w:r w:rsidRPr="0010706C">
        <w:t>Click the "List" - "Update" button to register the interface information.</w:t>
      </w:r>
    </w:p>
    <w:p w14:paraId="3C350593" w14:textId="01E95722" w:rsidR="00FB38A3" w:rsidRPr="00CE0420" w:rsidRDefault="0010706C" w:rsidP="00A13B7F">
      <w:pPr>
        <w:pStyle w:val="a0"/>
        <w:numPr>
          <w:ilvl w:val="0"/>
          <w:numId w:val="0"/>
        </w:numPr>
        <w:ind w:left="709"/>
      </w:pPr>
      <w:r w:rsidRPr="0010706C">
        <w:rPr>
          <w:noProof/>
        </w:rPr>
        <w:drawing>
          <wp:inline distT="0" distB="0" distL="0" distR="0" wp14:anchorId="1B28ADFD" wp14:editId="27FF0790">
            <wp:extent cx="5362042" cy="802331"/>
            <wp:effectExtent l="0" t="0" r="0" b="0"/>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126" cy="805336"/>
                    </a:xfrm>
                    <a:prstGeom prst="rect">
                      <a:avLst/>
                    </a:prstGeom>
                  </pic:spPr>
                </pic:pic>
              </a:graphicData>
            </a:graphic>
          </wp:inline>
        </w:drawing>
      </w:r>
      <w:r w:rsidRPr="0010706C">
        <w:rPr>
          <w:rFonts w:hint="eastAsia"/>
          <w:noProof/>
        </w:rPr>
        <w:t xml:space="preserve"> </w:t>
      </w:r>
    </w:p>
    <w:p w14:paraId="40FB7EE6" w14:textId="6B476452" w:rsidR="00E84364" w:rsidRPr="00CE0420" w:rsidRDefault="0010706C" w:rsidP="00E84364">
      <w:pPr>
        <w:pStyle w:val="af3"/>
        <w:jc w:val="center"/>
        <w:rPr>
          <w:rFonts w:cstheme="minorHAnsi"/>
        </w:rPr>
      </w:pPr>
      <w:r w:rsidRPr="0010706C">
        <w:t>Figure 5.2-2 Registration screen</w:t>
      </w:r>
      <w:r>
        <w:t xml:space="preserve"> </w:t>
      </w:r>
      <w:r w:rsidRPr="0010706C">
        <w:t>(Interface information)</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4A3C9991" w:rsidR="00E84364" w:rsidRPr="00CE0420" w:rsidRDefault="0010706C" w:rsidP="000C42FC">
      <w:pPr>
        <w:pStyle w:val="a0"/>
        <w:numPr>
          <w:ilvl w:val="0"/>
          <w:numId w:val="20"/>
        </w:numPr>
      </w:pPr>
      <w:r w:rsidRPr="0010706C">
        <w:t>The item list of interface information screen is as follows</w:t>
      </w:r>
      <w:r>
        <w:t>.</w:t>
      </w:r>
      <w:r w:rsidR="003D76E0" w:rsidRPr="00CE0420">
        <w:br/>
      </w:r>
      <w:r w:rsidRPr="0010706C">
        <w:t xml:space="preserve">If operation is executed while interface information not registered or multiple information is registered, </w:t>
      </w:r>
      <w:r w:rsidRPr="0010706C">
        <w:rPr>
          <w:color w:val="FF0000"/>
        </w:rPr>
        <w:t>unexpected errors may occur</w:t>
      </w:r>
      <w:r w:rsidRPr="0010706C">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77F2CE9C" w14:textId="77777777" w:rsidR="001B1E91" w:rsidRDefault="001B1E91" w:rsidP="00E84364">
      <w:pPr>
        <w:jc w:val="center"/>
        <w:rPr>
          <w:b/>
        </w:rPr>
      </w:pPr>
    </w:p>
    <w:p w14:paraId="4DA8B2CE" w14:textId="5F526B7F" w:rsidR="00E84364" w:rsidRPr="00CE0420" w:rsidRDefault="009459D5" w:rsidP="00E84364">
      <w:pPr>
        <w:jc w:val="center"/>
        <w:rPr>
          <w:rFonts w:cstheme="minorHAnsi"/>
          <w:b/>
        </w:rPr>
      </w:pPr>
      <w:r>
        <w:rPr>
          <w:b/>
        </w:rPr>
        <w:lastRenderedPageBreak/>
        <w:t>Table 5.2-1</w:t>
      </w:r>
      <w:r w:rsidR="0010706C" w:rsidRPr="0010706C">
        <w:rPr>
          <w:b/>
        </w:rPr>
        <w:t xml:space="preserve"> Registration screen item list</w:t>
      </w:r>
      <w:r w:rsidR="0010706C">
        <w:rPr>
          <w:b/>
        </w:rPr>
        <w:t xml:space="preserve"> </w:t>
      </w:r>
      <w:r w:rsidR="0010706C" w:rsidRPr="0010706C">
        <w:rPr>
          <w:b/>
        </w:rPr>
        <w:t>(Interface information)</w:t>
      </w:r>
    </w:p>
    <w:tbl>
      <w:tblPr>
        <w:tblStyle w:val="ac"/>
        <w:tblW w:w="9889" w:type="dxa"/>
        <w:tblLayout w:type="fixed"/>
        <w:tblLook w:val="04A0" w:firstRow="1" w:lastRow="0" w:firstColumn="1" w:lastColumn="0" w:noHBand="0" w:noVBand="1"/>
      </w:tblPr>
      <w:tblGrid>
        <w:gridCol w:w="421"/>
        <w:gridCol w:w="425"/>
        <w:gridCol w:w="1134"/>
        <w:gridCol w:w="3969"/>
        <w:gridCol w:w="963"/>
        <w:gridCol w:w="993"/>
        <w:gridCol w:w="1984"/>
      </w:tblGrid>
      <w:tr w:rsidR="0010706C" w:rsidRPr="00CE0420" w14:paraId="192BE6E9" w14:textId="77777777" w:rsidTr="00C56BA7">
        <w:trPr>
          <w:tblHeader/>
        </w:trPr>
        <w:tc>
          <w:tcPr>
            <w:tcW w:w="1980" w:type="dxa"/>
            <w:gridSpan w:val="3"/>
            <w:shd w:val="clear" w:color="auto" w:fill="002B62"/>
          </w:tcPr>
          <w:p w14:paraId="5BE058DC" w14:textId="54769223" w:rsidR="0010706C" w:rsidRPr="00CE0420" w:rsidRDefault="0010706C" w:rsidP="0010706C">
            <w:pPr>
              <w:spacing w:line="240" w:lineRule="exact"/>
              <w:jc w:val="center"/>
              <w:rPr>
                <w:rFonts w:cstheme="minorHAnsi"/>
                <w:b/>
                <w:color w:val="FFFFFF" w:themeColor="background1"/>
                <w:sz w:val="18"/>
                <w:szCs w:val="18"/>
              </w:rPr>
            </w:pPr>
            <w:r>
              <w:t>I</w:t>
            </w:r>
            <w:r w:rsidRPr="007C54A4">
              <w:t>tem</w:t>
            </w:r>
          </w:p>
        </w:tc>
        <w:tc>
          <w:tcPr>
            <w:tcW w:w="3969" w:type="dxa"/>
            <w:shd w:val="clear" w:color="auto" w:fill="002B62"/>
          </w:tcPr>
          <w:p w14:paraId="48BDC976" w14:textId="685D9F73" w:rsidR="0010706C" w:rsidRPr="00CE0420" w:rsidRDefault="0010706C" w:rsidP="0010706C">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963" w:type="dxa"/>
            <w:shd w:val="clear" w:color="auto" w:fill="002B62"/>
          </w:tcPr>
          <w:p w14:paraId="2F30466B" w14:textId="30F453EC"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3" w:type="dxa"/>
            <w:shd w:val="clear" w:color="auto" w:fill="002B62"/>
          </w:tcPr>
          <w:p w14:paraId="6A0A4398" w14:textId="5A8DCFFD"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984" w:type="dxa"/>
            <w:shd w:val="clear" w:color="auto" w:fill="002B62"/>
          </w:tcPr>
          <w:p w14:paraId="26D01E6C" w14:textId="518A53C3" w:rsidR="0010706C" w:rsidRPr="00CE0420" w:rsidRDefault="00C56BA7" w:rsidP="0010706C">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06AA9" w:rsidRPr="00CE0420" w14:paraId="5D529175" w14:textId="77777777" w:rsidTr="00C56BA7">
        <w:tc>
          <w:tcPr>
            <w:tcW w:w="1980" w:type="dxa"/>
            <w:gridSpan w:val="3"/>
          </w:tcPr>
          <w:p w14:paraId="4FDEA2AC" w14:textId="5E72B4A7" w:rsidR="00F06AA9" w:rsidRDefault="00F06AA9" w:rsidP="00F06AA9">
            <w:pPr>
              <w:pStyle w:val="aff0"/>
            </w:pPr>
            <w:r w:rsidRPr="007C54A4">
              <w:t>Execution engine</w:t>
            </w:r>
          </w:p>
        </w:tc>
        <w:tc>
          <w:tcPr>
            <w:tcW w:w="3969" w:type="dxa"/>
          </w:tcPr>
          <w:p w14:paraId="770F1682" w14:textId="52CFD7DA" w:rsidR="00F06AA9" w:rsidRDefault="00F06AA9" w:rsidP="00F06AA9">
            <w:pPr>
              <w:pStyle w:val="aff0"/>
              <w:jc w:val="left"/>
            </w:pPr>
            <w:r w:rsidRPr="0010706C">
              <w:t xml:space="preserve">Select the execution engine between Ansible and </w:t>
            </w:r>
            <w:r w:rsidR="004005D7">
              <w:t>Ansible Automation Controller</w:t>
            </w:r>
            <w:r>
              <w:t>.</w:t>
            </w:r>
          </w:p>
          <w:p w14:paraId="2B137A53" w14:textId="1EEC6C2A" w:rsidR="00F06AA9" w:rsidRPr="0010706C" w:rsidRDefault="00F06AA9" w:rsidP="00F06AA9">
            <w:pPr>
              <w:pStyle w:val="aff0"/>
              <w:jc w:val="left"/>
              <w:rPr>
                <w:lang w:eastAsia="zh-TW"/>
              </w:rPr>
            </w:pPr>
            <w:r>
              <w:rPr>
                <w:lang w:eastAsia="zh-TW"/>
              </w:rPr>
              <w:t xml:space="preserve">Whem </w:t>
            </w:r>
            <w:r w:rsidR="004005D7">
              <w:rPr>
                <w:lang w:eastAsia="zh-TW"/>
              </w:rPr>
              <w:t>Ansible Automation Controller</w:t>
            </w:r>
            <w:r>
              <w:rPr>
                <w:lang w:eastAsia="zh-TW"/>
              </w:rPr>
              <w:t xml:space="preserve"> is selected, in order to execute ansible-vault command, Ansible Engine interface is also needed.</w:t>
            </w:r>
          </w:p>
        </w:tc>
        <w:tc>
          <w:tcPr>
            <w:tcW w:w="963" w:type="dxa"/>
          </w:tcPr>
          <w:p w14:paraId="254893D3" w14:textId="3D54BB86" w:rsidR="00F06AA9" w:rsidRPr="00CE0420" w:rsidRDefault="00F06AA9" w:rsidP="00F06AA9">
            <w:pPr>
              <w:pStyle w:val="aff0"/>
              <w:jc w:val="center"/>
            </w:pPr>
            <w:r w:rsidRPr="00CE0420">
              <w:rPr>
                <w:rFonts w:hint="eastAsia"/>
              </w:rPr>
              <w:t>○</w:t>
            </w:r>
          </w:p>
        </w:tc>
        <w:tc>
          <w:tcPr>
            <w:tcW w:w="993" w:type="dxa"/>
          </w:tcPr>
          <w:p w14:paraId="6C5BDF0A" w14:textId="76AADB6B" w:rsidR="00F06AA9" w:rsidRDefault="00F06AA9" w:rsidP="00F06AA9">
            <w:pPr>
              <w:pStyle w:val="aff0"/>
              <w:jc w:val="center"/>
            </w:pPr>
            <w:r>
              <w:rPr>
                <w:rFonts w:hint="eastAsia"/>
              </w:rPr>
              <w:t>L</w:t>
            </w:r>
            <w:r>
              <w:t>ist</w:t>
            </w:r>
          </w:p>
        </w:tc>
        <w:tc>
          <w:tcPr>
            <w:tcW w:w="1984" w:type="dxa"/>
          </w:tcPr>
          <w:p w14:paraId="1B887739" w14:textId="77777777" w:rsidR="00F06AA9" w:rsidRDefault="00F06AA9" w:rsidP="00F06AA9">
            <w:pPr>
              <w:pStyle w:val="aff0"/>
            </w:pPr>
          </w:p>
        </w:tc>
      </w:tr>
      <w:tr w:rsidR="00F06AA9" w:rsidRPr="00CE0420" w14:paraId="51B806C9" w14:textId="77777777" w:rsidTr="00C56BA7">
        <w:tc>
          <w:tcPr>
            <w:tcW w:w="421" w:type="dxa"/>
            <w:vMerge w:val="restart"/>
            <w:textDirection w:val="tbRl"/>
          </w:tcPr>
          <w:p w14:paraId="29DAEEA7" w14:textId="389A0363" w:rsidR="00F06AA9" w:rsidRPr="00AA09B8" w:rsidRDefault="004005D7" w:rsidP="004005D7">
            <w:pPr>
              <w:pStyle w:val="aff0"/>
              <w:ind w:left="113" w:right="113"/>
              <w:rPr>
                <w:rStyle w:val="generalbold"/>
                <w:bCs/>
              </w:rPr>
            </w:pPr>
            <w:r>
              <w:rPr>
                <w:rStyle w:val="generalbold"/>
                <w:bCs/>
              </w:rPr>
              <w:t>Ansible Core</w:t>
            </w:r>
            <w:r w:rsidR="00F06AA9" w:rsidRPr="00AA09B8">
              <w:rPr>
                <w:rStyle w:val="generalbold"/>
                <w:bCs/>
              </w:rPr>
              <w:t xml:space="preserve"> interface</w:t>
            </w:r>
          </w:p>
        </w:tc>
        <w:tc>
          <w:tcPr>
            <w:tcW w:w="1559" w:type="dxa"/>
            <w:gridSpan w:val="2"/>
          </w:tcPr>
          <w:p w14:paraId="4F0247BF" w14:textId="18385EAF" w:rsidR="00F06AA9" w:rsidRPr="00FC287B" w:rsidRDefault="00F06AA9" w:rsidP="00F06AA9">
            <w:pPr>
              <w:pStyle w:val="aff0"/>
            </w:pPr>
            <w:r>
              <w:t>H</w:t>
            </w:r>
            <w:r w:rsidRPr="007C54A4">
              <w:t>ost</w:t>
            </w:r>
          </w:p>
        </w:tc>
        <w:tc>
          <w:tcPr>
            <w:tcW w:w="3969" w:type="dxa"/>
          </w:tcPr>
          <w:p w14:paraId="45951AB1" w14:textId="5612483C" w:rsidR="00F06AA9" w:rsidRPr="00CE0420" w:rsidRDefault="00F06AA9" w:rsidP="00F06AA9">
            <w:pPr>
              <w:pStyle w:val="aff0"/>
              <w:jc w:val="left"/>
              <w:rPr>
                <w:lang w:eastAsia="zh-TW"/>
              </w:rPr>
            </w:pPr>
            <w:r w:rsidRPr="0010706C">
              <w:t>Enter the host name</w:t>
            </w:r>
            <w:r>
              <w:t xml:space="preserve"> </w:t>
            </w:r>
            <w:r w:rsidRPr="0010706C">
              <w:t xml:space="preserve">(or IP address) of </w:t>
            </w:r>
            <w:r>
              <w:t>Ansible server.</w:t>
            </w:r>
          </w:p>
          <w:p w14:paraId="25874461" w14:textId="5CABD18D" w:rsidR="00F06AA9" w:rsidRPr="00FC287B" w:rsidRDefault="00F06AA9" w:rsidP="00F06AA9">
            <w:pPr>
              <w:pStyle w:val="aff0"/>
            </w:pPr>
            <w:r w:rsidRPr="0010706C">
              <w:t>It is recommended to enter host name when using HTTPS communication</w:t>
            </w:r>
            <w:r>
              <w:t>.</w:t>
            </w:r>
          </w:p>
        </w:tc>
        <w:tc>
          <w:tcPr>
            <w:tcW w:w="963" w:type="dxa"/>
          </w:tcPr>
          <w:p w14:paraId="5156F67C" w14:textId="4917B789" w:rsidR="00F06AA9" w:rsidRDefault="00F06AA9" w:rsidP="00F06AA9">
            <w:pPr>
              <w:pStyle w:val="aff0"/>
              <w:jc w:val="center"/>
            </w:pPr>
            <w:r w:rsidRPr="00CE0420">
              <w:rPr>
                <w:rFonts w:hint="eastAsia"/>
              </w:rPr>
              <w:t>○</w:t>
            </w:r>
          </w:p>
        </w:tc>
        <w:tc>
          <w:tcPr>
            <w:tcW w:w="993" w:type="dxa"/>
          </w:tcPr>
          <w:p w14:paraId="103AC433" w14:textId="2DE8E71A" w:rsidR="00F06AA9" w:rsidRDefault="00F06AA9" w:rsidP="00F06AA9">
            <w:pPr>
              <w:pStyle w:val="aff0"/>
              <w:jc w:val="center"/>
            </w:pPr>
            <w:r>
              <w:rPr>
                <w:rFonts w:hint="eastAsia"/>
              </w:rPr>
              <w:t>M</w:t>
            </w:r>
            <w:r>
              <w:t>anual</w:t>
            </w:r>
          </w:p>
        </w:tc>
        <w:tc>
          <w:tcPr>
            <w:tcW w:w="1984" w:type="dxa"/>
          </w:tcPr>
          <w:p w14:paraId="21695D30" w14:textId="77777777" w:rsidR="00F06AA9" w:rsidRDefault="00F06AA9" w:rsidP="004005D7">
            <w:pPr>
              <w:pStyle w:val="aff0"/>
              <w:jc w:val="left"/>
            </w:pPr>
            <w:r>
              <w:t>M</w:t>
            </w:r>
            <w:r w:rsidRPr="00C56BA7">
              <w:t>aximum length 128 bytes</w:t>
            </w:r>
          </w:p>
          <w:p w14:paraId="39858124" w14:textId="36542B50" w:rsidR="00250DE8" w:rsidRDefault="00250DE8" w:rsidP="004005D7">
            <w:pPr>
              <w:pStyle w:val="aff0"/>
              <w:jc w:val="left"/>
            </w:pPr>
            <w:r w:rsidRPr="00250DE8">
              <w:t>The user must configure Ansible Core interface settings, even if "Ansible Core" is not set as the execution engine.</w:t>
            </w:r>
          </w:p>
        </w:tc>
      </w:tr>
      <w:tr w:rsidR="00F06AA9" w:rsidRPr="00CE0420" w14:paraId="2D665CC1" w14:textId="77777777" w:rsidTr="00C56BA7">
        <w:tc>
          <w:tcPr>
            <w:tcW w:w="421" w:type="dxa"/>
            <w:vMerge/>
            <w:textDirection w:val="tbRl"/>
          </w:tcPr>
          <w:p w14:paraId="03581275" w14:textId="51853C02" w:rsidR="00F06AA9" w:rsidRPr="00AA09B8" w:rsidRDefault="00F06AA9" w:rsidP="00F06AA9">
            <w:pPr>
              <w:pStyle w:val="aff0"/>
              <w:ind w:left="113" w:right="113"/>
              <w:rPr>
                <w:rStyle w:val="generalbold"/>
                <w:bCs/>
              </w:rPr>
            </w:pPr>
          </w:p>
        </w:tc>
        <w:tc>
          <w:tcPr>
            <w:tcW w:w="1559" w:type="dxa"/>
            <w:gridSpan w:val="2"/>
          </w:tcPr>
          <w:p w14:paraId="64C8B44B" w14:textId="3F6ED80D" w:rsidR="00F06AA9" w:rsidRPr="00FC287B" w:rsidRDefault="00F06AA9" w:rsidP="00F06AA9">
            <w:pPr>
              <w:pStyle w:val="aff0"/>
            </w:pPr>
            <w:r w:rsidRPr="007C54A4">
              <w:t>Protocol</w:t>
            </w:r>
          </w:p>
        </w:tc>
        <w:tc>
          <w:tcPr>
            <w:tcW w:w="3969" w:type="dxa"/>
          </w:tcPr>
          <w:p w14:paraId="02B99E61" w14:textId="2C8CF409" w:rsidR="00F06AA9" w:rsidRPr="00FC287B" w:rsidRDefault="00F06AA9" w:rsidP="00F06AA9">
            <w:pPr>
              <w:pStyle w:val="aff0"/>
            </w:pPr>
            <w:r w:rsidRPr="0010706C">
              <w:t>Enter either http/https as the protocol with Ansible,</w:t>
            </w:r>
            <w:r>
              <w:t xml:space="preserve"> </w:t>
            </w:r>
            <w:r w:rsidR="004005D7">
              <w:t>Ansible Automation Controller</w:t>
            </w:r>
            <w:r w:rsidRPr="0010706C">
              <w:t xml:space="preserve"> server</w:t>
            </w:r>
            <w:r>
              <w:t>.</w:t>
            </w:r>
          </w:p>
        </w:tc>
        <w:tc>
          <w:tcPr>
            <w:tcW w:w="963" w:type="dxa"/>
          </w:tcPr>
          <w:p w14:paraId="25FDAFC1" w14:textId="6DA8F5B7" w:rsidR="00F06AA9" w:rsidRDefault="00F06AA9" w:rsidP="00F06AA9">
            <w:pPr>
              <w:pStyle w:val="aff0"/>
              <w:jc w:val="center"/>
            </w:pPr>
            <w:r w:rsidRPr="00CE0420">
              <w:rPr>
                <w:rFonts w:hint="eastAsia"/>
              </w:rPr>
              <w:t>○</w:t>
            </w:r>
          </w:p>
        </w:tc>
        <w:tc>
          <w:tcPr>
            <w:tcW w:w="993" w:type="dxa"/>
          </w:tcPr>
          <w:p w14:paraId="104C41A8" w14:textId="05E75855" w:rsidR="00F06AA9" w:rsidRDefault="00F06AA9" w:rsidP="00F06AA9">
            <w:pPr>
              <w:pStyle w:val="aff0"/>
              <w:jc w:val="center"/>
            </w:pPr>
            <w:r>
              <w:rPr>
                <w:rFonts w:hint="eastAsia"/>
              </w:rPr>
              <w:t>M</w:t>
            </w:r>
            <w:r>
              <w:t>anual</w:t>
            </w:r>
          </w:p>
        </w:tc>
        <w:tc>
          <w:tcPr>
            <w:tcW w:w="1984" w:type="dxa"/>
          </w:tcPr>
          <w:p w14:paraId="69E29AF8" w14:textId="77777777" w:rsidR="00F06AA9" w:rsidRDefault="00F06AA9" w:rsidP="004005D7">
            <w:pPr>
              <w:pStyle w:val="aff0"/>
              <w:jc w:val="left"/>
            </w:pPr>
            <w:r w:rsidRPr="00CE0420">
              <w:rPr>
                <w:rFonts w:hint="eastAsia"/>
              </w:rPr>
              <w:t>-</w:t>
            </w:r>
          </w:p>
          <w:p w14:paraId="587F7989" w14:textId="55095F5B" w:rsidR="004005D7" w:rsidRDefault="004005D7" w:rsidP="004005D7">
            <w:pPr>
              <w:pStyle w:val="aff0"/>
              <w:jc w:val="left"/>
            </w:pPr>
            <w:r w:rsidRPr="004005D7">
              <w:t>The user must configure Ansible Core interface settings, even if "Ansible Core" is not set as the execution engine.</w:t>
            </w:r>
          </w:p>
        </w:tc>
      </w:tr>
      <w:tr w:rsidR="00F06AA9" w:rsidRPr="00CE0420" w14:paraId="290D5428" w14:textId="77777777" w:rsidTr="00C56BA7">
        <w:tc>
          <w:tcPr>
            <w:tcW w:w="421" w:type="dxa"/>
            <w:vMerge/>
            <w:textDirection w:val="tbRl"/>
          </w:tcPr>
          <w:p w14:paraId="47E3805E" w14:textId="5594F3FE" w:rsidR="00F06AA9" w:rsidRPr="00AA09B8" w:rsidRDefault="00F06AA9" w:rsidP="00F06AA9">
            <w:pPr>
              <w:pStyle w:val="aff0"/>
              <w:ind w:left="113" w:right="113"/>
              <w:rPr>
                <w:rStyle w:val="generalbold"/>
                <w:bCs/>
              </w:rPr>
            </w:pPr>
          </w:p>
        </w:tc>
        <w:tc>
          <w:tcPr>
            <w:tcW w:w="1559" w:type="dxa"/>
            <w:gridSpan w:val="2"/>
          </w:tcPr>
          <w:p w14:paraId="7DC07860" w14:textId="50B6BB2E" w:rsidR="00F06AA9" w:rsidRPr="00FC287B" w:rsidRDefault="00F06AA9" w:rsidP="00F06AA9">
            <w:pPr>
              <w:pStyle w:val="aff0"/>
            </w:pPr>
            <w:r w:rsidRPr="007C54A4">
              <w:t>Port</w:t>
            </w:r>
          </w:p>
        </w:tc>
        <w:tc>
          <w:tcPr>
            <w:tcW w:w="3969" w:type="dxa"/>
          </w:tcPr>
          <w:p w14:paraId="5BD70019" w14:textId="2064ACD0" w:rsidR="00F06AA9" w:rsidRPr="00FC287B" w:rsidRDefault="00F06AA9" w:rsidP="00F06AA9">
            <w:pPr>
              <w:pStyle w:val="aff0"/>
            </w:pPr>
            <w:r w:rsidRPr="0010706C">
              <w:t>Enter the connection port</w:t>
            </w:r>
            <w:r>
              <w:t xml:space="preserve"> </w:t>
            </w:r>
            <w:r w:rsidRPr="0010706C">
              <w:t>(80/443) of Ansible,</w:t>
            </w:r>
            <w:r>
              <w:t xml:space="preserve"> </w:t>
            </w:r>
            <w:r w:rsidR="004005D7">
              <w:t>Ansible Automation Controller</w:t>
            </w:r>
            <w:r w:rsidRPr="0010706C">
              <w:t>. The port is usually HTTPS</w:t>
            </w:r>
            <w:r>
              <w:t xml:space="preserve"> </w:t>
            </w:r>
            <w:r w:rsidRPr="0010706C">
              <w:t>(443)</w:t>
            </w:r>
            <w:r>
              <w:t>.</w:t>
            </w:r>
          </w:p>
        </w:tc>
        <w:tc>
          <w:tcPr>
            <w:tcW w:w="963" w:type="dxa"/>
          </w:tcPr>
          <w:p w14:paraId="622B976C" w14:textId="2A4F1FD0" w:rsidR="00F06AA9" w:rsidRDefault="00F06AA9" w:rsidP="00F06AA9">
            <w:pPr>
              <w:pStyle w:val="aff0"/>
              <w:jc w:val="center"/>
            </w:pPr>
            <w:r w:rsidRPr="00CE0420">
              <w:rPr>
                <w:rFonts w:hint="eastAsia"/>
              </w:rPr>
              <w:t>○</w:t>
            </w:r>
          </w:p>
        </w:tc>
        <w:tc>
          <w:tcPr>
            <w:tcW w:w="993" w:type="dxa"/>
          </w:tcPr>
          <w:p w14:paraId="3D5CE9FE" w14:textId="3884366B" w:rsidR="00F06AA9" w:rsidRDefault="00F06AA9" w:rsidP="00F06AA9">
            <w:pPr>
              <w:pStyle w:val="aff0"/>
              <w:jc w:val="center"/>
            </w:pPr>
            <w:r>
              <w:rPr>
                <w:rFonts w:hint="eastAsia"/>
              </w:rPr>
              <w:t>M</w:t>
            </w:r>
            <w:r>
              <w:t>anual</w:t>
            </w:r>
          </w:p>
        </w:tc>
        <w:tc>
          <w:tcPr>
            <w:tcW w:w="1984" w:type="dxa"/>
          </w:tcPr>
          <w:p w14:paraId="7A271897" w14:textId="77777777" w:rsidR="00F06AA9" w:rsidRDefault="00F06AA9" w:rsidP="004005D7">
            <w:pPr>
              <w:pStyle w:val="aff0"/>
              <w:jc w:val="left"/>
            </w:pPr>
            <w:r w:rsidRPr="00CE0420">
              <w:rPr>
                <w:rFonts w:hint="eastAsia"/>
              </w:rPr>
              <w:t>-</w:t>
            </w:r>
          </w:p>
          <w:p w14:paraId="3089945C" w14:textId="18EA38C8" w:rsidR="004005D7" w:rsidRDefault="004005D7" w:rsidP="004005D7">
            <w:pPr>
              <w:pStyle w:val="aff0"/>
              <w:jc w:val="left"/>
            </w:pPr>
            <w:r w:rsidRPr="004005D7">
              <w:t>The user must configure Ansible Core interface settings, even if "Ansible Core" is not set as the execution engine.</w:t>
            </w:r>
          </w:p>
        </w:tc>
      </w:tr>
      <w:tr w:rsidR="00F06AA9" w:rsidRPr="00CE0420" w14:paraId="43517A34" w14:textId="77777777" w:rsidTr="00C56BA7">
        <w:tc>
          <w:tcPr>
            <w:tcW w:w="421" w:type="dxa"/>
            <w:vMerge/>
            <w:textDirection w:val="tbRl"/>
          </w:tcPr>
          <w:p w14:paraId="4C80B0F7" w14:textId="7CE4AA03" w:rsidR="00F06AA9" w:rsidRPr="00AA09B8" w:rsidRDefault="00F06AA9" w:rsidP="00F06AA9">
            <w:pPr>
              <w:pStyle w:val="aff0"/>
              <w:ind w:left="113" w:right="113"/>
            </w:pPr>
          </w:p>
        </w:tc>
        <w:tc>
          <w:tcPr>
            <w:tcW w:w="1559" w:type="dxa"/>
            <w:gridSpan w:val="2"/>
          </w:tcPr>
          <w:p w14:paraId="568E3B66" w14:textId="1A525186" w:rsidR="00F06AA9" w:rsidRPr="00CE0420" w:rsidRDefault="00F06AA9" w:rsidP="00F06AA9">
            <w:pPr>
              <w:pStyle w:val="aff0"/>
            </w:pPr>
            <w:r w:rsidRPr="00FC287B">
              <w:t>Execution user</w:t>
            </w:r>
          </w:p>
        </w:tc>
        <w:tc>
          <w:tcPr>
            <w:tcW w:w="3969" w:type="dxa"/>
          </w:tcPr>
          <w:p w14:paraId="2989A274" w14:textId="595B6303" w:rsidR="00F06AA9" w:rsidRPr="00CE0420" w:rsidRDefault="00F06AA9" w:rsidP="00F06AA9">
            <w:pPr>
              <w:pStyle w:val="aff0"/>
            </w:pPr>
            <w:r w:rsidRPr="00FC287B">
              <w:t xml:space="preserve">Enter the execution user </w:t>
            </w:r>
            <w:r>
              <w:t>to</w:t>
            </w:r>
            <w:r w:rsidRPr="00FC287B">
              <w:t xml:space="preserve"> execut</w:t>
            </w:r>
            <w:r>
              <w:t>e</w:t>
            </w:r>
            <w:r w:rsidRPr="00FC287B">
              <w:t xml:space="preserve"> </w:t>
            </w:r>
            <w:r>
              <w:t>a</w:t>
            </w:r>
            <w:r w:rsidRPr="00FC287B">
              <w:t>nsible</w:t>
            </w:r>
            <w:r>
              <w:t>-p</w:t>
            </w:r>
            <w:r w:rsidRPr="00FC287B">
              <w:t>laybook</w:t>
            </w:r>
            <w:r>
              <w:t>/ansible-vault</w:t>
            </w:r>
            <w:r w:rsidRPr="00FC287B">
              <w:t xml:space="preserve"> command with sudo</w:t>
            </w:r>
            <w:r>
              <w:t>.</w:t>
            </w:r>
          </w:p>
        </w:tc>
        <w:tc>
          <w:tcPr>
            <w:tcW w:w="963" w:type="dxa"/>
          </w:tcPr>
          <w:p w14:paraId="202A1349" w14:textId="696C3736" w:rsidR="00F06AA9" w:rsidRPr="00CE0420" w:rsidRDefault="00F06AA9" w:rsidP="00F06AA9">
            <w:pPr>
              <w:pStyle w:val="aff0"/>
              <w:jc w:val="center"/>
              <w:rPr>
                <w:rFonts w:cstheme="minorHAnsi"/>
                <w:color w:val="000000"/>
                <w:szCs w:val="18"/>
                <w:shd w:val="clear" w:color="auto" w:fill="FFFFFF"/>
              </w:rPr>
            </w:pPr>
            <w:r>
              <w:rPr>
                <w:rFonts w:hint="eastAsia"/>
              </w:rPr>
              <w:t>-</w:t>
            </w:r>
          </w:p>
        </w:tc>
        <w:tc>
          <w:tcPr>
            <w:tcW w:w="993" w:type="dxa"/>
          </w:tcPr>
          <w:p w14:paraId="09329484" w14:textId="11570D98" w:rsidR="00F06AA9" w:rsidRPr="00CE0420" w:rsidRDefault="00F06AA9" w:rsidP="00F06AA9">
            <w:pPr>
              <w:pStyle w:val="aff0"/>
              <w:jc w:val="center"/>
            </w:pPr>
            <w:r>
              <w:rPr>
                <w:rFonts w:hint="eastAsia"/>
              </w:rPr>
              <w:t>M</w:t>
            </w:r>
            <w:r>
              <w:t>anual</w:t>
            </w:r>
          </w:p>
        </w:tc>
        <w:tc>
          <w:tcPr>
            <w:tcW w:w="1984" w:type="dxa"/>
          </w:tcPr>
          <w:p w14:paraId="4E2D1A01" w14:textId="77777777" w:rsidR="00F06AA9" w:rsidRDefault="00F06AA9" w:rsidP="004005D7">
            <w:pPr>
              <w:pStyle w:val="aff0"/>
              <w:jc w:val="left"/>
            </w:pPr>
            <w:r>
              <w:t>Maximum length 64</w:t>
            </w:r>
            <w:r w:rsidRPr="00C56BA7">
              <w:t xml:space="preserve"> bytes</w:t>
            </w:r>
          </w:p>
          <w:p w14:paraId="747839E2" w14:textId="70FDE495" w:rsidR="004005D7" w:rsidRPr="00CE0420" w:rsidRDefault="004005D7" w:rsidP="004005D7">
            <w:pPr>
              <w:pStyle w:val="aff0"/>
              <w:jc w:val="left"/>
            </w:pPr>
            <w:r w:rsidRPr="004005D7">
              <w:t>The user must configure Ansible Core interface settings, even if "Ansible Core" is not set as the execution engine.</w:t>
            </w:r>
          </w:p>
        </w:tc>
      </w:tr>
      <w:tr w:rsidR="00F06AA9" w:rsidRPr="00CE0420" w14:paraId="57D18E0A" w14:textId="77777777" w:rsidTr="00C56BA7">
        <w:tc>
          <w:tcPr>
            <w:tcW w:w="421" w:type="dxa"/>
            <w:vMerge/>
          </w:tcPr>
          <w:p w14:paraId="1CEDD246" w14:textId="1D2D9661" w:rsidR="00F06AA9" w:rsidRPr="00AA09B8" w:rsidRDefault="00F06AA9" w:rsidP="00F06AA9">
            <w:pPr>
              <w:pStyle w:val="aff0"/>
            </w:pPr>
          </w:p>
        </w:tc>
        <w:tc>
          <w:tcPr>
            <w:tcW w:w="1559" w:type="dxa"/>
            <w:gridSpan w:val="2"/>
          </w:tcPr>
          <w:p w14:paraId="756B885A" w14:textId="319C35F5" w:rsidR="00F06AA9" w:rsidRPr="00CE0420" w:rsidRDefault="00F06AA9" w:rsidP="00F06AA9">
            <w:pPr>
              <w:pStyle w:val="aff0"/>
            </w:pPr>
            <w:r w:rsidRPr="00CE0420">
              <w:t>ACCESS_KEY_ID</w:t>
            </w:r>
          </w:p>
        </w:tc>
        <w:tc>
          <w:tcPr>
            <w:tcW w:w="3969" w:type="dxa"/>
          </w:tcPr>
          <w:p w14:paraId="395AD6F6" w14:textId="655E7C0E" w:rsidR="00F06AA9" w:rsidRPr="00CE0420" w:rsidRDefault="00F06AA9" w:rsidP="00F06AA9">
            <w:pPr>
              <w:pStyle w:val="aff0"/>
            </w:pPr>
            <w:r w:rsidRPr="00FC287B">
              <w:t>Enter the access key used for authentication when connecting to the Ansible server.</w:t>
            </w:r>
          </w:p>
        </w:tc>
        <w:tc>
          <w:tcPr>
            <w:tcW w:w="963" w:type="dxa"/>
          </w:tcPr>
          <w:p w14:paraId="6CF5755B" w14:textId="525D31EC" w:rsidR="00F06AA9" w:rsidRPr="00CE0420" w:rsidRDefault="00F06AA9" w:rsidP="00F06AA9">
            <w:pPr>
              <w:pStyle w:val="aff0"/>
              <w:jc w:val="center"/>
            </w:pPr>
            <w:r>
              <w:rPr>
                <w:rFonts w:hint="eastAsia"/>
              </w:rPr>
              <w:t>-</w:t>
            </w:r>
          </w:p>
        </w:tc>
        <w:tc>
          <w:tcPr>
            <w:tcW w:w="993" w:type="dxa"/>
          </w:tcPr>
          <w:p w14:paraId="1FA403AB" w14:textId="325AF5C4" w:rsidR="00F06AA9" w:rsidRPr="00CE0420" w:rsidRDefault="00F06AA9" w:rsidP="00F06AA9">
            <w:pPr>
              <w:pStyle w:val="aff0"/>
              <w:jc w:val="center"/>
            </w:pPr>
            <w:r>
              <w:rPr>
                <w:rFonts w:hint="eastAsia"/>
              </w:rPr>
              <w:t>M</w:t>
            </w:r>
            <w:r>
              <w:t>anual</w:t>
            </w:r>
          </w:p>
        </w:tc>
        <w:tc>
          <w:tcPr>
            <w:tcW w:w="1984" w:type="dxa"/>
          </w:tcPr>
          <w:p w14:paraId="7C493C96" w14:textId="77777777" w:rsidR="00F06AA9" w:rsidRDefault="00F06AA9" w:rsidP="004005D7">
            <w:pPr>
              <w:pStyle w:val="aff0"/>
              <w:jc w:val="left"/>
            </w:pPr>
            <w:r>
              <w:t>Maximum length 64</w:t>
            </w:r>
            <w:r w:rsidRPr="00C56BA7">
              <w:t xml:space="preserve"> bytes</w:t>
            </w:r>
          </w:p>
          <w:p w14:paraId="722D8844" w14:textId="09B7513C" w:rsidR="004005D7" w:rsidRPr="00CE0420" w:rsidRDefault="004005D7" w:rsidP="004005D7">
            <w:pPr>
              <w:pStyle w:val="aff0"/>
              <w:jc w:val="left"/>
            </w:pPr>
            <w:r w:rsidRPr="004005D7">
              <w:t xml:space="preserve">The user must configure Ansible Core interface </w:t>
            </w:r>
            <w:r w:rsidRPr="004005D7">
              <w:lastRenderedPageBreak/>
              <w:t>settings, even if "Ansible Core" is not set as the execution engine.</w:t>
            </w:r>
          </w:p>
        </w:tc>
      </w:tr>
      <w:tr w:rsidR="00F06AA9" w:rsidRPr="00CE0420" w14:paraId="361B2652" w14:textId="77777777" w:rsidTr="00C56BA7">
        <w:tc>
          <w:tcPr>
            <w:tcW w:w="421" w:type="dxa"/>
            <w:vMerge/>
          </w:tcPr>
          <w:p w14:paraId="5B4F76B9" w14:textId="5561FE54" w:rsidR="00F06AA9" w:rsidRPr="00AA09B8" w:rsidRDefault="00F06AA9" w:rsidP="00F06AA9">
            <w:pPr>
              <w:pStyle w:val="aff0"/>
            </w:pPr>
          </w:p>
        </w:tc>
        <w:tc>
          <w:tcPr>
            <w:tcW w:w="1559" w:type="dxa"/>
            <w:gridSpan w:val="2"/>
          </w:tcPr>
          <w:p w14:paraId="1D4300DC" w14:textId="58E0190A" w:rsidR="00F06AA9" w:rsidRPr="00CE0420" w:rsidRDefault="00F06AA9" w:rsidP="00F06AA9">
            <w:pPr>
              <w:pStyle w:val="aff0"/>
            </w:pPr>
            <w:r w:rsidRPr="00CE0420">
              <w:rPr>
                <w:rFonts w:hint="eastAsia"/>
              </w:rPr>
              <w:t>SECRET_ACCESS_KEY</w:t>
            </w:r>
          </w:p>
        </w:tc>
        <w:tc>
          <w:tcPr>
            <w:tcW w:w="3969" w:type="dxa"/>
          </w:tcPr>
          <w:p w14:paraId="2E84A8A0" w14:textId="0692E143" w:rsidR="00F06AA9" w:rsidRPr="00CE0420" w:rsidRDefault="00F06AA9" w:rsidP="00F06AA9">
            <w:pPr>
              <w:pStyle w:val="aff0"/>
            </w:pPr>
            <w:r>
              <w:t>Enter the secret access key used for authentication when connecting to the Ansible server.</w:t>
            </w:r>
          </w:p>
        </w:tc>
        <w:tc>
          <w:tcPr>
            <w:tcW w:w="963" w:type="dxa"/>
          </w:tcPr>
          <w:p w14:paraId="3245DE83" w14:textId="24F86D79" w:rsidR="00F06AA9" w:rsidRPr="00CE0420" w:rsidRDefault="00F06AA9" w:rsidP="00F06AA9">
            <w:pPr>
              <w:pStyle w:val="aff0"/>
              <w:jc w:val="center"/>
            </w:pPr>
            <w:r>
              <w:rPr>
                <w:rFonts w:hint="eastAsia"/>
              </w:rPr>
              <w:t>-</w:t>
            </w:r>
          </w:p>
        </w:tc>
        <w:tc>
          <w:tcPr>
            <w:tcW w:w="993" w:type="dxa"/>
          </w:tcPr>
          <w:p w14:paraId="3D762001" w14:textId="05F4A606" w:rsidR="00F06AA9" w:rsidRPr="00CE0420" w:rsidRDefault="00F06AA9" w:rsidP="00F06AA9">
            <w:pPr>
              <w:pStyle w:val="aff0"/>
              <w:jc w:val="center"/>
            </w:pPr>
            <w:r>
              <w:rPr>
                <w:rFonts w:hint="eastAsia"/>
              </w:rPr>
              <w:t>M</w:t>
            </w:r>
            <w:r>
              <w:t>anual</w:t>
            </w:r>
          </w:p>
        </w:tc>
        <w:tc>
          <w:tcPr>
            <w:tcW w:w="1984" w:type="dxa"/>
          </w:tcPr>
          <w:p w14:paraId="09D00A96" w14:textId="77777777" w:rsidR="00F06AA9" w:rsidRDefault="00F06AA9" w:rsidP="004005D7">
            <w:pPr>
              <w:pStyle w:val="aff0"/>
              <w:jc w:val="left"/>
            </w:pPr>
            <w:r>
              <w:t>Maximum length 64</w:t>
            </w:r>
            <w:r w:rsidRPr="00C56BA7">
              <w:t xml:space="preserve"> bytes</w:t>
            </w:r>
          </w:p>
          <w:p w14:paraId="77B6AD16" w14:textId="52A6A93C" w:rsidR="004005D7" w:rsidRPr="00CE0420" w:rsidRDefault="004005D7" w:rsidP="004005D7">
            <w:pPr>
              <w:pStyle w:val="aff0"/>
              <w:jc w:val="left"/>
            </w:pPr>
            <w:r w:rsidRPr="004005D7">
              <w:t>The user must configure Ansible Core interface settings, even if "Ansible Core" is not set as the execution engine.</w:t>
            </w:r>
          </w:p>
        </w:tc>
      </w:tr>
      <w:tr w:rsidR="00F06AA9" w:rsidRPr="00CE0420" w14:paraId="6BAE2D32" w14:textId="77777777" w:rsidTr="00C56BA7">
        <w:trPr>
          <w:trHeight w:val="997"/>
        </w:trPr>
        <w:tc>
          <w:tcPr>
            <w:tcW w:w="421" w:type="dxa"/>
            <w:vMerge w:val="restart"/>
            <w:textDirection w:val="tbRl"/>
          </w:tcPr>
          <w:p w14:paraId="466DD2F1" w14:textId="151D713A" w:rsidR="00F06AA9" w:rsidRPr="00AA09B8" w:rsidRDefault="00CC7216" w:rsidP="00F06AA9">
            <w:pPr>
              <w:pStyle w:val="aff0"/>
              <w:ind w:left="113" w:right="113"/>
              <w:rPr>
                <w:rStyle w:val="generalbold"/>
                <w:bCs/>
              </w:rPr>
            </w:pPr>
            <w:r>
              <w:rPr>
                <w:rStyle w:val="generalbold"/>
                <w:bCs/>
              </w:rPr>
              <w:t>Ansible Automation Controller</w:t>
            </w:r>
            <w:r w:rsidRPr="00AA09B8">
              <w:rPr>
                <w:rStyle w:val="generalbold"/>
                <w:bCs/>
              </w:rPr>
              <w:t xml:space="preserve"> interface</w:t>
            </w:r>
          </w:p>
          <w:p w14:paraId="1F8E0D5A" w14:textId="2C8005DE" w:rsidR="00F06AA9" w:rsidRPr="00AA09B8" w:rsidRDefault="00F06AA9" w:rsidP="00F06AA9">
            <w:pPr>
              <w:pStyle w:val="aff0"/>
              <w:ind w:left="113" w:right="113"/>
              <w:rPr>
                <w:rStyle w:val="generalbold"/>
                <w:bCs/>
              </w:rPr>
            </w:pPr>
            <w:r w:rsidRPr="00AA09B8">
              <w:rPr>
                <w:rStyle w:val="generalbold"/>
                <w:bCs/>
              </w:rPr>
              <w:t xml:space="preserve"> information</w:t>
            </w:r>
          </w:p>
        </w:tc>
        <w:tc>
          <w:tcPr>
            <w:tcW w:w="1559" w:type="dxa"/>
            <w:gridSpan w:val="2"/>
          </w:tcPr>
          <w:p w14:paraId="27A30A71" w14:textId="20C560D1" w:rsidR="00F06AA9" w:rsidRPr="00FC287B" w:rsidRDefault="00F06AA9" w:rsidP="00F06AA9">
            <w:pPr>
              <w:pStyle w:val="aff0"/>
              <w:jc w:val="left"/>
            </w:pPr>
            <w:r>
              <w:t>H</w:t>
            </w:r>
            <w:r w:rsidRPr="007C54A4">
              <w:t>ost</w:t>
            </w:r>
          </w:p>
        </w:tc>
        <w:tc>
          <w:tcPr>
            <w:tcW w:w="3969" w:type="dxa"/>
          </w:tcPr>
          <w:p w14:paraId="7A13ADB5" w14:textId="48F17008" w:rsidR="00907AC6" w:rsidRDefault="00907AC6" w:rsidP="00907AC6">
            <w:pPr>
              <w:pStyle w:val="aff0"/>
              <w:jc w:val="left"/>
            </w:pPr>
            <w:r>
              <w:t xml:space="preserve">Select </w:t>
            </w:r>
            <w:r w:rsidR="004005D7">
              <w:t>Ansible Automation Controller</w:t>
            </w:r>
            <w:r>
              <w:t xml:space="preserve"> that will connect to ITA. </w:t>
            </w:r>
          </w:p>
          <w:p w14:paraId="34D4553D" w14:textId="19C88303" w:rsidR="00F06AA9" w:rsidRDefault="00907AC6" w:rsidP="00907AC6">
            <w:pPr>
              <w:pStyle w:val="aff0"/>
              <w:jc w:val="left"/>
            </w:pPr>
            <w:r>
              <w:t xml:space="preserve">You can select from the list of hosts that are registered in the </w:t>
            </w:r>
            <w:r w:rsidR="004005D7">
              <w:t>Ansible Automation Controller</w:t>
            </w:r>
            <w:r>
              <w:t xml:space="preserve"> Host list.</w:t>
            </w:r>
          </w:p>
        </w:tc>
        <w:tc>
          <w:tcPr>
            <w:tcW w:w="963" w:type="dxa"/>
          </w:tcPr>
          <w:p w14:paraId="50D6C3E0" w14:textId="1DD3FD32" w:rsidR="00F06AA9" w:rsidRDefault="00F06AA9" w:rsidP="00F06AA9">
            <w:pPr>
              <w:pStyle w:val="aff0"/>
              <w:jc w:val="center"/>
            </w:pPr>
            <w:r w:rsidRPr="00CE0420">
              <w:rPr>
                <w:rFonts w:hint="eastAsia"/>
              </w:rPr>
              <w:t>○</w:t>
            </w:r>
          </w:p>
        </w:tc>
        <w:tc>
          <w:tcPr>
            <w:tcW w:w="993" w:type="dxa"/>
          </w:tcPr>
          <w:p w14:paraId="5A25437D" w14:textId="68A52534" w:rsidR="00F06AA9" w:rsidRDefault="00F06AA9" w:rsidP="00F06AA9">
            <w:pPr>
              <w:pStyle w:val="aff0"/>
              <w:jc w:val="center"/>
            </w:pPr>
            <w:r>
              <w:rPr>
                <w:rFonts w:hint="eastAsia"/>
              </w:rPr>
              <w:t>M</w:t>
            </w:r>
            <w:r>
              <w:t>anual</w:t>
            </w:r>
          </w:p>
        </w:tc>
        <w:tc>
          <w:tcPr>
            <w:tcW w:w="1984" w:type="dxa"/>
          </w:tcPr>
          <w:p w14:paraId="404CB87E" w14:textId="77777777" w:rsidR="00F06AA9" w:rsidRDefault="00F06AA9" w:rsidP="004005D7">
            <w:pPr>
              <w:pStyle w:val="aff0"/>
              <w:jc w:val="left"/>
            </w:pPr>
            <w:r>
              <w:t>M</w:t>
            </w:r>
            <w:r w:rsidRPr="00C56BA7">
              <w:t>aximum length 128 bytes</w:t>
            </w:r>
          </w:p>
          <w:p w14:paraId="629AE774" w14:textId="3FE1AE6E" w:rsidR="00F06AA9" w:rsidRPr="00CE0420" w:rsidRDefault="004005D7" w:rsidP="004005D7">
            <w:pPr>
              <w:pStyle w:val="aff0"/>
              <w:jc w:val="left"/>
            </w:pPr>
            <w:r>
              <w:t xml:space="preserve">Required </w:t>
            </w:r>
          </w:p>
        </w:tc>
      </w:tr>
      <w:tr w:rsidR="00F06AA9" w:rsidRPr="00CE0420" w14:paraId="69875D78" w14:textId="77777777" w:rsidTr="00C56BA7">
        <w:trPr>
          <w:trHeight w:val="997"/>
        </w:trPr>
        <w:tc>
          <w:tcPr>
            <w:tcW w:w="421" w:type="dxa"/>
            <w:vMerge/>
            <w:textDirection w:val="tbRl"/>
          </w:tcPr>
          <w:p w14:paraId="3D93B3A9" w14:textId="7761B6BC" w:rsidR="00F06AA9" w:rsidRPr="00FC287B" w:rsidRDefault="00F06AA9" w:rsidP="00F06AA9">
            <w:pPr>
              <w:pStyle w:val="aff0"/>
              <w:ind w:left="113" w:right="113"/>
              <w:rPr>
                <w:rStyle w:val="generalbold"/>
                <w:b/>
                <w:bCs/>
              </w:rPr>
            </w:pPr>
          </w:p>
        </w:tc>
        <w:tc>
          <w:tcPr>
            <w:tcW w:w="1559" w:type="dxa"/>
            <w:gridSpan w:val="2"/>
          </w:tcPr>
          <w:p w14:paraId="6660391A" w14:textId="3545DE39" w:rsidR="00F06AA9" w:rsidRPr="00FC287B" w:rsidRDefault="00F06AA9" w:rsidP="00F06AA9">
            <w:pPr>
              <w:pStyle w:val="aff0"/>
            </w:pPr>
            <w:r w:rsidRPr="007C54A4">
              <w:t>Protocol</w:t>
            </w:r>
          </w:p>
        </w:tc>
        <w:tc>
          <w:tcPr>
            <w:tcW w:w="3969" w:type="dxa"/>
          </w:tcPr>
          <w:p w14:paraId="147B8B11" w14:textId="664BBA00" w:rsidR="00F06AA9" w:rsidRDefault="00F06AA9" w:rsidP="00F06AA9">
            <w:pPr>
              <w:pStyle w:val="aff0"/>
            </w:pPr>
            <w:r w:rsidRPr="0010706C">
              <w:t>Enter either http/https as the protocol with Ansible,</w:t>
            </w:r>
            <w:r>
              <w:t xml:space="preserve"> </w:t>
            </w:r>
            <w:r w:rsidR="004005D7">
              <w:t>Ansible Automation Controller</w:t>
            </w:r>
            <w:r w:rsidRPr="0010706C">
              <w:t xml:space="preserve"> server</w:t>
            </w:r>
            <w:r>
              <w:t>.</w:t>
            </w:r>
          </w:p>
        </w:tc>
        <w:tc>
          <w:tcPr>
            <w:tcW w:w="963" w:type="dxa"/>
          </w:tcPr>
          <w:p w14:paraId="6292BEE0" w14:textId="29EDA99E" w:rsidR="00F06AA9" w:rsidRDefault="00F06AA9" w:rsidP="00F06AA9">
            <w:pPr>
              <w:pStyle w:val="aff0"/>
              <w:jc w:val="center"/>
            </w:pPr>
            <w:r w:rsidRPr="00CE0420">
              <w:rPr>
                <w:rFonts w:hint="eastAsia"/>
              </w:rPr>
              <w:t>○</w:t>
            </w:r>
          </w:p>
        </w:tc>
        <w:tc>
          <w:tcPr>
            <w:tcW w:w="993" w:type="dxa"/>
          </w:tcPr>
          <w:p w14:paraId="32B17DF4" w14:textId="1D90E8A5" w:rsidR="00F06AA9" w:rsidRDefault="00F06AA9" w:rsidP="00F06AA9">
            <w:pPr>
              <w:pStyle w:val="aff0"/>
              <w:jc w:val="center"/>
            </w:pPr>
            <w:r>
              <w:rPr>
                <w:rFonts w:hint="eastAsia"/>
              </w:rPr>
              <w:t>M</w:t>
            </w:r>
            <w:r>
              <w:t>anual</w:t>
            </w:r>
          </w:p>
        </w:tc>
        <w:tc>
          <w:tcPr>
            <w:tcW w:w="1984" w:type="dxa"/>
          </w:tcPr>
          <w:p w14:paraId="5E39C6AA" w14:textId="53CF1848" w:rsidR="00F06AA9" w:rsidRPr="00CE0420" w:rsidRDefault="00F06AA9" w:rsidP="004005D7">
            <w:pPr>
              <w:pStyle w:val="aff0"/>
              <w:jc w:val="left"/>
            </w:pPr>
            <w:r>
              <w:t xml:space="preserve">Required when the </w:t>
            </w:r>
            <w:r w:rsidR="004005D7">
              <w:t xml:space="preserve">execution engine is Ansible </w:t>
            </w:r>
          </w:p>
        </w:tc>
      </w:tr>
      <w:tr w:rsidR="00F06AA9" w:rsidRPr="00CE0420" w14:paraId="1818BEB0" w14:textId="77777777" w:rsidTr="00C56BA7">
        <w:trPr>
          <w:trHeight w:val="997"/>
        </w:trPr>
        <w:tc>
          <w:tcPr>
            <w:tcW w:w="421" w:type="dxa"/>
            <w:vMerge/>
            <w:textDirection w:val="tbRl"/>
          </w:tcPr>
          <w:p w14:paraId="2109D430" w14:textId="7E828D12" w:rsidR="00F06AA9" w:rsidRPr="00FC287B" w:rsidRDefault="00F06AA9" w:rsidP="00F06AA9">
            <w:pPr>
              <w:pStyle w:val="aff0"/>
              <w:ind w:left="113" w:right="113"/>
              <w:rPr>
                <w:rStyle w:val="generalbold"/>
                <w:b/>
                <w:bCs/>
              </w:rPr>
            </w:pPr>
          </w:p>
        </w:tc>
        <w:tc>
          <w:tcPr>
            <w:tcW w:w="1559" w:type="dxa"/>
            <w:gridSpan w:val="2"/>
          </w:tcPr>
          <w:p w14:paraId="111DF0C9" w14:textId="50563704" w:rsidR="00F06AA9" w:rsidRPr="00FC287B" w:rsidRDefault="00F06AA9" w:rsidP="00F06AA9">
            <w:pPr>
              <w:pStyle w:val="aff0"/>
            </w:pPr>
            <w:r w:rsidRPr="007C54A4">
              <w:t>Port</w:t>
            </w:r>
          </w:p>
        </w:tc>
        <w:tc>
          <w:tcPr>
            <w:tcW w:w="3969" w:type="dxa"/>
          </w:tcPr>
          <w:p w14:paraId="44AAFD1A" w14:textId="05ED7D3D" w:rsidR="00F06AA9" w:rsidRDefault="00F06AA9" w:rsidP="00F06AA9">
            <w:pPr>
              <w:pStyle w:val="aff0"/>
            </w:pPr>
            <w:r w:rsidRPr="0010706C">
              <w:t>Enter the connection port</w:t>
            </w:r>
            <w:r>
              <w:t xml:space="preserve"> </w:t>
            </w:r>
            <w:r w:rsidRPr="0010706C">
              <w:t>(80/443) of Ansible,</w:t>
            </w:r>
            <w:r>
              <w:t xml:space="preserve"> </w:t>
            </w:r>
            <w:r w:rsidR="004005D7">
              <w:t>Ansible Automation Controller</w:t>
            </w:r>
            <w:r w:rsidRPr="0010706C">
              <w:t>. The port is usually HTTPS</w:t>
            </w:r>
            <w:r>
              <w:t xml:space="preserve"> </w:t>
            </w:r>
            <w:r w:rsidRPr="0010706C">
              <w:t>(443)</w:t>
            </w:r>
            <w:r>
              <w:t>.</w:t>
            </w:r>
          </w:p>
        </w:tc>
        <w:tc>
          <w:tcPr>
            <w:tcW w:w="963" w:type="dxa"/>
          </w:tcPr>
          <w:p w14:paraId="6EBC9D1E" w14:textId="32A955CA" w:rsidR="00F06AA9" w:rsidRDefault="00F06AA9" w:rsidP="00F06AA9">
            <w:pPr>
              <w:pStyle w:val="aff0"/>
              <w:jc w:val="center"/>
            </w:pPr>
            <w:r w:rsidRPr="00CE0420">
              <w:rPr>
                <w:rFonts w:hint="eastAsia"/>
              </w:rPr>
              <w:t>○</w:t>
            </w:r>
          </w:p>
        </w:tc>
        <w:tc>
          <w:tcPr>
            <w:tcW w:w="993" w:type="dxa"/>
          </w:tcPr>
          <w:p w14:paraId="54E47D76" w14:textId="254CE9F8" w:rsidR="00F06AA9" w:rsidRDefault="00F06AA9" w:rsidP="00F06AA9">
            <w:pPr>
              <w:pStyle w:val="aff0"/>
              <w:jc w:val="center"/>
            </w:pPr>
            <w:r>
              <w:rPr>
                <w:rFonts w:hint="eastAsia"/>
              </w:rPr>
              <w:t>M</w:t>
            </w:r>
            <w:r>
              <w:t>anual</w:t>
            </w:r>
          </w:p>
        </w:tc>
        <w:tc>
          <w:tcPr>
            <w:tcW w:w="1984" w:type="dxa"/>
          </w:tcPr>
          <w:p w14:paraId="5CADF18E" w14:textId="3CC4D242" w:rsidR="00F06AA9" w:rsidRPr="00CE0420" w:rsidRDefault="004005D7" w:rsidP="004005D7">
            <w:pPr>
              <w:pStyle w:val="aff0"/>
              <w:jc w:val="left"/>
            </w:pPr>
            <w:r>
              <w:t>Required if “Ansible Core” is not set as execution engine.</w:t>
            </w:r>
          </w:p>
        </w:tc>
      </w:tr>
      <w:tr w:rsidR="00F06AA9" w:rsidRPr="00CE0420" w14:paraId="3B0D9472" w14:textId="77777777" w:rsidTr="00C56BA7">
        <w:trPr>
          <w:trHeight w:val="997"/>
        </w:trPr>
        <w:tc>
          <w:tcPr>
            <w:tcW w:w="421" w:type="dxa"/>
            <w:vMerge/>
            <w:textDirection w:val="tbRl"/>
          </w:tcPr>
          <w:p w14:paraId="603A40D6" w14:textId="6245CAD1" w:rsidR="00F06AA9" w:rsidRPr="00CE0420" w:rsidRDefault="00F06AA9" w:rsidP="00F06AA9">
            <w:pPr>
              <w:pStyle w:val="aff0"/>
              <w:ind w:left="113" w:right="113"/>
            </w:pPr>
          </w:p>
        </w:tc>
        <w:tc>
          <w:tcPr>
            <w:tcW w:w="1559" w:type="dxa"/>
            <w:gridSpan w:val="2"/>
          </w:tcPr>
          <w:p w14:paraId="35D63FD0" w14:textId="27A89AF1" w:rsidR="00F06AA9" w:rsidRPr="00CE0420" w:rsidRDefault="00F06AA9" w:rsidP="00F06AA9">
            <w:pPr>
              <w:pStyle w:val="aff0"/>
            </w:pPr>
            <w:r w:rsidRPr="00FC287B">
              <w:t>Organization name</w:t>
            </w:r>
          </w:p>
        </w:tc>
        <w:tc>
          <w:tcPr>
            <w:tcW w:w="3969" w:type="dxa"/>
          </w:tcPr>
          <w:p w14:paraId="775AE1E1" w14:textId="6F1C8705" w:rsidR="00F06AA9" w:rsidRPr="00CE0420" w:rsidRDefault="00F06AA9" w:rsidP="00F06AA9">
            <w:pPr>
              <w:pStyle w:val="aff0"/>
            </w:pPr>
            <w:r>
              <w:t xml:space="preserve">Enter the organization name registered in </w:t>
            </w:r>
            <w:r w:rsidR="004005D7">
              <w:t>Ansible Automation Controller</w:t>
            </w:r>
            <w:r>
              <w:t>.</w:t>
            </w:r>
          </w:p>
        </w:tc>
        <w:tc>
          <w:tcPr>
            <w:tcW w:w="963" w:type="dxa"/>
          </w:tcPr>
          <w:p w14:paraId="74987457" w14:textId="0E344EE8" w:rsidR="00F06AA9" w:rsidRDefault="00F06AA9" w:rsidP="00F06AA9">
            <w:pPr>
              <w:pStyle w:val="aff0"/>
              <w:jc w:val="center"/>
            </w:pPr>
            <w:r>
              <w:rPr>
                <w:rFonts w:hint="eastAsia"/>
              </w:rPr>
              <w:t>-</w:t>
            </w:r>
          </w:p>
        </w:tc>
        <w:tc>
          <w:tcPr>
            <w:tcW w:w="993" w:type="dxa"/>
          </w:tcPr>
          <w:p w14:paraId="17B41456" w14:textId="289EC6D6" w:rsidR="00F06AA9" w:rsidRPr="00CE0420" w:rsidRDefault="00F06AA9" w:rsidP="00F06AA9">
            <w:pPr>
              <w:pStyle w:val="aff0"/>
              <w:jc w:val="center"/>
            </w:pPr>
            <w:r>
              <w:rPr>
                <w:rFonts w:hint="eastAsia"/>
              </w:rPr>
              <w:t>L</w:t>
            </w:r>
            <w:r>
              <w:t>ist</w:t>
            </w:r>
          </w:p>
        </w:tc>
        <w:tc>
          <w:tcPr>
            <w:tcW w:w="1984" w:type="dxa"/>
          </w:tcPr>
          <w:p w14:paraId="727CDBEA" w14:textId="032A0FF8" w:rsidR="00F06AA9" w:rsidRPr="00CE0420" w:rsidRDefault="004005D7" w:rsidP="004005D7">
            <w:pPr>
              <w:pStyle w:val="aff0"/>
              <w:jc w:val="left"/>
            </w:pPr>
            <w:r>
              <w:t>Required if “Ansible Core” is not set as execution engine.</w:t>
            </w:r>
          </w:p>
        </w:tc>
      </w:tr>
      <w:tr w:rsidR="00F06AA9" w:rsidRPr="00CE0420" w14:paraId="2DBE6F3D" w14:textId="77777777" w:rsidTr="00FC287B">
        <w:trPr>
          <w:trHeight w:val="1342"/>
        </w:trPr>
        <w:tc>
          <w:tcPr>
            <w:tcW w:w="421" w:type="dxa"/>
            <w:vMerge/>
          </w:tcPr>
          <w:p w14:paraId="6FA3C817" w14:textId="77777777" w:rsidR="00F06AA9" w:rsidRPr="00CE0420" w:rsidRDefault="00F06AA9" w:rsidP="00F06AA9">
            <w:pPr>
              <w:pStyle w:val="aff0"/>
            </w:pPr>
          </w:p>
        </w:tc>
        <w:tc>
          <w:tcPr>
            <w:tcW w:w="1559" w:type="dxa"/>
            <w:gridSpan w:val="2"/>
          </w:tcPr>
          <w:p w14:paraId="79400101" w14:textId="61266DF6" w:rsidR="00F06AA9" w:rsidRPr="00CE0420" w:rsidRDefault="00F06AA9" w:rsidP="00F06AA9">
            <w:pPr>
              <w:pStyle w:val="aff0"/>
            </w:pPr>
            <w:r w:rsidRPr="00FC287B">
              <w:t>Authentication token</w:t>
            </w:r>
          </w:p>
        </w:tc>
        <w:tc>
          <w:tcPr>
            <w:tcW w:w="3969" w:type="dxa"/>
          </w:tcPr>
          <w:p w14:paraId="27737DDF" w14:textId="3E1DBF10" w:rsidR="00F06AA9" w:rsidRPr="00CE0420" w:rsidRDefault="00F06AA9" w:rsidP="00F06AA9">
            <w:pPr>
              <w:pStyle w:val="aff0"/>
            </w:pPr>
            <w:r>
              <w:t xml:space="preserve">Enter the user authentication token when connecting </w:t>
            </w:r>
            <w:r w:rsidR="004005D7">
              <w:t>Ansible Automation Controller</w:t>
            </w:r>
            <w:r>
              <w:t xml:space="preserve"> server from ITA.</w:t>
            </w:r>
          </w:p>
        </w:tc>
        <w:tc>
          <w:tcPr>
            <w:tcW w:w="963" w:type="dxa"/>
          </w:tcPr>
          <w:p w14:paraId="14B0AD41" w14:textId="24E3E575" w:rsidR="00F06AA9" w:rsidRDefault="00F06AA9" w:rsidP="00F06AA9">
            <w:pPr>
              <w:pStyle w:val="aff0"/>
              <w:jc w:val="center"/>
            </w:pPr>
            <w:r>
              <w:rPr>
                <w:rFonts w:hint="eastAsia"/>
              </w:rPr>
              <w:t>-</w:t>
            </w:r>
          </w:p>
        </w:tc>
        <w:tc>
          <w:tcPr>
            <w:tcW w:w="993" w:type="dxa"/>
          </w:tcPr>
          <w:p w14:paraId="58F356E7" w14:textId="6FBB2CD5" w:rsidR="00F06AA9" w:rsidRPr="00CE0420" w:rsidRDefault="00F06AA9" w:rsidP="00F06AA9">
            <w:pPr>
              <w:pStyle w:val="aff0"/>
              <w:jc w:val="center"/>
            </w:pPr>
            <w:r>
              <w:rPr>
                <w:rFonts w:hint="eastAsia"/>
              </w:rPr>
              <w:t>M</w:t>
            </w:r>
            <w:r>
              <w:t>anual</w:t>
            </w:r>
          </w:p>
        </w:tc>
        <w:tc>
          <w:tcPr>
            <w:tcW w:w="1984" w:type="dxa"/>
          </w:tcPr>
          <w:p w14:paraId="368FAE4A" w14:textId="42DED8CE" w:rsidR="00BF33C0" w:rsidRDefault="00BF33C0" w:rsidP="004005D7">
            <w:pPr>
              <w:pStyle w:val="aff0"/>
              <w:jc w:val="left"/>
            </w:pPr>
            <w:r>
              <w:t>Maximum length 128 bytes.</w:t>
            </w:r>
          </w:p>
          <w:p w14:paraId="0A59AFEB" w14:textId="22FF68CA" w:rsidR="00F06AA9" w:rsidRPr="00CE0420" w:rsidRDefault="004005D7" w:rsidP="004005D7">
            <w:pPr>
              <w:pStyle w:val="aff0"/>
              <w:jc w:val="left"/>
            </w:pPr>
            <w:r>
              <w:t>Required if “Ansible Core” is not set as execution engine.</w:t>
            </w:r>
          </w:p>
        </w:tc>
      </w:tr>
      <w:tr w:rsidR="00F06AA9" w:rsidRPr="00CE0420" w14:paraId="1C675E8B" w14:textId="77777777" w:rsidTr="00FC287B">
        <w:trPr>
          <w:trHeight w:val="1342"/>
        </w:trPr>
        <w:tc>
          <w:tcPr>
            <w:tcW w:w="421" w:type="dxa"/>
            <w:vMerge/>
          </w:tcPr>
          <w:p w14:paraId="1314D84D" w14:textId="77777777" w:rsidR="00F06AA9" w:rsidRPr="00CE0420" w:rsidRDefault="00F06AA9" w:rsidP="00F06AA9">
            <w:pPr>
              <w:pStyle w:val="aff0"/>
            </w:pPr>
          </w:p>
        </w:tc>
        <w:tc>
          <w:tcPr>
            <w:tcW w:w="1559" w:type="dxa"/>
            <w:gridSpan w:val="2"/>
          </w:tcPr>
          <w:p w14:paraId="21BAB899" w14:textId="1B3C113A" w:rsidR="00F06AA9" w:rsidRPr="00FC287B" w:rsidRDefault="0059264A" w:rsidP="00F06AA9">
            <w:pPr>
              <w:pStyle w:val="aff0"/>
            </w:pPr>
            <w:r>
              <w:t>Delete runtime data</w:t>
            </w:r>
          </w:p>
        </w:tc>
        <w:tc>
          <w:tcPr>
            <w:tcW w:w="3969" w:type="dxa"/>
          </w:tcPr>
          <w:p w14:paraId="278BA9D1" w14:textId="544AE4DC" w:rsidR="00F06AA9" w:rsidRDefault="0059264A" w:rsidP="00F06AA9">
            <w:pPr>
              <w:pStyle w:val="aff0"/>
            </w:pPr>
            <w:r>
              <w:t xml:space="preserve">Select whether to delete the data automatically generated by </w:t>
            </w:r>
            <w:r w:rsidR="004005D7">
              <w:t>Ansible Automation Controller</w:t>
            </w:r>
            <w:r>
              <w:t xml:space="preserve"> during operation execution after operation is done.</w:t>
            </w:r>
          </w:p>
          <w:p w14:paraId="13488905" w14:textId="0B53F72C" w:rsidR="00692E2D" w:rsidRDefault="0059264A" w:rsidP="00F06AA9">
            <w:pPr>
              <w:pStyle w:val="aff0"/>
            </w:pPr>
            <w:r>
              <w:t>Select “Delete”</w:t>
            </w:r>
            <w:r w:rsidR="00692E2D">
              <w:t xml:space="preserve"> from the pulldown list to delete.</w:t>
            </w:r>
          </w:p>
        </w:tc>
        <w:tc>
          <w:tcPr>
            <w:tcW w:w="963" w:type="dxa"/>
          </w:tcPr>
          <w:p w14:paraId="60BD4A93" w14:textId="7ABE40B3" w:rsidR="00F06AA9" w:rsidRDefault="00692E2D" w:rsidP="00F06AA9">
            <w:pPr>
              <w:pStyle w:val="aff0"/>
              <w:jc w:val="center"/>
            </w:pPr>
            <w:r>
              <w:rPr>
                <w:rFonts w:hint="eastAsia"/>
              </w:rPr>
              <w:t>-</w:t>
            </w:r>
          </w:p>
        </w:tc>
        <w:tc>
          <w:tcPr>
            <w:tcW w:w="993" w:type="dxa"/>
          </w:tcPr>
          <w:p w14:paraId="58E2C75C" w14:textId="058B1398" w:rsidR="00F06AA9" w:rsidRDefault="00692E2D" w:rsidP="00F06AA9">
            <w:pPr>
              <w:pStyle w:val="aff0"/>
              <w:jc w:val="center"/>
            </w:pPr>
            <w:r>
              <w:rPr>
                <w:rFonts w:hint="eastAsia"/>
              </w:rPr>
              <w:t>L</w:t>
            </w:r>
            <w:r>
              <w:t>ist</w:t>
            </w:r>
          </w:p>
        </w:tc>
        <w:tc>
          <w:tcPr>
            <w:tcW w:w="1984" w:type="dxa"/>
          </w:tcPr>
          <w:p w14:paraId="0F070C16" w14:textId="746D3F4D" w:rsidR="00F06AA9" w:rsidRDefault="004005D7" w:rsidP="004005D7">
            <w:pPr>
              <w:pStyle w:val="aff0"/>
              <w:jc w:val="left"/>
            </w:pPr>
            <w:r>
              <w:t>Required if “Ansible Core” is not set as execution engine.</w:t>
            </w:r>
          </w:p>
        </w:tc>
      </w:tr>
      <w:tr w:rsidR="004005D7" w:rsidRPr="00CE0420" w14:paraId="0BF6442B" w14:textId="77777777" w:rsidTr="00CC7216">
        <w:tc>
          <w:tcPr>
            <w:tcW w:w="421" w:type="dxa"/>
            <w:vMerge w:val="restart"/>
            <w:textDirection w:val="tbRlV"/>
          </w:tcPr>
          <w:p w14:paraId="30F6576F" w14:textId="4187640C" w:rsidR="004005D7" w:rsidRPr="00FC287B" w:rsidRDefault="00CC7216" w:rsidP="00CC7216">
            <w:pPr>
              <w:pStyle w:val="aff0"/>
              <w:ind w:left="113" w:right="113"/>
              <w:jc w:val="left"/>
            </w:pPr>
            <w:r w:rsidRPr="00CC7216">
              <w:t>SCM List Git link destination information</w:t>
            </w:r>
          </w:p>
        </w:tc>
        <w:tc>
          <w:tcPr>
            <w:tcW w:w="1559" w:type="dxa"/>
            <w:gridSpan w:val="2"/>
          </w:tcPr>
          <w:p w14:paraId="1CE8580A" w14:textId="6853B6E1" w:rsidR="004005D7" w:rsidRPr="00FC287B" w:rsidRDefault="00CC7216" w:rsidP="00F06AA9">
            <w:pPr>
              <w:pStyle w:val="aff0"/>
              <w:jc w:val="left"/>
            </w:pPr>
            <w:r>
              <w:rPr>
                <w:rFonts w:hint="eastAsia"/>
              </w:rPr>
              <w:t>H</w:t>
            </w:r>
            <w:r>
              <w:t>ost name</w:t>
            </w:r>
          </w:p>
        </w:tc>
        <w:tc>
          <w:tcPr>
            <w:tcW w:w="3969" w:type="dxa"/>
          </w:tcPr>
          <w:p w14:paraId="18864A82" w14:textId="478B2C82" w:rsidR="004005D7" w:rsidRDefault="0064124D" w:rsidP="00F06AA9">
            <w:pPr>
              <w:pStyle w:val="aff0"/>
            </w:pPr>
            <w:r w:rsidRPr="0064124D">
              <w:t>A Git repository linked with the Ansible Automation Controller will be created on the host where the Ansible driver backyard feature is installed.</w:t>
            </w:r>
          </w:p>
        </w:tc>
        <w:tc>
          <w:tcPr>
            <w:tcW w:w="963" w:type="dxa"/>
          </w:tcPr>
          <w:p w14:paraId="72E50CA7" w14:textId="7138980B" w:rsidR="004005D7" w:rsidRPr="00CE0420" w:rsidRDefault="004005D7" w:rsidP="00F06AA9">
            <w:pPr>
              <w:pStyle w:val="aff0"/>
              <w:jc w:val="center"/>
            </w:pPr>
          </w:p>
        </w:tc>
        <w:tc>
          <w:tcPr>
            <w:tcW w:w="993" w:type="dxa"/>
          </w:tcPr>
          <w:p w14:paraId="5823620B" w14:textId="11479783" w:rsidR="004005D7" w:rsidRDefault="00CC7216" w:rsidP="00F06AA9">
            <w:pPr>
              <w:pStyle w:val="aff0"/>
              <w:jc w:val="center"/>
            </w:pPr>
            <w:r>
              <w:rPr>
                <w:rFonts w:hint="eastAsia"/>
              </w:rPr>
              <w:t>M</w:t>
            </w:r>
            <w:r>
              <w:t>anual</w:t>
            </w:r>
          </w:p>
        </w:tc>
        <w:tc>
          <w:tcPr>
            <w:tcW w:w="1984" w:type="dxa"/>
          </w:tcPr>
          <w:p w14:paraId="6075381B" w14:textId="29F2AEC2" w:rsidR="004005D7" w:rsidRPr="00913DB2" w:rsidRDefault="00CC7216" w:rsidP="004005D7">
            <w:pPr>
              <w:pStyle w:val="aff0"/>
              <w:jc w:val="left"/>
            </w:pPr>
            <w:r>
              <w:rPr>
                <w:rFonts w:hint="eastAsia"/>
              </w:rPr>
              <w:t>M</w:t>
            </w:r>
            <w:r>
              <w:t>aximum length 128 bytes</w:t>
            </w:r>
            <w:r>
              <w:br/>
              <w:t>Required if “Ansible Automation Controller” is set as execution engine.</w:t>
            </w:r>
          </w:p>
        </w:tc>
      </w:tr>
      <w:tr w:rsidR="004005D7" w:rsidRPr="00CE0420" w14:paraId="6005F07A" w14:textId="77777777" w:rsidTr="00CC7216">
        <w:tc>
          <w:tcPr>
            <w:tcW w:w="421" w:type="dxa"/>
            <w:vMerge/>
          </w:tcPr>
          <w:p w14:paraId="339C1D83" w14:textId="77777777" w:rsidR="004005D7" w:rsidRPr="0010706C" w:rsidRDefault="004005D7" w:rsidP="00F06AA9">
            <w:pPr>
              <w:pStyle w:val="aff0"/>
              <w:jc w:val="left"/>
            </w:pPr>
          </w:p>
        </w:tc>
        <w:tc>
          <w:tcPr>
            <w:tcW w:w="425" w:type="dxa"/>
            <w:vMerge w:val="restart"/>
            <w:textDirection w:val="tbRlV"/>
          </w:tcPr>
          <w:p w14:paraId="10A06441" w14:textId="28904DD0" w:rsidR="004005D7" w:rsidRPr="0010706C" w:rsidRDefault="00CC7216" w:rsidP="00CC7216">
            <w:pPr>
              <w:pStyle w:val="aff0"/>
              <w:ind w:left="113" w:right="113"/>
              <w:jc w:val="left"/>
            </w:pPr>
            <w:r>
              <w:rPr>
                <w:rFonts w:hint="eastAsia"/>
              </w:rPr>
              <w:t>L</w:t>
            </w:r>
            <w:r>
              <w:t>inux</w:t>
            </w:r>
          </w:p>
        </w:tc>
        <w:tc>
          <w:tcPr>
            <w:tcW w:w="1134" w:type="dxa"/>
          </w:tcPr>
          <w:p w14:paraId="07233CA7" w14:textId="05DC518F" w:rsidR="004005D7" w:rsidRPr="0010706C" w:rsidRDefault="00CC7216" w:rsidP="00F06AA9">
            <w:pPr>
              <w:pStyle w:val="aff0"/>
              <w:jc w:val="left"/>
            </w:pPr>
            <w:r>
              <w:rPr>
                <w:rFonts w:hint="eastAsia"/>
              </w:rPr>
              <w:t>U</w:t>
            </w:r>
            <w:r>
              <w:t>ser</w:t>
            </w:r>
          </w:p>
        </w:tc>
        <w:tc>
          <w:tcPr>
            <w:tcW w:w="3969" w:type="dxa"/>
          </w:tcPr>
          <w:p w14:paraId="6DDA9487" w14:textId="338D53EE" w:rsidR="004005D7" w:rsidRPr="00C56BA7" w:rsidRDefault="0064124D" w:rsidP="00F06AA9">
            <w:pPr>
              <w:pStyle w:val="aff0"/>
            </w:pPr>
            <w:r w:rsidRPr="0064124D">
              <w:t xml:space="preserve">Input the user needed in order to connect to the </w:t>
            </w:r>
            <w:r w:rsidRPr="0064124D">
              <w:lastRenderedPageBreak/>
              <w:t>Git repository with ssh protocol from the Ansible Automation Controller.</w:t>
            </w:r>
          </w:p>
        </w:tc>
        <w:tc>
          <w:tcPr>
            <w:tcW w:w="963" w:type="dxa"/>
          </w:tcPr>
          <w:p w14:paraId="7580F248" w14:textId="77777777" w:rsidR="004005D7" w:rsidRPr="00CE0420" w:rsidRDefault="004005D7" w:rsidP="00F06AA9">
            <w:pPr>
              <w:pStyle w:val="aff0"/>
              <w:jc w:val="center"/>
            </w:pPr>
          </w:p>
        </w:tc>
        <w:tc>
          <w:tcPr>
            <w:tcW w:w="993" w:type="dxa"/>
          </w:tcPr>
          <w:p w14:paraId="6EDB9C14" w14:textId="4B91F5A7" w:rsidR="004005D7" w:rsidRDefault="00CC7216" w:rsidP="00F06AA9">
            <w:pPr>
              <w:pStyle w:val="aff0"/>
              <w:jc w:val="center"/>
            </w:pPr>
            <w:r>
              <w:rPr>
                <w:rFonts w:hint="eastAsia"/>
              </w:rPr>
              <w:t>M</w:t>
            </w:r>
            <w:r>
              <w:t>anual</w:t>
            </w:r>
          </w:p>
        </w:tc>
        <w:tc>
          <w:tcPr>
            <w:tcW w:w="1984" w:type="dxa"/>
          </w:tcPr>
          <w:p w14:paraId="79FFA911" w14:textId="02B603B1" w:rsidR="004005D7" w:rsidRDefault="00CC7216" w:rsidP="004005D7">
            <w:pPr>
              <w:pStyle w:val="aff0"/>
              <w:jc w:val="left"/>
            </w:pPr>
            <w:r>
              <w:rPr>
                <w:rFonts w:hint="eastAsia"/>
              </w:rPr>
              <w:t>M</w:t>
            </w:r>
            <w:r>
              <w:t xml:space="preserve">aximum length 128 </w:t>
            </w:r>
            <w:r>
              <w:lastRenderedPageBreak/>
              <w:t>bytes</w:t>
            </w:r>
            <w:r>
              <w:br/>
              <w:t>Required if “Ansible Automation Controller” is set as execution engine.</w:t>
            </w:r>
          </w:p>
        </w:tc>
      </w:tr>
      <w:tr w:rsidR="004005D7" w:rsidRPr="00CE0420" w14:paraId="4BABF1D7" w14:textId="77777777" w:rsidTr="00CC7216">
        <w:tc>
          <w:tcPr>
            <w:tcW w:w="421" w:type="dxa"/>
            <w:vMerge/>
          </w:tcPr>
          <w:p w14:paraId="2783EE6B" w14:textId="77777777" w:rsidR="004005D7" w:rsidRPr="0010706C" w:rsidRDefault="004005D7" w:rsidP="00F06AA9">
            <w:pPr>
              <w:pStyle w:val="aff0"/>
              <w:jc w:val="left"/>
            </w:pPr>
          </w:p>
        </w:tc>
        <w:tc>
          <w:tcPr>
            <w:tcW w:w="425" w:type="dxa"/>
            <w:vMerge/>
          </w:tcPr>
          <w:p w14:paraId="1AB168AC" w14:textId="77777777" w:rsidR="004005D7" w:rsidRPr="0010706C" w:rsidRDefault="004005D7" w:rsidP="00F06AA9">
            <w:pPr>
              <w:pStyle w:val="aff0"/>
              <w:jc w:val="left"/>
            </w:pPr>
          </w:p>
        </w:tc>
        <w:tc>
          <w:tcPr>
            <w:tcW w:w="1134" w:type="dxa"/>
          </w:tcPr>
          <w:p w14:paraId="34F53D11" w14:textId="0EE25587" w:rsidR="004005D7" w:rsidRPr="0010706C" w:rsidRDefault="00CC7216" w:rsidP="00F06AA9">
            <w:pPr>
              <w:pStyle w:val="aff0"/>
              <w:jc w:val="left"/>
            </w:pPr>
            <w:r>
              <w:t>Ssh secret key file</w:t>
            </w:r>
          </w:p>
        </w:tc>
        <w:tc>
          <w:tcPr>
            <w:tcW w:w="3969" w:type="dxa"/>
          </w:tcPr>
          <w:p w14:paraId="3F3489B2" w14:textId="05DA3E8C" w:rsidR="004005D7" w:rsidRPr="00C56BA7" w:rsidRDefault="0064124D" w:rsidP="00F06AA9">
            <w:pPr>
              <w:pStyle w:val="aff0"/>
            </w:pPr>
            <w:r w:rsidRPr="0064124D">
              <w:t>Upload the secret key file needed in order to connect to the Git repository with ssh protocol from the Ansible Automation Controller.</w:t>
            </w:r>
          </w:p>
        </w:tc>
        <w:tc>
          <w:tcPr>
            <w:tcW w:w="963" w:type="dxa"/>
          </w:tcPr>
          <w:p w14:paraId="5D93474E" w14:textId="77777777" w:rsidR="004005D7" w:rsidRPr="00CE0420" w:rsidRDefault="004005D7" w:rsidP="00F06AA9">
            <w:pPr>
              <w:pStyle w:val="aff0"/>
              <w:jc w:val="center"/>
            </w:pPr>
          </w:p>
        </w:tc>
        <w:tc>
          <w:tcPr>
            <w:tcW w:w="993" w:type="dxa"/>
          </w:tcPr>
          <w:p w14:paraId="76236CC6" w14:textId="02AAE693" w:rsidR="004005D7" w:rsidRDefault="00CC7216" w:rsidP="00F06AA9">
            <w:pPr>
              <w:pStyle w:val="aff0"/>
              <w:jc w:val="center"/>
            </w:pPr>
            <w:r>
              <w:t>File</w:t>
            </w:r>
          </w:p>
        </w:tc>
        <w:tc>
          <w:tcPr>
            <w:tcW w:w="1984" w:type="dxa"/>
          </w:tcPr>
          <w:p w14:paraId="4810E848" w14:textId="4D3C3A25" w:rsidR="00CC7216" w:rsidRDefault="00CC7216" w:rsidP="004005D7">
            <w:pPr>
              <w:pStyle w:val="aff0"/>
              <w:jc w:val="left"/>
            </w:pPr>
            <w:r>
              <w:rPr>
                <w:rFonts w:hint="eastAsia"/>
              </w:rPr>
              <w:t>F</w:t>
            </w:r>
            <w:r>
              <w:t>ile selection.</w:t>
            </w:r>
            <w:r>
              <w:br/>
              <w:t>Maximum file size: 4GB</w:t>
            </w:r>
            <w:r>
              <w:br/>
              <w:t>Required if “Ansible Automation Controller” is set as execution engine.</w:t>
            </w:r>
          </w:p>
        </w:tc>
      </w:tr>
      <w:tr w:rsidR="004005D7" w:rsidRPr="00CE0420" w14:paraId="2672057F" w14:textId="77777777" w:rsidTr="00CC7216">
        <w:tc>
          <w:tcPr>
            <w:tcW w:w="421" w:type="dxa"/>
            <w:vMerge/>
          </w:tcPr>
          <w:p w14:paraId="69E771C3" w14:textId="77777777" w:rsidR="004005D7" w:rsidRPr="0010706C" w:rsidRDefault="004005D7" w:rsidP="00F06AA9">
            <w:pPr>
              <w:pStyle w:val="aff0"/>
              <w:jc w:val="left"/>
            </w:pPr>
          </w:p>
        </w:tc>
        <w:tc>
          <w:tcPr>
            <w:tcW w:w="425" w:type="dxa"/>
            <w:vMerge/>
          </w:tcPr>
          <w:p w14:paraId="59670135" w14:textId="77777777" w:rsidR="004005D7" w:rsidRPr="0010706C" w:rsidRDefault="004005D7" w:rsidP="00F06AA9">
            <w:pPr>
              <w:pStyle w:val="aff0"/>
              <w:jc w:val="left"/>
            </w:pPr>
          </w:p>
        </w:tc>
        <w:tc>
          <w:tcPr>
            <w:tcW w:w="1134" w:type="dxa"/>
          </w:tcPr>
          <w:p w14:paraId="76CB5CCC" w14:textId="50C63D1B" w:rsidR="004005D7" w:rsidRPr="0010706C" w:rsidRDefault="00CC7216" w:rsidP="00F06AA9">
            <w:pPr>
              <w:pStyle w:val="aff0"/>
              <w:jc w:val="left"/>
            </w:pPr>
            <w:r>
              <w:rPr>
                <w:rFonts w:hint="eastAsia"/>
              </w:rPr>
              <w:t>P</w:t>
            </w:r>
            <w:r>
              <w:t>assphrase</w:t>
            </w:r>
          </w:p>
        </w:tc>
        <w:tc>
          <w:tcPr>
            <w:tcW w:w="3969" w:type="dxa"/>
          </w:tcPr>
          <w:p w14:paraId="72B4044E" w14:textId="5231625C" w:rsidR="004005D7" w:rsidRPr="00C56BA7" w:rsidRDefault="0064124D" w:rsidP="00F06AA9">
            <w:pPr>
              <w:pStyle w:val="aff0"/>
            </w:pPr>
            <w:r w:rsidRPr="0064124D">
              <w:t>Input the passphrase for the ssh secret key file.</w:t>
            </w:r>
          </w:p>
        </w:tc>
        <w:tc>
          <w:tcPr>
            <w:tcW w:w="963" w:type="dxa"/>
          </w:tcPr>
          <w:p w14:paraId="7F160A76" w14:textId="77777777" w:rsidR="004005D7" w:rsidRPr="00CE0420" w:rsidRDefault="004005D7" w:rsidP="00F06AA9">
            <w:pPr>
              <w:pStyle w:val="aff0"/>
              <w:jc w:val="center"/>
            </w:pPr>
          </w:p>
        </w:tc>
        <w:tc>
          <w:tcPr>
            <w:tcW w:w="993" w:type="dxa"/>
          </w:tcPr>
          <w:p w14:paraId="0B9C40E3" w14:textId="1AFF0CFA" w:rsidR="004005D7" w:rsidRDefault="00CC7216" w:rsidP="00F06AA9">
            <w:pPr>
              <w:pStyle w:val="aff0"/>
              <w:jc w:val="center"/>
            </w:pPr>
            <w:r>
              <w:t>Manual</w:t>
            </w:r>
          </w:p>
        </w:tc>
        <w:tc>
          <w:tcPr>
            <w:tcW w:w="1984" w:type="dxa"/>
          </w:tcPr>
          <w:p w14:paraId="04720D39" w14:textId="73A2F62C" w:rsidR="004005D7" w:rsidRDefault="00CC7216" w:rsidP="004005D7">
            <w:pPr>
              <w:pStyle w:val="aff0"/>
              <w:jc w:val="left"/>
            </w:pPr>
            <w:r>
              <w:rPr>
                <w:rFonts w:hint="eastAsia"/>
              </w:rPr>
              <w:t>M</w:t>
            </w:r>
            <w:r>
              <w:t>aximum length 256 bytes</w:t>
            </w:r>
          </w:p>
        </w:tc>
      </w:tr>
      <w:tr w:rsidR="004005D7" w:rsidRPr="00CE0420" w14:paraId="7C9B58DC" w14:textId="77777777" w:rsidTr="00C56BA7">
        <w:tc>
          <w:tcPr>
            <w:tcW w:w="1980" w:type="dxa"/>
            <w:gridSpan w:val="3"/>
          </w:tcPr>
          <w:p w14:paraId="7925A723" w14:textId="12DB2C7C" w:rsidR="004005D7" w:rsidRPr="0010706C" w:rsidRDefault="004005D7" w:rsidP="004005D7">
            <w:pPr>
              <w:pStyle w:val="aff0"/>
              <w:jc w:val="left"/>
            </w:pPr>
            <w:r w:rsidRPr="0010706C">
              <w:t>Data relay storage path</w:t>
            </w:r>
            <w:r w:rsidRPr="0010706C">
              <w:rPr>
                <w:rFonts w:hint="eastAsia"/>
              </w:rPr>
              <w:t xml:space="preserve"> </w:t>
            </w:r>
            <w:r w:rsidRPr="00CE0420">
              <w:rPr>
                <w:rFonts w:hint="eastAsia"/>
              </w:rPr>
              <w:t>(</w:t>
            </w:r>
            <w:r>
              <w:rPr>
                <w:rFonts w:hint="eastAsia"/>
              </w:rPr>
              <w:t>ITA</w:t>
            </w:r>
            <w:r w:rsidRPr="00CE0420">
              <w:rPr>
                <w:rFonts w:hint="eastAsia"/>
              </w:rPr>
              <w:t>)</w:t>
            </w:r>
            <w:r>
              <w:t xml:space="preserve"> </w:t>
            </w:r>
            <w:r w:rsidRPr="00CE0420">
              <w:rPr>
                <w:rFonts w:hint="eastAsia"/>
              </w:rPr>
              <w:t>※</w:t>
            </w:r>
            <w:r w:rsidRPr="00CE0420">
              <w:rPr>
                <w:rFonts w:hint="eastAsia"/>
              </w:rPr>
              <w:t>1</w:t>
            </w:r>
          </w:p>
        </w:tc>
        <w:tc>
          <w:tcPr>
            <w:tcW w:w="3969" w:type="dxa"/>
          </w:tcPr>
          <w:p w14:paraId="3489DC22" w14:textId="7D464EEF" w:rsidR="004005D7" w:rsidRPr="00C56BA7" w:rsidRDefault="004005D7" w:rsidP="004005D7">
            <w:pPr>
              <w:pStyle w:val="aff0"/>
            </w:pPr>
            <w:r w:rsidRPr="00C56BA7">
              <w:t>Enter the directory viewed from the ITA system / Ansible driver server.</w:t>
            </w:r>
          </w:p>
        </w:tc>
        <w:tc>
          <w:tcPr>
            <w:tcW w:w="963" w:type="dxa"/>
          </w:tcPr>
          <w:p w14:paraId="27CEC5EA" w14:textId="0D4F2861" w:rsidR="004005D7" w:rsidRPr="00CE0420" w:rsidRDefault="004005D7" w:rsidP="004005D7">
            <w:pPr>
              <w:pStyle w:val="aff0"/>
              <w:jc w:val="center"/>
            </w:pPr>
            <w:r w:rsidRPr="00CE0420">
              <w:rPr>
                <w:rFonts w:hint="eastAsia"/>
              </w:rPr>
              <w:t>○</w:t>
            </w:r>
          </w:p>
        </w:tc>
        <w:tc>
          <w:tcPr>
            <w:tcW w:w="993" w:type="dxa"/>
          </w:tcPr>
          <w:p w14:paraId="428B7960" w14:textId="30CCC6F7" w:rsidR="004005D7" w:rsidRDefault="004005D7" w:rsidP="004005D7">
            <w:pPr>
              <w:pStyle w:val="aff0"/>
              <w:jc w:val="center"/>
            </w:pPr>
            <w:r>
              <w:rPr>
                <w:rFonts w:hint="eastAsia"/>
              </w:rPr>
              <w:t>M</w:t>
            </w:r>
            <w:r>
              <w:t>anual</w:t>
            </w:r>
          </w:p>
        </w:tc>
        <w:tc>
          <w:tcPr>
            <w:tcW w:w="1984" w:type="dxa"/>
          </w:tcPr>
          <w:p w14:paraId="7BBC29C5" w14:textId="3AF9AE46" w:rsidR="004005D7" w:rsidRDefault="004005D7" w:rsidP="004005D7">
            <w:pPr>
              <w:pStyle w:val="aff0"/>
              <w:jc w:val="left"/>
            </w:pPr>
            <w:r>
              <w:t>M</w:t>
            </w:r>
            <w:r w:rsidRPr="00C56BA7">
              <w:t>aximum length 128 bytes</w:t>
            </w:r>
          </w:p>
        </w:tc>
      </w:tr>
      <w:tr w:rsidR="004005D7" w:rsidRPr="00CE0420" w14:paraId="3DDE2236" w14:textId="77777777" w:rsidTr="00C56BA7">
        <w:tc>
          <w:tcPr>
            <w:tcW w:w="1980" w:type="dxa"/>
            <w:gridSpan w:val="3"/>
          </w:tcPr>
          <w:p w14:paraId="598A8834" w14:textId="4D34C9FE" w:rsidR="004005D7" w:rsidRPr="00FC287B" w:rsidRDefault="004005D7" w:rsidP="004005D7">
            <w:pPr>
              <w:pStyle w:val="aff0"/>
              <w:jc w:val="left"/>
            </w:pPr>
            <w:r w:rsidRPr="0010706C">
              <w:t>Data relay storage path</w:t>
            </w:r>
            <w:r>
              <w:rPr>
                <w:rFonts w:hint="eastAsia"/>
              </w:rPr>
              <w:t xml:space="preserve"> </w:t>
            </w:r>
            <w:r w:rsidRPr="00CD2545">
              <w:rPr>
                <w:rFonts w:hint="eastAsia"/>
              </w:rPr>
              <w:t>(Ansible/</w:t>
            </w:r>
            <w:r>
              <w:rPr>
                <w:rFonts w:hint="eastAsia"/>
              </w:rPr>
              <w:t>Ansible Automation Controller</w:t>
            </w:r>
            <w:r w:rsidRPr="00CD2545">
              <w:rPr>
                <w:rFonts w:hint="eastAsia"/>
              </w:rPr>
              <w:t>)</w:t>
            </w:r>
          </w:p>
        </w:tc>
        <w:tc>
          <w:tcPr>
            <w:tcW w:w="3969" w:type="dxa"/>
          </w:tcPr>
          <w:p w14:paraId="32982169" w14:textId="1C5ED7F7" w:rsidR="004005D7" w:rsidRDefault="004005D7" w:rsidP="004005D7">
            <w:pPr>
              <w:pStyle w:val="aff0"/>
            </w:pPr>
            <w:r w:rsidRPr="00C56BA7">
              <w:t xml:space="preserve">Enter the directory viewed from the Ansible RestAPI and </w:t>
            </w:r>
            <w:r>
              <w:t>Ansible Automation Controller</w:t>
            </w:r>
            <w:r w:rsidRPr="00C56BA7">
              <w:t xml:space="preserve"> servers.</w:t>
            </w:r>
          </w:p>
        </w:tc>
        <w:tc>
          <w:tcPr>
            <w:tcW w:w="963" w:type="dxa"/>
          </w:tcPr>
          <w:p w14:paraId="11468FEA" w14:textId="295FAC1C" w:rsidR="004005D7" w:rsidRPr="00CE0420" w:rsidRDefault="004005D7" w:rsidP="004005D7">
            <w:pPr>
              <w:pStyle w:val="aff0"/>
              <w:jc w:val="center"/>
            </w:pPr>
            <w:r w:rsidRPr="00CE0420">
              <w:rPr>
                <w:rFonts w:hint="eastAsia"/>
              </w:rPr>
              <w:t>○</w:t>
            </w:r>
          </w:p>
        </w:tc>
        <w:tc>
          <w:tcPr>
            <w:tcW w:w="993" w:type="dxa"/>
          </w:tcPr>
          <w:p w14:paraId="5B0BC485" w14:textId="565A6731" w:rsidR="004005D7" w:rsidRDefault="004005D7" w:rsidP="004005D7">
            <w:pPr>
              <w:pStyle w:val="aff0"/>
              <w:jc w:val="center"/>
            </w:pPr>
            <w:r>
              <w:rPr>
                <w:rFonts w:hint="eastAsia"/>
              </w:rPr>
              <w:t>M</w:t>
            </w:r>
            <w:r>
              <w:t>anual</w:t>
            </w:r>
          </w:p>
        </w:tc>
        <w:tc>
          <w:tcPr>
            <w:tcW w:w="1984" w:type="dxa"/>
          </w:tcPr>
          <w:p w14:paraId="6D7F0B37" w14:textId="6535A568" w:rsidR="004005D7" w:rsidRPr="00913DB2" w:rsidRDefault="004005D7" w:rsidP="004005D7">
            <w:pPr>
              <w:pStyle w:val="aff0"/>
              <w:jc w:val="left"/>
            </w:pPr>
            <w:r>
              <w:t>M</w:t>
            </w:r>
            <w:r w:rsidRPr="00C56BA7">
              <w:t>aximum length 128 bytes</w:t>
            </w:r>
          </w:p>
        </w:tc>
      </w:tr>
      <w:tr w:rsidR="004005D7" w:rsidRPr="00CE0420" w14:paraId="2AADE3DC" w14:textId="77777777" w:rsidTr="00C56BA7">
        <w:tc>
          <w:tcPr>
            <w:tcW w:w="1980" w:type="dxa"/>
            <w:gridSpan w:val="3"/>
          </w:tcPr>
          <w:p w14:paraId="5617621E" w14:textId="77777777" w:rsidR="004005D7" w:rsidRDefault="004005D7" w:rsidP="004005D7">
            <w:pPr>
              <w:pStyle w:val="aff0"/>
              <w:jc w:val="left"/>
            </w:pPr>
            <w:r w:rsidRPr="0010706C">
              <w:t>Symphony instance data relay storage path</w:t>
            </w:r>
            <w:r w:rsidRPr="0010706C">
              <w:rPr>
                <w:rFonts w:hint="eastAsia"/>
              </w:rPr>
              <w:t xml:space="preserve"> </w:t>
            </w:r>
          </w:p>
          <w:p w14:paraId="2726A708" w14:textId="11D0894F" w:rsidR="004005D7" w:rsidRPr="00FC287B" w:rsidRDefault="004005D7" w:rsidP="004005D7">
            <w:pPr>
              <w:pStyle w:val="aff0"/>
              <w:jc w:val="left"/>
            </w:pPr>
            <w:r w:rsidRPr="00CD2545">
              <w:rPr>
                <w:rFonts w:hint="eastAsia"/>
              </w:rPr>
              <w:t>(Ansible/</w:t>
            </w:r>
            <w:r>
              <w:rPr>
                <w:rFonts w:hint="eastAsia"/>
              </w:rPr>
              <w:t>Ansible Automation Controller</w:t>
            </w:r>
            <w:r w:rsidRPr="00CD2545">
              <w:rPr>
                <w:rFonts w:hint="eastAsia"/>
              </w:rPr>
              <w:t>)</w:t>
            </w:r>
          </w:p>
        </w:tc>
        <w:tc>
          <w:tcPr>
            <w:tcW w:w="3969" w:type="dxa"/>
          </w:tcPr>
          <w:p w14:paraId="7FA61286" w14:textId="4043440E" w:rsidR="004005D7" w:rsidRDefault="004005D7" w:rsidP="004005D7">
            <w:pPr>
              <w:pStyle w:val="aff0"/>
            </w:pPr>
            <w:r w:rsidRPr="00C56BA7">
              <w:t>Enter the directory which shares the shared directory between each movement when executing Symphony with Ansible RestAPI,</w:t>
            </w:r>
            <w:r>
              <w:t xml:space="preserve"> Ansible Automation Controller server.</w:t>
            </w:r>
            <w:r w:rsidRPr="00C56BA7">
              <w:rPr>
                <w:rFonts w:hint="eastAsia"/>
              </w:rPr>
              <w:t xml:space="preserve"> </w:t>
            </w:r>
          </w:p>
          <w:p w14:paraId="21219AC3" w14:textId="77777777" w:rsidR="004005D7" w:rsidRDefault="004005D7" w:rsidP="004005D7">
            <w:pPr>
              <w:pStyle w:val="aff0"/>
            </w:pPr>
            <w:r w:rsidRPr="00C56BA7">
              <w:t>The path viewed from the ITA system is set from the Symphony interface information menu</w:t>
            </w:r>
            <w:r>
              <w:t>.</w:t>
            </w:r>
          </w:p>
          <w:p w14:paraId="10E2974E" w14:textId="213AFCE3" w:rsidR="004005D7" w:rsidRDefault="004005D7" w:rsidP="004005D7">
            <w:pPr>
              <w:pStyle w:val="aff0"/>
            </w:pPr>
            <w:r w:rsidRPr="00C56BA7">
              <w:t>Please refer to the "User instruction manual_ITA basic console" for the Symphony interface information</w:t>
            </w:r>
            <w:r>
              <w:t>.</w:t>
            </w:r>
          </w:p>
        </w:tc>
        <w:tc>
          <w:tcPr>
            <w:tcW w:w="963" w:type="dxa"/>
          </w:tcPr>
          <w:p w14:paraId="5FD3440E" w14:textId="6F046655" w:rsidR="004005D7" w:rsidRPr="00CE0420" w:rsidRDefault="004005D7" w:rsidP="004005D7">
            <w:pPr>
              <w:pStyle w:val="aff0"/>
              <w:jc w:val="center"/>
            </w:pPr>
            <w:r w:rsidRPr="00CE0420">
              <w:rPr>
                <w:rFonts w:hint="eastAsia"/>
              </w:rPr>
              <w:t>○</w:t>
            </w:r>
          </w:p>
        </w:tc>
        <w:tc>
          <w:tcPr>
            <w:tcW w:w="993" w:type="dxa"/>
          </w:tcPr>
          <w:p w14:paraId="46E6BA2E" w14:textId="16D6AADD" w:rsidR="004005D7" w:rsidRDefault="004005D7" w:rsidP="004005D7">
            <w:pPr>
              <w:pStyle w:val="aff0"/>
              <w:jc w:val="center"/>
            </w:pPr>
            <w:r>
              <w:rPr>
                <w:rFonts w:hint="eastAsia"/>
              </w:rPr>
              <w:t>M</w:t>
            </w:r>
            <w:r>
              <w:t>anual</w:t>
            </w:r>
          </w:p>
        </w:tc>
        <w:tc>
          <w:tcPr>
            <w:tcW w:w="1984" w:type="dxa"/>
          </w:tcPr>
          <w:p w14:paraId="1C816289" w14:textId="4465ADFC" w:rsidR="004005D7" w:rsidRPr="00913DB2" w:rsidRDefault="004005D7" w:rsidP="004005D7">
            <w:pPr>
              <w:pStyle w:val="aff0"/>
              <w:jc w:val="left"/>
            </w:pPr>
            <w:r>
              <w:t>M</w:t>
            </w:r>
            <w:r w:rsidRPr="00C56BA7">
              <w:t>aximum length 128 bytes</w:t>
            </w:r>
          </w:p>
        </w:tc>
      </w:tr>
      <w:tr w:rsidR="004005D7" w:rsidRPr="00CE0420" w14:paraId="7E839321" w14:textId="77777777" w:rsidTr="00C56BA7">
        <w:tc>
          <w:tcPr>
            <w:tcW w:w="1980" w:type="dxa"/>
            <w:gridSpan w:val="3"/>
          </w:tcPr>
          <w:p w14:paraId="2ADEDFEE" w14:textId="12C83EDF" w:rsidR="004005D7" w:rsidRDefault="004005D7" w:rsidP="004005D7">
            <w:pPr>
              <w:pStyle w:val="aff0"/>
              <w:jc w:val="left"/>
            </w:pPr>
            <w:r>
              <w:t xml:space="preserve">Conductor </w:t>
            </w:r>
            <w:r w:rsidRPr="0010706C">
              <w:t>instance data relay storage path</w:t>
            </w:r>
            <w:r w:rsidRPr="0010706C">
              <w:rPr>
                <w:rFonts w:hint="eastAsia"/>
              </w:rPr>
              <w:t xml:space="preserve"> </w:t>
            </w:r>
          </w:p>
          <w:p w14:paraId="75B93384" w14:textId="00AE6DDC" w:rsidR="004005D7" w:rsidRPr="0010706C" w:rsidRDefault="004005D7" w:rsidP="004005D7">
            <w:pPr>
              <w:pStyle w:val="aff0"/>
              <w:jc w:val="left"/>
            </w:pPr>
            <w:r w:rsidRPr="00CD2545">
              <w:rPr>
                <w:rFonts w:hint="eastAsia"/>
              </w:rPr>
              <w:t>(Ansible/</w:t>
            </w:r>
            <w:r>
              <w:rPr>
                <w:rFonts w:hint="eastAsia"/>
              </w:rPr>
              <w:t>Ansible Automation Controller</w:t>
            </w:r>
          </w:p>
        </w:tc>
        <w:tc>
          <w:tcPr>
            <w:tcW w:w="3969" w:type="dxa"/>
          </w:tcPr>
          <w:p w14:paraId="35F8F598" w14:textId="11474BDD" w:rsidR="004005D7" w:rsidRDefault="004005D7" w:rsidP="004005D7">
            <w:pPr>
              <w:pStyle w:val="aff0"/>
              <w:jc w:val="left"/>
            </w:pPr>
            <w:r>
              <w:t>When executing</w:t>
            </w:r>
            <w:r w:rsidRPr="001B1E91">
              <w:t xml:space="preserve"> Conductor, enter the directory shared by each Movement.</w:t>
            </w:r>
            <w:r w:rsidRPr="00C56BA7">
              <w:rPr>
                <w:rFonts w:hint="eastAsia"/>
              </w:rPr>
              <w:t xml:space="preserve"> </w:t>
            </w:r>
          </w:p>
          <w:p w14:paraId="2AF29732" w14:textId="1DA2D3D5" w:rsidR="004005D7" w:rsidRDefault="004005D7" w:rsidP="004005D7">
            <w:pPr>
              <w:pStyle w:val="aff0"/>
              <w:jc w:val="left"/>
            </w:pPr>
            <w:r w:rsidRPr="00C56BA7">
              <w:t>The path viewed from the ITA</w:t>
            </w:r>
            <w:r>
              <w:t xml:space="preserve"> system is set from the Conductor</w:t>
            </w:r>
            <w:r w:rsidRPr="00C56BA7">
              <w:t xml:space="preserve"> interface information menu</w:t>
            </w:r>
            <w:r>
              <w:t>.</w:t>
            </w:r>
          </w:p>
          <w:p w14:paraId="5CFA47F6" w14:textId="0B98675E" w:rsidR="004005D7" w:rsidRPr="00C56BA7" w:rsidRDefault="004005D7" w:rsidP="004005D7">
            <w:pPr>
              <w:pStyle w:val="aff0"/>
              <w:jc w:val="left"/>
            </w:pPr>
            <w:r>
              <w:t>For the Conductor interface information, p</w:t>
            </w:r>
            <w:r w:rsidRPr="00C56BA7">
              <w:t>lease</w:t>
            </w:r>
            <w:r>
              <w:t xml:space="preserve"> refer to "ITA User_Instruction_Manual_Conductor”.</w:t>
            </w:r>
          </w:p>
        </w:tc>
        <w:tc>
          <w:tcPr>
            <w:tcW w:w="963" w:type="dxa"/>
          </w:tcPr>
          <w:p w14:paraId="08A78FB2" w14:textId="6FABD16C" w:rsidR="004005D7" w:rsidRPr="00CE0420" w:rsidRDefault="004005D7" w:rsidP="004005D7">
            <w:pPr>
              <w:pStyle w:val="aff0"/>
              <w:jc w:val="center"/>
            </w:pPr>
            <w:r w:rsidRPr="00CE0420">
              <w:rPr>
                <w:rFonts w:hint="eastAsia"/>
              </w:rPr>
              <w:t>○</w:t>
            </w:r>
          </w:p>
        </w:tc>
        <w:tc>
          <w:tcPr>
            <w:tcW w:w="993" w:type="dxa"/>
          </w:tcPr>
          <w:p w14:paraId="1F4065A6" w14:textId="2D8E092E" w:rsidR="004005D7" w:rsidRDefault="004005D7" w:rsidP="004005D7">
            <w:pPr>
              <w:pStyle w:val="aff0"/>
              <w:jc w:val="center"/>
            </w:pPr>
            <w:r>
              <w:rPr>
                <w:rFonts w:hint="eastAsia"/>
              </w:rPr>
              <w:t>M</w:t>
            </w:r>
            <w:r>
              <w:t>anual</w:t>
            </w:r>
          </w:p>
        </w:tc>
        <w:tc>
          <w:tcPr>
            <w:tcW w:w="1984" w:type="dxa"/>
          </w:tcPr>
          <w:p w14:paraId="04885DCF" w14:textId="3D0307BF" w:rsidR="004005D7" w:rsidRDefault="004005D7" w:rsidP="004005D7">
            <w:pPr>
              <w:pStyle w:val="aff0"/>
              <w:jc w:val="left"/>
            </w:pPr>
            <w:r>
              <w:t>M</w:t>
            </w:r>
            <w:r w:rsidRPr="00C56BA7">
              <w:t>aximum length 128 bytes</w:t>
            </w:r>
          </w:p>
        </w:tc>
      </w:tr>
      <w:tr w:rsidR="004005D7" w:rsidRPr="00CE0420" w14:paraId="62F81F3A" w14:textId="77777777" w:rsidTr="00C56BA7">
        <w:tc>
          <w:tcPr>
            <w:tcW w:w="1980" w:type="dxa"/>
            <w:gridSpan w:val="3"/>
          </w:tcPr>
          <w:p w14:paraId="298FF957" w14:textId="5D1AB789" w:rsidR="004005D7" w:rsidRPr="00FC287B" w:rsidRDefault="004005D7" w:rsidP="004005D7">
            <w:pPr>
              <w:pStyle w:val="aff0"/>
              <w:jc w:val="left"/>
            </w:pPr>
            <w:r w:rsidRPr="0010706C">
              <w:t>Optional parameter</w:t>
            </w:r>
            <w:r>
              <w:br/>
            </w:r>
          </w:p>
        </w:tc>
        <w:tc>
          <w:tcPr>
            <w:tcW w:w="3969" w:type="dxa"/>
          </w:tcPr>
          <w:p w14:paraId="596E4DB6" w14:textId="77777777" w:rsidR="004005D7" w:rsidRDefault="004005D7" w:rsidP="004005D7">
            <w:pPr>
              <w:pStyle w:val="aff0"/>
              <w:jc w:val="left"/>
            </w:pPr>
            <w:r w:rsidRPr="00C56BA7">
              <w:t>Enter the Movement-common optional parameter of Ansible-Playbook command.</w:t>
            </w:r>
          </w:p>
          <w:p w14:paraId="77A81D60" w14:textId="77777777" w:rsidR="004005D7" w:rsidRDefault="004005D7" w:rsidP="004005D7">
            <w:pPr>
              <w:pStyle w:val="aff0"/>
              <w:jc w:val="left"/>
            </w:pPr>
            <w:r w:rsidRPr="00C56BA7">
              <w:t>Movement-specific optional parameters are entered in the Movement list menu.</w:t>
            </w:r>
          </w:p>
          <w:p w14:paraId="077BD90D" w14:textId="77777777" w:rsidR="004005D7" w:rsidRDefault="004005D7" w:rsidP="004005D7">
            <w:pPr>
              <w:pStyle w:val="aff0"/>
              <w:jc w:val="left"/>
            </w:pPr>
            <w:r w:rsidRPr="00C56BA7">
              <w:t>In the case that the execution engine is Ansible</w:t>
            </w:r>
            <w:r>
              <w:t>:</w:t>
            </w:r>
          </w:p>
          <w:p w14:paraId="35426DDD" w14:textId="77777777" w:rsidR="004005D7" w:rsidRDefault="004005D7" w:rsidP="004005D7">
            <w:pPr>
              <w:pStyle w:val="aff0"/>
              <w:jc w:val="left"/>
            </w:pPr>
            <w:r>
              <w:rPr>
                <w:rFonts w:hint="eastAsia"/>
              </w:rPr>
              <w:t xml:space="preserve">  </w:t>
            </w:r>
            <w:r w:rsidRPr="00C56BA7">
              <w:t>Enter the optional parameter of Ansible-Playbook command</w:t>
            </w:r>
            <w:r>
              <w:t>.</w:t>
            </w:r>
          </w:p>
          <w:p w14:paraId="507D7C38" w14:textId="77777777" w:rsidR="004005D7" w:rsidRDefault="004005D7" w:rsidP="004005D7">
            <w:pPr>
              <w:pStyle w:val="aff0"/>
              <w:jc w:val="left"/>
            </w:pPr>
            <w:r>
              <w:rPr>
                <w:rFonts w:hint="eastAsia"/>
              </w:rPr>
              <w:t xml:space="preserve">　</w:t>
            </w:r>
            <w:r w:rsidRPr="00C56BA7">
              <w:t>The -i option is set by ITA</w:t>
            </w:r>
            <w:r>
              <w:t>.</w:t>
            </w:r>
          </w:p>
          <w:p w14:paraId="79134E60" w14:textId="77777777" w:rsidR="004005D7" w:rsidRDefault="004005D7" w:rsidP="004005D7">
            <w:pPr>
              <w:pStyle w:val="aff0"/>
              <w:jc w:val="left"/>
            </w:pPr>
          </w:p>
          <w:p w14:paraId="74B2B780" w14:textId="669E366A" w:rsidR="004005D7" w:rsidRDefault="004005D7" w:rsidP="004005D7">
            <w:pPr>
              <w:pStyle w:val="aff0"/>
              <w:jc w:val="left"/>
            </w:pPr>
            <w:r w:rsidRPr="00C56BA7">
              <w:t xml:space="preserve">In the case that the execution engine is </w:t>
            </w:r>
            <w:r>
              <w:t>Ansible Automation Controller:</w:t>
            </w:r>
          </w:p>
          <w:p w14:paraId="0736A8CF" w14:textId="77777777" w:rsidR="004005D7" w:rsidRDefault="004005D7" w:rsidP="004005D7">
            <w:pPr>
              <w:pStyle w:val="aff0"/>
              <w:jc w:val="left"/>
            </w:pPr>
            <w:r>
              <w:rPr>
                <w:rFonts w:hint="eastAsia"/>
              </w:rPr>
              <w:t xml:space="preserve">　</w:t>
            </w:r>
            <w:r>
              <w:t>The following option parameters</w:t>
            </w:r>
            <w:r w:rsidRPr="00C56BA7">
              <w:t xml:space="preserve"> can be set</w:t>
            </w:r>
            <w:r>
              <w:t>:</w:t>
            </w:r>
          </w:p>
          <w:p w14:paraId="56F6B1B0" w14:textId="77777777" w:rsidR="004005D7" w:rsidRDefault="004005D7" w:rsidP="004005D7">
            <w:pPr>
              <w:pStyle w:val="aff0"/>
              <w:jc w:val="left"/>
            </w:pPr>
            <w:r>
              <w:rPr>
                <w:rFonts w:hint="eastAsia"/>
              </w:rPr>
              <w:t xml:space="preserve">　　</w:t>
            </w:r>
            <w:r>
              <w:rPr>
                <w:rFonts w:hint="eastAsia"/>
              </w:rPr>
              <w:t>-verbosity</w:t>
            </w:r>
          </w:p>
          <w:p w14:paraId="510B9862" w14:textId="77777777" w:rsidR="004005D7" w:rsidRDefault="004005D7" w:rsidP="004005D7">
            <w:pPr>
              <w:pStyle w:val="aff0"/>
              <w:jc w:val="left"/>
            </w:pPr>
            <w:r>
              <w:rPr>
                <w:rFonts w:hint="eastAsia"/>
              </w:rPr>
              <w:t xml:space="preserve">　　</w:t>
            </w:r>
            <w:r>
              <w:rPr>
                <w:rFonts w:hint="eastAsia"/>
              </w:rPr>
              <w:t>-f FORKS,--forks=FORKS</w:t>
            </w:r>
          </w:p>
          <w:p w14:paraId="44E1D393" w14:textId="77777777" w:rsidR="004005D7" w:rsidRDefault="004005D7" w:rsidP="004005D7">
            <w:pPr>
              <w:pStyle w:val="aff0"/>
              <w:jc w:val="left"/>
            </w:pPr>
            <w:r>
              <w:rPr>
                <w:rFonts w:hint="eastAsia"/>
              </w:rPr>
              <w:t xml:space="preserve">　　</w:t>
            </w:r>
            <w:r>
              <w:rPr>
                <w:rFonts w:hint="eastAsia"/>
              </w:rPr>
              <w:t>-l SUBSET,--limit=SUBSET</w:t>
            </w:r>
          </w:p>
          <w:p w14:paraId="267E7E6D" w14:textId="77777777" w:rsidR="004005D7" w:rsidRDefault="004005D7" w:rsidP="004005D7">
            <w:pPr>
              <w:pStyle w:val="aff0"/>
              <w:jc w:val="left"/>
            </w:pPr>
            <w:r>
              <w:rPr>
                <w:rFonts w:hint="eastAsia"/>
              </w:rPr>
              <w:t xml:space="preserve">　　</w:t>
            </w:r>
            <w:r>
              <w:rPr>
                <w:rFonts w:hint="eastAsia"/>
              </w:rPr>
              <w:t>-e EXTRA_VARS,--extra-vars=EXTRA_VARS</w:t>
            </w:r>
          </w:p>
          <w:p w14:paraId="5DC4F523" w14:textId="77777777" w:rsidR="004005D7" w:rsidRDefault="004005D7" w:rsidP="004005D7">
            <w:pPr>
              <w:pStyle w:val="aff0"/>
              <w:jc w:val="left"/>
            </w:pPr>
            <w:r>
              <w:rPr>
                <w:rFonts w:hint="eastAsia"/>
              </w:rPr>
              <w:t xml:space="preserve">     EXTRA_VARS:  </w:t>
            </w:r>
            <w:r w:rsidRPr="00C56BA7">
              <w:t>Variable name=specific value</w:t>
            </w:r>
            <w:r>
              <w:rPr>
                <w:rFonts w:hint="eastAsia"/>
              </w:rPr>
              <w:t xml:space="preserve"> </w:t>
            </w:r>
            <w:r w:rsidRPr="00C56BA7">
              <w:t>Variable name=specific value</w:t>
            </w:r>
            <w:r>
              <w:t>.....</w:t>
            </w:r>
          </w:p>
          <w:p w14:paraId="67FD1BE0" w14:textId="77777777" w:rsidR="004005D7" w:rsidRDefault="004005D7" w:rsidP="004005D7">
            <w:pPr>
              <w:pStyle w:val="aff0"/>
              <w:jc w:val="left"/>
            </w:pPr>
            <w:r>
              <w:rPr>
                <w:rFonts w:hint="eastAsia"/>
              </w:rPr>
              <w:t xml:space="preserve">　　</w:t>
            </w:r>
            <w:r>
              <w:rPr>
                <w:rFonts w:hint="eastAsia"/>
              </w:rPr>
              <w:t>-t TAGS,--tags=TAGS</w:t>
            </w:r>
          </w:p>
          <w:p w14:paraId="74234A3F" w14:textId="77777777" w:rsidR="004005D7" w:rsidRDefault="004005D7" w:rsidP="004005D7">
            <w:pPr>
              <w:pStyle w:val="aff0"/>
              <w:jc w:val="left"/>
            </w:pPr>
            <w:r>
              <w:rPr>
                <w:rFonts w:hint="eastAsia"/>
              </w:rPr>
              <w:t xml:space="preserve">　　</w:t>
            </w:r>
            <w:r>
              <w:rPr>
                <w:rFonts w:hint="eastAsia"/>
              </w:rPr>
              <w:t>-b,--become</w:t>
            </w:r>
          </w:p>
          <w:p w14:paraId="08E445FB" w14:textId="77777777" w:rsidR="004005D7" w:rsidRDefault="004005D7" w:rsidP="004005D7">
            <w:pPr>
              <w:pStyle w:val="aff0"/>
              <w:jc w:val="left"/>
            </w:pPr>
            <w:r>
              <w:rPr>
                <w:rFonts w:hint="eastAsia"/>
              </w:rPr>
              <w:t xml:space="preserve">　　</w:t>
            </w:r>
            <w:r>
              <w:rPr>
                <w:rFonts w:hint="eastAsia"/>
              </w:rPr>
              <w:t>-D,--diff</w:t>
            </w:r>
          </w:p>
          <w:p w14:paraId="385D61A9" w14:textId="77777777" w:rsidR="004005D7" w:rsidRDefault="004005D7" w:rsidP="004005D7">
            <w:pPr>
              <w:pStyle w:val="aff0"/>
              <w:jc w:val="left"/>
            </w:pPr>
            <w:r>
              <w:rPr>
                <w:rFonts w:hint="eastAsia"/>
              </w:rPr>
              <w:t xml:space="preserve">　　</w:t>
            </w:r>
            <w:r>
              <w:rPr>
                <w:rFonts w:hint="eastAsia"/>
              </w:rPr>
              <w:t>--skip-tags=SKIP_TAGS</w:t>
            </w:r>
          </w:p>
          <w:p w14:paraId="71786210" w14:textId="77777777" w:rsidR="004005D7" w:rsidRDefault="004005D7" w:rsidP="004005D7">
            <w:pPr>
              <w:pStyle w:val="aff0"/>
              <w:jc w:val="left"/>
            </w:pPr>
            <w:r>
              <w:rPr>
                <w:rFonts w:hint="eastAsia"/>
              </w:rPr>
              <w:t xml:space="preserve">　　</w:t>
            </w:r>
            <w:r>
              <w:rPr>
                <w:rFonts w:hint="eastAsia"/>
              </w:rPr>
              <w:t>--start-at-task=START_AT_TASK</w:t>
            </w:r>
          </w:p>
          <w:p w14:paraId="3256FF91" w14:textId="630FF3EC" w:rsidR="004005D7" w:rsidRDefault="004005D7" w:rsidP="004005D7">
            <w:pPr>
              <w:pStyle w:val="aff0"/>
              <w:jc w:val="left"/>
            </w:pPr>
            <w:r>
              <w:rPr>
                <w:rFonts w:hint="eastAsia"/>
              </w:rPr>
              <w:t xml:space="preserve">　</w:t>
            </w:r>
            <w:r w:rsidRPr="00FC287B">
              <w:t xml:space="preserve">The original optional parameters of </w:t>
            </w:r>
            <w:r>
              <w:t>Ansible Automation Controller</w:t>
            </w:r>
            <w:r w:rsidRPr="00FC287B">
              <w:t xml:space="preserve"> are as follows</w:t>
            </w:r>
            <w:r>
              <w:t>.</w:t>
            </w:r>
          </w:p>
          <w:p w14:paraId="4E972BFA" w14:textId="77777777" w:rsidR="004005D7" w:rsidRDefault="004005D7" w:rsidP="004005D7">
            <w:pPr>
              <w:pStyle w:val="aff0"/>
              <w:jc w:val="left"/>
            </w:pPr>
            <w:r>
              <w:rPr>
                <w:rFonts w:hint="eastAsia"/>
              </w:rPr>
              <w:t xml:space="preserve">　　</w:t>
            </w:r>
            <w:r>
              <w:rPr>
                <w:rFonts w:hint="eastAsia"/>
              </w:rPr>
              <w:t>-ufc,--use_fact_cache</w:t>
            </w:r>
            <w:r>
              <w:rPr>
                <w:rFonts w:hint="eastAsia"/>
              </w:rPr>
              <w:t xml:space="preserve">　</w:t>
            </w:r>
            <w:r>
              <w:rPr>
                <w:rFonts w:hint="eastAsia"/>
              </w:rPr>
              <w:t xml:space="preserve">   </w:t>
            </w:r>
            <w:r>
              <w:t>use</w:t>
            </w:r>
            <w:r w:rsidRPr="00FC287B">
              <w:t xml:space="preserve"> fact cache</w:t>
            </w:r>
          </w:p>
          <w:p w14:paraId="187EE88B" w14:textId="77777777" w:rsidR="004005D7" w:rsidRDefault="004005D7" w:rsidP="004005D7">
            <w:pPr>
              <w:pStyle w:val="aff0"/>
              <w:jc w:val="left"/>
            </w:pPr>
            <w:r>
              <w:rPr>
                <w:rFonts w:hint="eastAsia"/>
              </w:rPr>
              <w:t xml:space="preserve">　　</w:t>
            </w:r>
            <w:r>
              <w:rPr>
                <w:rFonts w:hint="eastAsia"/>
              </w:rPr>
              <w:t xml:space="preserve">-as,--allow_simultaneous  </w:t>
            </w:r>
            <w:r w:rsidRPr="00FC287B">
              <w:t>enable simultaneous job execution</w:t>
            </w:r>
          </w:p>
          <w:p w14:paraId="57ABE45A" w14:textId="77777777" w:rsidR="004005D7" w:rsidRDefault="004005D7" w:rsidP="004005D7">
            <w:pPr>
              <w:pStyle w:val="aff0"/>
              <w:jc w:val="left"/>
            </w:pPr>
            <w:r>
              <w:rPr>
                <w:rFonts w:hint="eastAsia"/>
              </w:rPr>
              <w:t xml:space="preserve">　　</w:t>
            </w:r>
            <w:r>
              <w:rPr>
                <w:rFonts w:hint="eastAsia"/>
              </w:rPr>
              <w:t>-jsc,--job_slice_count=</w:t>
            </w:r>
            <w:r>
              <w:rPr>
                <w:rFonts w:hint="eastAsia"/>
              </w:rPr>
              <w:t xml:space="preserve">　　</w:t>
            </w:r>
            <w:r w:rsidRPr="00FC287B">
              <w:t>job slice count</w:t>
            </w:r>
          </w:p>
          <w:p w14:paraId="135D3B4D" w14:textId="18E21DE0" w:rsidR="004005D7" w:rsidRDefault="004005D7" w:rsidP="004005D7">
            <w:pPr>
              <w:pStyle w:val="aff0"/>
            </w:pPr>
            <w:r w:rsidRPr="00FC287B">
              <w:t xml:space="preserve">For the original optional parameters of </w:t>
            </w:r>
            <w:r>
              <w:t>Ansible Automation Controller</w:t>
            </w:r>
            <w:r w:rsidRPr="00FC287B">
              <w:t xml:space="preserve">, please refer to the description of job template in the </w:t>
            </w:r>
            <w:r>
              <w:t>Ansible Automation Controller</w:t>
            </w:r>
            <w:r w:rsidRPr="00FC287B">
              <w:t xml:space="preserve"> user guide</w:t>
            </w:r>
            <w:r>
              <w:t>.</w:t>
            </w:r>
          </w:p>
        </w:tc>
        <w:tc>
          <w:tcPr>
            <w:tcW w:w="963" w:type="dxa"/>
          </w:tcPr>
          <w:p w14:paraId="7AB8B164" w14:textId="36DD2EA4" w:rsidR="004005D7" w:rsidRPr="00CE0420" w:rsidRDefault="004005D7" w:rsidP="004005D7">
            <w:pPr>
              <w:pStyle w:val="aff0"/>
              <w:jc w:val="center"/>
            </w:pPr>
            <w:r w:rsidRPr="00CE0420">
              <w:rPr>
                <w:rFonts w:cstheme="minorHAnsi" w:hint="eastAsia"/>
                <w:color w:val="000000"/>
                <w:szCs w:val="18"/>
                <w:shd w:val="clear" w:color="auto" w:fill="FFFFFF"/>
              </w:rPr>
              <w:lastRenderedPageBreak/>
              <w:t>-</w:t>
            </w:r>
          </w:p>
        </w:tc>
        <w:tc>
          <w:tcPr>
            <w:tcW w:w="993" w:type="dxa"/>
          </w:tcPr>
          <w:p w14:paraId="1A7A40EB" w14:textId="5E530AB0" w:rsidR="004005D7" w:rsidRDefault="004005D7" w:rsidP="004005D7">
            <w:pPr>
              <w:pStyle w:val="aff0"/>
              <w:jc w:val="center"/>
            </w:pPr>
            <w:r>
              <w:rPr>
                <w:rFonts w:hint="eastAsia"/>
              </w:rPr>
              <w:t>M</w:t>
            </w:r>
            <w:r>
              <w:t>anual</w:t>
            </w:r>
          </w:p>
        </w:tc>
        <w:tc>
          <w:tcPr>
            <w:tcW w:w="1984" w:type="dxa"/>
          </w:tcPr>
          <w:p w14:paraId="32CDFC39" w14:textId="77777777" w:rsidR="004005D7" w:rsidRDefault="004005D7" w:rsidP="004005D7">
            <w:pPr>
              <w:pStyle w:val="aff0"/>
              <w:jc w:val="left"/>
            </w:pPr>
            <w:r>
              <w:t>Maximum length 512</w:t>
            </w:r>
            <w:r w:rsidRPr="00C56BA7">
              <w:t xml:space="preserve"> bytes</w:t>
            </w:r>
          </w:p>
          <w:p w14:paraId="5F1926F3" w14:textId="3536EA07" w:rsidR="004005D7" w:rsidRPr="00913DB2" w:rsidRDefault="004005D7" w:rsidP="004005D7">
            <w:pPr>
              <w:pStyle w:val="aff0"/>
              <w:jc w:val="left"/>
            </w:pPr>
          </w:p>
        </w:tc>
      </w:tr>
      <w:tr w:rsidR="004005D7" w:rsidRPr="00CE0420" w14:paraId="13CE91D4" w14:textId="77777777" w:rsidTr="00C56BA7">
        <w:tc>
          <w:tcPr>
            <w:tcW w:w="1980" w:type="dxa"/>
            <w:gridSpan w:val="3"/>
          </w:tcPr>
          <w:p w14:paraId="7456842A" w14:textId="6689A09E" w:rsidR="004005D7" w:rsidRPr="00FC287B" w:rsidRDefault="004005D7" w:rsidP="004005D7">
            <w:pPr>
              <w:pStyle w:val="aff0"/>
              <w:jc w:val="left"/>
            </w:pPr>
            <w:r w:rsidRPr="00692E2D">
              <w:t>Number of parallel executions</w:t>
            </w:r>
          </w:p>
        </w:tc>
        <w:tc>
          <w:tcPr>
            <w:tcW w:w="3969" w:type="dxa"/>
          </w:tcPr>
          <w:p w14:paraId="3619296F" w14:textId="07DB8C3F" w:rsidR="004005D7" w:rsidRDefault="004005D7" w:rsidP="004005D7">
            <w:pPr>
              <w:pStyle w:val="aff0"/>
            </w:pPr>
            <w:r>
              <w:t xml:space="preserve">Enter the maximum numbers of Movement (Legacy/Pioneer/Legacy-Role) that can be executed at the same time. </w:t>
            </w:r>
          </w:p>
        </w:tc>
        <w:tc>
          <w:tcPr>
            <w:tcW w:w="963" w:type="dxa"/>
          </w:tcPr>
          <w:p w14:paraId="7E5749A2" w14:textId="6A1AF15A" w:rsidR="004005D7" w:rsidRPr="00CE0420" w:rsidRDefault="004005D7" w:rsidP="004005D7">
            <w:pPr>
              <w:pStyle w:val="aff0"/>
              <w:jc w:val="center"/>
            </w:pPr>
            <w:r w:rsidRPr="00CE0420">
              <w:rPr>
                <w:rFonts w:hint="eastAsia"/>
              </w:rPr>
              <w:t>○</w:t>
            </w:r>
          </w:p>
        </w:tc>
        <w:tc>
          <w:tcPr>
            <w:tcW w:w="993" w:type="dxa"/>
          </w:tcPr>
          <w:p w14:paraId="75B0C289" w14:textId="26A9F48C" w:rsidR="004005D7" w:rsidRDefault="004005D7" w:rsidP="004005D7">
            <w:pPr>
              <w:pStyle w:val="aff0"/>
              <w:jc w:val="center"/>
            </w:pPr>
            <w:r>
              <w:rPr>
                <w:rFonts w:hint="eastAsia"/>
              </w:rPr>
              <w:t>M</w:t>
            </w:r>
            <w:r>
              <w:t>anual</w:t>
            </w:r>
          </w:p>
        </w:tc>
        <w:tc>
          <w:tcPr>
            <w:tcW w:w="1984" w:type="dxa"/>
          </w:tcPr>
          <w:p w14:paraId="1923F72F" w14:textId="77777777" w:rsidR="004005D7" w:rsidRPr="00913DB2" w:rsidRDefault="004005D7" w:rsidP="004005D7">
            <w:pPr>
              <w:pStyle w:val="aff0"/>
            </w:pPr>
          </w:p>
        </w:tc>
      </w:tr>
      <w:tr w:rsidR="004005D7" w:rsidRPr="00CE0420" w14:paraId="74B01241" w14:textId="77777777" w:rsidTr="00C56BA7">
        <w:tc>
          <w:tcPr>
            <w:tcW w:w="1980" w:type="dxa"/>
            <w:gridSpan w:val="3"/>
          </w:tcPr>
          <w:p w14:paraId="4A99DF0C" w14:textId="2F8F91E8" w:rsidR="004005D7" w:rsidRPr="00CE0420" w:rsidRDefault="004005D7" w:rsidP="004005D7">
            <w:pPr>
              <w:pStyle w:val="aff0"/>
              <w:jc w:val="left"/>
            </w:pPr>
            <w:r w:rsidRPr="00FC287B">
              <w:t>Status monitoring cycle(milliseconds)</w:t>
            </w:r>
          </w:p>
        </w:tc>
        <w:tc>
          <w:tcPr>
            <w:tcW w:w="3969" w:type="dxa"/>
          </w:tcPr>
          <w:p w14:paraId="1EEE10EA" w14:textId="332F08AE" w:rsidR="004005D7" w:rsidRDefault="004005D7" w:rsidP="004005D7">
            <w:pPr>
              <w:pStyle w:val="aff0"/>
            </w:pPr>
            <w:r>
              <w:t>Enter the refresh interval of the log displayed in "</w:t>
            </w:r>
            <w:r w:rsidRPr="000B0167">
              <w:rPr>
                <w:u w:val="single"/>
              </w:rPr>
              <w:t xml:space="preserve">5.3.12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08204C">
              <w:t>Check operation status</w:t>
            </w:r>
            <w:r w:rsidRPr="000B0167">
              <w:rPr>
                <w:u w:val="single"/>
              </w:rPr>
              <w:fldChar w:fldCharType="end"/>
            </w:r>
            <w:r>
              <w:t>".</w:t>
            </w:r>
          </w:p>
          <w:p w14:paraId="0C0E9F3D" w14:textId="61175315" w:rsidR="004005D7" w:rsidRPr="00CE0420" w:rsidRDefault="004005D7" w:rsidP="004005D7">
            <w:pPr>
              <w:pStyle w:val="aff0"/>
            </w:pPr>
            <w:r>
              <w:t>Usually the value around 3000 milliseconds is recommended.</w:t>
            </w:r>
          </w:p>
        </w:tc>
        <w:tc>
          <w:tcPr>
            <w:tcW w:w="963" w:type="dxa"/>
          </w:tcPr>
          <w:p w14:paraId="27FF8C67" w14:textId="77777777" w:rsidR="004005D7" w:rsidRPr="00CE0420" w:rsidRDefault="004005D7" w:rsidP="004005D7">
            <w:pPr>
              <w:pStyle w:val="aff0"/>
              <w:jc w:val="center"/>
            </w:pPr>
            <w:r w:rsidRPr="00CE0420">
              <w:rPr>
                <w:rFonts w:hint="eastAsia"/>
              </w:rPr>
              <w:t>○</w:t>
            </w:r>
          </w:p>
        </w:tc>
        <w:tc>
          <w:tcPr>
            <w:tcW w:w="993" w:type="dxa"/>
          </w:tcPr>
          <w:p w14:paraId="11BA0976" w14:textId="4A1BCCE4" w:rsidR="004005D7" w:rsidRPr="00CE0420" w:rsidRDefault="004005D7" w:rsidP="004005D7">
            <w:pPr>
              <w:pStyle w:val="aff0"/>
              <w:jc w:val="center"/>
            </w:pPr>
            <w:r>
              <w:rPr>
                <w:rFonts w:hint="eastAsia"/>
              </w:rPr>
              <w:t>M</w:t>
            </w:r>
            <w:r>
              <w:t>anual</w:t>
            </w:r>
          </w:p>
        </w:tc>
        <w:tc>
          <w:tcPr>
            <w:tcW w:w="1984" w:type="dxa"/>
          </w:tcPr>
          <w:p w14:paraId="2909B6A1" w14:textId="46C11F24" w:rsidR="004005D7" w:rsidRPr="00CE0420" w:rsidRDefault="004005D7" w:rsidP="004005D7">
            <w:pPr>
              <w:pStyle w:val="aff0"/>
            </w:pPr>
            <w:r w:rsidRPr="00913DB2">
              <w:t>Minimum value 1000 milliseconds</w:t>
            </w:r>
          </w:p>
        </w:tc>
      </w:tr>
      <w:tr w:rsidR="004005D7" w:rsidRPr="00CE0420" w14:paraId="4D7DB34E" w14:textId="77777777" w:rsidTr="00C56BA7">
        <w:tc>
          <w:tcPr>
            <w:tcW w:w="1980" w:type="dxa"/>
            <w:gridSpan w:val="3"/>
          </w:tcPr>
          <w:p w14:paraId="21B94AAA" w14:textId="7A066BBA" w:rsidR="004005D7" w:rsidRPr="00FC287B" w:rsidRDefault="004005D7" w:rsidP="004005D7">
            <w:pPr>
              <w:pStyle w:val="aff0"/>
              <w:jc w:val="left"/>
            </w:pPr>
            <w:r w:rsidRPr="00FC287B">
              <w:t>Number of rows to display progress status</w:t>
            </w:r>
          </w:p>
        </w:tc>
        <w:tc>
          <w:tcPr>
            <w:tcW w:w="3969" w:type="dxa"/>
          </w:tcPr>
          <w:p w14:paraId="700EAB04" w14:textId="1C68581E" w:rsidR="004005D7" w:rsidRDefault="004005D7" w:rsidP="004005D7">
            <w:pPr>
              <w:pStyle w:val="aff0"/>
              <w:jc w:val="left"/>
            </w:pPr>
            <w:r>
              <w:t>Enter the maximum display line count of the execution log, errorlog in "</w:t>
            </w:r>
            <w:r w:rsidRPr="000B0167">
              <w:rPr>
                <w:u w:val="single"/>
              </w:rPr>
              <w:t xml:space="preserve">5.3.12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08204C">
              <w:t>Check operation status</w:t>
            </w:r>
            <w:r w:rsidRPr="000B0167">
              <w:rPr>
                <w:u w:val="single"/>
              </w:rPr>
              <w:fldChar w:fldCharType="end"/>
            </w:r>
            <w:r>
              <w:t>".</w:t>
            </w:r>
          </w:p>
          <w:p w14:paraId="5C7229C2" w14:textId="7DC39C08" w:rsidR="004005D7" w:rsidRPr="00CE0420" w:rsidRDefault="004005D7" w:rsidP="004005D7">
            <w:pPr>
              <w:pStyle w:val="aff0"/>
            </w:pPr>
            <w:r>
              <w:t>Usually the value around 1000 lines is recommended.</w:t>
            </w:r>
          </w:p>
        </w:tc>
        <w:tc>
          <w:tcPr>
            <w:tcW w:w="963" w:type="dxa"/>
          </w:tcPr>
          <w:p w14:paraId="22B8D4B1" w14:textId="77777777" w:rsidR="004005D7" w:rsidRPr="00CE0420" w:rsidRDefault="004005D7" w:rsidP="004005D7">
            <w:pPr>
              <w:pStyle w:val="aff0"/>
              <w:jc w:val="center"/>
            </w:pPr>
            <w:r w:rsidRPr="00CE0420">
              <w:rPr>
                <w:rFonts w:hint="eastAsia"/>
              </w:rPr>
              <w:t>○</w:t>
            </w:r>
          </w:p>
        </w:tc>
        <w:tc>
          <w:tcPr>
            <w:tcW w:w="993" w:type="dxa"/>
          </w:tcPr>
          <w:p w14:paraId="27C43C48" w14:textId="4DC58EF3" w:rsidR="004005D7" w:rsidRPr="00CE0420" w:rsidRDefault="004005D7" w:rsidP="004005D7">
            <w:pPr>
              <w:pStyle w:val="aff0"/>
              <w:jc w:val="center"/>
            </w:pPr>
            <w:r>
              <w:rPr>
                <w:rFonts w:hint="eastAsia"/>
              </w:rPr>
              <w:t>M</w:t>
            </w:r>
            <w:r>
              <w:t>anual</w:t>
            </w:r>
          </w:p>
        </w:tc>
        <w:tc>
          <w:tcPr>
            <w:tcW w:w="1984" w:type="dxa"/>
          </w:tcPr>
          <w:p w14:paraId="2E494F8D" w14:textId="77777777" w:rsidR="004005D7" w:rsidRPr="00CE0420" w:rsidRDefault="004005D7" w:rsidP="004005D7">
            <w:pPr>
              <w:pStyle w:val="aff0"/>
            </w:pPr>
            <w:r w:rsidRPr="00CE0420">
              <w:rPr>
                <w:rFonts w:hint="eastAsia"/>
              </w:rPr>
              <w:t>-</w:t>
            </w:r>
          </w:p>
        </w:tc>
      </w:tr>
      <w:tr w:rsidR="004005D7" w:rsidRPr="00CE0420" w14:paraId="37ABEA14" w14:textId="77777777" w:rsidTr="00C56BA7">
        <w:tc>
          <w:tcPr>
            <w:tcW w:w="1980" w:type="dxa"/>
            <w:gridSpan w:val="3"/>
          </w:tcPr>
          <w:p w14:paraId="2659E8B9" w14:textId="49C4D1AD" w:rsidR="004005D7" w:rsidRPr="00176145" w:rsidRDefault="004005D7" w:rsidP="004005D7">
            <w:pPr>
              <w:pStyle w:val="aff0"/>
            </w:pPr>
            <w:r w:rsidRPr="00FC287B">
              <w:t>NULL link</w:t>
            </w:r>
          </w:p>
        </w:tc>
        <w:tc>
          <w:tcPr>
            <w:tcW w:w="3969" w:type="dxa"/>
          </w:tcPr>
          <w:p w14:paraId="3A7C42C7" w14:textId="0C9FF713" w:rsidR="004005D7" w:rsidRDefault="004005D7" w:rsidP="004005D7">
            <w:pPr>
              <w:pStyle w:val="aff0"/>
            </w:pPr>
            <w:r>
              <w:t>Set whether to register NULL (blank) value to substitution value list menu if the specific value in parameter sheet is NULL (blank) in the substitution value auto-registration setting menu.</w:t>
            </w:r>
          </w:p>
          <w:p w14:paraId="4C1A9619" w14:textId="5C4CA83B" w:rsidR="004005D7" w:rsidRDefault="004005D7" w:rsidP="004005D7">
            <w:pPr>
              <w:pStyle w:val="aff0"/>
            </w:pPr>
            <w:r>
              <w:t>This value will be applied when “NULL link” in the substitution value auto-registration setting menu is blank.</w:t>
            </w:r>
          </w:p>
          <w:p w14:paraId="32FD13B3" w14:textId="77777777" w:rsidR="004005D7" w:rsidRDefault="004005D7" w:rsidP="004005D7">
            <w:pPr>
              <w:pStyle w:val="aff0"/>
            </w:pPr>
            <w:r>
              <w:rPr>
                <w:rFonts w:hint="eastAsia"/>
              </w:rPr>
              <w:lastRenderedPageBreak/>
              <w:t>・</w:t>
            </w:r>
            <w:r>
              <w:rPr>
                <w:rFonts w:hint="eastAsia"/>
              </w:rPr>
              <w:t>If the "Valid" is set, any value in the parameter sheet will be registered in the substitution value list menu. (NULL value will be registered)</w:t>
            </w:r>
          </w:p>
          <w:p w14:paraId="6241D952" w14:textId="31E992F8" w:rsidR="004005D7" w:rsidRPr="00913DB2" w:rsidRDefault="004005D7" w:rsidP="004005D7">
            <w:pPr>
              <w:pStyle w:val="aff0"/>
            </w:pPr>
            <w:r>
              <w:rPr>
                <w:rFonts w:hint="eastAsia"/>
              </w:rPr>
              <w:t>・</w:t>
            </w:r>
            <w:r>
              <w:rPr>
                <w:rFonts w:hint="eastAsia"/>
              </w:rPr>
              <w:t>If the "Invalid" is set, only specific value in the parameter sheet will be registered in the substitution value list menu(NULL value will not be registered)</w:t>
            </w:r>
          </w:p>
        </w:tc>
        <w:tc>
          <w:tcPr>
            <w:tcW w:w="963" w:type="dxa"/>
          </w:tcPr>
          <w:p w14:paraId="133B1B83" w14:textId="0AA4E436" w:rsidR="004005D7" w:rsidRPr="00176145" w:rsidRDefault="004005D7" w:rsidP="004005D7">
            <w:pPr>
              <w:pStyle w:val="aff0"/>
              <w:jc w:val="center"/>
            </w:pPr>
            <w:r w:rsidRPr="00176145">
              <w:rPr>
                <w:rFonts w:hint="eastAsia"/>
              </w:rPr>
              <w:lastRenderedPageBreak/>
              <w:t>○</w:t>
            </w:r>
          </w:p>
        </w:tc>
        <w:tc>
          <w:tcPr>
            <w:tcW w:w="993" w:type="dxa"/>
          </w:tcPr>
          <w:p w14:paraId="5D9B1DFF" w14:textId="25AB9A0A" w:rsidR="004005D7" w:rsidRPr="00176145" w:rsidRDefault="004005D7" w:rsidP="004005D7">
            <w:pPr>
              <w:pStyle w:val="aff0"/>
              <w:jc w:val="center"/>
            </w:pPr>
            <w:r>
              <w:rPr>
                <w:rFonts w:hint="eastAsia"/>
              </w:rPr>
              <w:t>L</w:t>
            </w:r>
            <w:r>
              <w:t>ist</w:t>
            </w:r>
          </w:p>
        </w:tc>
        <w:tc>
          <w:tcPr>
            <w:tcW w:w="1984" w:type="dxa"/>
          </w:tcPr>
          <w:p w14:paraId="22DA9C53" w14:textId="4BAF0307" w:rsidR="004005D7" w:rsidRPr="00176145" w:rsidRDefault="004005D7" w:rsidP="004005D7">
            <w:pPr>
              <w:pStyle w:val="aff0"/>
            </w:pPr>
            <w:r w:rsidRPr="00176145">
              <w:rPr>
                <w:rFonts w:hint="eastAsia"/>
              </w:rPr>
              <w:t>-</w:t>
            </w:r>
          </w:p>
        </w:tc>
      </w:tr>
      <w:tr w:rsidR="004005D7" w:rsidRPr="00CE0420" w14:paraId="3082929F" w14:textId="77777777" w:rsidTr="00C56BA7">
        <w:tc>
          <w:tcPr>
            <w:tcW w:w="1980" w:type="dxa"/>
            <w:gridSpan w:val="3"/>
          </w:tcPr>
          <w:p w14:paraId="6A54A46E" w14:textId="7D6B72A2" w:rsidR="004005D7" w:rsidRPr="00CE0420" w:rsidRDefault="004005D7" w:rsidP="004005D7">
            <w:pPr>
              <w:pStyle w:val="aff0"/>
            </w:pPr>
            <w:r w:rsidRPr="00FC287B">
              <w:rPr>
                <w:rFonts w:cstheme="minorHAnsi"/>
                <w:color w:val="000000"/>
                <w:szCs w:val="18"/>
                <w:shd w:val="clear" w:color="auto" w:fill="FFFFFF"/>
              </w:rPr>
              <w:t>Remarks</w:t>
            </w:r>
          </w:p>
        </w:tc>
        <w:tc>
          <w:tcPr>
            <w:tcW w:w="3969" w:type="dxa"/>
          </w:tcPr>
          <w:p w14:paraId="4C34FBC8" w14:textId="3A59312C" w:rsidR="004005D7" w:rsidRPr="00CE0420" w:rsidRDefault="004005D7" w:rsidP="004005D7">
            <w:pPr>
              <w:pStyle w:val="aff0"/>
            </w:pPr>
            <w:r>
              <w:rPr>
                <w:shd w:val="clear" w:color="auto" w:fill="FFFFFF"/>
              </w:rPr>
              <w:t>F</w:t>
            </w:r>
            <w:r w:rsidRPr="00913DB2">
              <w:rPr>
                <w:shd w:val="clear" w:color="auto" w:fill="FFFFFF"/>
              </w:rPr>
              <w:t>ree description field</w:t>
            </w:r>
          </w:p>
        </w:tc>
        <w:tc>
          <w:tcPr>
            <w:tcW w:w="963" w:type="dxa"/>
          </w:tcPr>
          <w:p w14:paraId="27AC101C" w14:textId="77777777" w:rsidR="004005D7" w:rsidRPr="00CE0420" w:rsidRDefault="004005D7" w:rsidP="004005D7">
            <w:pPr>
              <w:pStyle w:val="aff0"/>
              <w:jc w:val="center"/>
            </w:pPr>
            <w:r w:rsidRPr="00CE0420">
              <w:rPr>
                <w:rFonts w:cstheme="minorHAnsi" w:hint="eastAsia"/>
                <w:color w:val="000000"/>
                <w:szCs w:val="18"/>
                <w:shd w:val="clear" w:color="auto" w:fill="FFFFFF"/>
              </w:rPr>
              <w:t>-</w:t>
            </w:r>
          </w:p>
        </w:tc>
        <w:tc>
          <w:tcPr>
            <w:tcW w:w="993" w:type="dxa"/>
          </w:tcPr>
          <w:p w14:paraId="0EF2BD98" w14:textId="2C601FF1" w:rsidR="004005D7" w:rsidRPr="00CE0420" w:rsidRDefault="004005D7" w:rsidP="004005D7">
            <w:pPr>
              <w:pStyle w:val="aff0"/>
              <w:jc w:val="center"/>
            </w:pPr>
            <w:r>
              <w:rPr>
                <w:rFonts w:cstheme="minorHAnsi" w:hint="eastAsia"/>
                <w:color w:val="000000"/>
                <w:szCs w:val="18"/>
                <w:shd w:val="clear" w:color="auto" w:fill="FFFFFF"/>
              </w:rPr>
              <w:t>M</w:t>
            </w:r>
            <w:r>
              <w:rPr>
                <w:rFonts w:cstheme="minorHAnsi"/>
                <w:color w:val="000000"/>
                <w:szCs w:val="18"/>
                <w:shd w:val="clear" w:color="auto" w:fill="FFFFFF"/>
              </w:rPr>
              <w:t>anual</w:t>
            </w:r>
          </w:p>
        </w:tc>
        <w:tc>
          <w:tcPr>
            <w:tcW w:w="1984" w:type="dxa"/>
          </w:tcPr>
          <w:p w14:paraId="11602545" w14:textId="0A86915E" w:rsidR="004005D7" w:rsidRPr="00CE0420" w:rsidRDefault="004005D7" w:rsidP="004005D7">
            <w:pPr>
              <w:pStyle w:val="aff0"/>
            </w:pPr>
            <w:r>
              <w:t xml:space="preserve">Maximum length </w:t>
            </w:r>
            <w:r w:rsidRPr="00913DB2">
              <w:t>4</w:t>
            </w:r>
            <w:r>
              <w:t>000</w:t>
            </w:r>
            <w:r w:rsidRPr="00913DB2">
              <w:t xml:space="preserve"> bytes</w:t>
            </w:r>
          </w:p>
        </w:tc>
      </w:tr>
    </w:tbl>
    <w:p w14:paraId="1A135B9C" w14:textId="529F9EC0" w:rsidR="0064124D" w:rsidRPr="0064124D" w:rsidRDefault="0064124D" w:rsidP="0064124D">
      <w:pPr>
        <w:widowControl/>
        <w:jc w:val="left"/>
        <w:rPr>
          <w:sz w:val="18"/>
        </w:rPr>
      </w:pPr>
      <w:r w:rsidRPr="006E5420">
        <w:rPr>
          <w:rFonts w:hint="eastAsia"/>
          <w:sz w:val="18"/>
        </w:rPr>
        <w:t>※</w:t>
      </w:r>
      <w:r w:rsidRPr="006E5420">
        <w:rPr>
          <w:rFonts w:hint="eastAsia"/>
          <w:sz w:val="18"/>
        </w:rPr>
        <w:t>1</w:t>
      </w:r>
      <w:r>
        <w:rPr>
          <w:sz w:val="18"/>
        </w:rPr>
        <w:t xml:space="preserve"> </w:t>
      </w:r>
      <w:r w:rsidRPr="0064124D">
        <w:rPr>
          <w:sz w:val="18"/>
        </w:rPr>
        <w:t xml:space="preserve">Data relay storage paths also supports configurations where ITA and Ansible operate on separate servers, so the directory paths will be managed separately. </w:t>
      </w:r>
    </w:p>
    <w:p w14:paraId="73AE379A" w14:textId="77777777" w:rsidR="0064124D" w:rsidRPr="006E5420" w:rsidRDefault="0064124D" w:rsidP="0064124D">
      <w:pPr>
        <w:widowControl/>
        <w:ind w:left="360" w:hangingChars="200" w:hanging="360"/>
        <w:jc w:val="left"/>
        <w:rPr>
          <w:sz w:val="18"/>
        </w:rPr>
      </w:pPr>
      <w:r w:rsidRPr="0064124D">
        <w:rPr>
          <w:sz w:val="18"/>
        </w:rPr>
        <w:t>For more information, please refer to the "Exastro-    ITA_System_Configuration_Enviroment_Construcion_Guide_Ansible-driver" document.</w:t>
      </w:r>
    </w:p>
    <w:p w14:paraId="2DB07B3B" w14:textId="09418441" w:rsidR="006E5420" w:rsidRPr="0064124D" w:rsidRDefault="006E5420" w:rsidP="0064124D">
      <w:pPr>
        <w:widowControl/>
        <w:ind w:left="360" w:hangingChars="200" w:hanging="360"/>
        <w:jc w:val="left"/>
        <w:rPr>
          <w:sz w:val="18"/>
        </w:rPr>
      </w:pPr>
    </w:p>
    <w:p w14:paraId="55B38613" w14:textId="64EF14E5" w:rsidR="006E5420" w:rsidRDefault="006E5420" w:rsidP="006E5420">
      <w:pPr>
        <w:widowControl/>
        <w:jc w:val="left"/>
        <w:rPr>
          <w:sz w:val="18"/>
        </w:rPr>
      </w:pPr>
    </w:p>
    <w:p w14:paraId="430188CE" w14:textId="11A5281E" w:rsidR="006E5420" w:rsidRDefault="006E5420" w:rsidP="006E5420">
      <w:pPr>
        <w:widowControl/>
        <w:jc w:val="left"/>
        <w:rPr>
          <w:sz w:val="18"/>
        </w:rPr>
      </w:pPr>
    </w:p>
    <w:p w14:paraId="0800B3A2" w14:textId="00B370B9" w:rsidR="006E5420" w:rsidRDefault="006E5420" w:rsidP="006E5420">
      <w:pPr>
        <w:widowControl/>
        <w:jc w:val="left"/>
        <w:rPr>
          <w:sz w:val="18"/>
        </w:rPr>
      </w:pPr>
    </w:p>
    <w:p w14:paraId="7EF8290B" w14:textId="24116B99" w:rsidR="006E5420" w:rsidRDefault="006E5420" w:rsidP="006E5420">
      <w:pPr>
        <w:widowControl/>
        <w:jc w:val="left"/>
        <w:rPr>
          <w:sz w:val="18"/>
        </w:rPr>
      </w:pPr>
    </w:p>
    <w:p w14:paraId="4B599D6E" w14:textId="3E74C76F" w:rsidR="006E5420" w:rsidRDefault="006E5420" w:rsidP="006E5420">
      <w:pPr>
        <w:widowControl/>
        <w:jc w:val="left"/>
        <w:rPr>
          <w:sz w:val="18"/>
        </w:rPr>
      </w:pPr>
    </w:p>
    <w:p w14:paraId="2113C764" w14:textId="391EAB23" w:rsidR="006E5420" w:rsidRDefault="006E5420" w:rsidP="006E5420">
      <w:pPr>
        <w:widowControl/>
        <w:jc w:val="left"/>
        <w:rPr>
          <w:sz w:val="18"/>
        </w:rPr>
      </w:pPr>
    </w:p>
    <w:p w14:paraId="68983082" w14:textId="235709AB" w:rsidR="006E5420" w:rsidRDefault="006E5420" w:rsidP="006E5420">
      <w:pPr>
        <w:widowControl/>
        <w:jc w:val="left"/>
        <w:rPr>
          <w:sz w:val="18"/>
        </w:rPr>
      </w:pPr>
    </w:p>
    <w:p w14:paraId="5D1A9FCA" w14:textId="2AFD93BA" w:rsidR="006E5420" w:rsidRDefault="006E5420" w:rsidP="006E5420">
      <w:pPr>
        <w:widowControl/>
        <w:jc w:val="left"/>
        <w:rPr>
          <w:sz w:val="18"/>
        </w:rPr>
      </w:pPr>
    </w:p>
    <w:p w14:paraId="5D190057" w14:textId="0C5C90EE" w:rsidR="006E5420" w:rsidRDefault="006E5420" w:rsidP="006E5420">
      <w:pPr>
        <w:widowControl/>
        <w:jc w:val="left"/>
        <w:rPr>
          <w:sz w:val="18"/>
        </w:rPr>
      </w:pPr>
    </w:p>
    <w:p w14:paraId="56309F1A" w14:textId="42BDD389" w:rsidR="006E5420" w:rsidRDefault="006E5420" w:rsidP="006E5420">
      <w:pPr>
        <w:widowControl/>
        <w:jc w:val="left"/>
        <w:rPr>
          <w:sz w:val="18"/>
        </w:rPr>
      </w:pPr>
    </w:p>
    <w:p w14:paraId="07691700" w14:textId="00A4F25C" w:rsidR="006E5420" w:rsidRDefault="006E5420" w:rsidP="006E5420">
      <w:pPr>
        <w:widowControl/>
        <w:jc w:val="left"/>
        <w:rPr>
          <w:sz w:val="18"/>
        </w:rPr>
      </w:pPr>
    </w:p>
    <w:p w14:paraId="52F262A0" w14:textId="3BB0C3A3" w:rsidR="006E5420" w:rsidRDefault="006E5420" w:rsidP="006E5420">
      <w:pPr>
        <w:widowControl/>
        <w:jc w:val="left"/>
        <w:rPr>
          <w:sz w:val="18"/>
        </w:rPr>
      </w:pPr>
    </w:p>
    <w:p w14:paraId="074E1DE8" w14:textId="2EC3A522" w:rsidR="006E5420" w:rsidRDefault="006E5420" w:rsidP="006E5420">
      <w:pPr>
        <w:widowControl/>
        <w:jc w:val="left"/>
        <w:rPr>
          <w:sz w:val="18"/>
        </w:rPr>
      </w:pPr>
    </w:p>
    <w:p w14:paraId="22A2C37F" w14:textId="56DF9098" w:rsidR="006E5420" w:rsidRDefault="006E5420" w:rsidP="006E5420">
      <w:pPr>
        <w:widowControl/>
        <w:jc w:val="left"/>
        <w:rPr>
          <w:sz w:val="18"/>
        </w:rPr>
      </w:pPr>
    </w:p>
    <w:p w14:paraId="59BB0BBB" w14:textId="72250099" w:rsidR="006E5420" w:rsidRDefault="006E5420" w:rsidP="006E5420">
      <w:pPr>
        <w:widowControl/>
        <w:jc w:val="left"/>
        <w:rPr>
          <w:sz w:val="18"/>
        </w:rPr>
      </w:pPr>
    </w:p>
    <w:p w14:paraId="1094DEE0" w14:textId="5F6C7585" w:rsidR="006E5420" w:rsidRDefault="006E5420" w:rsidP="006E5420">
      <w:pPr>
        <w:widowControl/>
        <w:jc w:val="left"/>
        <w:rPr>
          <w:sz w:val="18"/>
        </w:rPr>
      </w:pPr>
    </w:p>
    <w:p w14:paraId="5EE54CFA" w14:textId="2481E434" w:rsidR="006E5420" w:rsidRDefault="006E5420" w:rsidP="006E5420">
      <w:pPr>
        <w:widowControl/>
        <w:jc w:val="left"/>
        <w:rPr>
          <w:sz w:val="18"/>
        </w:rPr>
      </w:pPr>
    </w:p>
    <w:p w14:paraId="261C780F" w14:textId="0136F7CE" w:rsidR="006E5420" w:rsidRDefault="006E5420" w:rsidP="006E5420">
      <w:pPr>
        <w:widowControl/>
        <w:jc w:val="left"/>
        <w:rPr>
          <w:sz w:val="18"/>
        </w:rPr>
      </w:pPr>
    </w:p>
    <w:p w14:paraId="34CD4BE4" w14:textId="2C3822CD" w:rsidR="006E5420" w:rsidRDefault="006E5420" w:rsidP="006E5420">
      <w:pPr>
        <w:widowControl/>
        <w:jc w:val="left"/>
        <w:rPr>
          <w:sz w:val="18"/>
        </w:rPr>
      </w:pPr>
    </w:p>
    <w:p w14:paraId="009BEFEA" w14:textId="514221BA" w:rsidR="006E5420" w:rsidRDefault="006E5420" w:rsidP="006E5420">
      <w:pPr>
        <w:widowControl/>
        <w:jc w:val="left"/>
        <w:rPr>
          <w:sz w:val="18"/>
        </w:rPr>
      </w:pPr>
    </w:p>
    <w:p w14:paraId="7114AAF1" w14:textId="1EAD6A91" w:rsidR="006E5420" w:rsidRDefault="006E5420" w:rsidP="006E5420">
      <w:pPr>
        <w:widowControl/>
        <w:jc w:val="left"/>
        <w:rPr>
          <w:sz w:val="18"/>
        </w:rPr>
      </w:pPr>
    </w:p>
    <w:p w14:paraId="7DDDF970" w14:textId="118153A2" w:rsidR="006E5420" w:rsidRDefault="006E5420" w:rsidP="006E5420">
      <w:pPr>
        <w:widowControl/>
        <w:jc w:val="left"/>
        <w:rPr>
          <w:sz w:val="18"/>
        </w:rPr>
      </w:pPr>
    </w:p>
    <w:p w14:paraId="29721A70" w14:textId="3935BE30" w:rsidR="0064124D" w:rsidRDefault="0064124D" w:rsidP="006E5420">
      <w:pPr>
        <w:widowControl/>
        <w:jc w:val="left"/>
        <w:rPr>
          <w:sz w:val="18"/>
        </w:rPr>
      </w:pPr>
    </w:p>
    <w:p w14:paraId="5DCE0E5A" w14:textId="7327CD4E" w:rsidR="0064124D" w:rsidRDefault="0064124D" w:rsidP="006E5420">
      <w:pPr>
        <w:widowControl/>
        <w:jc w:val="left"/>
        <w:rPr>
          <w:sz w:val="18"/>
        </w:rPr>
      </w:pPr>
    </w:p>
    <w:p w14:paraId="58FC1528" w14:textId="77777777" w:rsidR="0064124D" w:rsidRDefault="0064124D" w:rsidP="006E5420">
      <w:pPr>
        <w:widowControl/>
        <w:jc w:val="left"/>
        <w:rPr>
          <w:sz w:val="18"/>
        </w:rPr>
      </w:pPr>
    </w:p>
    <w:p w14:paraId="039C2C6A" w14:textId="3CF25385" w:rsidR="006E5420" w:rsidRDefault="006E5420" w:rsidP="006E5420">
      <w:pPr>
        <w:widowControl/>
        <w:jc w:val="left"/>
        <w:rPr>
          <w:sz w:val="18"/>
        </w:rPr>
      </w:pPr>
    </w:p>
    <w:p w14:paraId="377AF573" w14:textId="4972E649" w:rsidR="006E5420" w:rsidRDefault="006E5420" w:rsidP="006E5420">
      <w:pPr>
        <w:widowControl/>
        <w:jc w:val="left"/>
        <w:rPr>
          <w:sz w:val="18"/>
        </w:rPr>
      </w:pPr>
    </w:p>
    <w:p w14:paraId="57F96180" w14:textId="4B3CDC60" w:rsidR="006E5420" w:rsidRDefault="006E5420" w:rsidP="006E5420">
      <w:pPr>
        <w:widowControl/>
        <w:jc w:val="left"/>
        <w:rPr>
          <w:sz w:val="18"/>
        </w:rPr>
      </w:pPr>
    </w:p>
    <w:p w14:paraId="78DF2F14" w14:textId="2B3584D3" w:rsidR="006E5420" w:rsidRDefault="006E5420" w:rsidP="006E5420">
      <w:pPr>
        <w:widowControl/>
        <w:jc w:val="left"/>
        <w:rPr>
          <w:sz w:val="18"/>
        </w:rPr>
      </w:pPr>
    </w:p>
    <w:p w14:paraId="3F35666C" w14:textId="40474660" w:rsidR="006E5420" w:rsidRDefault="006E5420" w:rsidP="006E5420">
      <w:pPr>
        <w:widowControl/>
        <w:jc w:val="left"/>
        <w:rPr>
          <w:sz w:val="18"/>
        </w:rPr>
      </w:pPr>
    </w:p>
    <w:p w14:paraId="09639776" w14:textId="77777777" w:rsidR="006E5420" w:rsidRPr="00CE0420" w:rsidRDefault="006E5420" w:rsidP="006E5420">
      <w:pPr>
        <w:widowControl/>
        <w:jc w:val="left"/>
        <w:rPr>
          <w:sz w:val="18"/>
        </w:rPr>
      </w:pPr>
    </w:p>
    <w:p w14:paraId="170B8EEC" w14:textId="5F0DB7DD" w:rsidR="00AF6075" w:rsidRDefault="004005D7" w:rsidP="00913DB2">
      <w:pPr>
        <w:pStyle w:val="30"/>
        <w:rPr>
          <w:rFonts w:ascii="Arial" w:hAnsi="Arial"/>
        </w:rPr>
      </w:pPr>
      <w:bookmarkStart w:id="93" w:name="_Toc105605710"/>
      <w:r>
        <w:rPr>
          <w:rFonts w:ascii="Arial" w:hAnsi="Arial" w:hint="eastAsia"/>
        </w:rPr>
        <w:lastRenderedPageBreak/>
        <w:t>Ansible Automation Controller</w:t>
      </w:r>
      <w:r w:rsidR="00AF6075">
        <w:rPr>
          <w:rFonts w:ascii="Arial" w:hAnsi="Arial" w:hint="eastAsia"/>
        </w:rPr>
        <w:t xml:space="preserve"> host list</w:t>
      </w:r>
      <w:bookmarkEnd w:id="93"/>
    </w:p>
    <w:p w14:paraId="06870762" w14:textId="5D323CF6" w:rsidR="00AF6075" w:rsidRDefault="00AF6075" w:rsidP="00AF6075">
      <w:pPr>
        <w:ind w:left="420" w:hangingChars="200" w:hanging="420"/>
      </w:pPr>
      <w:r>
        <w:rPr>
          <w:rFonts w:hint="eastAsia"/>
        </w:rPr>
        <w:t xml:space="preserve">    </w:t>
      </w:r>
      <w:r w:rsidRPr="00AF6075">
        <w:t>In [</w:t>
      </w:r>
      <w:r w:rsidR="004005D7">
        <w:t>Ansible Automation Controller</w:t>
      </w:r>
      <w:r w:rsidRPr="00AF6075">
        <w:t xml:space="preserve"> Host List], register/update/abolish the information required to execute Rest API of </w:t>
      </w:r>
      <w:r w:rsidR="004005D7">
        <w:t>Ansible Automation Controller</w:t>
      </w:r>
      <w:r w:rsidRPr="00AF6075">
        <w:t xml:space="preserve"> and the information required to transfer the construction materials to </w:t>
      </w:r>
      <w:r w:rsidR="004005D7">
        <w:t>Ansible Automation Controller</w:t>
      </w:r>
      <w:r w:rsidRPr="00AF6075">
        <w:t>.</w:t>
      </w:r>
    </w:p>
    <w:p w14:paraId="07B2E99F" w14:textId="4C89B3BB" w:rsidR="00AF6075" w:rsidRDefault="00AF6075" w:rsidP="00AF6075">
      <w:pPr>
        <w:ind w:left="420" w:hangingChars="200" w:hanging="420"/>
      </w:pPr>
      <w:r>
        <w:t xml:space="preserve">    </w:t>
      </w:r>
      <w:r w:rsidRPr="00AF6075">
        <w:t xml:space="preserve">If </w:t>
      </w:r>
      <w:r w:rsidR="004005D7">
        <w:t>Ansible Automation Controller</w:t>
      </w:r>
      <w:r w:rsidRPr="00AF6075">
        <w:t xml:space="preserve"> is built in a cluster configuration, it is necessary to register all ho</w:t>
      </w:r>
      <w:r w:rsidR="00687A9B">
        <w:t>st information in the cluster. The user will not have to register Ansible Automation Controller’s hop node.</w:t>
      </w:r>
    </w:p>
    <w:p w14:paraId="66CC80F4" w14:textId="2E2C4C7D" w:rsidR="00AF6075" w:rsidRDefault="00AF6075" w:rsidP="00AF6075">
      <w:pPr>
        <w:ind w:left="420" w:hangingChars="200" w:hanging="420"/>
      </w:pPr>
      <w:r>
        <w:rPr>
          <w:rFonts w:hint="eastAsia"/>
        </w:rPr>
        <w:t xml:space="preserve">      </w:t>
      </w:r>
      <w:r w:rsidR="00496EB7">
        <w:rPr>
          <w:noProof/>
        </w:rPr>
        <w:drawing>
          <wp:inline distT="0" distB="0" distL="0" distR="0" wp14:anchorId="747F30A6" wp14:editId="58825CC7">
            <wp:extent cx="6119495" cy="3321050"/>
            <wp:effectExtent l="0" t="0" r="0" b="0"/>
            <wp:docPr id="13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25"/>
                    <a:stretch>
                      <a:fillRect/>
                    </a:stretch>
                  </pic:blipFill>
                  <pic:spPr>
                    <a:xfrm>
                      <a:off x="0" y="0"/>
                      <a:ext cx="6119495" cy="3321050"/>
                    </a:xfrm>
                    <a:prstGeom prst="rect">
                      <a:avLst/>
                    </a:prstGeom>
                  </pic:spPr>
                </pic:pic>
              </a:graphicData>
            </a:graphic>
          </wp:inline>
        </w:drawing>
      </w:r>
    </w:p>
    <w:p w14:paraId="16BF1309" w14:textId="13F0BE31" w:rsidR="00AF6075" w:rsidRPr="004F4F1D" w:rsidRDefault="00822916" w:rsidP="00687A9B">
      <w:pPr>
        <w:ind w:left="422" w:hangingChars="200" w:hanging="422"/>
        <w:jc w:val="center"/>
        <w:rPr>
          <w:b/>
        </w:rPr>
      </w:pPr>
      <w:r>
        <w:rPr>
          <w:b/>
        </w:rPr>
        <w:t>Figure 5.2</w:t>
      </w:r>
      <w:r w:rsidR="00AF6075" w:rsidRPr="00AF6075">
        <w:rPr>
          <w:b/>
        </w:rPr>
        <w:t>-3 Submenu screen</w:t>
      </w:r>
      <w:r w:rsidR="00AF6075">
        <w:rPr>
          <w:b/>
        </w:rPr>
        <w:t xml:space="preserve"> </w:t>
      </w:r>
      <w:r w:rsidR="00AF6075" w:rsidRPr="00AF6075">
        <w:rPr>
          <w:b/>
        </w:rPr>
        <w:t>(</w:t>
      </w:r>
      <w:r w:rsidR="004005D7">
        <w:rPr>
          <w:b/>
        </w:rPr>
        <w:t>Ansible Automation Controller</w:t>
      </w:r>
      <w:r w:rsidR="00AF6075" w:rsidRPr="00AF6075">
        <w:rPr>
          <w:b/>
        </w:rPr>
        <w:t xml:space="preserve"> host list)</w:t>
      </w:r>
    </w:p>
    <w:p w14:paraId="14E5CC5E" w14:textId="7B02A2CD" w:rsidR="00AF6075" w:rsidRPr="00AF6075" w:rsidRDefault="00AF6075" w:rsidP="00AF6075">
      <w:pPr>
        <w:ind w:left="422" w:hangingChars="200" w:hanging="422"/>
      </w:pPr>
      <w:r>
        <w:rPr>
          <w:b/>
        </w:rPr>
        <w:t xml:space="preserve">  </w:t>
      </w:r>
      <w:r w:rsidRPr="00AF6075">
        <w:t xml:space="preserve">(1) Click the "List"-"Update" button to register the </w:t>
      </w:r>
      <w:r w:rsidR="004005D7">
        <w:t>Ansible Automation Controller</w:t>
      </w:r>
      <w:r w:rsidRPr="00AF6075">
        <w:t xml:space="preserve"> host information.</w:t>
      </w:r>
    </w:p>
    <w:p w14:paraId="06134768" w14:textId="54C381A9" w:rsidR="007104EB" w:rsidRPr="007104EB" w:rsidRDefault="004F4F1D" w:rsidP="007104EB">
      <w:pPr>
        <w:ind w:left="422" w:hangingChars="200" w:hanging="422"/>
        <w:rPr>
          <w:noProof/>
        </w:rPr>
      </w:pPr>
      <w:r>
        <w:rPr>
          <w:rFonts w:hint="eastAsia"/>
          <w:b/>
        </w:rPr>
        <w:t xml:space="preserve"> </w:t>
      </w:r>
      <w:r w:rsidR="001E51D6">
        <w:rPr>
          <w:noProof/>
        </w:rPr>
        <w:drawing>
          <wp:inline distT="0" distB="0" distL="0" distR="0" wp14:anchorId="6B520D4E" wp14:editId="021E59BB">
            <wp:extent cx="6119495" cy="1590675"/>
            <wp:effectExtent l="0" t="0" r="0" b="9525"/>
            <wp:docPr id="2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9495" cy="1590675"/>
                    </a:xfrm>
                    <a:prstGeom prst="rect">
                      <a:avLst/>
                    </a:prstGeom>
                    <a:noFill/>
                    <a:extLst/>
                  </pic:spPr>
                </pic:pic>
              </a:graphicData>
            </a:graphic>
          </wp:inline>
        </w:drawing>
      </w:r>
    </w:p>
    <w:p w14:paraId="0AC42ABA" w14:textId="5A601B7A" w:rsidR="00AF6075" w:rsidRPr="00A97BB5" w:rsidRDefault="00822916" w:rsidP="00A97BB5">
      <w:pPr>
        <w:ind w:leftChars="200" w:left="420" w:firstLineChars="800" w:firstLine="1687"/>
        <w:rPr>
          <w:b/>
        </w:rPr>
      </w:pPr>
      <w:r>
        <w:rPr>
          <w:rFonts w:hint="eastAsia"/>
          <w:b/>
        </w:rPr>
        <w:t xml:space="preserve"> Figure 5.2-4</w:t>
      </w:r>
      <w:r w:rsidR="00AF6075">
        <w:rPr>
          <w:rFonts w:hint="eastAsia"/>
          <w:b/>
        </w:rPr>
        <w:t xml:space="preserve"> Registration screen (</w:t>
      </w:r>
      <w:r w:rsidR="004005D7">
        <w:rPr>
          <w:rFonts w:hint="eastAsia"/>
          <w:b/>
        </w:rPr>
        <w:t>Ansible Automation Controller</w:t>
      </w:r>
      <w:r w:rsidR="00AF6075">
        <w:rPr>
          <w:rFonts w:hint="eastAsia"/>
          <w:b/>
        </w:rPr>
        <w:t xml:space="preserve"> host)</w:t>
      </w:r>
    </w:p>
    <w:p w14:paraId="0171D454" w14:textId="2B07F30A" w:rsidR="00AF6075" w:rsidRDefault="00AF6075" w:rsidP="00AF6075">
      <w:pPr>
        <w:ind w:left="422" w:hangingChars="200" w:hanging="422"/>
        <w:rPr>
          <w:b/>
        </w:rPr>
      </w:pPr>
    </w:p>
    <w:p w14:paraId="6B039202" w14:textId="21FAED45" w:rsidR="00F6703F" w:rsidRDefault="00F6703F" w:rsidP="00AF6075">
      <w:pPr>
        <w:ind w:left="422" w:hangingChars="200" w:hanging="422"/>
      </w:pPr>
      <w:r>
        <w:rPr>
          <w:rFonts w:hint="eastAsia"/>
          <w:b/>
        </w:rPr>
        <w:t xml:space="preserve">  </w:t>
      </w:r>
      <w:r w:rsidRPr="00F6703F">
        <w:rPr>
          <w:rFonts w:hint="eastAsia"/>
        </w:rPr>
        <w:t xml:space="preserve"> (2)</w:t>
      </w:r>
      <w:r w:rsidRPr="00F6703F">
        <w:t xml:space="preserve"> The list of items on the </w:t>
      </w:r>
      <w:r w:rsidR="004005D7">
        <w:t>Ansible Automation Controller</w:t>
      </w:r>
      <w:r w:rsidRPr="00F6703F">
        <w:t xml:space="preserve"> host list screen is as follows.</w:t>
      </w:r>
    </w:p>
    <w:p w14:paraId="4D914815" w14:textId="203B7A32" w:rsidR="00F6703F" w:rsidRPr="00F6703F" w:rsidRDefault="00F6703F" w:rsidP="00AF6075">
      <w:pPr>
        <w:ind w:left="420" w:hangingChars="200" w:hanging="420"/>
        <w:rPr>
          <w:b/>
        </w:rPr>
      </w:pPr>
      <w:r>
        <w:t xml:space="preserve">                           </w:t>
      </w:r>
      <w:r w:rsidRPr="00F6703F">
        <w:rPr>
          <w:b/>
        </w:rPr>
        <w:t>Table 5.2-2 Registration screen item list (</w:t>
      </w:r>
      <w:r w:rsidR="004005D7">
        <w:rPr>
          <w:b/>
        </w:rPr>
        <w:t>Ansible Automation Controller</w:t>
      </w:r>
      <w:r w:rsidRPr="00F6703F">
        <w:rPr>
          <w:b/>
        </w:rPr>
        <w:t xml:space="preserve"> host list)</w:t>
      </w:r>
    </w:p>
    <w:tbl>
      <w:tblPr>
        <w:tblStyle w:val="ac"/>
        <w:tblW w:w="9889" w:type="dxa"/>
        <w:tblLayout w:type="fixed"/>
        <w:tblLook w:val="04A0" w:firstRow="1" w:lastRow="0" w:firstColumn="1" w:lastColumn="0" w:noHBand="0" w:noVBand="1"/>
      </w:tblPr>
      <w:tblGrid>
        <w:gridCol w:w="990"/>
        <w:gridCol w:w="990"/>
        <w:gridCol w:w="4224"/>
        <w:gridCol w:w="1021"/>
        <w:gridCol w:w="992"/>
        <w:gridCol w:w="1672"/>
      </w:tblGrid>
      <w:tr w:rsidR="00F6703F" w:rsidRPr="00CE0420" w14:paraId="3E347232" w14:textId="77777777" w:rsidTr="006740DA">
        <w:trPr>
          <w:trHeight w:val="602"/>
          <w:tblHeader/>
        </w:trPr>
        <w:tc>
          <w:tcPr>
            <w:tcW w:w="1980" w:type="dxa"/>
            <w:gridSpan w:val="2"/>
            <w:shd w:val="clear" w:color="auto" w:fill="002B62"/>
          </w:tcPr>
          <w:p w14:paraId="71DB7A0C" w14:textId="752B73AD" w:rsidR="00F6703F" w:rsidRPr="00CE0420" w:rsidRDefault="00F6703F" w:rsidP="00F6703F">
            <w:pPr>
              <w:spacing w:line="240" w:lineRule="exact"/>
              <w:jc w:val="center"/>
              <w:rPr>
                <w:rFonts w:cstheme="minorHAnsi"/>
                <w:b/>
                <w:color w:val="FFFFFF" w:themeColor="background1"/>
                <w:sz w:val="18"/>
                <w:szCs w:val="18"/>
              </w:rPr>
            </w:pPr>
            <w:r>
              <w:t>I</w:t>
            </w:r>
            <w:r w:rsidRPr="007C54A4">
              <w:t>tem</w:t>
            </w:r>
          </w:p>
        </w:tc>
        <w:tc>
          <w:tcPr>
            <w:tcW w:w="4224" w:type="dxa"/>
            <w:shd w:val="clear" w:color="auto" w:fill="002B62"/>
          </w:tcPr>
          <w:p w14:paraId="0BE612A7" w14:textId="1D12232B" w:rsidR="00F6703F" w:rsidRPr="00CE0420" w:rsidRDefault="00F6703F" w:rsidP="00F6703F">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1021" w:type="dxa"/>
            <w:shd w:val="clear" w:color="auto" w:fill="002B62"/>
          </w:tcPr>
          <w:p w14:paraId="31C71752" w14:textId="1DE20DE2"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2" w:type="dxa"/>
            <w:shd w:val="clear" w:color="auto" w:fill="002B62"/>
          </w:tcPr>
          <w:p w14:paraId="3DD6842C" w14:textId="754F1767"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672" w:type="dxa"/>
            <w:shd w:val="clear" w:color="auto" w:fill="002B62"/>
          </w:tcPr>
          <w:p w14:paraId="69996E96" w14:textId="5577228A" w:rsidR="00F6703F" w:rsidRPr="00CE0420" w:rsidRDefault="00F6703F" w:rsidP="00F6703F">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6703F" w:rsidRPr="00CE0420" w14:paraId="5FE813EC" w14:textId="77777777" w:rsidTr="006740DA">
        <w:trPr>
          <w:trHeight w:val="64"/>
          <w:tblHeader/>
        </w:trPr>
        <w:tc>
          <w:tcPr>
            <w:tcW w:w="1980" w:type="dxa"/>
            <w:gridSpan w:val="2"/>
            <w:shd w:val="clear" w:color="auto" w:fill="002B62"/>
          </w:tcPr>
          <w:p w14:paraId="7D0DABBF" w14:textId="77777777" w:rsidR="00F6703F" w:rsidRPr="00CE0420" w:rsidRDefault="00F6703F" w:rsidP="003815D2">
            <w:pPr>
              <w:spacing w:line="240" w:lineRule="exact"/>
              <w:jc w:val="center"/>
              <w:rPr>
                <w:rFonts w:cstheme="minorHAnsi"/>
                <w:b/>
                <w:color w:val="FFFFFF" w:themeColor="background1"/>
                <w:sz w:val="18"/>
                <w:szCs w:val="18"/>
              </w:rPr>
            </w:pPr>
          </w:p>
        </w:tc>
        <w:tc>
          <w:tcPr>
            <w:tcW w:w="4224" w:type="dxa"/>
            <w:shd w:val="clear" w:color="auto" w:fill="002B62"/>
          </w:tcPr>
          <w:p w14:paraId="1082B873" w14:textId="77777777" w:rsidR="00F6703F" w:rsidRPr="00CE0420" w:rsidRDefault="00F6703F" w:rsidP="003815D2">
            <w:pPr>
              <w:spacing w:line="240" w:lineRule="exact"/>
              <w:jc w:val="center"/>
              <w:rPr>
                <w:rFonts w:cstheme="minorHAnsi"/>
                <w:b/>
                <w:color w:val="FFFFFF" w:themeColor="background1"/>
                <w:sz w:val="18"/>
                <w:szCs w:val="18"/>
              </w:rPr>
            </w:pPr>
          </w:p>
        </w:tc>
        <w:tc>
          <w:tcPr>
            <w:tcW w:w="1021" w:type="dxa"/>
            <w:shd w:val="clear" w:color="auto" w:fill="002B62"/>
          </w:tcPr>
          <w:p w14:paraId="01EAC336" w14:textId="77777777" w:rsidR="00F6703F" w:rsidRPr="00CE0420" w:rsidRDefault="00F6703F" w:rsidP="003815D2">
            <w:pPr>
              <w:spacing w:line="240" w:lineRule="exact"/>
              <w:jc w:val="center"/>
              <w:rPr>
                <w:rFonts w:cstheme="minorHAnsi"/>
                <w:b/>
                <w:color w:val="FFFFFF" w:themeColor="background1"/>
                <w:sz w:val="18"/>
                <w:szCs w:val="18"/>
              </w:rPr>
            </w:pPr>
          </w:p>
        </w:tc>
        <w:tc>
          <w:tcPr>
            <w:tcW w:w="992" w:type="dxa"/>
            <w:shd w:val="clear" w:color="auto" w:fill="002B62"/>
          </w:tcPr>
          <w:p w14:paraId="264FA145" w14:textId="77777777" w:rsidR="00F6703F" w:rsidRPr="00CE0420" w:rsidRDefault="00F6703F" w:rsidP="003815D2">
            <w:pPr>
              <w:spacing w:line="240" w:lineRule="exact"/>
              <w:jc w:val="center"/>
              <w:rPr>
                <w:rFonts w:cstheme="minorHAnsi"/>
                <w:b/>
                <w:color w:val="FFFFFF" w:themeColor="background1"/>
                <w:sz w:val="18"/>
                <w:szCs w:val="18"/>
              </w:rPr>
            </w:pPr>
          </w:p>
        </w:tc>
        <w:tc>
          <w:tcPr>
            <w:tcW w:w="1672" w:type="dxa"/>
            <w:shd w:val="clear" w:color="auto" w:fill="002B62"/>
          </w:tcPr>
          <w:p w14:paraId="57EAA5D0" w14:textId="77777777" w:rsidR="00F6703F" w:rsidRPr="00CE0420" w:rsidRDefault="00F6703F" w:rsidP="003815D2">
            <w:pPr>
              <w:spacing w:line="240" w:lineRule="exact"/>
              <w:jc w:val="center"/>
              <w:rPr>
                <w:rFonts w:cstheme="minorHAnsi"/>
                <w:b/>
                <w:color w:val="FFFFFF" w:themeColor="background1"/>
                <w:sz w:val="18"/>
                <w:szCs w:val="18"/>
              </w:rPr>
            </w:pPr>
          </w:p>
        </w:tc>
      </w:tr>
      <w:tr w:rsidR="00F6703F" w:rsidRPr="00CE0420" w14:paraId="7A805ADA" w14:textId="77777777" w:rsidTr="006740DA">
        <w:tc>
          <w:tcPr>
            <w:tcW w:w="1980" w:type="dxa"/>
            <w:gridSpan w:val="2"/>
          </w:tcPr>
          <w:p w14:paraId="65512C22" w14:textId="5B23CDE7" w:rsidR="00F6703F" w:rsidRPr="00407C72" w:rsidRDefault="00C670F9" w:rsidP="003815D2">
            <w:pPr>
              <w:pStyle w:val="aff0"/>
            </w:pPr>
            <w:r>
              <w:rPr>
                <w:rFonts w:hint="eastAsia"/>
              </w:rPr>
              <w:t>Host</w:t>
            </w:r>
          </w:p>
        </w:tc>
        <w:tc>
          <w:tcPr>
            <w:tcW w:w="4224" w:type="dxa"/>
          </w:tcPr>
          <w:p w14:paraId="761707AA" w14:textId="317FB9FB" w:rsidR="00F6703F" w:rsidRPr="00407C72" w:rsidRDefault="00C670F9" w:rsidP="00CB57BA">
            <w:pPr>
              <w:pStyle w:val="aff0"/>
              <w:jc w:val="left"/>
            </w:pPr>
            <w:r w:rsidRPr="00C670F9">
              <w:t xml:space="preserve">Enter the host name (or IP address) of the </w:t>
            </w:r>
            <w:r w:rsidR="004005D7">
              <w:t xml:space="preserve">Ansible </w:t>
            </w:r>
            <w:r w:rsidR="004005D7">
              <w:lastRenderedPageBreak/>
              <w:t>Automation Controller</w:t>
            </w:r>
            <w:r w:rsidRPr="00C670F9">
              <w:t xml:space="preserve"> server.</w:t>
            </w:r>
          </w:p>
          <w:p w14:paraId="6C8DF380" w14:textId="462261B0" w:rsidR="00F6703F" w:rsidRPr="00407C72" w:rsidRDefault="00086F2D" w:rsidP="00CB57BA">
            <w:pPr>
              <w:pStyle w:val="aff0"/>
              <w:jc w:val="left"/>
            </w:pPr>
            <w:r w:rsidRPr="00086F2D">
              <w:t>For HTTPS communication, the host name is recommended.</w:t>
            </w:r>
          </w:p>
        </w:tc>
        <w:tc>
          <w:tcPr>
            <w:tcW w:w="1021" w:type="dxa"/>
          </w:tcPr>
          <w:p w14:paraId="1CC36153" w14:textId="77777777" w:rsidR="00F6703F" w:rsidRPr="00407C72" w:rsidRDefault="00F6703F" w:rsidP="003815D2">
            <w:pPr>
              <w:pStyle w:val="aff0"/>
              <w:jc w:val="center"/>
            </w:pPr>
            <w:r w:rsidRPr="00407C72">
              <w:rPr>
                <w:rFonts w:hint="eastAsia"/>
              </w:rPr>
              <w:lastRenderedPageBreak/>
              <w:t>○</w:t>
            </w:r>
          </w:p>
        </w:tc>
        <w:tc>
          <w:tcPr>
            <w:tcW w:w="992" w:type="dxa"/>
          </w:tcPr>
          <w:p w14:paraId="0E796F51" w14:textId="66C72E50" w:rsidR="00F6703F" w:rsidRPr="00407C72" w:rsidRDefault="007B3902" w:rsidP="003815D2">
            <w:pPr>
              <w:pStyle w:val="aff0"/>
            </w:pPr>
            <w:r>
              <w:rPr>
                <w:rFonts w:hint="eastAsia"/>
              </w:rPr>
              <w:t>Manual</w:t>
            </w:r>
            <w:r w:rsidR="004A087B">
              <w:t xml:space="preserve"> </w:t>
            </w:r>
            <w:r w:rsidR="004A087B">
              <w:lastRenderedPageBreak/>
              <w:t>input</w:t>
            </w:r>
          </w:p>
        </w:tc>
        <w:tc>
          <w:tcPr>
            <w:tcW w:w="1672" w:type="dxa"/>
          </w:tcPr>
          <w:p w14:paraId="63B038CF" w14:textId="77616DCA" w:rsidR="00F6703F" w:rsidRPr="00407C72" w:rsidRDefault="007B3902" w:rsidP="003815D2">
            <w:pPr>
              <w:pStyle w:val="aff0"/>
            </w:pPr>
            <w:r>
              <w:rPr>
                <w:rFonts w:hint="eastAsia"/>
              </w:rPr>
              <w:lastRenderedPageBreak/>
              <w:t xml:space="preserve">Maximum length </w:t>
            </w:r>
            <w:r>
              <w:rPr>
                <w:rFonts w:hint="eastAsia"/>
              </w:rPr>
              <w:lastRenderedPageBreak/>
              <w:t>128 bytes</w:t>
            </w:r>
          </w:p>
        </w:tc>
      </w:tr>
      <w:tr w:rsidR="00F6703F" w:rsidRPr="00CE0420" w14:paraId="3001520E" w14:textId="77777777" w:rsidTr="006740DA">
        <w:tc>
          <w:tcPr>
            <w:tcW w:w="1980" w:type="dxa"/>
            <w:gridSpan w:val="2"/>
          </w:tcPr>
          <w:p w14:paraId="292A4E7D" w14:textId="223B4B40" w:rsidR="00C670F9" w:rsidRPr="00C670F9" w:rsidRDefault="00C670F9" w:rsidP="003815D2">
            <w:pPr>
              <w:pStyle w:val="aff0"/>
              <w:rPr>
                <w:shd w:val="clear" w:color="auto" w:fill="FFFFFF"/>
              </w:rPr>
            </w:pPr>
            <w:r w:rsidRPr="00C670F9">
              <w:rPr>
                <w:shd w:val="clear" w:color="auto" w:fill="FFFFFF"/>
              </w:rPr>
              <w:lastRenderedPageBreak/>
              <w:t>Authentication method</w:t>
            </w:r>
          </w:p>
        </w:tc>
        <w:tc>
          <w:tcPr>
            <w:tcW w:w="4224" w:type="dxa"/>
          </w:tcPr>
          <w:p w14:paraId="26AA9084" w14:textId="2729F38A" w:rsidR="004A087B" w:rsidRPr="000E7B75" w:rsidRDefault="004A087B" w:rsidP="004A087B">
            <w:pPr>
              <w:pStyle w:val="aff0"/>
              <w:rPr>
                <w:rFonts w:cs="Arial"/>
                <w:shd w:val="clear" w:color="auto" w:fill="FFFFFF"/>
              </w:rPr>
            </w:pPr>
            <w:r w:rsidRPr="000E7B75">
              <w:rPr>
                <w:rFonts w:cs="Arial"/>
                <w:shd w:val="clear" w:color="auto" w:fill="FFFFFF"/>
              </w:rPr>
              <w:t>Select the authentication method used when connecting from Ansible/</w:t>
            </w:r>
            <w:r w:rsidR="004005D7">
              <w:rPr>
                <w:rFonts w:cs="Arial"/>
                <w:shd w:val="clear" w:color="auto" w:fill="FFFFFF"/>
              </w:rPr>
              <w:t>Ansible Automation Controller</w:t>
            </w:r>
            <w:r w:rsidRPr="000E7B75">
              <w:rPr>
                <w:rFonts w:cs="Arial"/>
                <w:shd w:val="clear" w:color="auto" w:fill="FFFFFF"/>
              </w:rPr>
              <w:t xml:space="preserve"> to the target device.</w:t>
            </w:r>
          </w:p>
          <w:p w14:paraId="7876CE59"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00D72798"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59169E0D"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53BA3C87"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secret key file (id_ras).</w:t>
            </w:r>
          </w:p>
          <w:p w14:paraId="2AB0EA40"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60175F9B"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seccret key file (id_ras) and input a passphrase.</w:t>
            </w:r>
          </w:p>
          <w:p w14:paraId="7BBBACA6"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69DB595C" w14:textId="77777777" w:rsidR="004A087B" w:rsidRPr="000E7B75" w:rsidRDefault="004A087B" w:rsidP="004A087B">
            <w:pPr>
              <w:pStyle w:val="aff0"/>
              <w:rPr>
                <w:rFonts w:cs="Arial"/>
                <w:shd w:val="clear" w:color="auto" w:fill="FFFFFF"/>
              </w:rPr>
            </w:pPr>
            <w:r w:rsidRPr="000E7B75">
              <w:rPr>
                <w:rFonts w:cs="Arial"/>
                <w:shd w:val="clear" w:color="auto" w:fill="FFFFFF"/>
              </w:rPr>
              <w:t>You will not be required to upload an SSH secret key file (id_ras)</w:t>
            </w:r>
          </w:p>
          <w:p w14:paraId="5711DD76" w14:textId="694BE1CC" w:rsidR="004A087B" w:rsidRPr="004A087B" w:rsidRDefault="004A087B" w:rsidP="00CB57BA">
            <w:pPr>
              <w:pStyle w:val="aff0"/>
              <w:jc w:val="left"/>
              <w:rPr>
                <w:shd w:val="clear" w:color="auto" w:fill="FFFFFF"/>
              </w:rPr>
            </w:pPr>
          </w:p>
        </w:tc>
        <w:tc>
          <w:tcPr>
            <w:tcW w:w="1021" w:type="dxa"/>
          </w:tcPr>
          <w:p w14:paraId="6369DFB7" w14:textId="77777777" w:rsidR="00F6703F" w:rsidRPr="00407C72" w:rsidRDefault="00F6703F" w:rsidP="003815D2">
            <w:pPr>
              <w:pStyle w:val="aff0"/>
              <w:jc w:val="center"/>
            </w:pPr>
            <w:r w:rsidRPr="00CE0420">
              <w:rPr>
                <w:rFonts w:hint="eastAsia"/>
                <w:shd w:val="clear" w:color="auto" w:fill="FFFFFF"/>
              </w:rPr>
              <w:t>○</w:t>
            </w:r>
          </w:p>
        </w:tc>
        <w:tc>
          <w:tcPr>
            <w:tcW w:w="992" w:type="dxa"/>
          </w:tcPr>
          <w:p w14:paraId="6FB8663D" w14:textId="3B5EE3ED" w:rsidR="00F6703F" w:rsidRPr="00407C72" w:rsidRDefault="008A2E2D" w:rsidP="003815D2">
            <w:pPr>
              <w:pStyle w:val="aff0"/>
            </w:pPr>
            <w:r>
              <w:rPr>
                <w:rFonts w:hint="eastAsia"/>
              </w:rPr>
              <w:t>Ma</w:t>
            </w:r>
            <w:r w:rsidR="007B3902">
              <w:rPr>
                <w:rFonts w:hint="eastAsia"/>
              </w:rPr>
              <w:t>nual</w:t>
            </w:r>
            <w:r w:rsidR="004A087B">
              <w:t xml:space="preserve"> input</w:t>
            </w:r>
          </w:p>
        </w:tc>
        <w:tc>
          <w:tcPr>
            <w:tcW w:w="1672" w:type="dxa"/>
          </w:tcPr>
          <w:p w14:paraId="10372E8B" w14:textId="281DCF2D" w:rsidR="00F6703F" w:rsidRPr="00407C72" w:rsidRDefault="007B3902" w:rsidP="003815D2">
            <w:pPr>
              <w:pStyle w:val="aff0"/>
            </w:pPr>
            <w:r>
              <w:rPr>
                <w:rFonts w:hint="eastAsia"/>
              </w:rPr>
              <w:t>Maximum length 30 bytes</w:t>
            </w:r>
          </w:p>
        </w:tc>
      </w:tr>
      <w:tr w:rsidR="00F6703F" w:rsidRPr="00CE0420" w14:paraId="0C598B1E" w14:textId="77777777" w:rsidTr="006740DA">
        <w:tc>
          <w:tcPr>
            <w:tcW w:w="1980" w:type="dxa"/>
            <w:gridSpan w:val="2"/>
          </w:tcPr>
          <w:p w14:paraId="3DB5A878" w14:textId="70674236" w:rsidR="00F6703F" w:rsidRPr="00CE0420" w:rsidRDefault="00C670F9" w:rsidP="003815D2">
            <w:pPr>
              <w:pStyle w:val="aff0"/>
              <w:rPr>
                <w:shd w:val="clear" w:color="auto" w:fill="FFFFFF"/>
              </w:rPr>
            </w:pPr>
            <w:r>
              <w:rPr>
                <w:rFonts w:hint="eastAsia"/>
                <w:shd w:val="clear" w:color="auto" w:fill="FFFFFF"/>
              </w:rPr>
              <w:t>Login user</w:t>
            </w:r>
          </w:p>
        </w:tc>
        <w:tc>
          <w:tcPr>
            <w:tcW w:w="4224" w:type="dxa"/>
          </w:tcPr>
          <w:p w14:paraId="7D0CE512" w14:textId="71C48609" w:rsidR="00F6703F" w:rsidRDefault="00245697" w:rsidP="00CB57BA">
            <w:pPr>
              <w:pStyle w:val="aff0"/>
              <w:jc w:val="left"/>
              <w:rPr>
                <w:shd w:val="clear" w:color="auto" w:fill="FFFFFF"/>
              </w:rPr>
            </w:pPr>
            <w:r w:rsidRPr="00245697">
              <w:rPr>
                <w:shd w:val="clear" w:color="auto" w:fill="FFFFFF"/>
              </w:rPr>
              <w:t xml:space="preserve">Enter the login user for connecting to the </w:t>
            </w:r>
            <w:r w:rsidR="004005D7">
              <w:rPr>
                <w:shd w:val="clear" w:color="auto" w:fill="FFFFFF"/>
              </w:rPr>
              <w:t>Ansible Automation Controller</w:t>
            </w:r>
            <w:r w:rsidRPr="00245697">
              <w:rPr>
                <w:shd w:val="clear" w:color="auto" w:fill="FFFFFF"/>
              </w:rPr>
              <w:t xml:space="preserve"> server via file transfer (scp).</w:t>
            </w:r>
          </w:p>
          <w:p w14:paraId="72BCEFCD" w14:textId="757B96A1" w:rsidR="00F6703F" w:rsidRPr="00DF17A3" w:rsidRDefault="00245697" w:rsidP="00CB57BA">
            <w:pPr>
              <w:pStyle w:val="aff0"/>
              <w:jc w:val="left"/>
              <w:rPr>
                <w:shd w:val="clear" w:color="auto" w:fill="FFFFFF"/>
              </w:rPr>
            </w:pPr>
            <w:r w:rsidRPr="00245697">
              <w:rPr>
                <w:shd w:val="clear" w:color="auto" w:fill="FFFFFF"/>
              </w:rPr>
              <w:t xml:space="preserve">Set and use a password for the login user and the awx user generated when installing </w:t>
            </w:r>
            <w:r w:rsidR="004005D7">
              <w:rPr>
                <w:shd w:val="clear" w:color="auto" w:fill="FFFFFF"/>
              </w:rPr>
              <w:t>Ansible Automation Controller</w:t>
            </w:r>
            <w:r w:rsidRPr="00245697">
              <w:rPr>
                <w:shd w:val="clear" w:color="auto" w:fill="FFFFFF"/>
              </w:rPr>
              <w:t>.</w:t>
            </w:r>
          </w:p>
        </w:tc>
        <w:tc>
          <w:tcPr>
            <w:tcW w:w="1021" w:type="dxa"/>
          </w:tcPr>
          <w:p w14:paraId="55488CDF" w14:textId="77777777" w:rsidR="00F6703F" w:rsidRPr="00CE0420" w:rsidRDefault="00F6703F" w:rsidP="003815D2">
            <w:pPr>
              <w:pStyle w:val="aff0"/>
              <w:jc w:val="center"/>
              <w:rPr>
                <w:shd w:val="clear" w:color="auto" w:fill="FFFFFF"/>
              </w:rPr>
            </w:pPr>
            <w:r w:rsidRPr="00CE0420">
              <w:rPr>
                <w:rFonts w:hint="eastAsia"/>
                <w:shd w:val="clear" w:color="auto" w:fill="FFFFFF"/>
              </w:rPr>
              <w:t>○</w:t>
            </w:r>
          </w:p>
        </w:tc>
        <w:tc>
          <w:tcPr>
            <w:tcW w:w="992" w:type="dxa"/>
          </w:tcPr>
          <w:p w14:paraId="5B513B86" w14:textId="082E2AB4" w:rsidR="00F6703F" w:rsidRPr="00407C72" w:rsidRDefault="007B3902" w:rsidP="003815D2">
            <w:pPr>
              <w:pStyle w:val="aff0"/>
            </w:pPr>
            <w:r>
              <w:rPr>
                <w:rFonts w:hint="eastAsia"/>
                <w:shd w:val="clear" w:color="auto" w:fill="FFFFFF"/>
              </w:rPr>
              <w:t>Manual</w:t>
            </w:r>
            <w:r w:rsidR="004A087B">
              <w:rPr>
                <w:shd w:val="clear" w:color="auto" w:fill="FFFFFF"/>
              </w:rPr>
              <w:t xml:space="preserve"> input</w:t>
            </w:r>
          </w:p>
        </w:tc>
        <w:tc>
          <w:tcPr>
            <w:tcW w:w="1672" w:type="dxa"/>
          </w:tcPr>
          <w:p w14:paraId="56656ED3" w14:textId="73D85FC0" w:rsidR="00F6703F" w:rsidRPr="00407C72" w:rsidRDefault="007B3902" w:rsidP="003815D2">
            <w:pPr>
              <w:pStyle w:val="aff0"/>
            </w:pPr>
            <w:r>
              <w:rPr>
                <w:rFonts w:hint="eastAsia"/>
              </w:rPr>
              <w:t>Maximum length 30 bytes</w:t>
            </w:r>
          </w:p>
        </w:tc>
      </w:tr>
      <w:tr w:rsidR="00F6703F" w:rsidRPr="00CE0420" w14:paraId="063465EE" w14:textId="77777777" w:rsidTr="006740DA">
        <w:tc>
          <w:tcPr>
            <w:tcW w:w="1980" w:type="dxa"/>
            <w:gridSpan w:val="2"/>
          </w:tcPr>
          <w:p w14:paraId="623AB80B" w14:textId="2A70C722" w:rsidR="00F6703F" w:rsidRPr="00CE0420" w:rsidRDefault="00C670F9" w:rsidP="003815D2">
            <w:pPr>
              <w:pStyle w:val="aff0"/>
              <w:rPr>
                <w:shd w:val="clear" w:color="auto" w:fill="FFFFFF"/>
              </w:rPr>
            </w:pPr>
            <w:r>
              <w:rPr>
                <w:rFonts w:hint="eastAsia"/>
                <w:shd w:val="clear" w:color="auto" w:fill="FFFFFF"/>
              </w:rPr>
              <w:t>Pas</w:t>
            </w:r>
            <w:r>
              <w:rPr>
                <w:shd w:val="clear" w:color="auto" w:fill="FFFFFF"/>
              </w:rPr>
              <w:t>s</w:t>
            </w:r>
            <w:r w:rsidR="008A0E79">
              <w:rPr>
                <w:rFonts w:hint="eastAsia"/>
                <w:shd w:val="clear" w:color="auto" w:fill="FFFFFF"/>
              </w:rPr>
              <w:t>word</w:t>
            </w:r>
          </w:p>
        </w:tc>
        <w:tc>
          <w:tcPr>
            <w:tcW w:w="4224" w:type="dxa"/>
          </w:tcPr>
          <w:p w14:paraId="01B3560A" w14:textId="6CD72FCD" w:rsidR="00F6703F" w:rsidRPr="002C1A84" w:rsidRDefault="005B1587" w:rsidP="00CB57BA">
            <w:pPr>
              <w:pStyle w:val="aff0"/>
              <w:jc w:val="left"/>
              <w:rPr>
                <w:szCs w:val="18"/>
                <w:shd w:val="clear" w:color="auto" w:fill="FFFFFF"/>
              </w:rPr>
            </w:pPr>
            <w:r w:rsidRPr="005B1587">
              <w:rPr>
                <w:szCs w:val="18"/>
                <w:shd w:val="clear" w:color="auto" w:fill="FFFFFF"/>
              </w:rPr>
              <w:t>This is required when password authentication is selected as the authentication method.</w:t>
            </w:r>
            <w:r w:rsidR="00F6703F" w:rsidRPr="002C1A84">
              <w:rPr>
                <w:szCs w:val="18"/>
                <w:shd w:val="clear" w:color="auto" w:fill="FFFFFF"/>
              </w:rPr>
              <w:br/>
            </w:r>
            <w:r w:rsidRPr="005B1587">
              <w:rPr>
                <w:szCs w:val="18"/>
                <w:shd w:val="clear" w:color="auto" w:fill="FFFFFF"/>
              </w:rPr>
              <w:t>Specify the password of the login user.</w:t>
            </w:r>
          </w:p>
        </w:tc>
        <w:tc>
          <w:tcPr>
            <w:tcW w:w="1021" w:type="dxa"/>
          </w:tcPr>
          <w:p w14:paraId="57F88184" w14:textId="77777777" w:rsidR="00F6703F" w:rsidRPr="00CE0420" w:rsidRDefault="00F6703F" w:rsidP="003815D2">
            <w:pPr>
              <w:pStyle w:val="aff0"/>
              <w:jc w:val="center"/>
              <w:rPr>
                <w:shd w:val="clear" w:color="auto" w:fill="FFFFFF"/>
              </w:rPr>
            </w:pPr>
            <w:r>
              <w:rPr>
                <w:rFonts w:hint="eastAsia"/>
                <w:shd w:val="clear" w:color="auto" w:fill="FFFFFF"/>
              </w:rPr>
              <w:t>－</w:t>
            </w:r>
          </w:p>
        </w:tc>
        <w:tc>
          <w:tcPr>
            <w:tcW w:w="992" w:type="dxa"/>
          </w:tcPr>
          <w:p w14:paraId="738D9485" w14:textId="7C13084B" w:rsidR="00F6703F" w:rsidRPr="00CE0420" w:rsidRDefault="00275D90" w:rsidP="003815D2">
            <w:pPr>
              <w:pStyle w:val="aff0"/>
              <w:rPr>
                <w:shd w:val="clear" w:color="auto" w:fill="FFFFFF"/>
              </w:rPr>
            </w:pPr>
            <w:r>
              <w:rPr>
                <w:rFonts w:hint="eastAsia"/>
                <w:shd w:val="clear" w:color="auto" w:fill="FFFFFF"/>
              </w:rPr>
              <w:t>Manual</w:t>
            </w:r>
            <w:r w:rsidR="004A087B">
              <w:rPr>
                <w:shd w:val="clear" w:color="auto" w:fill="FFFFFF"/>
              </w:rPr>
              <w:t xml:space="preserve"> input </w:t>
            </w:r>
          </w:p>
        </w:tc>
        <w:tc>
          <w:tcPr>
            <w:tcW w:w="1672" w:type="dxa"/>
          </w:tcPr>
          <w:p w14:paraId="1987B4EB" w14:textId="78B094C3" w:rsidR="00F6703F" w:rsidRPr="00CE0420" w:rsidRDefault="00275D90" w:rsidP="003815D2">
            <w:pPr>
              <w:pStyle w:val="aff0"/>
              <w:rPr>
                <w:shd w:val="clear" w:color="auto" w:fill="FFFFFF"/>
              </w:rPr>
            </w:pPr>
            <w:r>
              <w:rPr>
                <w:rFonts w:hint="eastAsia"/>
                <w:shd w:val="clear" w:color="auto" w:fill="FFFFFF"/>
              </w:rPr>
              <w:t>Maximum length 30 bytes</w:t>
            </w:r>
          </w:p>
        </w:tc>
      </w:tr>
      <w:tr w:rsidR="004A087B" w:rsidRPr="00CE0420" w14:paraId="6B321269" w14:textId="77777777" w:rsidTr="0000745F">
        <w:tc>
          <w:tcPr>
            <w:tcW w:w="990" w:type="dxa"/>
            <w:vMerge w:val="restart"/>
          </w:tcPr>
          <w:p w14:paraId="43A6C270" w14:textId="17EFCD3A" w:rsidR="004A087B" w:rsidRPr="00CE0420" w:rsidRDefault="004A087B" w:rsidP="003815D2">
            <w:pPr>
              <w:pStyle w:val="aff0"/>
              <w:rPr>
                <w:shd w:val="clear" w:color="auto" w:fill="FFFFFF"/>
              </w:rPr>
            </w:pPr>
            <w:r>
              <w:rPr>
                <w:shd w:val="clear" w:color="auto" w:fill="FFFFFF"/>
              </w:rPr>
              <w:t>S</w:t>
            </w:r>
            <w:r>
              <w:rPr>
                <w:rFonts w:hint="eastAsia"/>
                <w:shd w:val="clear" w:color="auto" w:fill="FFFFFF"/>
              </w:rPr>
              <w:t xml:space="preserve">sh key authentic </w:t>
            </w:r>
            <w:r>
              <w:rPr>
                <w:shd w:val="clear" w:color="auto" w:fill="FFFFFF"/>
              </w:rPr>
              <w:t>information</w:t>
            </w:r>
          </w:p>
        </w:tc>
        <w:tc>
          <w:tcPr>
            <w:tcW w:w="990" w:type="dxa"/>
          </w:tcPr>
          <w:p w14:paraId="233704AC" w14:textId="558202CC" w:rsidR="004A087B" w:rsidRPr="00CE0420" w:rsidRDefault="004A087B" w:rsidP="003815D2">
            <w:pPr>
              <w:pStyle w:val="aff0"/>
              <w:rPr>
                <w:shd w:val="clear" w:color="auto" w:fill="FFFFFF"/>
              </w:rPr>
            </w:pPr>
            <w:r w:rsidRPr="00C670F9">
              <w:rPr>
                <w:shd w:val="clear" w:color="auto" w:fill="FFFFFF"/>
              </w:rPr>
              <w:t>ssh authentication key file</w:t>
            </w:r>
          </w:p>
        </w:tc>
        <w:tc>
          <w:tcPr>
            <w:tcW w:w="4224" w:type="dxa"/>
          </w:tcPr>
          <w:p w14:paraId="10BB1095" w14:textId="28719B3E" w:rsidR="004A087B" w:rsidRPr="0011376F"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color w:val="000000"/>
                <w:sz w:val="18"/>
                <w:szCs w:val="18"/>
                <w:shd w:val="clear" w:color="auto" w:fill="FFFFFF"/>
              </w:rPr>
              <w:t xml:space="preserve">When </w:t>
            </w:r>
            <w:r w:rsidRPr="0011376F">
              <w:rPr>
                <w:rFonts w:asciiTheme="majorHAnsi" w:eastAsiaTheme="majorEastAsia" w:hAnsiTheme="majorHAnsi" w:cstheme="majorHAnsi"/>
                <w:color w:val="000000"/>
                <w:sz w:val="18"/>
                <w:szCs w:val="18"/>
                <w:shd w:val="clear" w:color="auto" w:fill="FFFFFF"/>
              </w:rPr>
              <w:t xml:space="preserve">key authentication </w:t>
            </w:r>
            <w:r>
              <w:rPr>
                <w:rFonts w:asciiTheme="majorHAnsi" w:eastAsiaTheme="majorEastAsia" w:hAnsiTheme="majorHAnsi" w:cstheme="majorHAnsi"/>
                <w:color w:val="000000"/>
                <w:sz w:val="18"/>
                <w:szCs w:val="18"/>
                <w:shd w:val="clear" w:color="auto" w:fill="FFFFFF"/>
              </w:rPr>
              <w:t>is selected in the authentication method,</w:t>
            </w:r>
            <w:r>
              <w:t xml:space="preserve"> </w:t>
            </w:r>
            <w:r w:rsidRPr="00086F2D">
              <w:rPr>
                <w:rFonts w:asciiTheme="majorHAnsi" w:eastAsiaTheme="majorEastAsia" w:hAnsiTheme="majorHAnsi" w:cstheme="majorHAnsi"/>
                <w:color w:val="000000"/>
                <w:sz w:val="18"/>
                <w:szCs w:val="18"/>
                <w:shd w:val="clear" w:color="auto" w:fill="FFFFFF"/>
              </w:rPr>
              <w:t>enter the file for key authentication by specifying the ssh authentication key file.</w:t>
            </w:r>
          </w:p>
        </w:tc>
        <w:tc>
          <w:tcPr>
            <w:tcW w:w="1021" w:type="dxa"/>
          </w:tcPr>
          <w:p w14:paraId="7377CC4A" w14:textId="77777777" w:rsidR="004A087B" w:rsidRDefault="004A087B" w:rsidP="003815D2">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5E51A82" w14:textId="380BD30F" w:rsidR="004A087B" w:rsidRPr="00CE0420" w:rsidRDefault="004A087B" w:rsidP="003815D2">
            <w:pPr>
              <w:pStyle w:val="aff0"/>
              <w:rPr>
                <w:shd w:val="clear" w:color="auto" w:fill="FFFFFF"/>
              </w:rPr>
            </w:pPr>
            <w:r>
              <w:rPr>
                <w:rFonts w:hint="eastAsia"/>
                <w:shd w:val="clear" w:color="auto" w:fill="FFFFFF"/>
              </w:rPr>
              <w:t>File</w:t>
            </w:r>
          </w:p>
        </w:tc>
        <w:tc>
          <w:tcPr>
            <w:tcW w:w="1672" w:type="dxa"/>
          </w:tcPr>
          <w:p w14:paraId="3EB61AE1" w14:textId="1E597AE2" w:rsidR="004A087B" w:rsidRPr="007E25EA" w:rsidRDefault="004A087B" w:rsidP="003815D2">
            <w:pPr>
              <w:pStyle w:val="aff0"/>
              <w:rPr>
                <w:shd w:val="clear" w:color="auto" w:fill="FFFFFF"/>
              </w:rPr>
            </w:pPr>
            <w:r>
              <w:rPr>
                <w:rFonts w:hint="eastAsia"/>
                <w:shd w:val="clear" w:color="auto" w:fill="FFFFFF"/>
              </w:rPr>
              <w:t xml:space="preserve">Maximum size </w:t>
            </w:r>
            <w:r>
              <w:rPr>
                <w:shd w:val="clear" w:color="auto" w:fill="FFFFFF"/>
              </w:rPr>
              <w:t>4gb</w:t>
            </w:r>
          </w:p>
        </w:tc>
      </w:tr>
      <w:tr w:rsidR="004A087B" w:rsidRPr="00CE0420" w14:paraId="7E6C7D8F" w14:textId="77777777" w:rsidTr="0000745F">
        <w:tc>
          <w:tcPr>
            <w:tcW w:w="990" w:type="dxa"/>
            <w:vMerge/>
          </w:tcPr>
          <w:p w14:paraId="5E3064A2" w14:textId="77777777" w:rsidR="004A087B" w:rsidRPr="00C670F9" w:rsidRDefault="004A087B" w:rsidP="003815D2">
            <w:pPr>
              <w:pStyle w:val="aff0"/>
              <w:rPr>
                <w:shd w:val="clear" w:color="auto" w:fill="FFFFFF"/>
              </w:rPr>
            </w:pPr>
          </w:p>
        </w:tc>
        <w:tc>
          <w:tcPr>
            <w:tcW w:w="990" w:type="dxa"/>
          </w:tcPr>
          <w:p w14:paraId="184EDFD4" w14:textId="393D73DD" w:rsidR="004A087B" w:rsidRPr="00C670F9" w:rsidRDefault="004A087B" w:rsidP="003815D2">
            <w:pPr>
              <w:pStyle w:val="aff0"/>
              <w:rPr>
                <w:shd w:val="clear" w:color="auto" w:fill="FFFFFF"/>
              </w:rPr>
            </w:pPr>
            <w:r>
              <w:rPr>
                <w:rFonts w:hint="eastAsia"/>
                <w:shd w:val="clear" w:color="auto" w:fill="FFFFFF"/>
              </w:rPr>
              <w:t>Passphrase</w:t>
            </w:r>
          </w:p>
        </w:tc>
        <w:tc>
          <w:tcPr>
            <w:tcW w:w="4224" w:type="dxa"/>
          </w:tcPr>
          <w:p w14:paraId="24ED81CA" w14:textId="0FED4D71" w:rsidR="004A087B"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hint="eastAsia"/>
                <w:color w:val="000000"/>
                <w:sz w:val="18"/>
                <w:szCs w:val="18"/>
                <w:shd w:val="clear" w:color="auto" w:fill="FFFFFF"/>
              </w:rPr>
              <w:t>If passphrase is set to the secret key file, input the passphrase.</w:t>
            </w:r>
          </w:p>
        </w:tc>
        <w:tc>
          <w:tcPr>
            <w:tcW w:w="1021" w:type="dxa"/>
          </w:tcPr>
          <w:p w14:paraId="4698D795" w14:textId="45622EB6" w:rsidR="004A087B" w:rsidRPr="00CE0420" w:rsidRDefault="004A087B" w:rsidP="003815D2">
            <w:pPr>
              <w:pStyle w:val="aff0"/>
              <w:jc w:val="center"/>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7093479E" w14:textId="235B6482" w:rsidR="004A087B" w:rsidRDefault="004A087B" w:rsidP="003815D2">
            <w:pPr>
              <w:pStyle w:val="aff0"/>
              <w:rPr>
                <w:shd w:val="clear" w:color="auto" w:fill="FFFFFF"/>
              </w:rPr>
            </w:pPr>
            <w:r>
              <w:rPr>
                <w:rFonts w:hint="eastAsia"/>
                <w:shd w:val="clear" w:color="auto" w:fill="FFFFFF"/>
              </w:rPr>
              <w:t>Manual</w:t>
            </w:r>
            <w:r>
              <w:rPr>
                <w:shd w:val="clear" w:color="auto" w:fill="FFFFFF"/>
              </w:rPr>
              <w:t xml:space="preserve"> input</w:t>
            </w:r>
          </w:p>
        </w:tc>
        <w:tc>
          <w:tcPr>
            <w:tcW w:w="1672" w:type="dxa"/>
          </w:tcPr>
          <w:p w14:paraId="5D2F6618" w14:textId="23EBE91F" w:rsidR="004A087B" w:rsidRDefault="004A087B" w:rsidP="003815D2">
            <w:pPr>
              <w:pStyle w:val="aff0"/>
              <w:rPr>
                <w:shd w:val="clear" w:color="auto" w:fill="FFFFFF"/>
              </w:rPr>
            </w:pPr>
            <w:r>
              <w:rPr>
                <w:rFonts w:hint="eastAsia"/>
                <w:shd w:val="clear" w:color="auto" w:fill="FFFFFF"/>
              </w:rPr>
              <w:t>Maximum 256 bytes</w:t>
            </w:r>
          </w:p>
        </w:tc>
      </w:tr>
      <w:tr w:rsidR="00F6703F" w:rsidRPr="00CE0420" w14:paraId="47E0503A" w14:textId="77777777" w:rsidTr="006740DA">
        <w:tc>
          <w:tcPr>
            <w:tcW w:w="1980" w:type="dxa"/>
            <w:gridSpan w:val="2"/>
          </w:tcPr>
          <w:p w14:paraId="7AF93CD4" w14:textId="77777777" w:rsidR="00F6703F" w:rsidRPr="0011376F" w:rsidRDefault="00F6703F" w:rsidP="003815D2">
            <w:pPr>
              <w:pStyle w:val="aff0"/>
              <w:rPr>
                <w:rStyle w:val="generalbold1"/>
                <w:rFonts w:asciiTheme="majorHAnsi" w:eastAsiaTheme="majorEastAsia" w:hAnsiTheme="majorHAnsi" w:cstheme="majorHAnsi"/>
                <w:bCs/>
                <w:sz w:val="18"/>
                <w:szCs w:val="18"/>
              </w:rPr>
            </w:pPr>
            <w:r w:rsidRPr="0011376F">
              <w:rPr>
                <w:rStyle w:val="generalbold1"/>
                <w:rFonts w:asciiTheme="majorHAnsi" w:eastAsiaTheme="majorEastAsia" w:hAnsiTheme="majorHAnsi" w:cstheme="majorHAnsi"/>
                <w:bCs/>
                <w:sz w:val="18"/>
                <w:szCs w:val="18"/>
              </w:rPr>
              <w:t>isolated Tower</w:t>
            </w:r>
          </w:p>
        </w:tc>
        <w:tc>
          <w:tcPr>
            <w:tcW w:w="4224" w:type="dxa"/>
          </w:tcPr>
          <w:p w14:paraId="469F866E" w14:textId="475FEA7F" w:rsidR="00F6703F" w:rsidRPr="002C1A84" w:rsidRDefault="00943422" w:rsidP="00CB57BA">
            <w:pPr>
              <w:spacing w:line="240" w:lineRule="exact"/>
              <w:jc w:val="left"/>
              <w:rPr>
                <w:sz w:val="18"/>
                <w:szCs w:val="18"/>
                <w:shd w:val="clear" w:color="auto" w:fill="FFFFFF"/>
              </w:rPr>
            </w:pPr>
            <w:r>
              <w:rPr>
                <w:rFonts w:hint="eastAsia"/>
                <w:sz w:val="18"/>
                <w:szCs w:val="18"/>
              </w:rPr>
              <w:t xml:space="preserve">Select </w:t>
            </w:r>
            <w:r w:rsidRPr="002C1A84">
              <w:rPr>
                <w:rStyle w:val="generalbold1"/>
                <w:rFonts w:asciiTheme="majorEastAsia" w:eastAsiaTheme="majorEastAsia" w:hAnsiTheme="majorEastAsia" w:hint="eastAsia"/>
                <w:bCs/>
                <w:sz w:val="18"/>
                <w:szCs w:val="18"/>
              </w:rPr>
              <w:t>{「●」</w:t>
            </w:r>
            <w:r w:rsidRPr="00943422">
              <w:rPr>
                <w:rFonts w:hint="eastAsia"/>
                <w:sz w:val="18"/>
                <w:szCs w:val="18"/>
              </w:rPr>
              <w:t xml:space="preserve"> for isolated Tower when it is built in a cluster configuration.</w:t>
            </w:r>
          </w:p>
        </w:tc>
        <w:tc>
          <w:tcPr>
            <w:tcW w:w="1021" w:type="dxa"/>
          </w:tcPr>
          <w:p w14:paraId="70F4F5B6" w14:textId="77777777" w:rsidR="00F6703F" w:rsidRPr="00CE0420" w:rsidRDefault="00F6703F" w:rsidP="003815D2">
            <w:pPr>
              <w:pStyle w:val="aff0"/>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00833976" w14:textId="771B2929" w:rsidR="00F6703F" w:rsidRPr="00CE0420" w:rsidRDefault="004A087B" w:rsidP="003815D2">
            <w:pPr>
              <w:pStyle w:val="aff0"/>
              <w:rPr>
                <w:rFonts w:asciiTheme="majorEastAsia" w:eastAsiaTheme="majorEastAsia" w:hAnsiTheme="majorEastAsia"/>
                <w:szCs w:val="18"/>
              </w:rPr>
            </w:pPr>
            <w:r>
              <w:rPr>
                <w:rFonts w:hint="eastAsia"/>
                <w:shd w:val="clear" w:color="auto" w:fill="FFFFFF"/>
              </w:rPr>
              <w:t xml:space="preserve">Select </w:t>
            </w:r>
          </w:p>
        </w:tc>
        <w:tc>
          <w:tcPr>
            <w:tcW w:w="1672" w:type="dxa"/>
          </w:tcPr>
          <w:p w14:paraId="45401E89" w14:textId="77777777" w:rsidR="00F6703F" w:rsidRPr="00CE0420" w:rsidRDefault="00F6703F" w:rsidP="003815D2">
            <w:pPr>
              <w:pStyle w:val="aff0"/>
              <w:rPr>
                <w:rFonts w:asciiTheme="majorEastAsia" w:eastAsiaTheme="majorEastAsia" w:hAnsiTheme="majorEastAsia"/>
                <w:szCs w:val="18"/>
              </w:rPr>
            </w:pPr>
          </w:p>
        </w:tc>
      </w:tr>
      <w:tr w:rsidR="00F6703F" w:rsidRPr="002C1A84" w14:paraId="7E6514ED" w14:textId="77777777" w:rsidTr="006740DA">
        <w:tc>
          <w:tcPr>
            <w:tcW w:w="1980" w:type="dxa"/>
            <w:gridSpan w:val="2"/>
          </w:tcPr>
          <w:p w14:paraId="037299F0" w14:textId="0EB0C04F" w:rsidR="00F6703F" w:rsidRPr="0011376F" w:rsidRDefault="00C670F9" w:rsidP="003815D2">
            <w:pPr>
              <w:pStyle w:val="aff0"/>
              <w:rPr>
                <w:rStyle w:val="generalbold1"/>
                <w:rFonts w:asciiTheme="majorHAnsi" w:hAnsiTheme="majorHAnsi" w:cstheme="majorHAnsi"/>
                <w:bCs/>
                <w:sz w:val="18"/>
                <w:szCs w:val="18"/>
              </w:rPr>
            </w:pPr>
            <w:r w:rsidRPr="0011376F">
              <w:rPr>
                <w:rStyle w:val="generalbold1"/>
                <w:rFonts w:asciiTheme="majorHAnsi" w:hAnsiTheme="majorHAnsi" w:cstheme="majorHAnsi"/>
                <w:bCs/>
                <w:sz w:val="18"/>
                <w:szCs w:val="18"/>
              </w:rPr>
              <w:t>Remarks</w:t>
            </w:r>
          </w:p>
        </w:tc>
        <w:tc>
          <w:tcPr>
            <w:tcW w:w="4224" w:type="dxa"/>
          </w:tcPr>
          <w:p w14:paraId="5E884FFF" w14:textId="5C5947DC" w:rsidR="00F6703F" w:rsidRPr="00CB57BA" w:rsidRDefault="004A34A7" w:rsidP="00CB57BA">
            <w:pPr>
              <w:spacing w:line="240" w:lineRule="exact"/>
              <w:jc w:val="left"/>
              <w:rPr>
                <w:rFonts w:asciiTheme="minorEastAsia" w:hAnsiTheme="minorEastAsia"/>
                <w:sz w:val="18"/>
                <w:szCs w:val="18"/>
              </w:rPr>
            </w:pPr>
            <w:r w:rsidRPr="00CB57BA">
              <w:rPr>
                <w:rFonts w:hint="eastAsia"/>
                <w:sz w:val="18"/>
                <w:szCs w:val="18"/>
                <w:shd w:val="clear" w:color="auto" w:fill="FFFFFF"/>
              </w:rPr>
              <w:t>Free description field</w:t>
            </w:r>
            <w:r w:rsidR="008A0E79" w:rsidRPr="00CB57BA">
              <w:rPr>
                <w:rFonts w:asciiTheme="minorEastAsia" w:hAnsiTheme="minorEastAsia" w:hint="eastAsia"/>
                <w:sz w:val="18"/>
                <w:szCs w:val="18"/>
                <w:shd w:val="clear" w:color="auto" w:fill="FFFFFF"/>
              </w:rPr>
              <w:t>.</w:t>
            </w:r>
          </w:p>
        </w:tc>
        <w:tc>
          <w:tcPr>
            <w:tcW w:w="1021" w:type="dxa"/>
          </w:tcPr>
          <w:p w14:paraId="2E71D23D" w14:textId="77777777" w:rsidR="00F6703F" w:rsidRPr="002C1A84" w:rsidRDefault="00F6703F" w:rsidP="003815D2">
            <w:pPr>
              <w:pStyle w:val="aff0"/>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5F9B3783" w14:textId="609FB3AF" w:rsidR="00F6703F" w:rsidRPr="002C1A84" w:rsidRDefault="00275D90" w:rsidP="003815D2">
            <w:pPr>
              <w:pStyle w:val="aff0"/>
              <w:rPr>
                <w:rFonts w:asciiTheme="minorEastAsia" w:hAnsiTheme="minorEastAsia"/>
                <w:szCs w:val="18"/>
              </w:rPr>
            </w:pPr>
            <w:r>
              <w:rPr>
                <w:rFonts w:hint="eastAsia"/>
                <w:shd w:val="clear" w:color="auto" w:fill="FFFFFF"/>
              </w:rPr>
              <w:t>Manual</w:t>
            </w:r>
            <w:r w:rsidR="004A087B">
              <w:rPr>
                <w:shd w:val="clear" w:color="auto" w:fill="FFFFFF"/>
              </w:rPr>
              <w:br/>
              <w:t>input</w:t>
            </w:r>
          </w:p>
        </w:tc>
        <w:tc>
          <w:tcPr>
            <w:tcW w:w="1672" w:type="dxa"/>
          </w:tcPr>
          <w:p w14:paraId="60AD961F" w14:textId="30D5D031" w:rsidR="00F6703F" w:rsidRPr="002C1A84" w:rsidRDefault="00275D90" w:rsidP="003815D2">
            <w:pPr>
              <w:pStyle w:val="aff0"/>
              <w:rPr>
                <w:rFonts w:asciiTheme="minorEastAsia" w:hAnsiTheme="minorEastAsia"/>
                <w:szCs w:val="18"/>
              </w:rPr>
            </w:pPr>
            <w:r>
              <w:rPr>
                <w:rFonts w:hint="eastAsia"/>
                <w:shd w:val="clear" w:color="auto" w:fill="FFFFFF"/>
              </w:rPr>
              <w:t>Maximum length 4000 bytes</w:t>
            </w:r>
          </w:p>
        </w:tc>
      </w:tr>
    </w:tbl>
    <w:p w14:paraId="71C1E7F2" w14:textId="24A5E1E3" w:rsidR="004A087B" w:rsidRPr="0000745F" w:rsidRDefault="004A087B" w:rsidP="0000745F">
      <w:pPr>
        <w:ind w:left="840" w:hanging="840"/>
        <w:rPr>
          <w:rFonts w:asciiTheme="minorEastAsia" w:hAnsiTheme="minorEastAsia" w:cstheme="majorBidi"/>
          <w:kern w:val="0"/>
          <w:sz w:val="18"/>
          <w:szCs w:val="18"/>
        </w:rPr>
      </w:pPr>
      <w:r>
        <w:rPr>
          <w:rFonts w:asciiTheme="minorEastAsia" w:hAnsiTheme="minorEastAsia" w:cstheme="majorBidi" w:hint="eastAsia"/>
          <w:kern w:val="0"/>
          <w:sz w:val="18"/>
          <w:szCs w:val="18"/>
        </w:rPr>
        <w:t>※1</w:t>
      </w:r>
      <w:r w:rsidR="0000745F">
        <w:rPr>
          <w:rFonts w:asciiTheme="minorEastAsia" w:hAnsiTheme="minorEastAsia" w:cstheme="majorBidi"/>
          <w:kern w:val="0"/>
          <w:sz w:val="18"/>
          <w:szCs w:val="18"/>
        </w:rPr>
        <w:tab/>
      </w:r>
      <w:r w:rsidRPr="0000745F">
        <w:rPr>
          <w:sz w:val="18"/>
          <w:szCs w:val="18"/>
        </w:rPr>
        <w:t>Distrubution of the public key file required when the authentication method is Key authentication (key exchanged)</w:t>
      </w:r>
    </w:p>
    <w:p w14:paraId="36EC20F5" w14:textId="5DC679AB" w:rsidR="004A087B" w:rsidRPr="0000745F" w:rsidRDefault="004A087B" w:rsidP="0000745F">
      <w:pPr>
        <w:ind w:left="840"/>
        <w:rPr>
          <w:sz w:val="18"/>
          <w:szCs w:val="18"/>
        </w:rPr>
      </w:pPr>
      <w:r w:rsidRPr="0000745F">
        <w:rPr>
          <w:sz w:val="18"/>
          <w:szCs w:val="18"/>
        </w:rPr>
        <w:t xml:space="preserve">With ssh, connect to the from the root of the server where ITA is installed to </w:t>
      </w:r>
      <w:r w:rsidR="004005D7">
        <w:rPr>
          <w:sz w:val="18"/>
          <w:szCs w:val="18"/>
        </w:rPr>
        <w:t>Ansible Automation Controller</w:t>
      </w:r>
      <w:r w:rsidRPr="0000745F">
        <w:rPr>
          <w:sz w:val="18"/>
          <w:szCs w:val="18"/>
        </w:rPr>
        <w:t>'s awx user.</w:t>
      </w:r>
    </w:p>
    <w:p w14:paraId="0A56D5A8" w14:textId="1EA1B5A7" w:rsidR="009129CA" w:rsidRPr="0000745F" w:rsidRDefault="004A087B" w:rsidP="0000745F">
      <w:pPr>
        <w:ind w:firstLine="840"/>
        <w:rPr>
          <w:sz w:val="18"/>
          <w:szCs w:val="18"/>
        </w:rPr>
      </w:pPr>
      <w:r w:rsidRPr="0000745F">
        <w:rPr>
          <w:sz w:val="18"/>
          <w:szCs w:val="18"/>
        </w:rPr>
        <w:t xml:space="preserve">Copy the root's public key to the </w:t>
      </w:r>
      <w:r w:rsidR="004005D7">
        <w:rPr>
          <w:sz w:val="18"/>
          <w:szCs w:val="18"/>
        </w:rPr>
        <w:t>Ansible Automation Controller</w:t>
      </w:r>
      <w:r w:rsidRPr="0000745F">
        <w:rPr>
          <w:sz w:val="18"/>
          <w:szCs w:val="18"/>
        </w:rPr>
        <w:t>'s AWX User's authorized keys.</w:t>
      </w:r>
    </w:p>
    <w:p w14:paraId="1685BD50" w14:textId="5CF6C666" w:rsidR="007E1978" w:rsidRPr="00F6703F" w:rsidRDefault="009129CA" w:rsidP="009129CA">
      <w:pPr>
        <w:widowControl/>
        <w:jc w:val="left"/>
      </w:pPr>
      <w:r>
        <w:br w:type="page"/>
      </w:r>
    </w:p>
    <w:p w14:paraId="72F335D3" w14:textId="3EC141F1" w:rsidR="00691E31" w:rsidRDefault="00913DB2" w:rsidP="00913DB2">
      <w:pPr>
        <w:pStyle w:val="30"/>
        <w:rPr>
          <w:rFonts w:ascii="Arial" w:hAnsi="Arial"/>
        </w:rPr>
      </w:pPr>
      <w:bookmarkStart w:id="94" w:name="_Toc105605711"/>
      <w:r w:rsidRPr="00913DB2">
        <w:rPr>
          <w:rFonts w:ascii="Arial" w:hAnsi="Arial"/>
        </w:rPr>
        <w:lastRenderedPageBreak/>
        <w:t>Global variable list</w:t>
      </w:r>
      <w:bookmarkEnd w:id="94"/>
    </w:p>
    <w:p w14:paraId="0E599FB4" w14:textId="77777777" w:rsidR="00B43545" w:rsidRPr="00B43545" w:rsidRDefault="00B43545" w:rsidP="00B43545"/>
    <w:p w14:paraId="7764E7DE" w14:textId="165BDBE6" w:rsidR="00982EAC" w:rsidRDefault="00913DB2" w:rsidP="000C42FC">
      <w:pPr>
        <w:pStyle w:val="a0"/>
        <w:numPr>
          <w:ilvl w:val="0"/>
          <w:numId w:val="19"/>
        </w:numPr>
      </w:pPr>
      <w:r w:rsidRPr="00913DB2">
        <w:rPr>
          <w:sz w:val="20"/>
          <w:szCs w:val="16"/>
        </w:rPr>
        <w:t>In the "Global variable list" menu, register/update/discard the global variable name used in Playbook,</w:t>
      </w:r>
      <w:r>
        <w:rPr>
          <w:sz w:val="20"/>
          <w:szCs w:val="16"/>
        </w:rPr>
        <w:t xml:space="preserve"> </w:t>
      </w:r>
      <w:r w:rsidRPr="00913DB2">
        <w:rPr>
          <w:sz w:val="20"/>
          <w:szCs w:val="16"/>
        </w:rPr>
        <w:t>dialog files, etc.</w:t>
      </w:r>
    </w:p>
    <w:p w14:paraId="2BBFD040" w14:textId="1EE37EB9"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619475DA">
                <wp:simplePos x="0" y="0"/>
                <wp:positionH relativeFrom="column">
                  <wp:posOffset>438252</wp:posOffset>
                </wp:positionH>
                <wp:positionV relativeFrom="paragraph">
                  <wp:posOffset>849579</wp:posOffset>
                </wp:positionV>
                <wp:extent cx="731520" cy="182880"/>
                <wp:effectExtent l="19050" t="19050" r="11430" b="26670"/>
                <wp:wrapNone/>
                <wp:docPr id="118" name="正方形/長方形 118"/>
                <wp:cNvGraphicFramePr/>
                <a:graphic xmlns:a="http://schemas.openxmlformats.org/drawingml/2006/main">
                  <a:graphicData uri="http://schemas.microsoft.com/office/word/2010/wordprocessingShape">
                    <wps:wsp>
                      <wps:cNvSpPr/>
                      <wps:spPr>
                        <a:xfrm>
                          <a:off x="0" y="0"/>
                          <a:ext cx="731520" cy="18288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CE924" id="正方形/長方形 118" o:spid="_x0000_s1026" style="position:absolute;left:0;text-align:left;margin-left:34.5pt;margin-top:66.9pt;width:57.6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" filled="f" strokecolor="#c00000" strokeweight="2.25pt"/>
            </w:pict>
          </mc:Fallback>
        </mc:AlternateContent>
      </w:r>
      <w:r w:rsidR="00E449A2" w:rsidRPr="00E449A2">
        <w:rPr>
          <w:noProof/>
        </w:rPr>
        <w:drawing>
          <wp:inline distT="0" distB="0" distL="0" distR="0" wp14:anchorId="4DC7D420" wp14:editId="48C32579">
            <wp:extent cx="4909649" cy="2874873"/>
            <wp:effectExtent l="0" t="0" r="5715" b="190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7598" cy="2879527"/>
                    </a:xfrm>
                    <a:prstGeom prst="rect">
                      <a:avLst/>
                    </a:prstGeom>
                  </pic:spPr>
                </pic:pic>
              </a:graphicData>
            </a:graphic>
          </wp:inline>
        </w:drawing>
      </w:r>
      <w:r w:rsidRPr="00CE0420">
        <w:rPr>
          <w:noProof/>
        </w:rPr>
        <w:t xml:space="preserve"> </w:t>
      </w:r>
    </w:p>
    <w:p w14:paraId="7520388A" w14:textId="3950DB05" w:rsidR="00691E31" w:rsidRPr="00CE0420" w:rsidRDefault="00FE484C" w:rsidP="00982EAC">
      <w:pPr>
        <w:pStyle w:val="aa"/>
        <w:jc w:val="center"/>
        <w:rPr>
          <w:rFonts w:cstheme="minorHAnsi"/>
          <w:b/>
        </w:rPr>
      </w:pPr>
      <w:r>
        <w:rPr>
          <w:b/>
        </w:rPr>
        <w:t>Figure 5.2-5</w:t>
      </w:r>
      <w:r w:rsidR="00147391" w:rsidRPr="00147391">
        <w:rPr>
          <w:b/>
        </w:rPr>
        <w:t xml:space="preserve"> Submenu screen</w:t>
      </w:r>
      <w:r w:rsidR="00147391">
        <w:rPr>
          <w:b/>
        </w:rPr>
        <w:t xml:space="preserve"> </w:t>
      </w:r>
      <w:r w:rsidR="00147391" w:rsidRPr="00147391">
        <w:rPr>
          <w:b/>
        </w:rPr>
        <w:t>(Global variable list)</w:t>
      </w:r>
    </w:p>
    <w:p w14:paraId="702600F0" w14:textId="77777777" w:rsidR="00691E31" w:rsidRPr="00CE0420" w:rsidRDefault="00691E31" w:rsidP="008228C6">
      <w:pPr>
        <w:widowControl/>
        <w:jc w:val="left"/>
        <w:rPr>
          <w:rFonts w:cstheme="minorHAnsi"/>
          <w:b/>
        </w:rPr>
      </w:pPr>
    </w:p>
    <w:p w14:paraId="7CFEEC4C" w14:textId="5D4F50A6" w:rsidR="00691E31" w:rsidRDefault="00147391" w:rsidP="000C42FC">
      <w:pPr>
        <w:pStyle w:val="a0"/>
        <w:numPr>
          <w:ilvl w:val="0"/>
          <w:numId w:val="19"/>
        </w:numPr>
      </w:pPr>
      <w:r w:rsidRPr="00147391">
        <w:t>Click the "R</w:t>
      </w:r>
      <w:r>
        <w:t>egister" - "Start Registration"</w:t>
      </w:r>
      <w:r w:rsidRPr="00147391">
        <w:t xml:space="preserve"> button to register the operation information.</w:t>
      </w:r>
    </w:p>
    <w:p w14:paraId="0F4F5FB1" w14:textId="613169CE" w:rsidR="00A13B7F" w:rsidRPr="00CE0420" w:rsidRDefault="00E449A2" w:rsidP="00A13B7F">
      <w:pPr>
        <w:pStyle w:val="a0"/>
        <w:numPr>
          <w:ilvl w:val="0"/>
          <w:numId w:val="0"/>
        </w:numPr>
        <w:ind w:left="709"/>
      </w:pPr>
      <w:r w:rsidRPr="00E449A2">
        <w:rPr>
          <w:noProof/>
        </w:rPr>
        <w:drawing>
          <wp:inline distT="0" distB="0" distL="0" distR="0" wp14:anchorId="7CEFD095" wp14:editId="6412D9CB">
            <wp:extent cx="4916170" cy="1419195"/>
            <wp:effectExtent l="0" t="0"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8178" cy="1428435"/>
                    </a:xfrm>
                    <a:prstGeom prst="rect">
                      <a:avLst/>
                    </a:prstGeom>
                  </pic:spPr>
                </pic:pic>
              </a:graphicData>
            </a:graphic>
          </wp:inline>
        </w:drawing>
      </w:r>
    </w:p>
    <w:p w14:paraId="5ABC1C37" w14:textId="166D0701" w:rsidR="00691E31" w:rsidRPr="00CE0420" w:rsidRDefault="00FE484C" w:rsidP="00982EAC">
      <w:pPr>
        <w:pStyle w:val="a"/>
        <w:numPr>
          <w:ilvl w:val="0"/>
          <w:numId w:val="0"/>
        </w:numPr>
        <w:ind w:left="587"/>
        <w:jc w:val="center"/>
        <w:rPr>
          <w:rFonts w:cstheme="minorHAnsi"/>
          <w:b/>
        </w:rPr>
      </w:pPr>
      <w:r>
        <w:rPr>
          <w:b/>
        </w:rPr>
        <w:t>Figure 5.2-6</w:t>
      </w:r>
      <w:r w:rsidR="00147391" w:rsidRPr="00147391">
        <w:rPr>
          <w:b/>
        </w:rPr>
        <w:t xml:space="preserve"> Registration screen</w:t>
      </w:r>
      <w:r w:rsidR="00147391">
        <w:rPr>
          <w:b/>
        </w:rPr>
        <w:t xml:space="preserve"> </w:t>
      </w:r>
      <w:r w:rsidR="00147391" w:rsidRPr="00147391">
        <w:rPr>
          <w:b/>
        </w:rPr>
        <w:t>(Global variable list)</w:t>
      </w:r>
    </w:p>
    <w:p w14:paraId="3D7BC125" w14:textId="7ABE2476" w:rsidR="00691E31" w:rsidRPr="00CE0420" w:rsidRDefault="00A13B7F" w:rsidP="00915F0B">
      <w:pPr>
        <w:widowControl/>
        <w:jc w:val="left"/>
        <w:rPr>
          <w:rFonts w:cstheme="minorHAnsi"/>
        </w:rPr>
      </w:pPr>
      <w:r>
        <w:rPr>
          <w:rFonts w:cstheme="minorHAnsi"/>
        </w:rPr>
        <w:br w:type="page"/>
      </w:r>
    </w:p>
    <w:p w14:paraId="16051C4F" w14:textId="72C18B2C" w:rsidR="00691E31" w:rsidRPr="00CE0420" w:rsidRDefault="009D0A55" w:rsidP="000C42FC">
      <w:pPr>
        <w:pStyle w:val="a0"/>
        <w:numPr>
          <w:ilvl w:val="0"/>
          <w:numId w:val="19"/>
        </w:numPr>
      </w:pPr>
      <w:r w:rsidRPr="009D0A55">
        <w:lastRenderedPageBreak/>
        <w:t>The item list of global variable list screen is as follows</w:t>
      </w:r>
      <w:r>
        <w:t>.</w:t>
      </w:r>
    </w:p>
    <w:p w14:paraId="6B300304" w14:textId="4FAD8161" w:rsidR="00691E31" w:rsidRPr="00CE0420" w:rsidRDefault="00691E31" w:rsidP="00A13B7F">
      <w:pPr>
        <w:widowControl/>
        <w:jc w:val="left"/>
        <w:rPr>
          <w:rFonts w:cstheme="minorHAnsi"/>
        </w:rPr>
      </w:pPr>
    </w:p>
    <w:p w14:paraId="0BE0A5BF" w14:textId="257E8D75" w:rsidR="00691E31" w:rsidRPr="00CE0420" w:rsidRDefault="00FE484C" w:rsidP="00691E31">
      <w:pPr>
        <w:jc w:val="center"/>
        <w:rPr>
          <w:rFonts w:cstheme="minorHAnsi"/>
          <w:b/>
        </w:rPr>
      </w:pPr>
      <w:r>
        <w:rPr>
          <w:b/>
        </w:rPr>
        <w:t>Table 5.2-3</w:t>
      </w:r>
      <w:r w:rsidR="009D0A55" w:rsidRPr="009D0A55">
        <w:rPr>
          <w:b/>
        </w:rPr>
        <w:t xml:space="preserve"> Registration screen item list (Global variable list)</w:t>
      </w:r>
    </w:p>
    <w:tbl>
      <w:tblPr>
        <w:tblStyle w:val="ac"/>
        <w:tblW w:w="9889" w:type="dxa"/>
        <w:tblLayout w:type="fixed"/>
        <w:tblLook w:val="04A0" w:firstRow="1" w:lastRow="0" w:firstColumn="1" w:lastColumn="0" w:noHBand="0" w:noVBand="1"/>
      </w:tblPr>
      <w:tblGrid>
        <w:gridCol w:w="1413"/>
        <w:gridCol w:w="4536"/>
        <w:gridCol w:w="963"/>
        <w:gridCol w:w="993"/>
        <w:gridCol w:w="1984"/>
      </w:tblGrid>
      <w:tr w:rsidR="009D0A55" w:rsidRPr="00CE0420" w14:paraId="3E0CC1C9" w14:textId="77777777" w:rsidTr="005B3929">
        <w:tc>
          <w:tcPr>
            <w:tcW w:w="1413" w:type="dxa"/>
            <w:shd w:val="clear" w:color="auto" w:fill="002B62"/>
          </w:tcPr>
          <w:p w14:paraId="44434835" w14:textId="37B37863" w:rsidR="009D0A55" w:rsidRPr="00CE0420" w:rsidRDefault="009D0A55" w:rsidP="009D0A55">
            <w:pPr>
              <w:spacing w:line="240" w:lineRule="exact"/>
              <w:jc w:val="center"/>
              <w:rPr>
                <w:rFonts w:cstheme="minorHAnsi"/>
                <w:b/>
                <w:color w:val="FFFFFF" w:themeColor="background1"/>
                <w:sz w:val="18"/>
                <w:szCs w:val="18"/>
              </w:rPr>
            </w:pPr>
            <w:r w:rsidRPr="007545B6">
              <w:t>Item</w:t>
            </w:r>
          </w:p>
        </w:tc>
        <w:tc>
          <w:tcPr>
            <w:tcW w:w="4536" w:type="dxa"/>
            <w:shd w:val="clear" w:color="auto" w:fill="002B62"/>
          </w:tcPr>
          <w:p w14:paraId="6435FF74" w14:textId="009327EA" w:rsidR="009D0A55" w:rsidRPr="00CE0420" w:rsidRDefault="009D0A55" w:rsidP="009D0A55">
            <w:pPr>
              <w:spacing w:line="240" w:lineRule="exact"/>
              <w:jc w:val="center"/>
              <w:rPr>
                <w:rFonts w:cstheme="minorHAnsi"/>
                <w:b/>
                <w:color w:val="FFFFFF" w:themeColor="background1"/>
                <w:sz w:val="18"/>
                <w:szCs w:val="18"/>
              </w:rPr>
            </w:pPr>
            <w:r w:rsidRPr="009D0A55">
              <w:rPr>
                <w:rFonts w:cstheme="minorHAnsi"/>
                <w:b/>
                <w:color w:val="FFFFFF" w:themeColor="background1"/>
                <w:sz w:val="18"/>
                <w:szCs w:val="18"/>
              </w:rPr>
              <w:t>Description</w:t>
            </w:r>
          </w:p>
        </w:tc>
        <w:tc>
          <w:tcPr>
            <w:tcW w:w="963" w:type="dxa"/>
            <w:shd w:val="clear" w:color="auto" w:fill="002B62"/>
          </w:tcPr>
          <w:p w14:paraId="42F362AD" w14:textId="59C58797" w:rsidR="009D0A55" w:rsidRPr="00CE0420" w:rsidRDefault="005B3929" w:rsidP="009D0A55">
            <w:pPr>
              <w:spacing w:line="240" w:lineRule="exact"/>
              <w:jc w:val="center"/>
              <w:rPr>
                <w:rFonts w:cstheme="minorHAnsi"/>
                <w:b/>
                <w:color w:val="FFFFFF" w:themeColor="background1"/>
                <w:sz w:val="18"/>
                <w:szCs w:val="18"/>
              </w:rPr>
            </w:pPr>
            <w:r w:rsidRPr="005B3929">
              <w:rPr>
                <w:rFonts w:cstheme="minorHAnsi"/>
                <w:b/>
                <w:color w:val="FFFFFF" w:themeColor="background1"/>
                <w:sz w:val="18"/>
                <w:szCs w:val="18"/>
              </w:rPr>
              <w:t>Input required</w:t>
            </w:r>
          </w:p>
        </w:tc>
        <w:tc>
          <w:tcPr>
            <w:tcW w:w="993" w:type="dxa"/>
            <w:shd w:val="clear" w:color="auto" w:fill="002B62"/>
          </w:tcPr>
          <w:p w14:paraId="0E1D6C87" w14:textId="3B09F4D0"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984" w:type="dxa"/>
            <w:shd w:val="clear" w:color="auto" w:fill="002B62"/>
          </w:tcPr>
          <w:p w14:paraId="19D93D2E" w14:textId="6A9A7CC6"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9D0A55" w:rsidRPr="00CE0420" w14:paraId="73AAD1DD" w14:textId="77777777" w:rsidTr="005B3929">
        <w:trPr>
          <w:trHeight w:val="250"/>
        </w:trPr>
        <w:tc>
          <w:tcPr>
            <w:tcW w:w="1413" w:type="dxa"/>
          </w:tcPr>
          <w:p w14:paraId="0A731F14" w14:textId="55142BBB" w:rsidR="009D0A55" w:rsidRPr="00CE0420" w:rsidRDefault="009D0A55" w:rsidP="009D0A55">
            <w:pPr>
              <w:pStyle w:val="aff0"/>
              <w:jc w:val="left"/>
            </w:pPr>
            <w:r w:rsidRPr="007545B6">
              <w:t>Global variable name</w:t>
            </w:r>
          </w:p>
        </w:tc>
        <w:tc>
          <w:tcPr>
            <w:tcW w:w="4536" w:type="dxa"/>
          </w:tcPr>
          <w:p w14:paraId="22A631AE" w14:textId="35086CA7" w:rsidR="009D0A55" w:rsidRDefault="009D0A55" w:rsidP="009D0A55">
            <w:pPr>
              <w:pStyle w:val="aff0"/>
            </w:pPr>
            <w:r>
              <w:t>Enter the variable name.</w:t>
            </w:r>
          </w:p>
          <w:p w14:paraId="5CCC9316" w14:textId="195BCE0A" w:rsidR="009D0A55" w:rsidRDefault="009D0A55" w:rsidP="009D0A55">
            <w:pPr>
              <w:pStyle w:val="aff0"/>
            </w:pPr>
            <w:r>
              <w:t>Enter the variable name in the "GBL_****" format.</w:t>
            </w:r>
          </w:p>
          <w:p w14:paraId="0C49AB1D" w14:textId="31B922B0" w:rsidR="009D0A55" w:rsidRDefault="009D0A55" w:rsidP="009D0A55">
            <w:pPr>
              <w:pStyle w:val="aff0"/>
            </w:pPr>
            <w:r>
              <w:t>Half-width alphanumeric character and underscore (_) can be used.</w:t>
            </w:r>
          </w:p>
          <w:p w14:paraId="5D7F11D6" w14:textId="148D502E" w:rsidR="009D0A55" w:rsidRPr="00CE0420" w:rsidRDefault="009D0A55" w:rsidP="009D0A55">
            <w:pPr>
              <w:pStyle w:val="aff0"/>
            </w:pPr>
            <w:r>
              <w:t>(Minimum length: 1 byte, maximum length: 128 bytes)</w:t>
            </w:r>
          </w:p>
        </w:tc>
        <w:tc>
          <w:tcPr>
            <w:tcW w:w="963" w:type="dxa"/>
          </w:tcPr>
          <w:p w14:paraId="6EDC25B1" w14:textId="77777777" w:rsidR="009D0A55" w:rsidRPr="00CE0420" w:rsidRDefault="009D0A55" w:rsidP="009D0A55">
            <w:pPr>
              <w:pStyle w:val="aff0"/>
              <w:jc w:val="center"/>
            </w:pPr>
            <w:r w:rsidRPr="00CE0420">
              <w:rPr>
                <w:rFonts w:hint="eastAsia"/>
              </w:rPr>
              <w:t>○</w:t>
            </w:r>
          </w:p>
        </w:tc>
        <w:tc>
          <w:tcPr>
            <w:tcW w:w="993" w:type="dxa"/>
          </w:tcPr>
          <w:p w14:paraId="0E9EE72C" w14:textId="49EB4856" w:rsidR="009D0A55" w:rsidRPr="00CE0420" w:rsidRDefault="00800941" w:rsidP="00800941">
            <w:pPr>
              <w:pStyle w:val="aff0"/>
              <w:jc w:val="center"/>
            </w:pPr>
            <w:r>
              <w:rPr>
                <w:rFonts w:hint="eastAsia"/>
              </w:rPr>
              <w:t>M</w:t>
            </w:r>
            <w:r>
              <w:t>anual</w:t>
            </w:r>
          </w:p>
        </w:tc>
        <w:tc>
          <w:tcPr>
            <w:tcW w:w="1984" w:type="dxa"/>
          </w:tcPr>
          <w:p w14:paraId="01173DCF" w14:textId="120C1C6B" w:rsidR="009D0A55" w:rsidRPr="00CE0420" w:rsidRDefault="00800941" w:rsidP="00800941">
            <w:pPr>
              <w:pStyle w:val="aff0"/>
              <w:jc w:val="left"/>
            </w:pPr>
            <w:r w:rsidRPr="00800941">
              <w:rPr>
                <w:shd w:val="clear" w:color="auto" w:fill="FFFFFF"/>
              </w:rPr>
              <w:t xml:space="preserve">As </w:t>
            </w:r>
            <w:r w:rsidR="00531C7A">
              <w:rPr>
                <w:shd w:val="clear" w:color="auto" w:fill="FFFFFF"/>
              </w:rPr>
              <w:t>write</w:t>
            </w:r>
            <w:r w:rsidRPr="00800941">
              <w:rPr>
                <w:shd w:val="clear" w:color="auto" w:fill="FFFFFF"/>
              </w:rPr>
              <w:t>d in the description column</w:t>
            </w:r>
            <w:r>
              <w:rPr>
                <w:shd w:val="clear" w:color="auto" w:fill="FFFFFF"/>
              </w:rPr>
              <w:t>.</w:t>
            </w:r>
          </w:p>
        </w:tc>
      </w:tr>
      <w:tr w:rsidR="009D0A55" w:rsidRPr="00CE0420" w14:paraId="7E550654" w14:textId="77777777" w:rsidTr="005B3929">
        <w:tc>
          <w:tcPr>
            <w:tcW w:w="1413" w:type="dxa"/>
          </w:tcPr>
          <w:p w14:paraId="7B41F6CE" w14:textId="4F05CB5C" w:rsidR="009D0A55" w:rsidRPr="00CE0420" w:rsidRDefault="009D0A55" w:rsidP="009D0A55">
            <w:pPr>
              <w:pStyle w:val="aff0"/>
              <w:jc w:val="left"/>
            </w:pPr>
            <w:r w:rsidRPr="007545B6">
              <w:t>specific value</w:t>
            </w:r>
          </w:p>
        </w:tc>
        <w:tc>
          <w:tcPr>
            <w:tcW w:w="4536" w:type="dxa"/>
          </w:tcPr>
          <w:p w14:paraId="7E3F60C9" w14:textId="77777777" w:rsidR="005B3929" w:rsidRDefault="005B3929" w:rsidP="005B3929">
            <w:pPr>
              <w:pStyle w:val="aff0"/>
            </w:pPr>
            <w:r>
              <w:t>Enter the specific value</w:t>
            </w:r>
          </w:p>
          <w:p w14:paraId="607106A3" w14:textId="406796B4" w:rsidR="005B3929" w:rsidRDefault="005B3929" w:rsidP="005B3929">
            <w:pPr>
              <w:pStyle w:val="aff0"/>
            </w:pPr>
            <w:r>
              <w:t>File embedded variable "CPF_" and template embedded variable "TPF_" can be entered in the specific value column.</w:t>
            </w:r>
          </w:p>
          <w:p w14:paraId="21E5AFBF" w14:textId="30DACCEA" w:rsidR="005B3929" w:rsidRDefault="005B3929" w:rsidP="005B3929">
            <w:pPr>
              <w:pStyle w:val="aff0"/>
            </w:pPr>
            <w:r>
              <w:t>When describing the variables, enclose the variable names with {{}} as describing the variables in the Playbook.</w:t>
            </w:r>
          </w:p>
          <w:p w14:paraId="6288900B" w14:textId="298BCE9C" w:rsidR="009D0A55" w:rsidRPr="00CE0420" w:rsidRDefault="005B3929" w:rsidP="005B3929">
            <w:pPr>
              <w:pStyle w:val="aff0"/>
            </w:pPr>
            <w:r>
              <w:rPr>
                <w:rFonts w:hint="eastAsia"/>
              </w:rPr>
              <w:t>e</w:t>
            </w:r>
            <w:r>
              <w:t xml:space="preserve">.g. </w:t>
            </w:r>
            <w:r w:rsidR="009D0A55" w:rsidRPr="00CE0420">
              <w:rPr>
                <w:rFonts w:hint="eastAsia"/>
              </w:rPr>
              <w:t>)</w:t>
            </w:r>
          </w:p>
          <w:p w14:paraId="2C0ADB60" w14:textId="76E456B6" w:rsidR="009D0A55" w:rsidRPr="00CE0420" w:rsidRDefault="009D0A55" w:rsidP="009D0A55">
            <w:pPr>
              <w:pStyle w:val="aff0"/>
            </w:pPr>
            <w:r w:rsidRPr="00CE0420">
              <w:rPr>
                <w:rFonts w:hint="eastAsia"/>
              </w:rPr>
              <w:t xml:space="preserve">  </w:t>
            </w:r>
            <w:r w:rsidR="005B3929">
              <w:t>Entering TPF_sample for</w:t>
            </w:r>
            <w:r w:rsidR="005B3929" w:rsidRPr="005B3929">
              <w:t xml:space="preserve"> specific value</w:t>
            </w:r>
          </w:p>
          <w:p w14:paraId="378EC280" w14:textId="30A774F3" w:rsidR="009D0A55" w:rsidRPr="00CE0420" w:rsidRDefault="009D0A55" w:rsidP="009D0A5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005B3929">
              <w:t xml:space="preserve"> </w:t>
            </w:r>
            <w:r w:rsidR="005B3929" w:rsidRPr="005B3929">
              <w:t>half-width space</w:t>
            </w:r>
          </w:p>
          <w:p w14:paraId="2CA63B64" w14:textId="0D9D416E" w:rsidR="009D0A55" w:rsidRPr="00CE0420" w:rsidRDefault="009D0A55" w:rsidP="009D0A55">
            <w:pPr>
              <w:pStyle w:val="aff0"/>
            </w:pPr>
            <w:r w:rsidRPr="00CE0420">
              <w:rPr>
                <w:rFonts w:hint="eastAsia"/>
              </w:rPr>
              <w:t xml:space="preserve">                           </w:t>
            </w:r>
            <w:r w:rsidRPr="00CE0420">
              <w:t>‘</w:t>
            </w:r>
            <w:r w:rsidRPr="00CE0420">
              <w:rPr>
                <w:rFonts w:hint="eastAsia"/>
              </w:rPr>
              <w:t>:</w:t>
            </w:r>
            <w:r w:rsidR="005B3929">
              <w:t xml:space="preserve"> </w:t>
            </w:r>
            <w:r w:rsidR="005B3929" w:rsidRPr="005B3929">
              <w:t>recommended</w:t>
            </w:r>
          </w:p>
        </w:tc>
        <w:tc>
          <w:tcPr>
            <w:tcW w:w="963" w:type="dxa"/>
          </w:tcPr>
          <w:p w14:paraId="00413D3B" w14:textId="77777777" w:rsidR="009D0A55" w:rsidRPr="00CE0420" w:rsidRDefault="009D0A55" w:rsidP="009D0A55">
            <w:pPr>
              <w:pStyle w:val="aff0"/>
              <w:jc w:val="center"/>
            </w:pPr>
            <w:r w:rsidRPr="00CE0420">
              <w:rPr>
                <w:rFonts w:hint="eastAsia"/>
              </w:rPr>
              <w:t>○</w:t>
            </w:r>
          </w:p>
        </w:tc>
        <w:tc>
          <w:tcPr>
            <w:tcW w:w="993" w:type="dxa"/>
          </w:tcPr>
          <w:p w14:paraId="61D6A200" w14:textId="6810C243" w:rsidR="009D0A55" w:rsidRPr="00CE0420" w:rsidRDefault="00800941" w:rsidP="00800941">
            <w:pPr>
              <w:pStyle w:val="aff0"/>
              <w:jc w:val="center"/>
            </w:pPr>
            <w:r>
              <w:rPr>
                <w:rFonts w:hint="eastAsia"/>
              </w:rPr>
              <w:t>M</w:t>
            </w:r>
            <w:r>
              <w:t>anual</w:t>
            </w:r>
          </w:p>
        </w:tc>
        <w:tc>
          <w:tcPr>
            <w:tcW w:w="1984" w:type="dxa"/>
          </w:tcPr>
          <w:p w14:paraId="0211C23B" w14:textId="1EE9529B" w:rsidR="009D0A55" w:rsidRPr="00CE0420" w:rsidRDefault="00800941" w:rsidP="009D0A55">
            <w:pPr>
              <w:pStyle w:val="aff0"/>
            </w:pPr>
            <w:r>
              <w:t>Maximum length</w:t>
            </w:r>
            <w:r w:rsidR="00692E2D">
              <w:t xml:space="preserve"> 8192</w:t>
            </w:r>
            <w:r w:rsidRPr="00800941">
              <w:rPr>
                <w:rFonts w:hint="eastAsia"/>
                <w:lang w:eastAsia="zh-TW"/>
              </w:rPr>
              <w:t xml:space="preserve"> </w:t>
            </w:r>
            <w:r w:rsidRPr="00800941">
              <w:t>bytes</w:t>
            </w:r>
          </w:p>
        </w:tc>
      </w:tr>
      <w:tr w:rsidR="009D0A55" w:rsidRPr="00CE0420" w14:paraId="649A3C16" w14:textId="77777777" w:rsidTr="005B3929">
        <w:tc>
          <w:tcPr>
            <w:tcW w:w="1413" w:type="dxa"/>
          </w:tcPr>
          <w:p w14:paraId="1EE0CDDD" w14:textId="31DFB04E" w:rsidR="009D0A55" w:rsidRPr="00CE0420" w:rsidRDefault="009D0A55" w:rsidP="009D0A55">
            <w:pPr>
              <w:pStyle w:val="aff0"/>
              <w:jc w:val="left"/>
            </w:pPr>
            <w:r w:rsidRPr="007545B6">
              <w:t>Variable name discription</w:t>
            </w:r>
          </w:p>
        </w:tc>
        <w:tc>
          <w:tcPr>
            <w:tcW w:w="4536" w:type="dxa"/>
          </w:tcPr>
          <w:p w14:paraId="31465FBE" w14:textId="1B460382" w:rsidR="009D0A55" w:rsidRPr="00CE0420" w:rsidRDefault="005B3929" w:rsidP="009D0A55">
            <w:pPr>
              <w:pStyle w:val="aff0"/>
            </w:pPr>
            <w:r w:rsidRPr="005B3929">
              <w:t>Enter the description or comment of the variable</w:t>
            </w:r>
            <w:r>
              <w:t>.</w:t>
            </w:r>
          </w:p>
        </w:tc>
        <w:tc>
          <w:tcPr>
            <w:tcW w:w="963" w:type="dxa"/>
          </w:tcPr>
          <w:p w14:paraId="73D3C84C" w14:textId="77777777" w:rsidR="009D0A55" w:rsidRPr="00CE0420" w:rsidRDefault="009D0A55" w:rsidP="009D0A55">
            <w:pPr>
              <w:pStyle w:val="aff0"/>
              <w:jc w:val="center"/>
            </w:pPr>
            <w:r w:rsidRPr="00CE0420">
              <w:rPr>
                <w:rFonts w:hint="eastAsia"/>
              </w:rPr>
              <w:t>-</w:t>
            </w:r>
          </w:p>
        </w:tc>
        <w:tc>
          <w:tcPr>
            <w:tcW w:w="993" w:type="dxa"/>
          </w:tcPr>
          <w:p w14:paraId="1EB8085E" w14:textId="090D9AC5" w:rsidR="009D0A55" w:rsidRPr="00CE0420" w:rsidRDefault="00800941" w:rsidP="00800941">
            <w:pPr>
              <w:pStyle w:val="aff0"/>
              <w:jc w:val="center"/>
            </w:pPr>
            <w:r>
              <w:rPr>
                <w:rFonts w:hint="eastAsia"/>
              </w:rPr>
              <w:t>M</w:t>
            </w:r>
            <w:r>
              <w:t>anual</w:t>
            </w:r>
          </w:p>
        </w:tc>
        <w:tc>
          <w:tcPr>
            <w:tcW w:w="1984" w:type="dxa"/>
          </w:tcPr>
          <w:p w14:paraId="1525C243" w14:textId="7E976D78" w:rsidR="009D0A55" w:rsidRPr="00CE0420" w:rsidRDefault="00800941" w:rsidP="00800941">
            <w:pPr>
              <w:pStyle w:val="aff0"/>
            </w:pPr>
            <w:r w:rsidRPr="00800941">
              <w:t xml:space="preserve">Maximum length </w:t>
            </w:r>
            <w:r>
              <w:t>256</w:t>
            </w:r>
            <w:r w:rsidRPr="00800941">
              <w:t xml:space="preserve"> bytes</w:t>
            </w:r>
          </w:p>
        </w:tc>
      </w:tr>
      <w:tr w:rsidR="009D0A55" w:rsidRPr="00CE0420" w14:paraId="2DB67E5A" w14:textId="77777777" w:rsidTr="005B3929">
        <w:tc>
          <w:tcPr>
            <w:tcW w:w="1413" w:type="dxa"/>
          </w:tcPr>
          <w:p w14:paraId="0BFFF73B" w14:textId="347E085C" w:rsidR="009D0A55" w:rsidRPr="00CE0420" w:rsidRDefault="009D0A55" w:rsidP="009D0A55">
            <w:pPr>
              <w:pStyle w:val="aff0"/>
              <w:jc w:val="left"/>
            </w:pPr>
            <w:r w:rsidRPr="007545B6">
              <w:t>Remarks</w:t>
            </w:r>
          </w:p>
        </w:tc>
        <w:tc>
          <w:tcPr>
            <w:tcW w:w="4536" w:type="dxa"/>
          </w:tcPr>
          <w:p w14:paraId="75BC40BD" w14:textId="5C6B5C1A" w:rsidR="009D0A55" w:rsidRPr="00CE0420" w:rsidRDefault="005B3929" w:rsidP="009D0A55">
            <w:pPr>
              <w:pStyle w:val="aff0"/>
            </w:pPr>
            <w:r w:rsidRPr="005B3929">
              <w:t>free description field</w:t>
            </w:r>
          </w:p>
        </w:tc>
        <w:tc>
          <w:tcPr>
            <w:tcW w:w="963" w:type="dxa"/>
          </w:tcPr>
          <w:p w14:paraId="520C763D" w14:textId="77777777" w:rsidR="009D0A55" w:rsidRPr="00CE0420" w:rsidRDefault="009D0A55" w:rsidP="009D0A55">
            <w:pPr>
              <w:pStyle w:val="aff0"/>
              <w:jc w:val="center"/>
            </w:pPr>
            <w:r w:rsidRPr="00CE0420">
              <w:rPr>
                <w:rFonts w:hint="eastAsia"/>
              </w:rPr>
              <w:t>-</w:t>
            </w:r>
          </w:p>
        </w:tc>
        <w:tc>
          <w:tcPr>
            <w:tcW w:w="993" w:type="dxa"/>
          </w:tcPr>
          <w:p w14:paraId="4320EB6F" w14:textId="18129D48" w:rsidR="009D0A55" w:rsidRPr="00CE0420" w:rsidRDefault="00800941" w:rsidP="00800941">
            <w:pPr>
              <w:pStyle w:val="aff0"/>
              <w:jc w:val="center"/>
            </w:pPr>
            <w:r>
              <w:rPr>
                <w:rFonts w:hint="eastAsia"/>
              </w:rPr>
              <w:t>M</w:t>
            </w:r>
            <w:r>
              <w:t>anual</w:t>
            </w:r>
          </w:p>
        </w:tc>
        <w:tc>
          <w:tcPr>
            <w:tcW w:w="1984" w:type="dxa"/>
          </w:tcPr>
          <w:p w14:paraId="60F4E307" w14:textId="600570C4" w:rsidR="009D0A55" w:rsidRPr="00CE0420" w:rsidRDefault="00800941" w:rsidP="009D0A55">
            <w:pPr>
              <w:pStyle w:val="aff0"/>
            </w:pPr>
            <w:r w:rsidRPr="00800941">
              <w:t>Maximum length 4000 bytes</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6D57B8D9" w:rsidR="00CD2545" w:rsidRPr="00CE0420" w:rsidRDefault="00BA5599" w:rsidP="00BA5599">
      <w:pPr>
        <w:pStyle w:val="30"/>
        <w:rPr>
          <w:rFonts w:ascii="Arial" w:hAnsi="Arial"/>
        </w:rPr>
      </w:pPr>
      <w:bookmarkStart w:id="95" w:name="_テンプレート管理"/>
      <w:bookmarkStart w:id="96" w:name="_Template_list"/>
      <w:bookmarkStart w:id="97" w:name="_Ref32486138"/>
      <w:bookmarkStart w:id="98" w:name="_Ref32486142"/>
      <w:bookmarkStart w:id="99" w:name="_Ref32486491"/>
      <w:bookmarkStart w:id="100" w:name="_Ref32486494"/>
      <w:bookmarkStart w:id="101" w:name="_Ref32486839"/>
      <w:bookmarkStart w:id="102" w:name="_Ref32486841"/>
      <w:bookmarkStart w:id="103" w:name="_Toc105605712"/>
      <w:bookmarkEnd w:id="95"/>
      <w:bookmarkEnd w:id="96"/>
      <w:r w:rsidRPr="00BA5599">
        <w:rPr>
          <w:rFonts w:ascii="Arial" w:hAnsi="Arial"/>
        </w:rPr>
        <w:lastRenderedPageBreak/>
        <w:t>Template list</w:t>
      </w:r>
      <w:bookmarkEnd w:id="97"/>
      <w:bookmarkEnd w:id="98"/>
      <w:bookmarkEnd w:id="99"/>
      <w:bookmarkEnd w:id="100"/>
      <w:bookmarkEnd w:id="101"/>
      <w:bookmarkEnd w:id="102"/>
      <w:bookmarkEnd w:id="103"/>
    </w:p>
    <w:p w14:paraId="5F6CC4FA" w14:textId="61001DB4" w:rsidR="00CD2545" w:rsidRPr="00CE0420" w:rsidRDefault="00BA5599" w:rsidP="000C42FC">
      <w:pPr>
        <w:pStyle w:val="a0"/>
        <w:numPr>
          <w:ilvl w:val="0"/>
          <w:numId w:val="26"/>
        </w:numPr>
      </w:pPr>
      <w:r w:rsidRPr="00BA5599">
        <w:t>In the "template list" menu, register/update/discard the Jinja2 template file and the template embedded variable used in the parameter of template module and ios_config module, etc. defined in the Playbook.</w:t>
      </w:r>
    </w:p>
    <w:p w14:paraId="6E0483E9" w14:textId="2CF16F8D" w:rsidR="00CD2545" w:rsidRDefault="00BA5599" w:rsidP="00A376CC">
      <w:pPr>
        <w:pStyle w:val="a0"/>
        <w:numPr>
          <w:ilvl w:val="0"/>
          <w:numId w:val="0"/>
        </w:numPr>
        <w:ind w:left="709"/>
      </w:pPr>
      <w:r w:rsidRPr="00BA5599">
        <w:t>If template module is registered in the template list, the template file used in the template module etc. defined in the playbook can be specified by template embedded variable.</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48A26C6F">
                <wp:simplePos x="0" y="0"/>
                <wp:positionH relativeFrom="column">
                  <wp:posOffset>460197</wp:posOffset>
                </wp:positionH>
                <wp:positionV relativeFrom="paragraph">
                  <wp:posOffset>1181303</wp:posOffset>
                </wp:positionV>
                <wp:extent cx="680314" cy="197511"/>
                <wp:effectExtent l="19050" t="19050" r="24765" b="12065"/>
                <wp:wrapNone/>
                <wp:docPr id="177" name="正方形/長方形 177"/>
                <wp:cNvGraphicFramePr/>
                <a:graphic xmlns:a="http://schemas.openxmlformats.org/drawingml/2006/main">
                  <a:graphicData uri="http://schemas.microsoft.com/office/word/2010/wordprocessingShape">
                    <wps:wsp>
                      <wps:cNvSpPr/>
                      <wps:spPr>
                        <a:xfrm>
                          <a:off x="0" y="0"/>
                          <a:ext cx="680314"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CDCE" id="正方形/長方形 177" o:spid="_x0000_s1026" style="position:absolute;left:0;text-align:left;margin-left:36.25pt;margin-top:93pt;width:53.55pt;height:15.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" filled="f" strokecolor="#c00000" strokeweight="2.25pt"/>
            </w:pict>
          </mc:Fallback>
        </mc:AlternateContent>
      </w:r>
      <w:r>
        <w:rPr>
          <w:noProof/>
        </w:rPr>
        <w:drawing>
          <wp:inline distT="0" distB="0" distL="0" distR="0" wp14:anchorId="18A13634" wp14:editId="71E8323C">
            <wp:extent cx="4960748" cy="3744410"/>
            <wp:effectExtent l="0" t="0" r="0" b="889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0748" cy="3744410"/>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6764F55C" w:rsidR="00CD2545" w:rsidRPr="00CE0420" w:rsidRDefault="00F91AAE" w:rsidP="00CD2545">
      <w:pPr>
        <w:jc w:val="center"/>
        <w:rPr>
          <w:rFonts w:cstheme="minorHAnsi"/>
          <w:b/>
        </w:rPr>
      </w:pPr>
      <w:r>
        <w:rPr>
          <w:b/>
        </w:rPr>
        <w:t xml:space="preserve">Figure 5.2-7 </w:t>
      </w:r>
      <w:r w:rsidR="00B12184" w:rsidRPr="00B12184">
        <w:rPr>
          <w:b/>
        </w:rPr>
        <w:t>Submenu screen</w:t>
      </w:r>
      <w:r w:rsidR="0049739C">
        <w:rPr>
          <w:rFonts w:hint="eastAsia"/>
          <w:b/>
        </w:rPr>
        <w:t xml:space="preserve">　</w:t>
      </w:r>
      <w:r w:rsidR="00B12184" w:rsidRPr="00B12184">
        <w:rPr>
          <w:b/>
        </w:rPr>
        <w:t>(Template list)</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56B7EAA4" w:rsidR="00CD2545" w:rsidRPr="00682F88" w:rsidRDefault="00CD2545" w:rsidP="00CD2545">
      <w:pPr>
        <w:ind w:firstLineChars="150" w:firstLine="316"/>
      </w:pPr>
      <w:r w:rsidRPr="00E13191">
        <w:rPr>
          <w:rFonts w:hint="eastAsia"/>
          <w:b/>
        </w:rPr>
        <w:t>(2)</w:t>
      </w:r>
      <w:r w:rsidRPr="00E13191">
        <w:rPr>
          <w:rFonts w:hint="eastAsia"/>
        </w:rPr>
        <w:t xml:space="preserve"> </w:t>
      </w:r>
      <w:r w:rsidR="00B12184" w:rsidRPr="00B12184">
        <w:t>Click the "Regi</w:t>
      </w:r>
      <w:r w:rsidR="00B12184">
        <w:t xml:space="preserve">ster" - "Start Registration" </w:t>
      </w:r>
      <w:r w:rsidR="00B12184" w:rsidRPr="00B12184">
        <w:t>button to register the file management information.</w:t>
      </w:r>
    </w:p>
    <w:p w14:paraId="3F6DF017" w14:textId="4314A640" w:rsidR="00CD2545" w:rsidRPr="00682F88" w:rsidRDefault="00CD2545" w:rsidP="00CD2545">
      <w:pPr>
        <w:widowControl/>
        <w:jc w:val="left"/>
        <w:rPr>
          <w:sz w:val="18"/>
          <w:szCs w:val="21"/>
        </w:rPr>
      </w:pPr>
      <w:r>
        <w:rPr>
          <w:rFonts w:hint="eastAsia"/>
          <w:sz w:val="18"/>
          <w:szCs w:val="21"/>
        </w:rPr>
        <w:t xml:space="preserve">　　　　　　　　　　</w:t>
      </w:r>
      <w:r w:rsidR="00B12184" w:rsidRPr="00B12184">
        <w:rPr>
          <w:noProof/>
        </w:rPr>
        <w:drawing>
          <wp:inline distT="0" distB="0" distL="0" distR="0" wp14:anchorId="772AC8DE" wp14:editId="40A7E612">
            <wp:extent cx="6119495" cy="904875"/>
            <wp:effectExtent l="0" t="0" r="0" b="952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904875"/>
                    </a:xfrm>
                    <a:prstGeom prst="rect">
                      <a:avLst/>
                    </a:prstGeom>
                  </pic:spPr>
                </pic:pic>
              </a:graphicData>
            </a:graphic>
          </wp:inline>
        </w:drawing>
      </w:r>
      <w:r w:rsidR="00B12184" w:rsidRPr="00B12184">
        <w:rPr>
          <w:noProof/>
        </w:rPr>
        <w:t xml:space="preserve"> </w:t>
      </w:r>
    </w:p>
    <w:p w14:paraId="77A07C6B" w14:textId="7441A79D" w:rsidR="00CD2545" w:rsidRPr="00860732" w:rsidRDefault="00F91AAE" w:rsidP="00CD2545">
      <w:pPr>
        <w:pStyle w:val="af3"/>
        <w:jc w:val="center"/>
      </w:pPr>
      <w:r>
        <w:t>Figure 5.2-8</w:t>
      </w:r>
      <w:r w:rsidR="00B12184" w:rsidRPr="00B12184">
        <w:t xml:space="preserve"> Registration screen</w:t>
      </w:r>
      <w:r w:rsidR="00B12184">
        <w:t xml:space="preserve"> </w:t>
      </w:r>
      <w:r w:rsidR="00B12184" w:rsidRPr="00B12184">
        <w:t>(Template list)</w:t>
      </w:r>
    </w:p>
    <w:p w14:paraId="62D1FB72" w14:textId="77777777" w:rsidR="00CD2545" w:rsidRDefault="00CD2545" w:rsidP="00CD2545">
      <w:pPr>
        <w:widowControl/>
        <w:jc w:val="left"/>
        <w:rPr>
          <w:sz w:val="18"/>
          <w:szCs w:val="21"/>
        </w:rPr>
      </w:pPr>
      <w:r>
        <w:rPr>
          <w:sz w:val="18"/>
          <w:szCs w:val="21"/>
        </w:rPr>
        <w:br w:type="page"/>
      </w:r>
    </w:p>
    <w:p w14:paraId="2CA837E1" w14:textId="63C3F0AD"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00716755" w:rsidRPr="00716755">
        <w:rPr>
          <w:szCs w:val="21"/>
        </w:rPr>
        <w:t>The items of registration screen are as follows</w:t>
      </w:r>
      <w:r w:rsidR="00716755">
        <w:rPr>
          <w:szCs w:val="21"/>
        </w:rPr>
        <w:t>.</w:t>
      </w:r>
    </w:p>
    <w:p w14:paraId="4C74890E" w14:textId="77777777" w:rsidR="00CD2545" w:rsidRPr="00682F88" w:rsidRDefault="00CD2545" w:rsidP="00CD2545">
      <w:pPr>
        <w:widowControl/>
        <w:jc w:val="left"/>
        <w:rPr>
          <w:sz w:val="18"/>
          <w:szCs w:val="21"/>
        </w:rPr>
      </w:pPr>
    </w:p>
    <w:p w14:paraId="2DBAC184" w14:textId="6273C96A" w:rsidR="00CD2545" w:rsidRPr="00860732" w:rsidRDefault="00F91AAE" w:rsidP="00CD2545">
      <w:pPr>
        <w:pStyle w:val="af3"/>
        <w:keepNext/>
        <w:jc w:val="center"/>
      </w:pPr>
      <w:r>
        <w:t>Table 5.2-4</w:t>
      </w:r>
      <w:r w:rsidR="00716755" w:rsidRPr="00716755">
        <w:t xml:space="preserve"> Registration screen item list</w:t>
      </w:r>
      <w:r w:rsidR="00716755">
        <w:t xml:space="preserve"> </w:t>
      </w:r>
      <w:r w:rsidR="00716755" w:rsidRPr="00716755">
        <w:t>(template list)</w:t>
      </w:r>
    </w:p>
    <w:tbl>
      <w:tblPr>
        <w:tblStyle w:val="43"/>
        <w:tblW w:w="9889" w:type="dxa"/>
        <w:tblLayout w:type="fixed"/>
        <w:tblLook w:val="04A0" w:firstRow="1" w:lastRow="0" w:firstColumn="1" w:lastColumn="0" w:noHBand="0" w:noVBand="1"/>
      </w:tblPr>
      <w:tblGrid>
        <w:gridCol w:w="1668"/>
        <w:gridCol w:w="4423"/>
        <w:gridCol w:w="992"/>
        <w:gridCol w:w="822"/>
        <w:gridCol w:w="1984"/>
      </w:tblGrid>
      <w:tr w:rsidR="00CD2545" w:rsidRPr="00860732" w14:paraId="32FAB460" w14:textId="77777777" w:rsidTr="00716755">
        <w:trPr>
          <w:tblHeader/>
        </w:trPr>
        <w:tc>
          <w:tcPr>
            <w:tcW w:w="1668" w:type="dxa"/>
            <w:shd w:val="clear" w:color="auto" w:fill="002B62"/>
          </w:tcPr>
          <w:p w14:paraId="709EC037" w14:textId="0361577C" w:rsidR="00CD2545" w:rsidRPr="00860732" w:rsidRDefault="00716755"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tem</w:t>
            </w:r>
          </w:p>
        </w:tc>
        <w:tc>
          <w:tcPr>
            <w:tcW w:w="4423" w:type="dxa"/>
            <w:shd w:val="clear" w:color="auto" w:fill="002B62"/>
          </w:tcPr>
          <w:p w14:paraId="1540E0F7" w14:textId="437E828B"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Description</w:t>
            </w:r>
          </w:p>
        </w:tc>
        <w:tc>
          <w:tcPr>
            <w:tcW w:w="992" w:type="dxa"/>
            <w:shd w:val="clear" w:color="auto" w:fill="002B62"/>
          </w:tcPr>
          <w:p w14:paraId="1253614B" w14:textId="3FC48E1D"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Input required</w:t>
            </w:r>
          </w:p>
        </w:tc>
        <w:tc>
          <w:tcPr>
            <w:tcW w:w="822" w:type="dxa"/>
            <w:shd w:val="clear" w:color="auto" w:fill="002B62"/>
          </w:tcPr>
          <w:p w14:paraId="23C82555" w14:textId="358ADE0B"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nput type</w:t>
            </w:r>
          </w:p>
        </w:tc>
        <w:tc>
          <w:tcPr>
            <w:tcW w:w="1984" w:type="dxa"/>
            <w:shd w:val="clear" w:color="auto" w:fill="002B62"/>
          </w:tcPr>
          <w:p w14:paraId="504CF25D" w14:textId="4B111B51"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R</w:t>
            </w:r>
            <w:r>
              <w:rPr>
                <w:rFonts w:eastAsia="ＭＳ Ｐゴシック" w:cs="Arial"/>
                <w:b/>
                <w:color w:val="FFFFFF"/>
                <w:sz w:val="18"/>
                <w:szCs w:val="18"/>
              </w:rPr>
              <w:t>estrictions</w:t>
            </w:r>
          </w:p>
        </w:tc>
      </w:tr>
      <w:tr w:rsidR="00CD2545" w:rsidRPr="00860732" w14:paraId="63AAC64B" w14:textId="77777777" w:rsidTr="00716755">
        <w:tc>
          <w:tcPr>
            <w:tcW w:w="1668" w:type="dxa"/>
            <w:shd w:val="clear" w:color="auto" w:fill="E5EAEF"/>
          </w:tcPr>
          <w:p w14:paraId="6668D867" w14:textId="713C26C7" w:rsidR="00CD2545" w:rsidRPr="00716755" w:rsidRDefault="00716755" w:rsidP="00963677">
            <w:pPr>
              <w:rPr>
                <w:rFonts w:eastAsia="ＭＳ Ｐゴシック" w:cs="Times New Roman"/>
                <w:bCs/>
                <w:sz w:val="18"/>
              </w:rPr>
            </w:pPr>
            <w:r w:rsidRPr="00716755">
              <w:rPr>
                <w:rFonts w:eastAsia="ＭＳ Ｐゴシック" w:cs="Times New Roman"/>
                <w:bCs/>
                <w:sz w:val="18"/>
              </w:rPr>
              <w:t>Template embedded variable name</w:t>
            </w:r>
          </w:p>
        </w:tc>
        <w:tc>
          <w:tcPr>
            <w:tcW w:w="4423" w:type="dxa"/>
          </w:tcPr>
          <w:p w14:paraId="131713A7" w14:textId="77777777" w:rsidR="00716755" w:rsidRPr="00716755" w:rsidRDefault="00716755" w:rsidP="00716755">
            <w:pPr>
              <w:pStyle w:val="aff0"/>
              <w:rPr>
                <w:rStyle w:val="af7"/>
                <w:b w:val="0"/>
              </w:rPr>
            </w:pPr>
            <w:r w:rsidRPr="00716755">
              <w:rPr>
                <w:rStyle w:val="af7"/>
                <w:b w:val="0"/>
              </w:rPr>
              <w:t>Enter the variable name embedded in parameters such as template module or ios_config module, etc.</w:t>
            </w:r>
          </w:p>
          <w:p w14:paraId="7759B6B8" w14:textId="144D422C" w:rsidR="00716755" w:rsidRPr="00716755" w:rsidRDefault="00716755" w:rsidP="00716755">
            <w:pPr>
              <w:pStyle w:val="aff0"/>
              <w:rPr>
                <w:rStyle w:val="af7"/>
                <w:b w:val="0"/>
              </w:rPr>
            </w:pPr>
            <w:r w:rsidRPr="00716755">
              <w:rPr>
                <w:rStyle w:val="af7"/>
                <w:b w:val="0"/>
              </w:rPr>
              <w:t>Enter the variable name in the "TPF_****" format</w:t>
            </w:r>
            <w:r>
              <w:rPr>
                <w:rStyle w:val="af7"/>
                <w:b w:val="0"/>
              </w:rPr>
              <w:t>.</w:t>
            </w:r>
          </w:p>
          <w:p w14:paraId="361C5D32" w14:textId="6839F406" w:rsidR="00CD2545" w:rsidRPr="00716755" w:rsidRDefault="00716755" w:rsidP="00716755">
            <w:pPr>
              <w:rPr>
                <w:rStyle w:val="af7"/>
              </w:rPr>
            </w:pPr>
            <w:r w:rsidRPr="00716755">
              <w:rPr>
                <w:rStyle w:val="af7"/>
                <w:b w:val="0"/>
                <w:sz w:val="18"/>
              </w:rPr>
              <w:t>Half-width alphanumeric character and underscore</w:t>
            </w:r>
            <w:r>
              <w:rPr>
                <w:rStyle w:val="af7"/>
                <w:b w:val="0"/>
                <w:sz w:val="18"/>
              </w:rPr>
              <w:t xml:space="preserve"> </w:t>
            </w:r>
            <w:r w:rsidRPr="00716755">
              <w:rPr>
                <w:rStyle w:val="af7"/>
                <w:b w:val="0"/>
                <w:sz w:val="18"/>
              </w:rPr>
              <w:t>(_) can be used.(Minimum length: 1 byte, maximum length: 128 bytes)</w:t>
            </w:r>
          </w:p>
        </w:tc>
        <w:tc>
          <w:tcPr>
            <w:tcW w:w="992"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448C0AC3" w14:textId="79B93418"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4B85B62D" w14:textId="3C242787" w:rsidR="00CD2545" w:rsidRPr="00860732" w:rsidRDefault="00194A18" w:rsidP="00963677">
            <w:pPr>
              <w:rPr>
                <w:rFonts w:eastAsia="ＭＳ Ｐゴシック" w:cs="Times New Roman"/>
                <w:sz w:val="18"/>
              </w:rPr>
            </w:pPr>
            <w:r w:rsidRPr="00194A18">
              <w:rPr>
                <w:rFonts w:eastAsia="ＭＳ Ｐゴシック" w:cs="Times New Roman"/>
                <w:sz w:val="18"/>
                <w:shd w:val="clear" w:color="auto" w:fill="FFFFFF"/>
              </w:rPr>
              <w:t xml:space="preserve">As </w:t>
            </w:r>
            <w:r w:rsidR="00531C7A">
              <w:rPr>
                <w:rFonts w:eastAsia="ＭＳ Ｐゴシック" w:cs="Times New Roman"/>
                <w:sz w:val="18"/>
                <w:shd w:val="clear" w:color="auto" w:fill="FFFFFF"/>
              </w:rPr>
              <w:t>write</w:t>
            </w:r>
            <w:r w:rsidRPr="00194A18">
              <w:rPr>
                <w:rFonts w:eastAsia="ＭＳ Ｐゴシック" w:cs="Times New Roman"/>
                <w:sz w:val="18"/>
                <w:shd w:val="clear" w:color="auto" w:fill="FFFFFF"/>
              </w:rPr>
              <w:t>d in the description column</w:t>
            </w:r>
            <w:r>
              <w:rPr>
                <w:rFonts w:eastAsia="ＭＳ Ｐゴシック" w:cs="Times New Roman"/>
                <w:sz w:val="18"/>
                <w:shd w:val="clear" w:color="auto" w:fill="FFFFFF"/>
              </w:rPr>
              <w:t>.</w:t>
            </w:r>
          </w:p>
        </w:tc>
      </w:tr>
      <w:tr w:rsidR="00CD2545" w:rsidRPr="00860732" w14:paraId="60E33424" w14:textId="77777777" w:rsidTr="00716755">
        <w:tc>
          <w:tcPr>
            <w:tcW w:w="1668" w:type="dxa"/>
            <w:shd w:val="clear" w:color="auto" w:fill="E5EAEF"/>
          </w:tcPr>
          <w:p w14:paraId="2986254E" w14:textId="4B0E895C" w:rsidR="00CD2545" w:rsidRPr="00D30BBC" w:rsidRDefault="00716755" w:rsidP="00963677">
            <w:pPr>
              <w:rPr>
                <w:rFonts w:eastAsia="ＭＳ Ｐゴシック" w:cs="Times New Roman"/>
                <w:sz w:val="18"/>
              </w:rPr>
            </w:pPr>
            <w:r w:rsidRPr="00716755">
              <w:rPr>
                <w:rFonts w:eastAsia="ＭＳ Ｐゴシック" w:cs="Times New Roman"/>
                <w:sz w:val="18"/>
              </w:rPr>
              <w:t>Template files</w:t>
            </w:r>
          </w:p>
        </w:tc>
        <w:tc>
          <w:tcPr>
            <w:tcW w:w="4423" w:type="dxa"/>
          </w:tcPr>
          <w:p w14:paraId="1A51F70E" w14:textId="33455332" w:rsidR="00CD2545" w:rsidRPr="00860732" w:rsidRDefault="00716755" w:rsidP="00963677">
            <w:pPr>
              <w:rPr>
                <w:rFonts w:eastAsia="ＭＳ Ｐゴシック" w:cs="Times New Roman"/>
                <w:sz w:val="18"/>
              </w:rPr>
            </w:pPr>
            <w:r w:rsidRPr="00716755">
              <w:rPr>
                <w:rFonts w:eastAsia="ＭＳ Ｐゴシック" w:cs="Times New Roman"/>
                <w:sz w:val="18"/>
              </w:rPr>
              <w:t>Upload the Jinja2 template file used as the parameter of module</w:t>
            </w:r>
            <w:r>
              <w:rPr>
                <w:rFonts w:eastAsia="ＭＳ Ｐゴシック" w:cs="Times New Roman"/>
                <w:sz w:val="18"/>
              </w:rPr>
              <w:t>.</w:t>
            </w:r>
          </w:p>
        </w:tc>
        <w:tc>
          <w:tcPr>
            <w:tcW w:w="992"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1D153C39" w14:textId="4261E56D" w:rsidR="00CD2545" w:rsidRPr="00860732" w:rsidRDefault="00194A18" w:rsidP="00194A18">
            <w:pPr>
              <w:jc w:val="center"/>
              <w:rPr>
                <w:rFonts w:eastAsia="ＭＳ Ｐゴシック" w:cs="Times New Roman"/>
                <w:sz w:val="18"/>
              </w:rPr>
            </w:pPr>
            <w:r>
              <w:rPr>
                <w:rFonts w:eastAsia="ＭＳ Ｐゴシック" w:cs="Times New Roman" w:hint="eastAsia"/>
                <w:sz w:val="18"/>
              </w:rPr>
              <w:t>F</w:t>
            </w:r>
            <w:r>
              <w:rPr>
                <w:rFonts w:eastAsia="ＭＳ Ｐゴシック" w:cs="Times New Roman"/>
                <w:sz w:val="18"/>
              </w:rPr>
              <w:t>ile</w:t>
            </w:r>
          </w:p>
        </w:tc>
        <w:tc>
          <w:tcPr>
            <w:tcW w:w="1984" w:type="dxa"/>
          </w:tcPr>
          <w:p w14:paraId="52B41053" w14:textId="04BB39BB" w:rsidR="00CD2545" w:rsidRPr="00860732" w:rsidRDefault="00194A18" w:rsidP="00963677">
            <w:pPr>
              <w:rPr>
                <w:rFonts w:eastAsia="ＭＳ Ｐゴシック" w:cs="Times New Roman"/>
                <w:sz w:val="18"/>
              </w:rPr>
            </w:pPr>
            <w:r w:rsidRPr="00194A18">
              <w:rPr>
                <w:rFonts w:eastAsia="ＭＳ Ｐゴシック" w:cs="Times New Roman"/>
                <w:sz w:val="18"/>
              </w:rPr>
              <w:t>Text format</w:t>
            </w:r>
            <w:r w:rsidR="00652945">
              <w:rPr>
                <w:rFonts w:eastAsia="ＭＳ Ｐゴシック" w:cs="Times New Roman"/>
                <w:sz w:val="18"/>
              </w:rPr>
              <w:br/>
              <w:t>Maximum size 4GB</w:t>
            </w:r>
          </w:p>
        </w:tc>
      </w:tr>
      <w:tr w:rsidR="00122C2F" w:rsidRPr="00860732" w14:paraId="65E4E657" w14:textId="77777777" w:rsidTr="00716755">
        <w:tc>
          <w:tcPr>
            <w:tcW w:w="1668" w:type="dxa"/>
            <w:shd w:val="clear" w:color="auto" w:fill="E5EAEF"/>
          </w:tcPr>
          <w:p w14:paraId="7FB6EAB9" w14:textId="71C3EF20" w:rsidR="00122C2F" w:rsidRPr="00D30BBC" w:rsidRDefault="00716755" w:rsidP="00963677">
            <w:pPr>
              <w:rPr>
                <w:rFonts w:eastAsia="ＭＳ Ｐゴシック" w:cs="Times New Roman"/>
                <w:sz w:val="18"/>
              </w:rPr>
            </w:pPr>
            <w:r>
              <w:rPr>
                <w:rFonts w:eastAsia="ＭＳ Ｐゴシック" w:cs="Times New Roman"/>
                <w:sz w:val="18"/>
              </w:rPr>
              <w:t>V</w:t>
            </w:r>
            <w:r w:rsidRPr="00716755">
              <w:rPr>
                <w:rFonts w:eastAsia="ＭＳ Ｐゴシック" w:cs="Times New Roman"/>
                <w:sz w:val="18"/>
              </w:rPr>
              <w:t>ariable definition</w:t>
            </w:r>
          </w:p>
        </w:tc>
        <w:tc>
          <w:tcPr>
            <w:tcW w:w="4423" w:type="dxa"/>
          </w:tcPr>
          <w:p w14:paraId="28508D60" w14:textId="6007DCB1" w:rsidR="00716755" w:rsidRPr="00716755" w:rsidRDefault="00716755" w:rsidP="00716755">
            <w:pPr>
              <w:rPr>
                <w:rFonts w:eastAsia="ＭＳ Ｐゴシック" w:cs="Times New Roman"/>
                <w:sz w:val="18"/>
              </w:rPr>
            </w:pPr>
            <w:r w:rsidRPr="00716755">
              <w:rPr>
                <w:rFonts w:eastAsia="ＭＳ Ｐゴシック" w:cs="Times New Roman"/>
                <w:sz w:val="18"/>
              </w:rPr>
              <w:t>Define the variable used in the template file</w:t>
            </w:r>
            <w:r>
              <w:rPr>
                <w:rFonts w:eastAsia="ＭＳ Ｐゴシック" w:cs="Times New Roman"/>
                <w:sz w:val="18"/>
              </w:rPr>
              <w:t>.</w:t>
            </w:r>
          </w:p>
          <w:p w14:paraId="354C51C0" w14:textId="0096DBCC"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BE8FD3A" w14:textId="11B2F35B"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447890A" w14:textId="6FDD5EDA" w:rsidR="00716755" w:rsidRPr="00716755" w:rsidRDefault="00716755" w:rsidP="00716755">
            <w:pPr>
              <w:rPr>
                <w:rFonts w:eastAsia="ＭＳ Ｐゴシック" w:cs="Times New Roman"/>
                <w:sz w:val="18"/>
              </w:rPr>
            </w:pPr>
            <w:r w:rsidRPr="00716755">
              <w:rPr>
                <w:rFonts w:eastAsia="ＭＳ Ｐゴシック" w:cs="Times New Roman"/>
                <w:sz w:val="18"/>
              </w:rPr>
              <w:t>If the variable with same name is used in multiple template, the variable definitions have to match. Error will occur during registration if the variable definitions do not match</w:t>
            </w:r>
            <w:r>
              <w:rPr>
                <w:rFonts w:eastAsia="ＭＳ Ｐゴシック" w:cs="Times New Roman"/>
                <w:sz w:val="18"/>
              </w:rPr>
              <w:t>.</w:t>
            </w:r>
          </w:p>
          <w:p w14:paraId="2757B98A" w14:textId="5DB53CAC" w:rsidR="00122C2F" w:rsidRPr="00122C2F" w:rsidRDefault="00716755" w:rsidP="00716755">
            <w:pPr>
              <w:rPr>
                <w:rFonts w:eastAsia="ＭＳ Ｐゴシック" w:cs="Times New Roman"/>
                <w:sz w:val="18"/>
              </w:rPr>
            </w:pPr>
            <w:r w:rsidRPr="00716755">
              <w:rPr>
                <w:rFonts w:eastAsia="ＭＳ Ｐゴシック" w:cs="Times New Roman"/>
                <w:sz w:val="18"/>
              </w:rPr>
              <w:t xml:space="preserve">Although the variable definition is based on the specification of Ansible, there is own specification of ITA.The notes of variable definition is </w:t>
            </w:r>
            <w:r w:rsidR="00531C7A">
              <w:rPr>
                <w:rFonts w:eastAsia="ＭＳ Ｐゴシック" w:cs="Times New Roman"/>
                <w:sz w:val="18"/>
              </w:rPr>
              <w:t>write</w:t>
            </w:r>
            <w:r w:rsidRPr="00716755">
              <w:rPr>
                <w:rFonts w:eastAsia="ＭＳ Ｐゴシック" w:cs="Times New Roman"/>
                <w:sz w:val="18"/>
              </w:rPr>
              <w:t>d in 5.2-5-1</w:t>
            </w:r>
            <w:r>
              <w:rPr>
                <w:rFonts w:eastAsia="ＭＳ Ｐゴシック" w:cs="Times New Roman"/>
                <w:sz w:val="18"/>
              </w:rPr>
              <w:t>.</w:t>
            </w:r>
          </w:p>
        </w:tc>
        <w:tc>
          <w:tcPr>
            <w:tcW w:w="992"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822" w:type="dxa"/>
          </w:tcPr>
          <w:p w14:paraId="1A8F9FCB" w14:textId="35DBF5DC" w:rsidR="00122C2F"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12F1EB84" w14:textId="599992B2" w:rsidR="00122C2F"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r w:rsidR="00CD2545" w:rsidRPr="00860732" w14:paraId="5B5EE7F4" w14:textId="77777777" w:rsidTr="00716755">
        <w:tc>
          <w:tcPr>
            <w:tcW w:w="1668" w:type="dxa"/>
            <w:shd w:val="clear" w:color="auto" w:fill="E5EAEF"/>
          </w:tcPr>
          <w:p w14:paraId="075429D0" w14:textId="592DF67D" w:rsidR="00CD2545" w:rsidRPr="00D30BBC" w:rsidRDefault="00716755" w:rsidP="00963677">
            <w:pPr>
              <w:rPr>
                <w:rFonts w:eastAsia="ＭＳ Ｐゴシック" w:cs="Times New Roman"/>
                <w:sz w:val="18"/>
              </w:rPr>
            </w:pPr>
            <w:r w:rsidRPr="00716755">
              <w:rPr>
                <w:rFonts w:eastAsia="ＭＳ Ｐゴシック" w:cs="Times New Roman"/>
                <w:sz w:val="18"/>
              </w:rPr>
              <w:t>Remarks</w:t>
            </w:r>
          </w:p>
        </w:tc>
        <w:tc>
          <w:tcPr>
            <w:tcW w:w="4423" w:type="dxa"/>
          </w:tcPr>
          <w:p w14:paraId="42D4D725" w14:textId="78A26CB9" w:rsidR="00CD2545" w:rsidRPr="00860732" w:rsidRDefault="00462534" w:rsidP="00963677">
            <w:pPr>
              <w:rPr>
                <w:rFonts w:eastAsia="ＭＳ Ｐゴシック" w:cs="Times New Roman"/>
                <w:sz w:val="18"/>
              </w:rPr>
            </w:pPr>
            <w:r>
              <w:rPr>
                <w:rFonts w:eastAsia="ＭＳ Ｐゴシック" w:cs="Times New Roman"/>
                <w:sz w:val="18"/>
              </w:rPr>
              <w:t>F</w:t>
            </w:r>
            <w:r w:rsidR="00716755" w:rsidRPr="00716755">
              <w:rPr>
                <w:rFonts w:eastAsia="ＭＳ Ｐゴシック" w:cs="Times New Roman"/>
                <w:sz w:val="18"/>
              </w:rPr>
              <w:t>ree description field</w:t>
            </w:r>
            <w:r w:rsidR="00716755">
              <w:rPr>
                <w:rFonts w:eastAsia="ＭＳ Ｐゴシック" w:cs="Times New Roman"/>
                <w:sz w:val="18"/>
              </w:rPr>
              <w:t>.</w:t>
            </w:r>
          </w:p>
        </w:tc>
        <w:tc>
          <w:tcPr>
            <w:tcW w:w="992"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313754D9" w14:textId="194CBBF6"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32BEC381" w14:textId="06417371" w:rsidR="00CD2545"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bl>
    <w:p w14:paraId="62F56F67" w14:textId="77777777" w:rsidR="00CD2545" w:rsidRPr="00682F88" w:rsidRDefault="00CD2545" w:rsidP="00CD2545">
      <w:pPr>
        <w:widowControl/>
        <w:jc w:val="left"/>
        <w:rPr>
          <w:sz w:val="18"/>
          <w:szCs w:val="21"/>
        </w:rPr>
      </w:pPr>
    </w:p>
    <w:p w14:paraId="18DECAB7" w14:textId="78A391B7" w:rsidR="00A06F1B" w:rsidRPr="00A06F1B" w:rsidRDefault="00A06F1B" w:rsidP="00A06F1B">
      <w:pPr>
        <w:rPr>
          <w:szCs w:val="21"/>
        </w:rPr>
      </w:pPr>
      <w:r w:rsidRPr="00A06F1B">
        <w:rPr>
          <w:rFonts w:hint="eastAsia"/>
          <w:szCs w:val="21"/>
        </w:rPr>
        <w:t>Please "Upload in advance (</w:t>
      </w:r>
      <w:r w:rsidRPr="00A06F1B">
        <w:rPr>
          <w:rFonts w:hint="eastAsia"/>
          <w:szCs w:val="21"/>
        </w:rPr>
        <w:t>①</w:t>
      </w:r>
      <w:r w:rsidRPr="00A06F1B">
        <w:rPr>
          <w:rFonts w:hint="eastAsia"/>
          <w:szCs w:val="21"/>
        </w:rPr>
        <w:t>)" the "template files" before "register"</w:t>
      </w:r>
      <w:r>
        <w:rPr>
          <w:szCs w:val="21"/>
        </w:rPr>
        <w:t>.</w:t>
      </w:r>
    </w:p>
    <w:p w14:paraId="6180979E" w14:textId="527420FD" w:rsidR="00CD2545" w:rsidRDefault="00A06F1B" w:rsidP="00A06F1B">
      <w:pPr>
        <w:rPr>
          <w:szCs w:val="21"/>
        </w:rPr>
      </w:pPr>
      <w:r w:rsidRPr="00A06F1B">
        <w:rPr>
          <w:szCs w:val="21"/>
        </w:rPr>
        <w:t>Please click the "Register" button after checking the Playbook file name displayed in the "Upload status</w:t>
      </w:r>
      <w:r w:rsidR="00886ACD">
        <w:rPr>
          <w:rFonts w:hint="eastAsia"/>
          <w:szCs w:val="21"/>
        </w:rPr>
        <w:t>(</w:t>
      </w:r>
      <w:r w:rsidR="00886ACD">
        <w:rPr>
          <w:rFonts w:hint="eastAsia"/>
          <w:szCs w:val="21"/>
        </w:rPr>
        <w:t>②</w:t>
      </w:r>
      <w:r w:rsidR="00886ACD">
        <w:rPr>
          <w:rFonts w:hint="eastAsia"/>
          <w:szCs w:val="21"/>
        </w:rPr>
        <w:t>)</w:t>
      </w:r>
      <w:r w:rsidRPr="00A06F1B">
        <w:rPr>
          <w:szCs w:val="21"/>
        </w:rPr>
        <w:t>"</w:t>
      </w:r>
      <w:r>
        <w:rPr>
          <w:szCs w:val="21"/>
        </w:rPr>
        <w:t>.</w:t>
      </w:r>
    </w:p>
    <w:p w14:paraId="05F725CB" w14:textId="77777777" w:rsidR="00A06F1B" w:rsidRDefault="00A06F1B" w:rsidP="00A06F1B"/>
    <w:p w14:paraId="28678E27" w14:textId="3F14909F" w:rsidR="00A06F1B" w:rsidRDefault="008616ED" w:rsidP="00CD2545">
      <w:pPr>
        <w:widowControl/>
        <w:jc w:val="left"/>
        <w:rPr>
          <w:noProof/>
        </w:rPr>
      </w:pPr>
      <w:r>
        <w:rPr>
          <w:noProof/>
        </w:rPr>
        <mc:AlternateContent>
          <mc:Choice Requires="wps">
            <w:drawing>
              <wp:anchor distT="0" distB="0" distL="114300" distR="114300" simplePos="0" relativeHeight="251915264" behindDoc="0" locked="0" layoutInCell="1" allowOverlap="1" wp14:anchorId="7BFEC3F2" wp14:editId="39875608">
                <wp:simplePos x="0" y="0"/>
                <wp:positionH relativeFrom="column">
                  <wp:posOffset>1600809</wp:posOffset>
                </wp:positionH>
                <wp:positionV relativeFrom="paragraph">
                  <wp:posOffset>344195</wp:posOffset>
                </wp:positionV>
                <wp:extent cx="307238" cy="292608"/>
                <wp:effectExtent l="0" t="0" r="0" b="0"/>
                <wp:wrapNone/>
                <wp:docPr id="136" name="テキスト ボックス 136"/>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B3A24" w14:textId="5CCE73CF" w:rsidR="0008204C" w:rsidRPr="008616ED" w:rsidRDefault="0008204C"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EC3F2" id="テキスト ボックス 136" o:spid="_x0000_s1103" type="#_x0000_t202" style="position:absolute;margin-left:126.05pt;margin-top:27.1pt;width:24.2pt;height:23.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TVnw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" filled="f" stroked="f">
                <v:textbox>
                  <w:txbxContent>
                    <w:p w14:paraId="3F3B3A24" w14:textId="5CCE73CF" w:rsidR="0008204C" w:rsidRPr="008616ED" w:rsidRDefault="0008204C" w:rsidP="000C42FC">
                      <w:pPr>
                        <w:pStyle w:val="aa"/>
                        <w:numPr>
                          <w:ilvl w:val="0"/>
                          <w:numId w:val="61"/>
                        </w:numPr>
                        <w:ind w:leftChars="0"/>
                        <w:rPr>
                          <w:color w:val="FF0000"/>
                        </w:rPr>
                      </w:pP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780D74E4" wp14:editId="17FC3BFD">
                <wp:simplePos x="0" y="0"/>
                <wp:positionH relativeFrom="column">
                  <wp:posOffset>1197254</wp:posOffset>
                </wp:positionH>
                <wp:positionV relativeFrom="paragraph">
                  <wp:posOffset>774065</wp:posOffset>
                </wp:positionV>
                <wp:extent cx="307238" cy="292608"/>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12AF5D" w14:textId="77777777" w:rsidR="0008204C" w:rsidRPr="008616ED" w:rsidRDefault="0008204C"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D74E4" id="テキスト ボックス 142" o:spid="_x0000_s1104" type="#_x0000_t202" style="position:absolute;margin-left:94.25pt;margin-top:60.95pt;width:24.2pt;height:23.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" filled="f" stroked="f">
                <v:textbox>
                  <w:txbxContent>
                    <w:p w14:paraId="1212AF5D" w14:textId="77777777" w:rsidR="0008204C" w:rsidRPr="008616ED" w:rsidRDefault="0008204C" w:rsidP="000C42FC">
                      <w:pPr>
                        <w:pStyle w:val="aa"/>
                        <w:numPr>
                          <w:ilvl w:val="0"/>
                          <w:numId w:val="61"/>
                        </w:numPr>
                        <w:ind w:leftChars="0"/>
                        <w:rPr>
                          <w:color w:val="FF0000"/>
                        </w:rPr>
                      </w:pPr>
                    </w:p>
                  </w:txbxContent>
                </v:textbox>
              </v:shape>
            </w:pict>
          </mc:Fallback>
        </mc:AlternateContent>
      </w:r>
      <w:r w:rsidR="00716755">
        <w:rPr>
          <w:noProof/>
        </w:rPr>
        <mc:AlternateContent>
          <mc:Choice Requires="wps">
            <w:drawing>
              <wp:anchor distT="0" distB="0" distL="114300" distR="114300" simplePos="0" relativeHeight="251823104" behindDoc="0" locked="0" layoutInCell="1" allowOverlap="1" wp14:anchorId="13CE258E" wp14:editId="376D6A56">
                <wp:simplePos x="0" y="0"/>
                <wp:positionH relativeFrom="margin">
                  <wp:posOffset>72492</wp:posOffset>
                </wp:positionH>
                <wp:positionV relativeFrom="paragraph">
                  <wp:posOffset>635584</wp:posOffset>
                </wp:positionV>
                <wp:extent cx="1038758" cy="526695"/>
                <wp:effectExtent l="0" t="0" r="28575" b="26035"/>
                <wp:wrapNone/>
                <wp:docPr id="226" name="正方形/長方形 226"/>
                <wp:cNvGraphicFramePr/>
                <a:graphic xmlns:a="http://schemas.openxmlformats.org/drawingml/2006/main">
                  <a:graphicData uri="http://schemas.microsoft.com/office/word/2010/wordprocessingShape">
                    <wps:wsp>
                      <wps:cNvSpPr/>
                      <wps:spPr>
                        <a:xfrm>
                          <a:off x="0" y="0"/>
                          <a:ext cx="1038758" cy="5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B092" id="正方形/長方形 226" o:spid="_x0000_s1026" style="position:absolute;left:0;text-align:left;margin-left:5.7pt;margin-top:50.05pt;width:81.8pt;height:4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" filled="f" strokecolor="red" strokeweight="2pt">
                <w10:wrap anchorx="margin"/>
              </v:rect>
            </w:pict>
          </mc:Fallback>
        </mc:AlternateContent>
      </w:r>
      <w:r w:rsidR="00716755">
        <w:rPr>
          <w:noProof/>
        </w:rPr>
        <mc:AlternateContent>
          <mc:Choice Requires="wps">
            <w:drawing>
              <wp:anchor distT="0" distB="0" distL="114300" distR="114300" simplePos="0" relativeHeight="251824128" behindDoc="0" locked="0" layoutInCell="1" allowOverlap="1" wp14:anchorId="5EF46405" wp14:editId="0A3DF11E">
                <wp:simplePos x="0" y="0"/>
                <wp:positionH relativeFrom="margin">
                  <wp:posOffset>93980</wp:posOffset>
                </wp:positionH>
                <wp:positionV relativeFrom="paragraph">
                  <wp:posOffset>356540</wp:posOffset>
                </wp:positionV>
                <wp:extent cx="1441095" cy="226771"/>
                <wp:effectExtent l="0" t="0" r="26035" b="20955"/>
                <wp:wrapNone/>
                <wp:docPr id="227" name="正方形/長方形 227"/>
                <wp:cNvGraphicFramePr/>
                <a:graphic xmlns:a="http://schemas.openxmlformats.org/drawingml/2006/main">
                  <a:graphicData uri="http://schemas.microsoft.com/office/word/2010/wordprocessingShape">
                    <wps:wsp>
                      <wps:cNvSpPr/>
                      <wps:spPr>
                        <a:xfrm>
                          <a:off x="0" y="0"/>
                          <a:ext cx="1441095"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B26A6" id="正方形/長方形 227" o:spid="_x0000_s1026" style="position:absolute;left:0;text-align:left;margin-left:7.4pt;margin-top:28.05pt;width:113.45pt;height:17.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" filled="f" strokecolor="red" strokeweight="2pt">
                <w10:wrap anchorx="margin"/>
              </v:rect>
            </w:pict>
          </mc:Fallback>
        </mc:AlternateContent>
      </w:r>
      <w:r w:rsidR="00716755" w:rsidRPr="00716755">
        <w:rPr>
          <w:noProof/>
        </w:rPr>
        <w:t xml:space="preserve"> </w:t>
      </w:r>
      <w:r w:rsidR="00716755" w:rsidRPr="00716755">
        <w:rPr>
          <w:noProof/>
        </w:rPr>
        <w:drawing>
          <wp:inline distT="0" distB="0" distL="0" distR="0" wp14:anchorId="7E88925F" wp14:editId="0DD0CBF9">
            <wp:extent cx="1916581" cy="1433779"/>
            <wp:effectExtent l="0" t="0" r="762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6581" cy="1433779"/>
                    </a:xfrm>
                    <a:prstGeom prst="rect">
                      <a:avLst/>
                    </a:prstGeom>
                  </pic:spPr>
                </pic:pic>
              </a:graphicData>
            </a:graphic>
          </wp:inline>
        </w:drawing>
      </w:r>
      <w:r w:rsidR="00716755" w:rsidRPr="00716755">
        <w:rPr>
          <w:noProof/>
        </w:rPr>
        <w:t xml:space="preserve"> </w:t>
      </w:r>
    </w:p>
    <w:p w14:paraId="12948979" w14:textId="64062472" w:rsidR="00CC2FC0" w:rsidRPr="00A06F1B" w:rsidRDefault="00A06F1B" w:rsidP="00CD2545">
      <w:pPr>
        <w:widowControl/>
        <w:jc w:val="left"/>
        <w:rPr>
          <w:noProof/>
        </w:rPr>
      </w:pPr>
      <w:r>
        <w:rPr>
          <w:noProof/>
        </w:rPr>
        <w:br w:type="page"/>
      </w:r>
    </w:p>
    <w:p w14:paraId="1B0408CB" w14:textId="7BED0E28" w:rsidR="000F5C63" w:rsidRPr="00A06F1B" w:rsidRDefault="00A06F1B" w:rsidP="000F5C63">
      <w:pPr>
        <w:pStyle w:val="af3"/>
        <w:keepNext/>
        <w:jc w:val="center"/>
        <w:rPr>
          <w:rFonts w:cs="Arial"/>
        </w:rPr>
      </w:pPr>
      <w:r w:rsidRPr="00A06F1B">
        <w:rPr>
          <w:rFonts w:cs="Arial"/>
        </w:rPr>
        <w:lastRenderedPageBreak/>
        <w:t>Table</w:t>
      </w:r>
      <w:r w:rsidR="000F5C63" w:rsidRPr="00A06F1B">
        <w:rPr>
          <w:rFonts w:cs="Arial"/>
        </w:rPr>
        <w:t xml:space="preserve"> </w:t>
      </w:r>
      <w:r w:rsidR="00F91AAE">
        <w:rPr>
          <w:rFonts w:cs="Arial"/>
        </w:rPr>
        <w:t>5.2-5</w:t>
      </w:r>
      <w:r w:rsidR="000F5C63" w:rsidRPr="00A06F1B">
        <w:rPr>
          <w:rFonts w:cs="Arial"/>
        </w:rPr>
        <w:t xml:space="preserve"> </w:t>
      </w:r>
      <w:r w:rsidRPr="00A06F1B">
        <w:rPr>
          <w:rFonts w:cs="Arial"/>
        </w:rPr>
        <w:t>Notes of variable definition</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A06F1B" w:rsidRPr="00860732" w14:paraId="31E35A3C" w14:textId="77777777" w:rsidTr="00C163E0">
        <w:trPr>
          <w:trHeight w:val="547"/>
        </w:trPr>
        <w:tc>
          <w:tcPr>
            <w:tcW w:w="2122" w:type="dxa"/>
            <w:shd w:val="clear" w:color="auto" w:fill="002B62"/>
            <w:noWrap/>
          </w:tcPr>
          <w:p w14:paraId="36D23CAF" w14:textId="7C133B88" w:rsidR="00A06F1B" w:rsidRPr="00860732" w:rsidRDefault="00A06F1B" w:rsidP="00A06F1B">
            <w:pPr>
              <w:pStyle w:val="aff"/>
              <w:jc w:val="center"/>
            </w:pPr>
            <w:r w:rsidRPr="00B94F8F">
              <w:t>Type</w:t>
            </w:r>
          </w:p>
        </w:tc>
        <w:tc>
          <w:tcPr>
            <w:tcW w:w="6904" w:type="dxa"/>
            <w:shd w:val="clear" w:color="auto" w:fill="002B62"/>
            <w:noWrap/>
            <w:vAlign w:val="center"/>
          </w:tcPr>
          <w:p w14:paraId="3A6EC81C" w14:textId="0AEC8D13" w:rsidR="00A06F1B" w:rsidRPr="00860732" w:rsidRDefault="00A06F1B" w:rsidP="00A06F1B">
            <w:pPr>
              <w:pStyle w:val="aff"/>
              <w:jc w:val="center"/>
            </w:pPr>
            <w:r w:rsidRPr="00A06F1B">
              <w:rPr>
                <w:rFonts w:eastAsia="ＭＳ Ｐゴシック" w:cs="Times New Roman"/>
              </w:rPr>
              <w:t>Notes</w:t>
            </w:r>
          </w:p>
        </w:tc>
      </w:tr>
      <w:tr w:rsidR="00A06F1B" w:rsidRPr="00860732" w14:paraId="34696DAD" w14:textId="77777777" w:rsidTr="00C163E0">
        <w:trPr>
          <w:trHeight w:val="270"/>
        </w:trPr>
        <w:tc>
          <w:tcPr>
            <w:tcW w:w="2122" w:type="dxa"/>
            <w:shd w:val="clear" w:color="auto" w:fill="E5EAEF"/>
            <w:noWrap/>
            <w:hideMark/>
          </w:tcPr>
          <w:p w14:paraId="7A0989A2" w14:textId="0D3603B7" w:rsidR="00A06F1B" w:rsidRPr="00D30BBC" w:rsidRDefault="00A06F1B" w:rsidP="00A06F1B">
            <w:pPr>
              <w:pStyle w:val="aff0"/>
            </w:pPr>
            <w:r w:rsidRPr="00B94F8F">
              <w:t>Normal variable</w:t>
            </w:r>
          </w:p>
        </w:tc>
        <w:tc>
          <w:tcPr>
            <w:tcW w:w="6904" w:type="dxa"/>
            <w:shd w:val="clear" w:color="auto" w:fill="auto"/>
            <w:noWrap/>
            <w:vAlign w:val="center"/>
          </w:tcPr>
          <w:p w14:paraId="06D4B9BF" w14:textId="364A3BE3" w:rsidR="00A06F1B" w:rsidRDefault="00A06F1B" w:rsidP="00A06F1B">
            <w:pPr>
              <w:pStyle w:val="aff0"/>
            </w:pPr>
            <w:r w:rsidRPr="00A06F1B">
              <w:t>Specfic value is optional</w:t>
            </w:r>
            <w:r>
              <w:t>.</w:t>
            </w:r>
          </w:p>
          <w:p w14:paraId="29E67A14" w14:textId="77777777" w:rsidR="00A06F1B" w:rsidRDefault="00A06F1B" w:rsidP="00A06F1B">
            <w:pPr>
              <w:pStyle w:val="aff0"/>
            </w:pPr>
            <w:r>
              <w:t>e.g.)</w:t>
            </w:r>
          </w:p>
          <w:p w14:paraId="09E612C2" w14:textId="77777777" w:rsidR="00A06F1B" w:rsidRDefault="00A06F1B" w:rsidP="00A06F1B">
            <w:pPr>
              <w:pStyle w:val="aff0"/>
            </w:pPr>
            <w:r>
              <w:t xml:space="preserve">  VAR_sample_1: none</w:t>
            </w:r>
          </w:p>
          <w:p w14:paraId="47005C3F" w14:textId="60715D36" w:rsidR="00A06F1B" w:rsidRPr="00860732" w:rsidRDefault="00A06F1B" w:rsidP="00A06F1B">
            <w:pPr>
              <w:pStyle w:val="aff0"/>
            </w:pPr>
            <w:r>
              <w:t xml:space="preserve">  VAR_sample_</w:t>
            </w:r>
            <w:r>
              <w:rPr>
                <w:rFonts w:hint="eastAsia"/>
              </w:rPr>
              <w:t>2</w:t>
            </w:r>
            <w:r>
              <w:t>:</w:t>
            </w:r>
          </w:p>
        </w:tc>
      </w:tr>
      <w:tr w:rsidR="00A06F1B" w:rsidRPr="00860732" w14:paraId="1FC53C50" w14:textId="77777777" w:rsidTr="00C163E0">
        <w:trPr>
          <w:trHeight w:val="270"/>
        </w:trPr>
        <w:tc>
          <w:tcPr>
            <w:tcW w:w="2122" w:type="dxa"/>
            <w:shd w:val="clear" w:color="auto" w:fill="E5EAEF"/>
            <w:noWrap/>
            <w:hideMark/>
          </w:tcPr>
          <w:p w14:paraId="4BA1563F" w14:textId="6B657682" w:rsidR="00A06F1B" w:rsidRPr="00D30BBC" w:rsidRDefault="00A06F1B" w:rsidP="00A06F1B">
            <w:pPr>
              <w:pStyle w:val="aff0"/>
              <w:rPr>
                <w:rFonts w:cs="ＭＳ Ｐゴシック"/>
                <w:kern w:val="0"/>
              </w:rPr>
            </w:pPr>
            <w:r w:rsidRPr="00B94F8F">
              <w:t>Multiple specific value variable</w:t>
            </w:r>
          </w:p>
        </w:tc>
        <w:tc>
          <w:tcPr>
            <w:tcW w:w="6904" w:type="dxa"/>
            <w:shd w:val="clear" w:color="auto" w:fill="auto"/>
            <w:noWrap/>
            <w:vAlign w:val="center"/>
          </w:tcPr>
          <w:p w14:paraId="067E79F2" w14:textId="6A31C5E1" w:rsidR="00A06F1B" w:rsidRDefault="00A06F1B" w:rsidP="00A06F1B">
            <w:pPr>
              <w:pStyle w:val="aff0"/>
            </w:pPr>
            <w:r w:rsidRPr="00A06F1B">
              <w:t>Specfic value is optional</w:t>
            </w:r>
            <w:r>
              <w:t>.</w:t>
            </w:r>
          </w:p>
          <w:p w14:paraId="3D18F455" w14:textId="77777777" w:rsidR="00A06F1B" w:rsidRDefault="00A06F1B" w:rsidP="00A06F1B">
            <w:pPr>
              <w:pStyle w:val="aff0"/>
            </w:pPr>
            <w:r>
              <w:t>e.g.)</w:t>
            </w:r>
          </w:p>
          <w:p w14:paraId="01623C4C" w14:textId="77777777" w:rsidR="00A06F1B" w:rsidRDefault="00A06F1B" w:rsidP="00A06F1B">
            <w:pPr>
              <w:pStyle w:val="aff0"/>
            </w:pPr>
            <w:r>
              <w:t xml:space="preserve">  VAR_sample_1: </w:t>
            </w:r>
          </w:p>
          <w:p w14:paraId="30AFD3CD" w14:textId="77777777" w:rsidR="00A06F1B" w:rsidRDefault="00A06F1B" w:rsidP="00A06F1B">
            <w:pPr>
              <w:pStyle w:val="aff0"/>
            </w:pPr>
            <w:r>
              <w:rPr>
                <w:rFonts w:hint="eastAsia"/>
              </w:rPr>
              <w:t xml:space="preserve">  </w:t>
            </w:r>
            <w:r>
              <w:rPr>
                <w:rFonts w:hint="eastAsia"/>
              </w:rPr>
              <w:t>△</w:t>
            </w:r>
            <w:r>
              <w:rPr>
                <w:rFonts w:hint="eastAsia"/>
              </w:rPr>
              <w:t>- none</w:t>
            </w:r>
          </w:p>
          <w:p w14:paraId="645D2F0C" w14:textId="77777777" w:rsidR="00A06F1B" w:rsidRDefault="00A06F1B" w:rsidP="00A06F1B">
            <w:pPr>
              <w:pStyle w:val="aff0"/>
            </w:pPr>
            <w:r>
              <w:t xml:space="preserve">  VAR_sample_2: []</w:t>
            </w:r>
          </w:p>
          <w:p w14:paraId="456253C1" w14:textId="54333357" w:rsidR="00A06F1B" w:rsidRPr="00860732" w:rsidRDefault="00A06F1B" w:rsidP="00A06F1B">
            <w:pPr>
              <w:pStyle w:val="aff0"/>
            </w:pPr>
            <w:r w:rsidRPr="00A06F1B">
              <w:rPr>
                <w:rFonts w:hint="eastAsia"/>
              </w:rPr>
              <w:t>Please enter 1 or more half-width space(</w:t>
            </w:r>
            <w:r w:rsidRPr="00A06F1B">
              <w:rPr>
                <w:rFonts w:hint="eastAsia"/>
              </w:rPr>
              <w:t>△</w:t>
            </w:r>
            <w:r w:rsidRPr="00A06F1B">
              <w:rPr>
                <w:rFonts w:hint="eastAsia"/>
              </w:rPr>
              <w:t>) before - when defining specific value. The variable definition maybe misinterpreted</w:t>
            </w:r>
            <w:r>
              <w:t>.</w:t>
            </w:r>
          </w:p>
        </w:tc>
      </w:tr>
      <w:tr w:rsidR="00A06F1B" w:rsidRPr="00860732" w14:paraId="28B6EF7E" w14:textId="77777777" w:rsidTr="00C163E0">
        <w:trPr>
          <w:trHeight w:val="270"/>
        </w:trPr>
        <w:tc>
          <w:tcPr>
            <w:tcW w:w="2122" w:type="dxa"/>
            <w:shd w:val="clear" w:color="auto" w:fill="E5EAEF"/>
            <w:noWrap/>
            <w:hideMark/>
          </w:tcPr>
          <w:p w14:paraId="6CA78B86" w14:textId="5E78A445" w:rsidR="00A06F1B" w:rsidRPr="00D30BBC" w:rsidRDefault="00652945" w:rsidP="00A06F1B">
            <w:pPr>
              <w:pStyle w:val="aff0"/>
              <w:rPr>
                <w:rFonts w:cs="ＭＳ Ｐゴシック"/>
                <w:kern w:val="0"/>
              </w:rPr>
            </w:pPr>
            <w:r>
              <w:t>Multistage variable</w:t>
            </w:r>
          </w:p>
        </w:tc>
        <w:tc>
          <w:tcPr>
            <w:tcW w:w="6904" w:type="dxa"/>
            <w:shd w:val="clear" w:color="auto" w:fill="auto"/>
            <w:noWrap/>
            <w:vAlign w:val="center"/>
            <w:hideMark/>
          </w:tcPr>
          <w:p w14:paraId="0E052681" w14:textId="2571FFDE" w:rsidR="00A06F1B" w:rsidRDefault="00652945" w:rsidP="00A06F1B">
            <w:pPr>
              <w:pStyle w:val="aff0"/>
            </w:pPr>
            <w:r w:rsidRPr="00652945">
              <w:t>It is possible to define hierarchical variable structures</w:t>
            </w:r>
            <w:r>
              <w:br/>
            </w:r>
            <w:r w:rsidR="00A06F1B">
              <w:t>e.g.)</w:t>
            </w:r>
          </w:p>
          <w:p w14:paraId="76A2C9D3" w14:textId="77777777" w:rsidR="00A06F1B" w:rsidRPr="00A06F1B" w:rsidRDefault="00A06F1B" w:rsidP="00A06F1B">
            <w:pPr>
              <w:pStyle w:val="aff0"/>
              <w:rPr>
                <w:rFonts w:eastAsia="ＭＳ ゴシック" w:cs="Arial"/>
              </w:rPr>
            </w:pPr>
            <w:r w:rsidRPr="00342EC4">
              <w:rPr>
                <w:rFonts w:ascii="ＭＳ ゴシック" w:eastAsia="ＭＳ ゴシック" w:hAnsi="ＭＳ ゴシック"/>
              </w:rPr>
              <w:t xml:space="preserve"> </w:t>
            </w:r>
            <w:r w:rsidRPr="00A06F1B">
              <w:rPr>
                <w:rFonts w:eastAsia="ＭＳ ゴシック" w:cs="Arial"/>
              </w:rPr>
              <w:t xml:space="preserve"> VAR_sample_1: </w:t>
            </w:r>
          </w:p>
          <w:p w14:paraId="5E258EE0" w14:textId="73BAF927" w:rsidR="00A06F1B" w:rsidRPr="00A06F1B" w:rsidRDefault="00A06F1B" w:rsidP="00A06F1B">
            <w:pPr>
              <w:pStyle w:val="aff0"/>
              <w:rPr>
                <w:rFonts w:eastAsia="ＭＳ ゴシック" w:cs="Arial"/>
              </w:rPr>
            </w:pPr>
            <w:r w:rsidRPr="00A06F1B">
              <w:rPr>
                <w:rFonts w:eastAsia="ＭＳ ゴシック" w:cs="Arial"/>
              </w:rPr>
              <w:t xml:space="preserve">  - item1: none</w:t>
            </w:r>
            <w:r>
              <w:rPr>
                <w:rFonts w:eastAsia="ＭＳ ゴシック" w:cs="Arial"/>
              </w:rPr>
              <w:t xml:space="preserve">　</w:t>
            </w:r>
          </w:p>
          <w:p w14:paraId="61E6FE84" w14:textId="69FD1447"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r>
              <w:rPr>
                <w:rFonts w:eastAsia="ＭＳ ゴシック" w:cs="Arial"/>
              </w:rPr>
              <w:t xml:space="preserve">     </w:t>
            </w:r>
          </w:p>
          <w:p w14:paraId="75BEF14E" w14:textId="1428A8DE" w:rsidR="00A06F1B" w:rsidRPr="00A06F1B" w:rsidRDefault="00A06F1B" w:rsidP="00A06F1B">
            <w:pPr>
              <w:pStyle w:val="aff0"/>
              <w:rPr>
                <w:rFonts w:eastAsia="ＭＳ ゴシック" w:cs="Arial"/>
              </w:rPr>
            </w:pPr>
            <w:r w:rsidRPr="00A06F1B">
              <w:rPr>
                <w:rFonts w:eastAsia="ＭＳ ゴシック" w:cs="Arial"/>
              </w:rPr>
              <w:t xml:space="preserve">  VAR_sample_2: </w:t>
            </w:r>
          </w:p>
          <w:p w14:paraId="393C37FF" w14:textId="59B30D6D" w:rsidR="00A06F1B" w:rsidRPr="00A06F1B" w:rsidRDefault="00A06F1B" w:rsidP="00A06F1B">
            <w:pPr>
              <w:pStyle w:val="aff0"/>
              <w:rPr>
                <w:rFonts w:eastAsia="ＭＳ ゴシック" w:cs="Arial"/>
              </w:rPr>
            </w:pPr>
            <w:r w:rsidRPr="00A06F1B">
              <w:rPr>
                <w:rFonts w:eastAsia="ＭＳ ゴシック" w:cs="Arial"/>
              </w:rPr>
              <w:t xml:space="preserve">  - array:</w:t>
            </w:r>
          </w:p>
          <w:p w14:paraId="563CF273" w14:textId="04139583" w:rsidR="00A06F1B" w:rsidRPr="00A06F1B" w:rsidRDefault="00A06F1B" w:rsidP="00A06F1B">
            <w:pPr>
              <w:pStyle w:val="aff0"/>
              <w:rPr>
                <w:rFonts w:eastAsia="ＭＳ ゴシック" w:cs="Arial"/>
                <w:b/>
                <w:color w:val="FF0000"/>
              </w:rPr>
            </w:pPr>
            <w:r w:rsidRPr="00A06F1B">
              <w:rPr>
                <w:rFonts w:eastAsia="ＭＳ ゴシック" w:cs="Arial"/>
              </w:rPr>
              <w:t xml:space="preserve">      - item1: none</w:t>
            </w:r>
            <w:r w:rsidRPr="00A06F1B">
              <w:rPr>
                <w:rFonts w:eastAsia="ＭＳ ゴシック" w:cs="Arial"/>
              </w:rPr>
              <w:t xml:space="preserve">　　　</w:t>
            </w:r>
          </w:p>
          <w:p w14:paraId="74CBE758" w14:textId="3B6A86D0"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p>
          <w:p w14:paraId="45390A8D" w14:textId="77777777" w:rsidR="00A06F1B" w:rsidRPr="00A06F1B" w:rsidRDefault="00A06F1B" w:rsidP="00A06F1B">
            <w:pPr>
              <w:pStyle w:val="aff0"/>
              <w:rPr>
                <w:rFonts w:cs="Arial"/>
              </w:rPr>
            </w:pPr>
            <w:r w:rsidRPr="00A06F1B">
              <w:rPr>
                <w:rFonts w:cs="Arial"/>
              </w:rPr>
              <w:t>The template with nested variable defined can only be used in Ansible-Role</w:t>
            </w:r>
          </w:p>
          <w:p w14:paraId="3856A874" w14:textId="41566DB8" w:rsidR="00A06F1B" w:rsidRPr="00A06F1B" w:rsidRDefault="00A06F1B" w:rsidP="00A06F1B">
            <w:pPr>
              <w:pStyle w:val="aff0"/>
              <w:rPr>
                <w:rFonts w:cs="Arial"/>
              </w:rPr>
            </w:pPr>
            <w:r w:rsidRPr="00A06F1B">
              <w:rPr>
                <w:rFonts w:cs="Arial"/>
              </w:rPr>
              <w:t>When used in Ansible-Role, if the variable with same name is defined in default variable definition file, etc., t</w:t>
            </w:r>
            <w:r>
              <w:rPr>
                <w:rFonts w:cs="Arial"/>
              </w:rPr>
              <w:t xml:space="preserve">he definition of the variables </w:t>
            </w:r>
            <w:r w:rsidRPr="00A06F1B">
              <w:rPr>
                <w:rFonts w:cs="Arial"/>
              </w:rPr>
              <w:t>have to match.</w:t>
            </w:r>
          </w:p>
          <w:p w14:paraId="4D772031" w14:textId="6F892CD3" w:rsidR="00A06F1B" w:rsidRPr="00A06F1B" w:rsidRDefault="00A06F1B" w:rsidP="00A06F1B">
            <w:pPr>
              <w:pStyle w:val="aff0"/>
            </w:pPr>
            <w:r w:rsidRPr="00A06F1B">
              <w:rPr>
                <w:rFonts w:cs="Arial"/>
              </w:rPr>
              <w:t>If the definition of the variables do not match, an error will occur during registration.</w:t>
            </w:r>
          </w:p>
        </w:tc>
      </w:tr>
      <w:tr w:rsidR="00A06F1B" w:rsidRPr="00860732" w14:paraId="55F5DC22" w14:textId="77777777" w:rsidTr="00C163E0">
        <w:trPr>
          <w:trHeight w:val="270"/>
        </w:trPr>
        <w:tc>
          <w:tcPr>
            <w:tcW w:w="2122" w:type="dxa"/>
            <w:shd w:val="clear" w:color="auto" w:fill="E5EAEF"/>
            <w:noWrap/>
          </w:tcPr>
          <w:p w14:paraId="0D0E71FE" w14:textId="020CDE61" w:rsidR="00A06F1B" w:rsidRPr="00D30BBC" w:rsidRDefault="00A06F1B" w:rsidP="00A06F1B">
            <w:pPr>
              <w:pStyle w:val="aff0"/>
              <w:rPr>
                <w:rFonts w:cs="ＭＳ Ｐゴシック"/>
                <w:kern w:val="0"/>
              </w:rPr>
            </w:pPr>
            <w:r w:rsidRPr="00F53196">
              <w:t>Global variable</w:t>
            </w:r>
          </w:p>
        </w:tc>
        <w:tc>
          <w:tcPr>
            <w:tcW w:w="6904" w:type="dxa"/>
            <w:shd w:val="clear" w:color="auto" w:fill="auto"/>
            <w:noWrap/>
            <w:vAlign w:val="center"/>
          </w:tcPr>
          <w:p w14:paraId="0CBD6F35" w14:textId="77777777" w:rsidR="00A06F1B" w:rsidRPr="00194A18" w:rsidRDefault="00A06F1B" w:rsidP="00A06F1B">
            <w:pPr>
              <w:pStyle w:val="aff0"/>
              <w:rPr>
                <w:rFonts w:cs="Arial"/>
              </w:rPr>
            </w:pPr>
            <w:r w:rsidRPr="00194A18">
              <w:rPr>
                <w:rFonts w:cs="Arial"/>
              </w:rPr>
              <w:t xml:space="preserve">The definition of specific value is optional </w:t>
            </w:r>
          </w:p>
          <w:p w14:paraId="13309861" w14:textId="396C59CA" w:rsidR="00A06F1B" w:rsidRPr="00194A18" w:rsidRDefault="00A06F1B" w:rsidP="00A06F1B">
            <w:pPr>
              <w:pStyle w:val="aff0"/>
              <w:rPr>
                <w:rFonts w:cs="Arial"/>
              </w:rPr>
            </w:pPr>
            <w:r w:rsidRPr="00194A18">
              <w:rPr>
                <w:rFonts w:cs="Arial"/>
              </w:rPr>
              <w:t>e.g.)</w:t>
            </w:r>
          </w:p>
          <w:p w14:paraId="4A5270BE" w14:textId="457AE214" w:rsidR="00A06F1B" w:rsidRPr="00194A18" w:rsidRDefault="00A06F1B" w:rsidP="00A06F1B">
            <w:pPr>
              <w:pStyle w:val="aff0"/>
              <w:rPr>
                <w:rFonts w:cs="Arial"/>
              </w:rPr>
            </w:pPr>
            <w:r w:rsidRPr="00194A18">
              <w:rPr>
                <w:rFonts w:cs="Arial"/>
              </w:rPr>
              <w:t xml:space="preserve">  GBL_sample_1: none</w:t>
            </w:r>
          </w:p>
          <w:p w14:paraId="7E37E01B" w14:textId="39514D5F" w:rsidR="00A06F1B" w:rsidRPr="00194A18" w:rsidRDefault="00A06F1B" w:rsidP="00A06F1B">
            <w:pPr>
              <w:pStyle w:val="aff0"/>
              <w:rPr>
                <w:rFonts w:cs="Arial"/>
              </w:rPr>
            </w:pPr>
            <w:r w:rsidRPr="00194A18">
              <w:rPr>
                <w:rFonts w:cs="Arial"/>
              </w:rPr>
              <w:t xml:space="preserve">  GBL_sample_2:</w:t>
            </w:r>
          </w:p>
        </w:tc>
      </w:tr>
      <w:tr w:rsidR="00A06F1B" w:rsidRPr="00860732" w14:paraId="28D93B12" w14:textId="77777777" w:rsidTr="00C163E0">
        <w:trPr>
          <w:trHeight w:val="270"/>
        </w:trPr>
        <w:tc>
          <w:tcPr>
            <w:tcW w:w="2122" w:type="dxa"/>
            <w:shd w:val="clear" w:color="auto" w:fill="E5EAEF"/>
            <w:noWrap/>
          </w:tcPr>
          <w:p w14:paraId="47EE8143" w14:textId="3E6267BB" w:rsidR="00A06F1B" w:rsidRPr="00D30BBC" w:rsidRDefault="00A06F1B" w:rsidP="00A06F1B">
            <w:pPr>
              <w:pStyle w:val="aff0"/>
            </w:pPr>
            <w:r w:rsidRPr="00F53196">
              <w:t>ITA original variable</w:t>
            </w:r>
          </w:p>
        </w:tc>
        <w:tc>
          <w:tcPr>
            <w:tcW w:w="6904" w:type="dxa"/>
            <w:shd w:val="clear" w:color="auto" w:fill="auto"/>
            <w:noWrap/>
            <w:vAlign w:val="center"/>
          </w:tcPr>
          <w:p w14:paraId="23E1CF44" w14:textId="7D074073" w:rsidR="00A06F1B" w:rsidRPr="00194A18" w:rsidRDefault="00A06F1B" w:rsidP="00A06F1B">
            <w:pPr>
              <w:pStyle w:val="aff0"/>
              <w:rPr>
                <w:rFonts w:cs="Arial"/>
              </w:rPr>
            </w:pPr>
            <w:r w:rsidRPr="00194A18">
              <w:rPr>
                <w:rFonts w:cs="Arial"/>
              </w:rPr>
              <w:t>The definition of variable is not required.</w:t>
            </w:r>
          </w:p>
        </w:tc>
      </w:tr>
      <w:tr w:rsidR="00A06F1B" w:rsidRPr="00860732" w14:paraId="6431B583" w14:textId="77777777" w:rsidTr="00C163E0">
        <w:trPr>
          <w:trHeight w:val="270"/>
        </w:trPr>
        <w:tc>
          <w:tcPr>
            <w:tcW w:w="2122" w:type="dxa"/>
            <w:shd w:val="clear" w:color="auto" w:fill="E5EAEF"/>
            <w:noWrap/>
          </w:tcPr>
          <w:p w14:paraId="0435F454" w14:textId="041AE33A" w:rsidR="00A06F1B" w:rsidRPr="00D30BBC" w:rsidRDefault="00A06F1B" w:rsidP="00A06F1B">
            <w:pPr>
              <w:pStyle w:val="aff0"/>
            </w:pPr>
            <w:r w:rsidRPr="00F53196">
              <w:t>substitution variable</w:t>
            </w:r>
          </w:p>
        </w:tc>
        <w:tc>
          <w:tcPr>
            <w:tcW w:w="6904" w:type="dxa"/>
            <w:shd w:val="clear" w:color="auto" w:fill="auto"/>
            <w:noWrap/>
            <w:vAlign w:val="center"/>
          </w:tcPr>
          <w:p w14:paraId="308DED82" w14:textId="28374958" w:rsidR="00A06F1B" w:rsidRPr="00194A18" w:rsidRDefault="00A06F1B" w:rsidP="00A06F1B">
            <w:pPr>
              <w:pStyle w:val="aff0"/>
              <w:rPr>
                <w:rFonts w:cs="Arial"/>
              </w:rPr>
            </w:pPr>
            <w:r w:rsidRPr="00194A18">
              <w:rPr>
                <w:rFonts w:cs="Arial"/>
              </w:rPr>
              <w:t>The 3 kinds of variable that can be defined are as follows.</w:t>
            </w:r>
          </w:p>
          <w:p w14:paraId="40007AB3" w14:textId="28C58F5C" w:rsidR="00A06F1B" w:rsidRPr="00194A18" w:rsidRDefault="00A06F1B" w:rsidP="00A06F1B">
            <w:pPr>
              <w:pStyle w:val="aff0"/>
              <w:rPr>
                <w:rFonts w:cs="Arial"/>
              </w:rPr>
            </w:pPr>
            <w:r w:rsidRPr="00194A18">
              <w:rPr>
                <w:rFonts w:cs="Arial"/>
              </w:rPr>
              <w:t>・</w:t>
            </w:r>
            <w:r w:rsidR="00194A18" w:rsidRPr="00194A18">
              <w:rPr>
                <w:rFonts w:cs="Arial"/>
              </w:rPr>
              <w:t>Normal variable</w:t>
            </w:r>
          </w:p>
          <w:p w14:paraId="2C466A1F" w14:textId="766D388B" w:rsidR="00A06F1B" w:rsidRPr="00194A18" w:rsidRDefault="00A06F1B" w:rsidP="00A06F1B">
            <w:pPr>
              <w:pStyle w:val="aff0"/>
              <w:rPr>
                <w:rFonts w:cs="Arial"/>
              </w:rPr>
            </w:pPr>
            <w:r w:rsidRPr="00194A18">
              <w:rPr>
                <w:rFonts w:cs="Arial"/>
              </w:rPr>
              <w:t>・</w:t>
            </w:r>
            <w:r w:rsidR="00194A18" w:rsidRPr="00194A18">
              <w:rPr>
                <w:rFonts w:cs="Arial"/>
              </w:rPr>
              <w:t>Multiple specific value variable</w:t>
            </w:r>
          </w:p>
          <w:p w14:paraId="4C4DD69C" w14:textId="4E587411" w:rsidR="00A06F1B" w:rsidRPr="00194A18" w:rsidRDefault="00A06F1B" w:rsidP="00A06F1B">
            <w:pPr>
              <w:pStyle w:val="aff0"/>
              <w:rPr>
                <w:rFonts w:cs="Arial"/>
              </w:rPr>
            </w:pPr>
            <w:r w:rsidRPr="00194A18">
              <w:rPr>
                <w:rFonts w:cs="Arial"/>
              </w:rPr>
              <w:t>・</w:t>
            </w:r>
            <w:r w:rsidR="00194A18" w:rsidRPr="00194A18">
              <w:rPr>
                <w:rFonts w:cs="Arial"/>
              </w:rPr>
              <w:t>Nested variable</w:t>
            </w:r>
          </w:p>
          <w:p w14:paraId="3E069E3E" w14:textId="21EE5D2B" w:rsidR="00194A18" w:rsidRPr="00194A18" w:rsidRDefault="00194A18" w:rsidP="00A06F1B">
            <w:pPr>
              <w:pStyle w:val="aff0"/>
              <w:rPr>
                <w:rFonts w:cs="Arial"/>
              </w:rPr>
            </w:pPr>
            <w:r w:rsidRPr="00194A18">
              <w:rPr>
                <w:rFonts w:cs="Arial"/>
              </w:rPr>
              <w:t>The note of each variable definition are the same.</w:t>
            </w:r>
          </w:p>
          <w:p w14:paraId="50790EFD" w14:textId="77777777" w:rsidR="00194A18" w:rsidRPr="00194A18" w:rsidRDefault="00194A18" w:rsidP="00A06F1B">
            <w:pPr>
              <w:pStyle w:val="aff0"/>
              <w:rPr>
                <w:rFonts w:cs="Arial"/>
              </w:rPr>
            </w:pPr>
          </w:p>
          <w:p w14:paraId="51FBE271" w14:textId="673A2E14" w:rsidR="00A06F1B" w:rsidRPr="00194A18" w:rsidRDefault="00A06F1B" w:rsidP="00A06F1B">
            <w:pPr>
              <w:pStyle w:val="aff0"/>
              <w:rPr>
                <w:rFonts w:cs="Arial"/>
              </w:rPr>
            </w:pPr>
            <w:r w:rsidRPr="00194A18">
              <w:rPr>
                <w:rFonts w:cs="Arial"/>
              </w:rPr>
              <w:t>e.g.)</w:t>
            </w:r>
          </w:p>
          <w:p w14:paraId="472AF925" w14:textId="161D9211" w:rsidR="00A06F1B" w:rsidRPr="00194A18" w:rsidRDefault="00A06F1B" w:rsidP="00A06F1B">
            <w:pPr>
              <w:pStyle w:val="aff0"/>
              <w:rPr>
                <w:rFonts w:eastAsia="ＭＳ ゴシック" w:cs="Arial"/>
              </w:rPr>
            </w:pPr>
            <w:r w:rsidRPr="00194A18">
              <w:rPr>
                <w:rFonts w:eastAsia="ＭＳ ゴシック" w:cs="Arial"/>
              </w:rPr>
              <w:t xml:space="preserve">  LCA_sample_1: </w:t>
            </w:r>
          </w:p>
          <w:p w14:paraId="52ED9680" w14:textId="1CB8C261" w:rsidR="00A06F1B" w:rsidRPr="00194A18" w:rsidRDefault="00A06F1B" w:rsidP="00A06F1B">
            <w:pPr>
              <w:pStyle w:val="aff0"/>
              <w:rPr>
                <w:rFonts w:eastAsia="ＭＳ ゴシック" w:cs="Arial"/>
              </w:rPr>
            </w:pPr>
            <w:r w:rsidRPr="00194A18">
              <w:rPr>
                <w:rFonts w:eastAsia="ＭＳ ゴシック" w:cs="Arial"/>
              </w:rPr>
              <w:t xml:space="preserve">  LCA_sample_2: []</w:t>
            </w:r>
          </w:p>
          <w:p w14:paraId="40BAD646" w14:textId="28EA6535" w:rsidR="00A06F1B" w:rsidRPr="00194A18" w:rsidRDefault="00A06F1B" w:rsidP="00A06F1B">
            <w:pPr>
              <w:pStyle w:val="aff0"/>
              <w:rPr>
                <w:rFonts w:eastAsia="ＭＳ ゴシック" w:cs="Arial"/>
              </w:rPr>
            </w:pPr>
            <w:r w:rsidRPr="00194A18">
              <w:rPr>
                <w:rFonts w:eastAsia="ＭＳ ゴシック" w:cs="Arial"/>
              </w:rPr>
              <w:t xml:space="preserve">  LCA_sample_3: </w:t>
            </w:r>
          </w:p>
          <w:p w14:paraId="584B114B" w14:textId="0D034C0D" w:rsidR="00A06F1B" w:rsidRPr="00194A18" w:rsidRDefault="00A06F1B" w:rsidP="00A06F1B">
            <w:pPr>
              <w:pStyle w:val="aff0"/>
              <w:rPr>
                <w:rFonts w:eastAsia="ＭＳ ゴシック" w:cs="Arial"/>
                <w:b/>
                <w:color w:val="FF0000"/>
              </w:rPr>
            </w:pPr>
            <w:r w:rsidRPr="00194A18">
              <w:rPr>
                <w:rFonts w:eastAsia="ＭＳ ゴシック" w:cs="Arial"/>
              </w:rPr>
              <w:t xml:space="preserve">  - item1: none</w:t>
            </w:r>
            <w:r w:rsidRPr="00194A18">
              <w:rPr>
                <w:rFonts w:eastAsia="ＭＳ ゴシック" w:cs="Arial"/>
              </w:rPr>
              <w:t xml:space="preserve">　　　</w:t>
            </w:r>
            <w:r w:rsidRPr="00194A18">
              <w:rPr>
                <w:rFonts w:eastAsia="ＭＳ ゴシック" w:cs="Arial"/>
              </w:rPr>
              <w:t xml:space="preserve">    </w:t>
            </w:r>
            <w:r w:rsidR="00194A18">
              <w:rPr>
                <w:rFonts w:eastAsia="ＭＳ ゴシック" w:cs="Arial"/>
              </w:rPr>
              <w:t xml:space="preserve"> </w:t>
            </w:r>
          </w:p>
          <w:p w14:paraId="24EAF124" w14:textId="4EEC35F1" w:rsidR="00A06F1B" w:rsidRPr="00194A18" w:rsidRDefault="00A06F1B" w:rsidP="00652945">
            <w:pPr>
              <w:pStyle w:val="aff0"/>
              <w:rPr>
                <w:rFonts w:cs="Arial"/>
              </w:rPr>
            </w:pPr>
            <w:r w:rsidRPr="00194A18">
              <w:rPr>
                <w:rFonts w:eastAsia="ＭＳ ゴシック" w:cs="Arial"/>
              </w:rPr>
              <w:t xml:space="preserve">    item2:              </w:t>
            </w:r>
            <w:r w:rsidR="00652945">
              <w:rPr>
                <w:rFonts w:eastAsia="ＭＳ ゴシック" w:cs="Arial"/>
              </w:rPr>
              <w:br/>
            </w:r>
            <w:r w:rsidR="00194A18" w:rsidRPr="00194A18">
              <w:rPr>
                <w:rFonts w:cs="Arial"/>
              </w:rPr>
              <w:t>The template with substitution variable defined can only be used in Ansible-Role</w:t>
            </w:r>
          </w:p>
        </w:tc>
      </w:tr>
    </w:tbl>
    <w:p w14:paraId="3CF59483" w14:textId="55A33CF8" w:rsidR="00342EC4" w:rsidRPr="006B78C4" w:rsidRDefault="00194A18" w:rsidP="006B78C4">
      <w:pPr>
        <w:widowControl/>
        <w:ind w:firstLineChars="150" w:firstLine="270"/>
        <w:jc w:val="left"/>
        <w:rPr>
          <w:sz w:val="18"/>
          <w:szCs w:val="21"/>
        </w:rPr>
      </w:pPr>
      <w:r w:rsidRPr="00194A18">
        <w:rPr>
          <w:rFonts w:eastAsia="ＭＳ Ｐゴシック" w:cs="Times New Roman"/>
          <w:sz w:val="18"/>
        </w:rPr>
        <w:t>For details, Please refer to the attachment "User Instruction Manual - Ansible-driver attachment- Ansible usage guideline with additional rules"</w:t>
      </w:r>
    </w:p>
    <w:p w14:paraId="0A498AAA" w14:textId="363F63B5" w:rsidR="00CD2545" w:rsidRDefault="00CD2545" w:rsidP="00CD2545">
      <w:pPr>
        <w:widowControl/>
        <w:jc w:val="left"/>
        <w:rPr>
          <w:sz w:val="18"/>
          <w:szCs w:val="21"/>
        </w:rPr>
      </w:pPr>
    </w:p>
    <w:p w14:paraId="42594365" w14:textId="5D088951" w:rsidR="00CD2545" w:rsidRDefault="00531C7A" w:rsidP="000C42FC">
      <w:pPr>
        <w:pStyle w:val="aa"/>
        <w:numPr>
          <w:ilvl w:val="0"/>
          <w:numId w:val="45"/>
        </w:numPr>
        <w:ind w:leftChars="0"/>
      </w:pPr>
      <w:r>
        <w:t>Write</w:t>
      </w:r>
      <w:r w:rsidR="00B42C63" w:rsidRPr="00B42C63">
        <w:t xml:space="preserve"> Playbook</w:t>
      </w:r>
    </w:p>
    <w:p w14:paraId="34FFDBFB" w14:textId="3AB9638C" w:rsidR="00B42C63" w:rsidRDefault="00B42C63" w:rsidP="00B42C63">
      <w:r>
        <w:t xml:space="preserve">When describing the template registered in template list menu in Playbook, </w:t>
      </w:r>
      <w:r w:rsidR="00531C7A">
        <w:t>write</w:t>
      </w:r>
      <w:r>
        <w:t xml:space="preserve"> the appropriate parameter in the template embedded variable name.</w:t>
      </w:r>
    </w:p>
    <w:p w14:paraId="757B56E6" w14:textId="4EE64DDC" w:rsidR="00CD2545" w:rsidRPr="00860732" w:rsidRDefault="00B42C63" w:rsidP="00B42C63">
      <w:r>
        <w:t xml:space="preserve">If the template embedded variable name is not used, </w:t>
      </w:r>
      <w:r w:rsidR="00531C7A">
        <w:t>write</w:t>
      </w:r>
      <w:r>
        <w:t xml:space="preserve"> the variable registered in the substitution list and the path of the file.</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6C711F3E" w:rsidR="00CD2545" w:rsidRPr="00860732" w:rsidRDefault="00B42C63" w:rsidP="00963677">
            <w:pPr>
              <w:rPr>
                <w:rFonts w:eastAsia="ＭＳ Ｐゴシック" w:cs="Arial"/>
                <w:bCs/>
                <w:sz w:val="16"/>
                <w:szCs w:val="16"/>
              </w:rPr>
            </w:pPr>
            <w:r>
              <w:rPr>
                <w:rFonts w:eastAsia="ＭＳ Ｐゴシック" w:cs="Arial"/>
                <w:bCs/>
                <w:szCs w:val="21"/>
              </w:rPr>
              <w:t xml:space="preserve">e.g. </w:t>
            </w:r>
            <w:r w:rsidR="00CD2545" w:rsidRPr="00860732">
              <w:rPr>
                <w:rFonts w:eastAsia="ＭＳ Ｐゴシック" w:cs="Arial"/>
                <w:bCs/>
                <w:sz w:val="16"/>
                <w:szCs w:val="16"/>
              </w:rPr>
              <w:t>)</w:t>
            </w:r>
          </w:p>
          <w:p w14:paraId="7D2D27CE" w14:textId="348BEBFF" w:rsidR="00CD2545" w:rsidRPr="00860732" w:rsidRDefault="00531C7A" w:rsidP="00963677">
            <w:pPr>
              <w:rPr>
                <w:rFonts w:eastAsia="ＭＳ Ｐゴシック" w:cs="Times New Roman"/>
                <w:b/>
                <w:bCs/>
                <w:sz w:val="16"/>
                <w:szCs w:val="16"/>
              </w:rPr>
            </w:pPr>
            <w:r>
              <w:rPr>
                <w:rFonts w:eastAsia="ＭＳ Ｐゴシック" w:cs="Times New Roman"/>
                <w:b/>
                <w:szCs w:val="21"/>
              </w:rPr>
              <w:t>Write</w:t>
            </w:r>
            <w:r w:rsidR="00B42C63" w:rsidRPr="00B42C63">
              <w:rPr>
                <w:rFonts w:eastAsia="ＭＳ Ｐゴシック" w:cs="Times New Roman"/>
                <w:b/>
                <w:szCs w:val="21"/>
              </w:rPr>
              <w:t xml:space="preserve"> Playbook</w:t>
            </w:r>
            <w:r w:rsidR="00CD2545" w:rsidRPr="00860732">
              <w:rPr>
                <w:rFonts w:eastAsia="ＭＳ Ｐゴシック" w:cs="Times New Roman" w:hint="eastAsia"/>
                <w:b/>
                <w:sz w:val="18"/>
              </w:rPr>
              <w:t xml:space="preserve"> </w:t>
            </w:r>
            <w:r w:rsidR="00B42C63">
              <w:rPr>
                <w:rFonts w:eastAsia="ＭＳ Ｐゴシック" w:cs="Times New Roman" w:hint="eastAsia"/>
                <w:b/>
                <w:sz w:val="18"/>
              </w:rPr>
              <w:t xml:space="preserve">                           </w:t>
            </w:r>
            <w:r w:rsidR="00B42C63" w:rsidRPr="00B42C63">
              <w:rPr>
                <w:rFonts w:eastAsia="ＭＳ Ｐゴシック" w:cs="Times New Roman"/>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0FD5FB3C" w:rsidR="00CD2545" w:rsidRPr="00B42C63" w:rsidRDefault="00B42C63" w:rsidP="00963677">
                  <w:pPr>
                    <w:rPr>
                      <w:rFonts w:eastAsia="ＭＳ Ｐゴシック" w:cs="Times New Roman"/>
                      <w:b/>
                      <w:color w:val="FFFFFF"/>
                      <w:sz w:val="12"/>
                    </w:rPr>
                  </w:pPr>
                  <w:r w:rsidRPr="00B42C63">
                    <w:rPr>
                      <w:rFonts w:eastAsia="ＭＳ Ｐゴシック" w:cs="Times New Roman"/>
                      <w:b/>
                      <w:color w:val="FFFFFF"/>
                      <w:sz w:val="12"/>
                    </w:rPr>
                    <w:t>Template embedded variable name</w:t>
                  </w:r>
                </w:p>
              </w:tc>
              <w:tc>
                <w:tcPr>
                  <w:tcW w:w="1783" w:type="dxa"/>
                  <w:shd w:val="clear" w:color="auto" w:fill="002B62"/>
                </w:tcPr>
                <w:p w14:paraId="362B7E60" w14:textId="20D27B74" w:rsidR="00CD2545" w:rsidRPr="00B42C63" w:rsidRDefault="00B42C63" w:rsidP="00963677">
                  <w:pPr>
                    <w:rPr>
                      <w:rFonts w:eastAsia="ＭＳ Ｐゴシック" w:cs="Times New Roman"/>
                      <w:b/>
                      <w:color w:val="FFFFFF"/>
                      <w:sz w:val="16"/>
                    </w:rPr>
                  </w:pPr>
                  <w:r w:rsidRPr="00B42C63">
                    <w:rPr>
                      <w:rFonts w:eastAsia="ＭＳ Ｐゴシック" w:cs="Times New Roman"/>
                      <w:b/>
                      <w:color w:val="FFFFFF"/>
                      <w:sz w:val="16"/>
                    </w:rPr>
                    <w:t>Template file</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FCFB100" w14:textId="53527E0E" w:rsidR="00CD2545" w:rsidRPr="00B42C63" w:rsidRDefault="00CD2545" w:rsidP="00B42C63">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00B42C63">
              <w:rPr>
                <w:rFonts w:eastAsia="ＭＳ Ｐゴシック" w:cs="Arial"/>
                <w:bCs/>
                <w:sz w:val="18"/>
                <w:szCs w:val="18"/>
              </w:rPr>
              <w:t>}}' dest=/etc/hosts</w:t>
            </w:r>
          </w:p>
          <w:p w14:paraId="3DC62FAE" w14:textId="269C3914" w:rsidR="00CD2545"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00B42C63">
              <w:t xml:space="preserve"> </w:t>
            </w:r>
            <w:r w:rsidR="00B42C63" w:rsidRPr="00B42C63">
              <w:rPr>
                <w:rFonts w:eastAsia="ＭＳ Ｐゴシック" w:cs="Times New Roman"/>
                <w:bCs/>
                <w:sz w:val="18"/>
                <w:szCs w:val="18"/>
              </w:rPr>
              <w:t>half-width space</w:t>
            </w:r>
          </w:p>
          <w:p w14:paraId="1FAED4A4" w14:textId="77777777" w:rsidR="00B42C63" w:rsidRPr="00860732" w:rsidRDefault="00B42C63" w:rsidP="00963677">
            <w:pPr>
              <w:rPr>
                <w:rFonts w:eastAsia="ＭＳ Ｐゴシック" w:cs="Times New Roman"/>
                <w:bCs/>
                <w:sz w:val="18"/>
                <w:szCs w:val="18"/>
              </w:rPr>
            </w:pPr>
          </w:p>
          <w:p w14:paraId="1DCFC92E" w14:textId="71E289F5" w:rsidR="00CD2545" w:rsidRPr="006B78C4" w:rsidRDefault="00B42C63" w:rsidP="005A2F19">
            <w:pPr>
              <w:rPr>
                <w:rFonts w:eastAsia="ＭＳ Ｐゴシック" w:cs="Times New Roman"/>
                <w:b/>
                <w:bCs/>
                <w:color w:val="FF0000"/>
                <w:sz w:val="20"/>
                <w:szCs w:val="18"/>
              </w:rPr>
            </w:pPr>
            <w:r w:rsidRPr="006B78C4">
              <w:rPr>
                <w:rFonts w:eastAsia="ＭＳ Ｐゴシック" w:cs="Times New Roman"/>
                <w:b/>
                <w:bCs/>
                <w:color w:val="FF0000"/>
                <w:sz w:val="20"/>
                <w:szCs w:val="18"/>
              </w:rPr>
              <w:t xml:space="preserve">Please </w:t>
            </w:r>
            <w:r w:rsidR="00531C7A">
              <w:rPr>
                <w:rFonts w:eastAsia="ＭＳ Ｐゴシック" w:cs="Times New Roman"/>
                <w:b/>
                <w:bCs/>
                <w:color w:val="FF0000"/>
                <w:sz w:val="20"/>
                <w:szCs w:val="18"/>
              </w:rPr>
              <w:t>write</w:t>
            </w:r>
            <w:r w:rsidRPr="006B78C4">
              <w:rPr>
                <w:rFonts w:eastAsia="ＭＳ Ｐゴシック" w:cs="Times New Roman"/>
                <w:b/>
                <w:bCs/>
                <w:color w:val="FF0000"/>
                <w:sz w:val="20"/>
                <w:szCs w:val="18"/>
              </w:rPr>
              <w:t xml:space="preserve"> the file name in _dest</w:t>
            </w:r>
            <w:r w:rsidRPr="006B78C4">
              <w:rPr>
                <w:rFonts w:eastAsia="ＭＳ Ｐゴシック" w:cs="Times New Roman" w:hint="eastAsia"/>
                <w:b/>
                <w:bCs/>
                <w:color w:val="FF0000"/>
                <w:sz w:val="20"/>
                <w:szCs w:val="18"/>
              </w:rPr>
              <w:t xml:space="preserve">. </w:t>
            </w:r>
            <w:r w:rsidRPr="006B78C4">
              <w:rPr>
                <w:rFonts w:eastAsia="ＭＳ Ｐゴシック" w:cs="Times New Roman"/>
                <w:b/>
                <w:bCs/>
                <w:color w:val="FF0000"/>
                <w:sz w:val="20"/>
                <w:szCs w:val="18"/>
              </w:rPr>
              <w:t>If the file name is not specified, the work will be executed with the registered template file whose file name is added with the ITA management number in the front of the file name.</w:t>
            </w:r>
          </w:p>
          <w:p w14:paraId="22F395C8" w14:textId="47B028CD" w:rsidR="005A2F19" w:rsidRPr="005A2F19" w:rsidRDefault="005A2F19" w:rsidP="005A2F19">
            <w:pPr>
              <w:rPr>
                <w:rFonts w:eastAsia="ＭＳ Ｐゴシック" w:cs="Times New Roman"/>
                <w:b/>
                <w:bCs/>
                <w:color w:val="FF0000"/>
                <w:sz w:val="18"/>
                <w:szCs w:val="18"/>
              </w:rPr>
            </w:pPr>
            <w:r w:rsidRPr="006B78C4">
              <w:rPr>
                <w:rFonts w:eastAsia="ＭＳ Ｐゴシック" w:cs="Times New Roman"/>
                <w:b/>
                <w:bCs/>
                <w:color w:val="FF0000"/>
                <w:sz w:val="20"/>
                <w:szCs w:val="18"/>
              </w:rPr>
              <w:t>For example, in the case of dest=/etc/, the file name will be /etc/10-digit-number_hosts</w:t>
            </w:r>
          </w:p>
        </w:tc>
      </w:tr>
    </w:tbl>
    <w:p w14:paraId="4540AAA3" w14:textId="77777777" w:rsidR="00CD2545" w:rsidRDefault="00CD2545" w:rsidP="00CD2545">
      <w:pPr>
        <w:widowControl/>
        <w:jc w:val="left"/>
        <w:rPr>
          <w:sz w:val="18"/>
          <w:szCs w:val="21"/>
        </w:rPr>
      </w:pPr>
    </w:p>
    <w:p w14:paraId="5CDF0F0C" w14:textId="3EA14B61" w:rsidR="00CD2545" w:rsidRPr="009952BC" w:rsidRDefault="00531C7A" w:rsidP="000C42FC">
      <w:pPr>
        <w:pStyle w:val="aa"/>
        <w:widowControl/>
        <w:numPr>
          <w:ilvl w:val="0"/>
          <w:numId w:val="45"/>
        </w:numPr>
        <w:ind w:leftChars="0"/>
        <w:jc w:val="left"/>
        <w:rPr>
          <w:szCs w:val="21"/>
        </w:rPr>
      </w:pPr>
      <w:r>
        <w:rPr>
          <w:szCs w:val="21"/>
        </w:rPr>
        <w:t>Write</w:t>
      </w:r>
      <w:r w:rsidR="005A2F19" w:rsidRPr="005A2F19">
        <w:rPr>
          <w:szCs w:val="21"/>
        </w:rPr>
        <w:t xml:space="preserve"> dialog file</w:t>
      </w:r>
    </w:p>
    <w:p w14:paraId="74512569" w14:textId="3BA64034" w:rsidR="00CD2545" w:rsidRPr="00860732" w:rsidRDefault="005A2F19" w:rsidP="00CD2545">
      <w:pPr>
        <w:widowControl/>
        <w:jc w:val="left"/>
      </w:pPr>
      <w:r w:rsidRPr="005A2F19">
        <w:t xml:space="preserve">In the case of describing the dialog file, </w:t>
      </w:r>
      <w:r w:rsidR="00531C7A">
        <w:t>write</w:t>
      </w:r>
      <w:r w:rsidRPr="005A2F19">
        <w:t xml:space="preserve"> the template embedded variable name</w:t>
      </w:r>
      <w:r>
        <w:t>.</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19946A33" w14:textId="77777777" w:rsidR="005A2F19" w:rsidRPr="00860732" w:rsidRDefault="005A2F19" w:rsidP="005A2F19">
            <w:pPr>
              <w:rPr>
                <w:rFonts w:eastAsia="ＭＳ Ｐゴシック" w:cs="Arial"/>
                <w:bCs/>
                <w:sz w:val="16"/>
                <w:szCs w:val="16"/>
              </w:rPr>
            </w:pPr>
            <w:r>
              <w:rPr>
                <w:rFonts w:eastAsia="ＭＳ Ｐゴシック" w:cs="Arial"/>
                <w:bCs/>
                <w:szCs w:val="21"/>
              </w:rPr>
              <w:t xml:space="preserve">e.g. </w:t>
            </w:r>
            <w:r w:rsidRPr="00860732">
              <w:rPr>
                <w:rFonts w:eastAsia="ＭＳ Ｐゴシック" w:cs="Arial"/>
                <w:bCs/>
                <w:sz w:val="16"/>
                <w:szCs w:val="16"/>
              </w:rPr>
              <w:t>)</w:t>
            </w:r>
          </w:p>
          <w:p w14:paraId="0BFE692C" w14:textId="553306D2" w:rsidR="00CD2545" w:rsidRPr="00860732" w:rsidRDefault="00531C7A" w:rsidP="00963677">
            <w:pPr>
              <w:rPr>
                <w:rStyle w:val="generalbold1"/>
                <w:bCs/>
                <w:sz w:val="16"/>
                <w:szCs w:val="16"/>
              </w:rPr>
            </w:pPr>
            <w:r>
              <w:rPr>
                <w:b/>
              </w:rPr>
              <w:t>Write</w:t>
            </w:r>
            <w:r w:rsidR="005A2F19" w:rsidRPr="005A2F19">
              <w:rPr>
                <w:b/>
              </w:rPr>
              <w:t xml:space="preserve"> dialog file</w:t>
            </w:r>
            <w:r w:rsidR="00CD2545" w:rsidRPr="00860732">
              <w:rPr>
                <w:rFonts w:hint="eastAsia"/>
                <w:b/>
              </w:rPr>
              <w:t xml:space="preserve"> </w:t>
            </w:r>
            <w:r w:rsidR="00CD2545" w:rsidRPr="00860732">
              <w:rPr>
                <w:rFonts w:hint="eastAsia"/>
              </w:rPr>
              <w:t xml:space="preserve">                                </w:t>
            </w:r>
          </w:p>
          <w:p w14:paraId="3A158285" w14:textId="7777777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__loginuser__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__loginhostname__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p>
          <w:p w14:paraId="663CF15F" w14:textId="27E626A3" w:rsidR="00CD2545" w:rsidRPr="005A2F19" w:rsidRDefault="005A2F19" w:rsidP="00963677">
            <w:pPr>
              <w:ind w:firstLineChars="100" w:firstLine="180"/>
              <w:rPr>
                <w:rStyle w:val="generalbold1"/>
                <w:rFonts w:eastAsia="ＭＳ Ｐゴシック" w:cs="Arial"/>
                <w:bCs/>
                <w:sz w:val="18"/>
                <w:szCs w:val="18"/>
              </w:rPr>
            </w:pPr>
            <w:r w:rsidRPr="005A2F19">
              <w:rPr>
                <w:rStyle w:val="generalbold1"/>
                <w:rFonts w:eastAsia="ＭＳ Ｐゴシック" w:cs="Arial"/>
                <w:bCs/>
                <w:sz w:val="18"/>
                <w:szCs w:val="18"/>
              </w:rPr>
              <w:t xml:space="preserve">exec: 'scp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ITA user@ITA host name:{{</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TPF_hosts</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forwarding destination'</w:t>
            </w:r>
          </w:p>
          <w:p w14:paraId="4B04A72C" w14:textId="2AADC4F6"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'password:'</w:t>
            </w:r>
            <w:r w:rsidRPr="005A2F19">
              <w:rPr>
                <w:rStyle w:val="generalbold1"/>
                <w:rFonts w:eastAsia="ＭＳ Ｐゴシック" w:cs="Arial"/>
                <w:bCs/>
                <w:sz w:val="18"/>
                <w:szCs w:val="18"/>
              </w:rPr>
              <w:t xml:space="preserve">　　　　　　　　　　　　　　　　　　　　　　　　</w:t>
            </w:r>
            <w:r w:rsidR="005A2F19" w:rsidRPr="005A2F19">
              <w:rPr>
                <w:rFonts w:eastAsia="ＭＳ Ｐゴシック" w:cs="Arial"/>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5A2F19" w:rsidRPr="005A2F19" w14:paraId="7044B6B2" w14:textId="77777777" w:rsidTr="00963677">
              <w:trPr>
                <w:trHeight w:val="264"/>
              </w:trPr>
              <w:tc>
                <w:tcPr>
                  <w:tcW w:w="2266" w:type="dxa"/>
                  <w:shd w:val="clear" w:color="auto" w:fill="002B62"/>
                </w:tcPr>
                <w:p w14:paraId="0C8E1EC6" w14:textId="046A5396"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2"/>
                    </w:rPr>
                    <w:t>Template embedded variable name</w:t>
                  </w:r>
                </w:p>
              </w:tc>
              <w:tc>
                <w:tcPr>
                  <w:tcW w:w="1783" w:type="dxa"/>
                  <w:shd w:val="clear" w:color="auto" w:fill="002B62"/>
                </w:tcPr>
                <w:p w14:paraId="433F58F6" w14:textId="7A084C45"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6"/>
                    </w:rPr>
                    <w:t>Template file</w:t>
                  </w:r>
                </w:p>
              </w:tc>
            </w:tr>
            <w:tr w:rsidR="00CD2545" w:rsidRPr="005A2F19" w14:paraId="5EEA23A7" w14:textId="77777777" w:rsidTr="00963677">
              <w:trPr>
                <w:trHeight w:val="288"/>
              </w:trPr>
              <w:tc>
                <w:tcPr>
                  <w:tcW w:w="2266" w:type="dxa"/>
                </w:tcPr>
                <w:p w14:paraId="1721C8FF"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TPF_hosts</w:t>
                  </w:r>
                </w:p>
              </w:tc>
              <w:tc>
                <w:tcPr>
                  <w:tcW w:w="1783" w:type="dxa"/>
                </w:tcPr>
                <w:p w14:paraId="06289BB5"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 xml:space="preserve">/etc/hosts  </w:t>
                  </w:r>
                </w:p>
              </w:tc>
            </w:tr>
          </w:tbl>
          <w:p w14:paraId="5766A0A6" w14:textId="38D2E3A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005A2F19" w:rsidRPr="005A2F19">
              <w:rPr>
                <w:rStyle w:val="generalbold1"/>
                <w:rFonts w:eastAsia="ＭＳ Ｐゴシック" w:cs="Arial"/>
                <w:bCs/>
                <w:sz w:val="18"/>
                <w:szCs w:val="18"/>
              </w:rPr>
              <w:t>exec: 'ITAuser password'</w:t>
            </w:r>
          </w:p>
          <w:p w14:paraId="172DD820" w14:textId="630B975F"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005A2F19">
              <w:t xml:space="preserve"> </w:t>
            </w:r>
            <w:r w:rsidR="005A2F19" w:rsidRPr="005A2F19">
              <w:rPr>
                <w:rStyle w:val="generalbold1"/>
                <w:rFonts w:eastAsia="ＭＳ Ｐゴシック" w:cs="Arial"/>
                <w:bCs/>
                <w:sz w:val="18"/>
                <w:szCs w:val="18"/>
              </w:rPr>
              <w:t>half-width space</w:t>
            </w:r>
          </w:p>
          <w:p w14:paraId="54C8F29B" w14:textId="77777777" w:rsidR="00CD2545" w:rsidRPr="00860732" w:rsidRDefault="00CD2545" w:rsidP="00963677">
            <w:pPr>
              <w:rPr>
                <w:rStyle w:val="generalbold1"/>
                <w:bCs/>
                <w:color w:val="FF0000"/>
                <w:sz w:val="18"/>
                <w:szCs w:val="18"/>
              </w:rPr>
            </w:pPr>
          </w:p>
          <w:p w14:paraId="6310C881" w14:textId="18EC42A1" w:rsidR="005A2F19" w:rsidRPr="006B78C4" w:rsidRDefault="005A2F19" w:rsidP="005A2F19">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p>
          <w:p w14:paraId="15E8F1E7" w14:textId="33439773" w:rsidR="005A2F19" w:rsidRPr="006B78C4" w:rsidRDefault="005A2F19" w:rsidP="005A2F19">
            <w:pPr>
              <w:rPr>
                <w:rStyle w:val="generalbold1"/>
                <w:bCs/>
                <w:color w:val="FF0000"/>
                <w:sz w:val="20"/>
                <w:szCs w:val="18"/>
              </w:rPr>
            </w:pPr>
            <w:r w:rsidRPr="006B78C4">
              <w:rPr>
                <w:rStyle w:val="generalbold1"/>
                <w:bCs/>
                <w:color w:val="FF0000"/>
                <w:sz w:val="20"/>
                <w:szCs w:val="18"/>
              </w:rPr>
              <w:t>If the file name is not specified, the work will be executed with the registered template file whose file name is added with the ITA management number in the front of the file name.</w:t>
            </w:r>
          </w:p>
          <w:p w14:paraId="2494FA1F" w14:textId="77777777" w:rsidR="005A2F19" w:rsidRPr="006B78C4" w:rsidRDefault="005A2F19" w:rsidP="005A2F19">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1BB192F2" w14:textId="78ACD954" w:rsidR="00CD2545" w:rsidRPr="00860732" w:rsidRDefault="005A2F19" w:rsidP="005A2F19">
            <w:pPr>
              <w:rPr>
                <w:rFonts w:eastAsia="ＭＳ Ｐゴシック" w:cs="Times New Roman"/>
                <w:bCs/>
                <w:sz w:val="16"/>
                <w:szCs w:val="16"/>
              </w:rPr>
            </w:pPr>
            <w:r w:rsidRPr="006B78C4">
              <w:rPr>
                <w:rStyle w:val="generalbold1"/>
                <w:rFonts w:hint="eastAsia"/>
                <w:bCs/>
                <w:color w:val="FF0000"/>
                <w:sz w:val="20"/>
                <w:szCs w:val="18"/>
              </w:rPr>
              <w:t>{{</w:t>
            </w:r>
            <w:r w:rsidRPr="006B78C4">
              <w:rPr>
                <w:rStyle w:val="generalbold1"/>
                <w:rFonts w:hint="eastAsia"/>
                <w:bCs/>
                <w:color w:val="FF0000"/>
                <w:sz w:val="20"/>
                <w:szCs w:val="18"/>
              </w:rPr>
              <w:t>△</w:t>
            </w:r>
            <w:r w:rsidRPr="006B78C4">
              <w:rPr>
                <w:rStyle w:val="generalbold1"/>
                <w:rFonts w:hint="eastAsia"/>
                <w:bCs/>
                <w:color w:val="FF0000"/>
                <w:sz w:val="20"/>
                <w:szCs w:val="18"/>
              </w:rPr>
              <w:t>TPF_hosts</w:t>
            </w:r>
            <w:r w:rsidRPr="006B78C4">
              <w:rPr>
                <w:rStyle w:val="generalbold1"/>
                <w:rFonts w:hint="eastAsia"/>
                <w:bCs/>
                <w:color w:val="FF0000"/>
                <w:sz w:val="20"/>
                <w:szCs w:val="18"/>
              </w:rPr>
              <w:t>△</w:t>
            </w:r>
            <w:r w:rsidRPr="006B78C4">
              <w:rPr>
                <w:rStyle w:val="generalbold1"/>
                <w:rFonts w:hint="eastAsia"/>
                <w:bCs/>
                <w:color w:val="FF0000"/>
                <w:sz w:val="20"/>
                <w:szCs w:val="18"/>
              </w:rPr>
              <w:t>}} will be replaced by the absolute path during execution</w:t>
            </w:r>
            <w:r w:rsidRPr="006B78C4">
              <w:rPr>
                <w:rStyle w:val="generalbold1"/>
                <w:bCs/>
                <w:color w:val="FF0000"/>
                <w:sz w:val="20"/>
                <w:szCs w:val="18"/>
              </w:rPr>
              <w:t>.</w:t>
            </w:r>
          </w:p>
        </w:tc>
      </w:tr>
    </w:tbl>
    <w:p w14:paraId="069421B1" w14:textId="77777777" w:rsidR="00CD2545" w:rsidRPr="00682F88" w:rsidRDefault="00CD2545" w:rsidP="00CD2545">
      <w:pPr>
        <w:widowControl/>
        <w:jc w:val="left"/>
        <w:rPr>
          <w:sz w:val="18"/>
          <w:szCs w:val="21"/>
        </w:rPr>
      </w:pPr>
    </w:p>
    <w:p w14:paraId="7BDD4084" w14:textId="44BCA2BF" w:rsidR="00CD2545" w:rsidRDefault="005A2F19" w:rsidP="00CD2545">
      <w:pPr>
        <w:widowControl/>
        <w:jc w:val="left"/>
        <w:rPr>
          <w:szCs w:val="21"/>
        </w:rPr>
      </w:pPr>
      <w:r w:rsidRPr="005A2F19">
        <w:rPr>
          <w:szCs w:val="21"/>
        </w:rPr>
        <w:t>By reading the variable definition of template with inter</w:t>
      </w:r>
      <w:r w:rsidR="00E71825">
        <w:rPr>
          <w:szCs w:val="21"/>
        </w:rPr>
        <w:t xml:space="preserve">nal process, it is possible to </w:t>
      </w:r>
      <w:r w:rsidRPr="005A2F19">
        <w:rPr>
          <w:szCs w:val="21"/>
        </w:rPr>
        <w:t>register specific value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08204C">
        <w:rPr>
          <w:rFonts w:hint="eastAsia"/>
        </w:rPr>
        <w:t>S</w:t>
      </w:r>
      <w:r w:rsidR="0008204C">
        <w:t>ubstitution value auto-registration setting</w:t>
      </w:r>
      <w:r w:rsidR="00E71825" w:rsidRPr="00E71825">
        <w:rPr>
          <w:szCs w:val="21"/>
          <w:u w:val="single"/>
        </w:rPr>
        <w:fldChar w:fldCharType="end"/>
      </w:r>
      <w:r w:rsidRPr="005A2F19">
        <w:rPr>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08204C">
        <w:t>S</w:t>
      </w:r>
      <w:r w:rsidR="0008204C">
        <w:rPr>
          <w:rFonts w:hint="eastAsia"/>
        </w:rPr>
        <w:t xml:space="preserve">ubstitution </w:t>
      </w:r>
      <w:r w:rsidR="0008204C">
        <w:t>value list</w:t>
      </w:r>
      <w:r w:rsidR="009E505F" w:rsidRPr="009E505F">
        <w:rPr>
          <w:u w:val="single"/>
        </w:rPr>
        <w:fldChar w:fldCharType="end"/>
      </w:r>
      <w:r w:rsidRPr="005A2F19">
        <w:rPr>
          <w:szCs w:val="21"/>
        </w:rPr>
        <w:t>".</w:t>
      </w:r>
    </w:p>
    <w:p w14:paraId="3AE47DF3" w14:textId="57F7A551" w:rsidR="005A2F19" w:rsidRPr="00E71825" w:rsidRDefault="005A2F19" w:rsidP="00CD2545">
      <w:pPr>
        <w:widowControl/>
        <w:jc w:val="left"/>
        <w:rPr>
          <w:szCs w:val="21"/>
        </w:rPr>
      </w:pPr>
      <w:r w:rsidRPr="005A2F19">
        <w:rPr>
          <w:rFonts w:hint="eastAsia"/>
          <w:szCs w:val="21"/>
        </w:rPr>
        <w:t>Since the timing of file reading is not in real time, it may</w:t>
      </w:r>
      <w:r w:rsidRPr="005A2F19">
        <w:rPr>
          <w:rFonts w:hint="eastAsia"/>
          <w:szCs w:val="21"/>
          <w:u w:val="single"/>
        </w:rPr>
        <w:t xml:space="preserve"> take some time</w:t>
      </w:r>
      <w:r w:rsidRPr="005A2F19">
        <w:rPr>
          <w:rFonts w:hint="eastAsia"/>
          <w:sz w:val="20"/>
          <w:u w:val="single"/>
          <w:vertAlign w:val="superscript"/>
        </w:rPr>
        <w:t>※</w:t>
      </w:r>
      <w:r w:rsidRPr="005A2F19">
        <w:rPr>
          <w:rFonts w:hint="eastAsia"/>
          <w:sz w:val="20"/>
          <w:u w:val="single"/>
          <w:vertAlign w:val="superscript"/>
        </w:rPr>
        <w:t>1</w:t>
      </w:r>
      <w:r w:rsidRPr="005A2F19">
        <w:rPr>
          <w:rFonts w:hint="eastAsia"/>
          <w:szCs w:val="21"/>
        </w:rPr>
        <w:t xml:space="preserve"> until the variables can be handled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08204C">
        <w:rPr>
          <w:rFonts w:hint="eastAsia"/>
        </w:rPr>
        <w:t>S</w:t>
      </w:r>
      <w:r w:rsidR="0008204C">
        <w:t>ubstitution value auto-registration setting</w:t>
      </w:r>
      <w:r w:rsidR="00E71825" w:rsidRPr="00E71825">
        <w:rPr>
          <w:szCs w:val="21"/>
          <w:u w:val="single"/>
        </w:rPr>
        <w:fldChar w:fldCharType="end"/>
      </w:r>
      <w:r w:rsidRPr="005A2F19">
        <w:rPr>
          <w:rFonts w:hint="eastAsia"/>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08204C">
        <w:t>S</w:t>
      </w:r>
      <w:r w:rsidR="0008204C">
        <w:rPr>
          <w:rFonts w:hint="eastAsia"/>
        </w:rPr>
        <w:t xml:space="preserve">ubstitution </w:t>
      </w:r>
      <w:r w:rsidR="0008204C">
        <w:t>value list</w:t>
      </w:r>
      <w:r w:rsidR="009E505F" w:rsidRPr="009E505F">
        <w:rPr>
          <w:u w:val="single"/>
        </w:rPr>
        <w:fldChar w:fldCharType="end"/>
      </w:r>
      <w:r w:rsidRPr="005A2F19">
        <w:rPr>
          <w:rFonts w:hint="eastAsia"/>
          <w:szCs w:val="21"/>
        </w:rPr>
        <w:t>"</w:t>
      </w:r>
      <w:r w:rsidR="0001345B">
        <w:rPr>
          <w:szCs w:val="21"/>
        </w:rPr>
        <w:t>.</w:t>
      </w:r>
    </w:p>
    <w:p w14:paraId="03085602" w14:textId="7F99B178" w:rsidR="00CD2545" w:rsidRPr="001B1A88" w:rsidRDefault="00E71825" w:rsidP="001B1A88">
      <w:pPr>
        <w:pStyle w:val="26"/>
        <w:ind w:leftChars="0" w:left="0"/>
        <w:rPr>
          <w:b/>
          <w:color w:val="FF0000"/>
        </w:rPr>
      </w:pPr>
      <w:r w:rsidRPr="00E71825">
        <w:rPr>
          <w:rFonts w:hint="eastAsia"/>
          <w:b/>
          <w:color w:val="FF0000"/>
        </w:rPr>
        <w:t>※</w:t>
      </w:r>
      <w:r w:rsidRPr="00E71825">
        <w:rPr>
          <w:rFonts w:hint="eastAsia"/>
          <w:b/>
          <w:color w:val="FF0000"/>
        </w:rPr>
        <w:t xml:space="preserve">1 The timing of file reading is </w:t>
      </w:r>
      <w:r w:rsidR="00531C7A">
        <w:rPr>
          <w:rFonts w:hint="eastAsia"/>
          <w:b/>
          <w:color w:val="FF0000"/>
        </w:rPr>
        <w:t>write</w:t>
      </w:r>
      <w:r w:rsidRPr="00E71825">
        <w:rPr>
          <w:rFonts w:hint="eastAsia"/>
          <w:b/>
          <w:color w:val="FF0000"/>
        </w:rPr>
        <w:t>d in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\r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08204C">
        <w:rPr>
          <w:b/>
          <w:color w:val="FF0000"/>
          <w:u w:val="single"/>
        </w:rPr>
        <w:t xml:space="preserve"> 7.2</w:t>
      </w:r>
      <w:r w:rsidR="009E505F" w:rsidRPr="007C415F">
        <w:rPr>
          <w:b/>
          <w:color w:val="FF0000"/>
          <w:u w:val="single"/>
        </w:rPr>
        <w:fldChar w:fldCharType="end"/>
      </w:r>
      <w:r w:rsidR="009E505F" w:rsidRPr="007C415F">
        <w:rPr>
          <w:b/>
          <w:color w:val="FF0000"/>
          <w:u w:val="single"/>
        </w:rPr>
        <w:t xml:space="preserve">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08204C" w:rsidRPr="0008204C">
        <w:rPr>
          <w:rFonts w:hint="eastAsia"/>
          <w:b/>
          <w:color w:val="FF0000"/>
          <w:u w:val="single"/>
        </w:rPr>
        <w:t>A</w:t>
      </w:r>
      <w:r w:rsidR="0008204C" w:rsidRPr="0008204C">
        <w:rPr>
          <w:b/>
          <w:color w:val="FF0000"/>
          <w:u w:val="single"/>
        </w:rPr>
        <w:t>bout the maintenance method</w:t>
      </w:r>
      <w:r w:rsidR="009E505F" w:rsidRPr="007C415F">
        <w:rPr>
          <w:b/>
          <w:color w:val="FF0000"/>
          <w:u w:val="single"/>
        </w:rPr>
        <w:fldChar w:fldCharType="end"/>
      </w:r>
      <w:r w:rsidRPr="00E71825">
        <w:rPr>
          <w:rFonts w:hint="eastAsia"/>
          <w:b/>
          <w:color w:val="FF0000"/>
        </w:rPr>
        <w:t>", so please refer to it.</w:t>
      </w:r>
    </w:p>
    <w:p w14:paraId="71D832F6" w14:textId="77777777" w:rsidR="00CD2545" w:rsidRDefault="00CD2545" w:rsidP="00CD2545">
      <w:pPr>
        <w:widowControl/>
        <w:jc w:val="left"/>
        <w:rPr>
          <w:sz w:val="18"/>
          <w:szCs w:val="21"/>
        </w:rPr>
      </w:pPr>
      <w:r>
        <w:rPr>
          <w:sz w:val="18"/>
          <w:szCs w:val="21"/>
        </w:rPr>
        <w:br w:type="page"/>
      </w:r>
    </w:p>
    <w:p w14:paraId="0E27F5F8" w14:textId="30DD2E20" w:rsidR="00CD2545" w:rsidRPr="00CE0420" w:rsidRDefault="001B2F23" w:rsidP="00E71825">
      <w:pPr>
        <w:pStyle w:val="30"/>
        <w:rPr>
          <w:rFonts w:ascii="Arial" w:hAnsi="Arial"/>
          <w:szCs w:val="21"/>
        </w:rPr>
      </w:pPr>
      <w:bookmarkStart w:id="104" w:name="_ファイル管理"/>
      <w:bookmarkStart w:id="105" w:name="_Contents_list"/>
      <w:bookmarkStart w:id="106" w:name="_Ref32486152"/>
      <w:bookmarkStart w:id="107" w:name="_Ref32486154"/>
      <w:bookmarkStart w:id="108" w:name="_Ref32486502"/>
      <w:bookmarkStart w:id="109" w:name="_Ref32486506"/>
      <w:bookmarkStart w:id="110" w:name="_Ref32486847"/>
      <w:bookmarkStart w:id="111" w:name="_Ref32486850"/>
      <w:bookmarkEnd w:id="104"/>
      <w:bookmarkEnd w:id="105"/>
      <w:r>
        <w:rPr>
          <w:rFonts w:ascii="Arial" w:hAnsi="Arial"/>
          <w:szCs w:val="21"/>
        </w:rPr>
        <w:lastRenderedPageBreak/>
        <w:t xml:space="preserve"> </w:t>
      </w:r>
      <w:bookmarkStart w:id="112" w:name="_Toc105605713"/>
      <w:r>
        <w:rPr>
          <w:rFonts w:ascii="Arial" w:hAnsi="Arial"/>
          <w:szCs w:val="21"/>
        </w:rPr>
        <w:t>File</w:t>
      </w:r>
      <w:r w:rsidR="00E71825" w:rsidRPr="00E71825">
        <w:rPr>
          <w:rFonts w:ascii="Arial" w:hAnsi="Arial"/>
          <w:szCs w:val="21"/>
        </w:rPr>
        <w:t xml:space="preserve"> list</w:t>
      </w:r>
      <w:bookmarkEnd w:id="106"/>
      <w:bookmarkEnd w:id="107"/>
      <w:bookmarkEnd w:id="108"/>
      <w:bookmarkEnd w:id="109"/>
      <w:bookmarkEnd w:id="110"/>
      <w:bookmarkEnd w:id="111"/>
      <w:bookmarkEnd w:id="112"/>
    </w:p>
    <w:p w14:paraId="2E13D32F" w14:textId="334CFA8C" w:rsidR="00CD2545" w:rsidRPr="00CE0420" w:rsidRDefault="00E71825" w:rsidP="000C42FC">
      <w:pPr>
        <w:pStyle w:val="a0"/>
        <w:numPr>
          <w:ilvl w:val="0"/>
          <w:numId w:val="27"/>
        </w:numPr>
      </w:pPr>
      <w:r w:rsidRPr="00E71825">
        <w:t>In the "contents list" menu, register/update/discard the file and file embedded variable used in each module defined in the Playbook</w:t>
      </w:r>
      <w:r>
        <w:t>.</w:t>
      </w:r>
    </w:p>
    <w:p w14:paraId="1DDF3821" w14:textId="3FC3175C" w:rsidR="00CD2545" w:rsidRDefault="00E71825" w:rsidP="00CD2545">
      <w:pPr>
        <w:pStyle w:val="a0"/>
        <w:numPr>
          <w:ilvl w:val="0"/>
          <w:numId w:val="0"/>
        </w:numPr>
        <w:ind w:left="709"/>
      </w:pPr>
      <w:r w:rsidRPr="00E71825">
        <w:t>If the files are registered in the contents list, the file used in each module defined in the Playbook can be specified by file embedded variable.</w:t>
      </w:r>
    </w:p>
    <w:p w14:paraId="177905A2" w14:textId="5CB9EE5B" w:rsidR="00CD2545" w:rsidRPr="00CE0420" w:rsidRDefault="00F2141A" w:rsidP="00E7182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4242B779">
                <wp:simplePos x="0" y="0"/>
                <wp:positionH relativeFrom="column">
                  <wp:posOffset>445567</wp:posOffset>
                </wp:positionH>
                <wp:positionV relativeFrom="paragraph">
                  <wp:posOffset>1128827</wp:posOffset>
                </wp:positionV>
                <wp:extent cx="782726" cy="204825"/>
                <wp:effectExtent l="19050" t="19050" r="17780" b="24130"/>
                <wp:wrapNone/>
                <wp:docPr id="228" name="正方形/長方形 228"/>
                <wp:cNvGraphicFramePr/>
                <a:graphic xmlns:a="http://schemas.openxmlformats.org/drawingml/2006/main">
                  <a:graphicData uri="http://schemas.microsoft.com/office/word/2010/wordprocessingShape">
                    <wps:wsp>
                      <wps:cNvSpPr/>
                      <wps:spPr>
                        <a:xfrm>
                          <a:off x="0" y="0"/>
                          <a:ext cx="782726"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B20E" id="正方形/長方形 228" o:spid="_x0000_s1026" style="position:absolute;left:0;text-align:left;margin-left:35.1pt;margin-top:88.9pt;width:61.65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" filled="f" strokecolor="#c00000" strokeweight="2.25pt"/>
            </w:pict>
          </mc:Fallback>
        </mc:AlternateContent>
      </w:r>
      <w:r>
        <w:rPr>
          <w:noProof/>
        </w:rPr>
        <w:drawing>
          <wp:inline distT="0" distB="0" distL="0" distR="0" wp14:anchorId="086C7728" wp14:editId="22596BAA">
            <wp:extent cx="5369078" cy="4052621"/>
            <wp:effectExtent l="0" t="0" r="3175" b="508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74143" cy="4056444"/>
                    </a:xfrm>
                    <a:prstGeom prst="rect">
                      <a:avLst/>
                    </a:prstGeom>
                    <a:ln>
                      <a:noFill/>
                    </a:ln>
                    <a:extLst>
                      <a:ext uri="{53640926-AAD7-44D8-BBD7-CCE9431645EC}">
                        <a14:shadowObscured xmlns:a14="http://schemas.microsoft.com/office/drawing/2010/main"/>
                      </a:ext>
                    </a:extLst>
                  </pic:spPr>
                </pic:pic>
              </a:graphicData>
            </a:graphic>
          </wp:inline>
        </w:drawing>
      </w:r>
    </w:p>
    <w:p w14:paraId="18D9E1CF" w14:textId="240336AE" w:rsidR="00CD2545" w:rsidRPr="00CE0420" w:rsidRDefault="00CD2545" w:rsidP="00CD2545">
      <w:pPr>
        <w:pStyle w:val="aa"/>
        <w:jc w:val="center"/>
        <w:rPr>
          <w:noProof/>
        </w:rPr>
      </w:pPr>
    </w:p>
    <w:p w14:paraId="79B88063" w14:textId="162AB40A" w:rsidR="00CD2545" w:rsidRPr="00CE0420" w:rsidRDefault="00E742CA" w:rsidP="00CD2545">
      <w:pPr>
        <w:jc w:val="center"/>
        <w:rPr>
          <w:rFonts w:cstheme="minorHAnsi"/>
          <w:b/>
        </w:rPr>
      </w:pPr>
      <w:r>
        <w:rPr>
          <w:b/>
        </w:rPr>
        <w:t>Figure 5.2-9</w:t>
      </w:r>
      <w:r w:rsidR="00E71825" w:rsidRPr="00E71825">
        <w:rPr>
          <w:b/>
        </w:rPr>
        <w:t xml:space="preserve"> submenu screen (Contents list)</w:t>
      </w:r>
    </w:p>
    <w:p w14:paraId="36224D07" w14:textId="2901C698" w:rsidR="00CD2545" w:rsidRPr="00CE0420" w:rsidRDefault="00CD2545" w:rsidP="00CD2545">
      <w:pPr>
        <w:pStyle w:val="34"/>
        <w:ind w:leftChars="0" w:left="0"/>
      </w:pPr>
    </w:p>
    <w:p w14:paraId="2B20BDF0" w14:textId="3694A5EC" w:rsidR="00AA4D36" w:rsidRDefault="00E71825" w:rsidP="000C42FC">
      <w:pPr>
        <w:pStyle w:val="a0"/>
        <w:numPr>
          <w:ilvl w:val="0"/>
          <w:numId w:val="27"/>
        </w:numPr>
      </w:pPr>
      <w:r w:rsidRPr="00E71825">
        <w:t>Click the "Re</w:t>
      </w:r>
      <w:r>
        <w:t xml:space="preserve">gister" - "Start Registration" </w:t>
      </w:r>
      <w:r w:rsidRPr="00E71825">
        <w:t>button to register the file management information.</w:t>
      </w:r>
    </w:p>
    <w:p w14:paraId="7FAE140A" w14:textId="77777777" w:rsidR="00AA4D36" w:rsidRDefault="00AA4D36" w:rsidP="00AA4D36">
      <w:pPr>
        <w:pStyle w:val="a0"/>
        <w:numPr>
          <w:ilvl w:val="0"/>
          <w:numId w:val="0"/>
        </w:numPr>
        <w:ind w:left="289"/>
      </w:pPr>
    </w:p>
    <w:p w14:paraId="43F15CD8" w14:textId="58353EA3" w:rsidR="00CD2545" w:rsidRDefault="00AA4D36" w:rsidP="00AA4D36">
      <w:pPr>
        <w:pStyle w:val="34"/>
        <w:ind w:leftChars="0"/>
        <w:jc w:val="center"/>
        <w:rPr>
          <w:noProof/>
        </w:rPr>
      </w:pPr>
      <w:r w:rsidRPr="00AA4D36">
        <w:rPr>
          <w:noProof/>
        </w:rPr>
        <w:drawing>
          <wp:inline distT="0" distB="0" distL="0" distR="0" wp14:anchorId="4CBDE3E2" wp14:editId="3EA30B15">
            <wp:extent cx="5460979" cy="720802"/>
            <wp:effectExtent l="0" t="0" r="6985" b="317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1041" cy="731369"/>
                    </a:xfrm>
                    <a:prstGeom prst="rect">
                      <a:avLst/>
                    </a:prstGeom>
                  </pic:spPr>
                </pic:pic>
              </a:graphicData>
            </a:graphic>
          </wp:inline>
        </w:drawing>
      </w:r>
    </w:p>
    <w:p w14:paraId="31B7E47A" w14:textId="77777777" w:rsidR="00AA4D36" w:rsidRDefault="00AA4D36" w:rsidP="00CD2545">
      <w:pPr>
        <w:pStyle w:val="34"/>
        <w:ind w:leftChars="0" w:left="0" w:firstLineChars="650" w:firstLine="1365"/>
      </w:pPr>
    </w:p>
    <w:p w14:paraId="1D83B398" w14:textId="09F096D4" w:rsidR="00CD2545" w:rsidRPr="00860732" w:rsidRDefault="00E742CA" w:rsidP="00CD2545">
      <w:pPr>
        <w:pStyle w:val="af3"/>
        <w:jc w:val="center"/>
      </w:pPr>
      <w:r>
        <w:t>Figure 5.2-10</w:t>
      </w:r>
      <w:r w:rsidR="00E71825" w:rsidRPr="00E71825">
        <w:t xml:space="preserve"> Registration screen</w:t>
      </w:r>
      <w:r w:rsidR="00AA4D36">
        <w:t xml:space="preserve"> </w:t>
      </w:r>
      <w:r w:rsidR="00E71825" w:rsidRPr="00E71825">
        <w:t>(Contents list)</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0AF53984" w:rsidR="00CD2545" w:rsidRDefault="00CD2545" w:rsidP="00CD2545">
      <w:pPr>
        <w:ind w:firstLineChars="50" w:firstLine="105"/>
      </w:pPr>
      <w:r w:rsidRPr="001266B1">
        <w:rPr>
          <w:rFonts w:hint="eastAsia"/>
          <w:b/>
        </w:rPr>
        <w:lastRenderedPageBreak/>
        <w:t>(3)</w:t>
      </w:r>
      <w:r w:rsidRPr="001266B1">
        <w:rPr>
          <w:rFonts w:hint="eastAsia"/>
        </w:rPr>
        <w:t xml:space="preserve"> </w:t>
      </w:r>
      <w:r w:rsidR="00643C83" w:rsidRPr="00643C83">
        <w:t>The items of registration screen are as follows</w:t>
      </w:r>
      <w:r w:rsidR="00643C83">
        <w:t>.</w:t>
      </w:r>
    </w:p>
    <w:p w14:paraId="1174DB79" w14:textId="77777777" w:rsidR="00CD2545" w:rsidRPr="001266B1" w:rsidRDefault="00CD2545" w:rsidP="00CD2545"/>
    <w:p w14:paraId="4B14670E" w14:textId="688BB61D" w:rsidR="00CD2545" w:rsidRPr="00DD316B" w:rsidRDefault="00A854EC" w:rsidP="00CD2545">
      <w:pPr>
        <w:jc w:val="center"/>
        <w:rPr>
          <w:b/>
        </w:rPr>
      </w:pPr>
      <w:r w:rsidRPr="00A854EC">
        <w:rPr>
          <w:b/>
        </w:rPr>
        <w:t>Table 5.2-6 Registration screen item list</w:t>
      </w:r>
      <w:r>
        <w:rPr>
          <w:b/>
        </w:rPr>
        <w:t xml:space="preserve"> </w:t>
      </w:r>
      <w:r w:rsidRPr="00A854EC">
        <w:rPr>
          <w:b/>
        </w:rPr>
        <w:t>(contents list)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536"/>
        <w:gridCol w:w="1134"/>
        <w:gridCol w:w="822"/>
        <w:gridCol w:w="1984"/>
      </w:tblGrid>
      <w:tr w:rsidR="001252BA" w:rsidRPr="00860732" w14:paraId="0F3F4FD3" w14:textId="77777777" w:rsidTr="001252BA">
        <w:tc>
          <w:tcPr>
            <w:tcW w:w="1413" w:type="dxa"/>
            <w:shd w:val="clear" w:color="auto" w:fill="002B62"/>
          </w:tcPr>
          <w:p w14:paraId="68C26378" w14:textId="3F4FC5C8" w:rsidR="001252BA" w:rsidRPr="001252BA" w:rsidRDefault="001252BA" w:rsidP="001252BA">
            <w:pPr>
              <w:spacing w:line="240" w:lineRule="exact"/>
              <w:jc w:val="center"/>
              <w:rPr>
                <w:rFonts w:cs="Arial"/>
                <w:b/>
                <w:color w:val="FFFFFF" w:themeColor="background1"/>
                <w:sz w:val="18"/>
                <w:szCs w:val="18"/>
              </w:rPr>
            </w:pPr>
            <w:r w:rsidRPr="001252BA">
              <w:rPr>
                <w:rFonts w:cs="Arial"/>
                <w:b/>
                <w:sz w:val="18"/>
                <w:szCs w:val="18"/>
              </w:rPr>
              <w:t>Item</w:t>
            </w:r>
          </w:p>
        </w:tc>
        <w:tc>
          <w:tcPr>
            <w:tcW w:w="4536" w:type="dxa"/>
            <w:shd w:val="clear" w:color="auto" w:fill="002B62"/>
          </w:tcPr>
          <w:p w14:paraId="046ED534" w14:textId="29ECC05B"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Description</w:t>
            </w:r>
          </w:p>
        </w:tc>
        <w:tc>
          <w:tcPr>
            <w:tcW w:w="1134" w:type="dxa"/>
            <w:shd w:val="clear" w:color="auto" w:fill="002B62"/>
          </w:tcPr>
          <w:p w14:paraId="35C0683C" w14:textId="607CD9D0"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required</w:t>
            </w:r>
          </w:p>
        </w:tc>
        <w:tc>
          <w:tcPr>
            <w:tcW w:w="822" w:type="dxa"/>
            <w:shd w:val="clear" w:color="auto" w:fill="002B62"/>
          </w:tcPr>
          <w:p w14:paraId="316B997E" w14:textId="1E29F5EC"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type</w:t>
            </w:r>
          </w:p>
        </w:tc>
        <w:tc>
          <w:tcPr>
            <w:tcW w:w="1984" w:type="dxa"/>
            <w:shd w:val="clear" w:color="auto" w:fill="002B62"/>
          </w:tcPr>
          <w:p w14:paraId="07EC4C7F" w14:textId="525CC791"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Restrictions</w:t>
            </w:r>
          </w:p>
        </w:tc>
      </w:tr>
      <w:tr w:rsidR="001252BA" w:rsidRPr="00860732" w14:paraId="078BACCA" w14:textId="77777777" w:rsidTr="001252BA">
        <w:tc>
          <w:tcPr>
            <w:tcW w:w="1413" w:type="dxa"/>
            <w:shd w:val="clear" w:color="auto" w:fill="E5EAEF"/>
          </w:tcPr>
          <w:p w14:paraId="34C73B84" w14:textId="7036141B" w:rsidR="001252BA" w:rsidRPr="001252BA" w:rsidRDefault="001252BA" w:rsidP="001252BA">
            <w:pPr>
              <w:pStyle w:val="aff0"/>
              <w:rPr>
                <w:rFonts w:cs="Arial"/>
                <w:szCs w:val="18"/>
              </w:rPr>
            </w:pPr>
            <w:r w:rsidRPr="001252BA">
              <w:rPr>
                <w:rFonts w:cs="Arial"/>
                <w:szCs w:val="18"/>
              </w:rPr>
              <w:t>File embedded variable name</w:t>
            </w:r>
          </w:p>
        </w:tc>
        <w:tc>
          <w:tcPr>
            <w:tcW w:w="4536" w:type="dxa"/>
          </w:tcPr>
          <w:p w14:paraId="70F803D3" w14:textId="50352AC4" w:rsidR="001252BA" w:rsidRPr="001252BA" w:rsidRDefault="001252BA" w:rsidP="001252BA">
            <w:pPr>
              <w:pStyle w:val="aff0"/>
              <w:rPr>
                <w:rStyle w:val="af7"/>
                <w:rFonts w:cs="Arial"/>
                <w:b w:val="0"/>
                <w:szCs w:val="18"/>
              </w:rPr>
            </w:pPr>
            <w:r w:rsidRPr="001252BA">
              <w:rPr>
                <w:rStyle w:val="af7"/>
                <w:rFonts w:cs="Arial"/>
                <w:b w:val="0"/>
                <w:szCs w:val="18"/>
              </w:rPr>
              <w:t>Enter the variable names to be embedded in the parameter of each module. Enter the variable name in the "CPF_****" format</w:t>
            </w:r>
            <w:r>
              <w:rPr>
                <w:rStyle w:val="af7"/>
                <w:rFonts w:cs="Arial"/>
                <w:b w:val="0"/>
                <w:szCs w:val="18"/>
              </w:rPr>
              <w:t>.</w:t>
            </w:r>
          </w:p>
          <w:p w14:paraId="7F822F14" w14:textId="75B7B733" w:rsidR="001252BA" w:rsidRPr="001252BA" w:rsidRDefault="001252BA" w:rsidP="001252BA">
            <w:pPr>
              <w:pStyle w:val="aff0"/>
              <w:rPr>
                <w:rFonts w:cs="Arial"/>
                <w:szCs w:val="18"/>
              </w:rPr>
            </w:pPr>
            <w:r w:rsidRPr="001252BA">
              <w:rPr>
                <w:rStyle w:val="af7"/>
                <w:rFonts w:cs="Arial"/>
                <w:b w:val="0"/>
                <w:szCs w:val="18"/>
              </w:rPr>
              <w:t>Half-width alphanumeric character and underscore(_) can be used.(Minimum length: 1 byte, maximum length: 128 bytes)</w:t>
            </w:r>
          </w:p>
        </w:tc>
        <w:tc>
          <w:tcPr>
            <w:tcW w:w="1134" w:type="dxa"/>
          </w:tcPr>
          <w:p w14:paraId="40551684"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1B4D905C" w14:textId="186D387E" w:rsidR="001252BA" w:rsidRPr="001252BA" w:rsidRDefault="001252BA" w:rsidP="001252BA">
            <w:pPr>
              <w:pStyle w:val="aff0"/>
              <w:rPr>
                <w:rFonts w:cs="Arial"/>
                <w:szCs w:val="18"/>
              </w:rPr>
            </w:pPr>
            <w:r w:rsidRPr="001252BA">
              <w:rPr>
                <w:rFonts w:cs="Arial"/>
                <w:szCs w:val="18"/>
              </w:rPr>
              <w:t>Manual</w:t>
            </w:r>
          </w:p>
        </w:tc>
        <w:tc>
          <w:tcPr>
            <w:tcW w:w="1984" w:type="dxa"/>
          </w:tcPr>
          <w:p w14:paraId="09A7DB10" w14:textId="6D2FE6CE" w:rsidR="001252BA" w:rsidRPr="001252BA" w:rsidRDefault="001252BA" w:rsidP="001252BA">
            <w:pPr>
              <w:pStyle w:val="aff0"/>
              <w:rPr>
                <w:rFonts w:cs="Arial"/>
                <w:szCs w:val="18"/>
              </w:rPr>
            </w:pPr>
            <w:r w:rsidRPr="001252BA">
              <w:rPr>
                <w:rFonts w:cs="Arial"/>
                <w:szCs w:val="18"/>
              </w:rPr>
              <w:t xml:space="preserve">As </w:t>
            </w:r>
            <w:r w:rsidR="00531C7A">
              <w:rPr>
                <w:rFonts w:cs="Arial"/>
                <w:szCs w:val="18"/>
              </w:rPr>
              <w:t>write</w:t>
            </w:r>
            <w:r w:rsidRPr="001252BA">
              <w:rPr>
                <w:rFonts w:cs="Arial"/>
                <w:szCs w:val="18"/>
              </w:rPr>
              <w:t>d in the description column</w:t>
            </w:r>
          </w:p>
        </w:tc>
      </w:tr>
      <w:tr w:rsidR="001252BA" w:rsidRPr="00860732" w14:paraId="2081A0BE" w14:textId="77777777" w:rsidTr="001252BA">
        <w:tc>
          <w:tcPr>
            <w:tcW w:w="1413" w:type="dxa"/>
            <w:shd w:val="clear" w:color="auto" w:fill="E5EAEF"/>
          </w:tcPr>
          <w:p w14:paraId="147068CC" w14:textId="6A9C7C48" w:rsidR="001252BA" w:rsidRPr="001252BA" w:rsidRDefault="001252BA" w:rsidP="001252BA">
            <w:pPr>
              <w:pStyle w:val="aff0"/>
              <w:rPr>
                <w:rFonts w:cs="Arial"/>
                <w:b/>
                <w:szCs w:val="18"/>
              </w:rPr>
            </w:pPr>
            <w:r w:rsidRPr="001252BA">
              <w:rPr>
                <w:rFonts w:cs="Arial"/>
                <w:szCs w:val="18"/>
              </w:rPr>
              <w:t>Files</w:t>
            </w:r>
          </w:p>
        </w:tc>
        <w:tc>
          <w:tcPr>
            <w:tcW w:w="4536" w:type="dxa"/>
          </w:tcPr>
          <w:p w14:paraId="3771226B" w14:textId="50180539" w:rsidR="001252BA" w:rsidRPr="001252BA" w:rsidRDefault="001252BA" w:rsidP="001252BA">
            <w:pPr>
              <w:pStyle w:val="aff0"/>
              <w:rPr>
                <w:rFonts w:cs="Arial"/>
                <w:szCs w:val="18"/>
              </w:rPr>
            </w:pPr>
            <w:r w:rsidRPr="001252BA">
              <w:rPr>
                <w:rFonts w:cs="Arial"/>
                <w:szCs w:val="18"/>
              </w:rPr>
              <w:t>Upload the file used in each module</w:t>
            </w:r>
            <w:r>
              <w:rPr>
                <w:rFonts w:cs="Arial"/>
                <w:szCs w:val="18"/>
              </w:rPr>
              <w:t>.</w:t>
            </w:r>
          </w:p>
        </w:tc>
        <w:tc>
          <w:tcPr>
            <w:tcW w:w="1134" w:type="dxa"/>
          </w:tcPr>
          <w:p w14:paraId="0A422137"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2600F341" w14:textId="5482F75B" w:rsidR="001252BA" w:rsidRPr="001252BA" w:rsidRDefault="001252BA" w:rsidP="001252BA">
            <w:pPr>
              <w:pStyle w:val="aff0"/>
              <w:rPr>
                <w:rFonts w:cs="Arial"/>
                <w:szCs w:val="18"/>
              </w:rPr>
            </w:pPr>
            <w:r w:rsidRPr="001252BA">
              <w:rPr>
                <w:rFonts w:cs="Arial"/>
                <w:szCs w:val="18"/>
              </w:rPr>
              <w:t>File</w:t>
            </w:r>
          </w:p>
        </w:tc>
        <w:tc>
          <w:tcPr>
            <w:tcW w:w="1984" w:type="dxa"/>
          </w:tcPr>
          <w:p w14:paraId="0D80C7E7" w14:textId="10A45724" w:rsidR="001252BA" w:rsidRPr="001252BA" w:rsidRDefault="001252BA" w:rsidP="006E5420">
            <w:pPr>
              <w:pStyle w:val="aff0"/>
              <w:rPr>
                <w:rFonts w:cs="Arial"/>
                <w:szCs w:val="18"/>
              </w:rPr>
            </w:pPr>
            <w:r w:rsidRPr="001252BA">
              <w:rPr>
                <w:rFonts w:cs="Arial"/>
                <w:szCs w:val="18"/>
              </w:rPr>
              <w:t xml:space="preserve">Maximum size </w:t>
            </w:r>
            <w:r w:rsidR="006E5420">
              <w:rPr>
                <w:rFonts w:cs="Arial"/>
                <w:szCs w:val="18"/>
              </w:rPr>
              <w:t>4GB</w:t>
            </w:r>
          </w:p>
        </w:tc>
      </w:tr>
      <w:tr w:rsidR="001252BA" w:rsidRPr="00860732" w14:paraId="46B9E711" w14:textId="77777777" w:rsidTr="001252BA">
        <w:tc>
          <w:tcPr>
            <w:tcW w:w="1413" w:type="dxa"/>
            <w:shd w:val="clear" w:color="auto" w:fill="E5EAEF"/>
          </w:tcPr>
          <w:p w14:paraId="280058DD" w14:textId="381F1BE2" w:rsidR="001252BA" w:rsidRPr="001252BA" w:rsidRDefault="001252BA" w:rsidP="001252BA">
            <w:pPr>
              <w:pStyle w:val="aff0"/>
              <w:rPr>
                <w:rFonts w:cs="Arial"/>
                <w:szCs w:val="18"/>
              </w:rPr>
            </w:pPr>
            <w:r w:rsidRPr="001252BA">
              <w:rPr>
                <w:rFonts w:cs="Arial"/>
                <w:szCs w:val="18"/>
              </w:rPr>
              <w:t>Remarks</w:t>
            </w:r>
          </w:p>
        </w:tc>
        <w:tc>
          <w:tcPr>
            <w:tcW w:w="4536" w:type="dxa"/>
          </w:tcPr>
          <w:p w14:paraId="305DE6D6" w14:textId="21BBADEB" w:rsidR="001252BA" w:rsidRPr="001252BA" w:rsidRDefault="001252BA" w:rsidP="001252BA">
            <w:pPr>
              <w:pStyle w:val="aff0"/>
              <w:rPr>
                <w:rFonts w:cs="Arial"/>
                <w:szCs w:val="18"/>
              </w:rPr>
            </w:pPr>
            <w:r>
              <w:rPr>
                <w:rFonts w:cs="Arial"/>
                <w:szCs w:val="18"/>
              </w:rPr>
              <w:t>F</w:t>
            </w:r>
            <w:r w:rsidRPr="001252BA">
              <w:rPr>
                <w:rFonts w:cs="Arial"/>
                <w:szCs w:val="18"/>
              </w:rPr>
              <w:t>ree description field</w:t>
            </w:r>
            <w:r>
              <w:rPr>
                <w:rFonts w:cs="Arial"/>
                <w:szCs w:val="18"/>
              </w:rPr>
              <w:t>.</w:t>
            </w:r>
          </w:p>
        </w:tc>
        <w:tc>
          <w:tcPr>
            <w:tcW w:w="1134" w:type="dxa"/>
          </w:tcPr>
          <w:p w14:paraId="1D6D5D56"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07A26B8F" w14:textId="0ABCCABE" w:rsidR="001252BA" w:rsidRPr="001252BA" w:rsidRDefault="001252BA" w:rsidP="001252BA">
            <w:pPr>
              <w:pStyle w:val="aff0"/>
              <w:rPr>
                <w:rFonts w:cs="Arial"/>
                <w:szCs w:val="18"/>
              </w:rPr>
            </w:pPr>
            <w:r w:rsidRPr="001252BA">
              <w:rPr>
                <w:rFonts w:cs="Arial"/>
                <w:szCs w:val="18"/>
              </w:rPr>
              <w:t>Manual</w:t>
            </w:r>
          </w:p>
        </w:tc>
        <w:tc>
          <w:tcPr>
            <w:tcW w:w="1984" w:type="dxa"/>
          </w:tcPr>
          <w:p w14:paraId="7D051314" w14:textId="759ED733" w:rsidR="001252BA" w:rsidRPr="001252BA" w:rsidRDefault="001252BA" w:rsidP="001252BA">
            <w:pPr>
              <w:pStyle w:val="aff0"/>
              <w:rPr>
                <w:rFonts w:cs="Arial"/>
                <w:szCs w:val="18"/>
              </w:rPr>
            </w:pPr>
            <w:r w:rsidRPr="001252BA">
              <w:rPr>
                <w:rFonts w:cs="Arial"/>
                <w:szCs w:val="18"/>
              </w:rPr>
              <w:t>Maximum length 4000 bytes</w:t>
            </w:r>
          </w:p>
        </w:tc>
      </w:tr>
    </w:tbl>
    <w:p w14:paraId="64E25A4E" w14:textId="77777777" w:rsidR="00CD2545" w:rsidRDefault="00CD2545" w:rsidP="00CD2545"/>
    <w:p w14:paraId="5AAF4816" w14:textId="343605E5" w:rsidR="00CD2545" w:rsidRDefault="001252BA" w:rsidP="00CD2545">
      <w:r w:rsidRPr="001252BA">
        <w:rPr>
          <w:rFonts w:hint="eastAsia"/>
        </w:rPr>
        <w:t>Please "Upload in advance (</w:t>
      </w:r>
      <w:r w:rsidRPr="001252BA">
        <w:rPr>
          <w:rFonts w:hint="eastAsia"/>
        </w:rPr>
        <w:t>①</w:t>
      </w:r>
      <w:r w:rsidRPr="001252BA">
        <w:rPr>
          <w:rFonts w:hint="eastAsia"/>
        </w:rPr>
        <w:t>)" the "template files" before "register"</w:t>
      </w:r>
      <w:r>
        <w:t>.</w:t>
      </w:r>
    </w:p>
    <w:p w14:paraId="178CF750" w14:textId="6B38D1CD" w:rsidR="001252BA" w:rsidRDefault="001252BA" w:rsidP="00CD2545">
      <w:r w:rsidRPr="001252BA">
        <w:t>Please click the "Register" button after checking the Playbook file name displayed in the "Upload status</w:t>
      </w:r>
      <w:r w:rsidR="002E528E">
        <w:t>(</w:t>
      </w:r>
      <w:r w:rsidR="002E528E">
        <w:rPr>
          <w:rFonts w:hint="eastAsia"/>
        </w:rPr>
        <w:t>②</w:t>
      </w:r>
      <w:r w:rsidR="002E528E">
        <w:rPr>
          <w:rFonts w:hint="eastAsia"/>
        </w:rPr>
        <w:t>)</w:t>
      </w:r>
      <w:r w:rsidRPr="001252BA">
        <w:t>"</w:t>
      </w:r>
      <w:r>
        <w:t>.</w:t>
      </w:r>
    </w:p>
    <w:p w14:paraId="116D6776" w14:textId="77777777" w:rsidR="00CD2545" w:rsidRDefault="00CD2545" w:rsidP="00CD2545"/>
    <w:p w14:paraId="2D26C9D3" w14:textId="76D274C2" w:rsidR="00CD2545" w:rsidRDefault="006B3F21" w:rsidP="00CD2545">
      <w:r w:rsidRPr="00D62A23">
        <w:rPr>
          <w:noProof/>
        </w:rPr>
        <mc:AlternateContent>
          <mc:Choice Requires="wps">
            <w:drawing>
              <wp:anchor distT="0" distB="0" distL="114300" distR="114300" simplePos="0" relativeHeight="251820032" behindDoc="0" locked="0" layoutInCell="1" allowOverlap="1" wp14:anchorId="00E71AD0" wp14:editId="3DBA473A">
                <wp:simplePos x="0" y="0"/>
                <wp:positionH relativeFrom="margin">
                  <wp:posOffset>13665</wp:posOffset>
                </wp:positionH>
                <wp:positionV relativeFrom="paragraph">
                  <wp:posOffset>458470</wp:posOffset>
                </wp:positionV>
                <wp:extent cx="1505585" cy="206375"/>
                <wp:effectExtent l="0" t="0" r="18415" b="22225"/>
                <wp:wrapNone/>
                <wp:docPr id="232" name="正方形/長方形 232"/>
                <wp:cNvGraphicFramePr/>
                <a:graphic xmlns:a="http://schemas.openxmlformats.org/drawingml/2006/main">
                  <a:graphicData uri="http://schemas.microsoft.com/office/word/2010/wordprocessingShape">
                    <wps:wsp>
                      <wps:cNvSpPr/>
                      <wps:spPr>
                        <a:xfrm>
                          <a:off x="0" y="0"/>
                          <a:ext cx="15055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050594" id="正方形/長方形 232" o:spid="_x0000_s1026" style="position:absolute;left:0;text-align:left;margin-left:1.1pt;margin-top:36.1pt;width:118.55pt;height:16.2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" filled="f" strokecolor="red" strokeweight="2pt">
                <w10:wrap anchorx="margin"/>
              </v:rect>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02D633D6">
                <wp:simplePos x="0" y="0"/>
                <wp:positionH relativeFrom="margin">
                  <wp:posOffset>13665</wp:posOffset>
                </wp:positionH>
                <wp:positionV relativeFrom="paragraph">
                  <wp:posOffset>698500</wp:posOffset>
                </wp:positionV>
                <wp:extent cx="1004570" cy="588010"/>
                <wp:effectExtent l="0" t="0" r="24130" b="21590"/>
                <wp:wrapNone/>
                <wp:docPr id="231" name="正方形/長方形 231"/>
                <wp:cNvGraphicFramePr/>
                <a:graphic xmlns:a="http://schemas.openxmlformats.org/drawingml/2006/main">
                  <a:graphicData uri="http://schemas.microsoft.com/office/word/2010/wordprocessingShape">
                    <wps:wsp>
                      <wps:cNvSpPr/>
                      <wps:spPr>
                        <a:xfrm>
                          <a:off x="0" y="0"/>
                          <a:ext cx="10045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F22F6" id="正方形/長方形 231" o:spid="_x0000_s1026" style="position:absolute;left:0;text-align:left;margin-left:1.1pt;margin-top:55pt;width:79.1pt;height:46.3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" filled="f" strokecolor="red" strokeweight="2pt">
                <w10:wrap anchorx="margin"/>
              </v:rect>
            </w:pict>
          </mc:Fallback>
        </mc:AlternateContent>
      </w:r>
      <w:r w:rsidR="00CD2545"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08204C" w:rsidRPr="00D62A23" w:rsidRDefault="0008204C"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08204C" w:rsidRPr="00D62A23" w:rsidRDefault="0008204C" w:rsidP="000C42FC">
                      <w:pPr>
                        <w:pStyle w:val="af1"/>
                        <w:numPr>
                          <w:ilvl w:val="0"/>
                          <w:numId w:val="49"/>
                        </w:numPr>
                        <w:rPr>
                          <w:color w:val="FF0000"/>
                        </w:rPr>
                      </w:pPr>
                    </w:p>
                  </w:txbxContent>
                </v:textbox>
              </v:shape>
            </w:pict>
          </mc:Fallback>
        </mc:AlternateContent>
      </w:r>
      <w:r w:rsidR="00CD2545" w:rsidRPr="00D62A23">
        <w:rPr>
          <w:noProof/>
        </w:rPr>
        <mc:AlternateContent>
          <mc:Choice Requires="wps">
            <w:drawing>
              <wp:anchor distT="0" distB="0" distL="114300" distR="114300" simplePos="0" relativeHeight="251821056" behindDoc="0" locked="0" layoutInCell="1" allowOverlap="1" wp14:anchorId="075B1146" wp14:editId="232067DB">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08204C" w:rsidRPr="00D62A23" w:rsidRDefault="0008204C"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08204C" w:rsidRPr="00D62A23" w:rsidRDefault="0008204C" w:rsidP="000C42FC">
                      <w:pPr>
                        <w:pStyle w:val="af1"/>
                        <w:numPr>
                          <w:ilvl w:val="0"/>
                          <w:numId w:val="49"/>
                        </w:numPr>
                        <w:rPr>
                          <w:color w:val="FF0000"/>
                        </w:rPr>
                      </w:pPr>
                    </w:p>
                  </w:txbxContent>
                </v:textbox>
              </v:shape>
            </w:pict>
          </mc:Fallback>
        </mc:AlternateContent>
      </w:r>
      <w:r w:rsidR="001252BA" w:rsidRPr="00716755">
        <w:rPr>
          <w:noProof/>
        </w:rPr>
        <w:drawing>
          <wp:inline distT="0" distB="0" distL="0" distR="0" wp14:anchorId="07B3DFB9" wp14:editId="38F7EDEE">
            <wp:extent cx="1975104" cy="1477560"/>
            <wp:effectExtent l="0" t="0" r="6350" b="889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8763" cy="1480297"/>
                    </a:xfrm>
                    <a:prstGeom prst="rect">
                      <a:avLst/>
                    </a:prstGeom>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511A7983" w:rsidR="00CD2545" w:rsidRDefault="001E3F5E" w:rsidP="000C42FC">
      <w:pPr>
        <w:pStyle w:val="aa"/>
        <w:numPr>
          <w:ilvl w:val="0"/>
          <w:numId w:val="48"/>
        </w:numPr>
        <w:ind w:leftChars="0"/>
      </w:pPr>
      <w:r>
        <w:lastRenderedPageBreak/>
        <w:t>Write</w:t>
      </w:r>
      <w:r w:rsidR="006B3F21" w:rsidRPr="006B3F21">
        <w:t xml:space="preserve"> Playbook</w:t>
      </w:r>
    </w:p>
    <w:p w14:paraId="515D4EA7" w14:textId="2C0F4693" w:rsidR="00CD2545" w:rsidRDefault="006B3F21" w:rsidP="00CD2545">
      <w:r w:rsidRPr="006B3F21">
        <w:t xml:space="preserve">When describing each modules in the Playbook, </w:t>
      </w:r>
      <w:r w:rsidR="00531C7A">
        <w:t>write</w:t>
      </w:r>
      <w:r w:rsidRPr="006B3F21">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6DF458BD" w:rsidR="00CD2545" w:rsidRPr="00860732" w:rsidRDefault="00850E08" w:rsidP="00963677">
            <w:pPr>
              <w:rPr>
                <w:rStyle w:val="generalbold1"/>
                <w:bCs/>
                <w:sz w:val="16"/>
                <w:szCs w:val="16"/>
              </w:rPr>
            </w:pPr>
            <w:r w:rsidRPr="00850E08">
              <w:rPr>
                <w:b/>
              </w:rPr>
              <w:t>Playbook</w:t>
            </w:r>
            <w:r w:rsidR="00CD2545" w:rsidRPr="00860732">
              <w:rPr>
                <w:rFonts w:hint="eastAsia"/>
                <w:b/>
              </w:rPr>
              <w:t xml:space="preserve"> </w:t>
            </w:r>
            <w:r w:rsidR="00CD2545" w:rsidRPr="00860732">
              <w:rPr>
                <w:rFonts w:hint="eastAsia"/>
              </w:rPr>
              <w:t xml:space="preserve">                                </w:t>
            </w:r>
            <w:r w:rsidRPr="00850E08">
              <w:t>Registration content</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980"/>
              <w:gridCol w:w="1108"/>
            </w:tblGrid>
            <w:tr w:rsidR="00CD2545" w:rsidRPr="00860732" w14:paraId="47F936E3" w14:textId="77777777" w:rsidTr="009621BE">
              <w:tc>
                <w:tcPr>
                  <w:tcW w:w="1980" w:type="dxa"/>
                  <w:shd w:val="clear" w:color="auto" w:fill="002B62"/>
                </w:tcPr>
                <w:p w14:paraId="5EEB8C02" w14:textId="330F11A0" w:rsidR="00CD2545" w:rsidRPr="00860732" w:rsidRDefault="009621BE" w:rsidP="00963677">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0D671E11" w14:textId="790451B8" w:rsidR="00CD2545" w:rsidRPr="00860732" w:rsidRDefault="009621BE" w:rsidP="00963677">
                  <w:pPr>
                    <w:pStyle w:val="aff"/>
                    <w:rPr>
                      <w:rStyle w:val="generalbold1"/>
                      <w:rFonts w:cstheme="majorHAnsi"/>
                    </w:rPr>
                  </w:pPr>
                  <w:r w:rsidRPr="009621BE">
                    <w:rPr>
                      <w:rStyle w:val="af7"/>
                    </w:rPr>
                    <w:t>Files</w:t>
                  </w:r>
                </w:p>
              </w:tc>
            </w:tr>
            <w:tr w:rsidR="00CD2545" w:rsidRPr="00860732" w14:paraId="36AA7E80" w14:textId="77777777" w:rsidTr="009621BE">
              <w:tc>
                <w:tcPr>
                  <w:tcW w:w="19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1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266F92C5"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p w14:paraId="5A270914" w14:textId="3A754A7C" w:rsidR="00CD2545" w:rsidRPr="006B78C4" w:rsidRDefault="00850E08" w:rsidP="00963677">
            <w:pPr>
              <w:rPr>
                <w:rStyle w:val="af7"/>
                <w:rFonts w:eastAsiaTheme="majorEastAsia" w:cs="Arial"/>
                <w:color w:val="FF0000"/>
                <w:sz w:val="20"/>
                <w:szCs w:val="20"/>
              </w:rPr>
            </w:pPr>
            <w:r w:rsidRPr="006B78C4">
              <w:rPr>
                <w:rStyle w:val="generalbold1"/>
                <w:bCs/>
                <w:color w:val="FF0000"/>
                <w:sz w:val="20"/>
                <w:szCs w:val="20"/>
              </w:rPr>
              <w:t xml:space="preserve">Please </w:t>
            </w:r>
            <w:r w:rsidR="00531C7A">
              <w:rPr>
                <w:rStyle w:val="generalbold1"/>
                <w:bCs/>
                <w:color w:val="FF0000"/>
                <w:sz w:val="20"/>
                <w:szCs w:val="20"/>
              </w:rPr>
              <w:t>write</w:t>
            </w:r>
            <w:r w:rsidRPr="006B78C4">
              <w:rPr>
                <w:rStyle w:val="generalbold1"/>
                <w:bCs/>
                <w:color w:val="FF0000"/>
                <w:sz w:val="20"/>
                <w:szCs w:val="20"/>
              </w:rPr>
              <w:t xml:space="preserve"> the file name for dest. If the file name is not specified, the work will be executed with the registered file whose file name is added with the ITA management number in the front of the file name.</w:t>
            </w:r>
          </w:p>
          <w:p w14:paraId="2694296C" w14:textId="0B8DA17F" w:rsidR="00CD2545" w:rsidRPr="006B78C4" w:rsidRDefault="00850E08" w:rsidP="00963677">
            <w:pPr>
              <w:rPr>
                <w:rStyle w:val="generalbold1"/>
                <w:b/>
                <w:bCs/>
                <w:color w:val="FF0000"/>
                <w:sz w:val="20"/>
                <w:szCs w:val="20"/>
              </w:rPr>
            </w:pPr>
            <w:r w:rsidRPr="006B78C4">
              <w:rPr>
                <w:rStyle w:val="generalbold1"/>
                <w:bCs/>
                <w:color w:val="FF0000"/>
                <w:sz w:val="20"/>
                <w:szCs w:val="20"/>
              </w:rPr>
              <w:t>For example, in the case of dest=/etc/, the file name will be /etc/10-digit-number_hosts</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980"/>
              <w:gridCol w:w="1093"/>
            </w:tblGrid>
            <w:tr w:rsidR="009621BE" w:rsidRPr="00860732" w14:paraId="5663D654" w14:textId="77777777" w:rsidTr="009621BE">
              <w:tc>
                <w:tcPr>
                  <w:tcW w:w="1980" w:type="dxa"/>
                  <w:shd w:val="clear" w:color="auto" w:fill="002B62"/>
                </w:tcPr>
                <w:p w14:paraId="3CF08204" w14:textId="55095723" w:rsidR="009621BE" w:rsidRPr="00860732" w:rsidRDefault="009621BE" w:rsidP="009621BE">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093" w:type="dxa"/>
                  <w:shd w:val="clear" w:color="auto" w:fill="002B62"/>
                </w:tcPr>
                <w:p w14:paraId="71B8B77B" w14:textId="33E633F9" w:rsidR="009621BE" w:rsidRPr="00860732" w:rsidRDefault="009621BE" w:rsidP="009621BE">
                  <w:pPr>
                    <w:pStyle w:val="aff"/>
                    <w:rPr>
                      <w:rStyle w:val="generalbold1"/>
                      <w:rFonts w:cstheme="majorHAnsi"/>
                    </w:rPr>
                  </w:pPr>
                  <w:r w:rsidRPr="009621BE">
                    <w:rPr>
                      <w:rStyle w:val="af7"/>
                    </w:rPr>
                    <w:t>Files</w:t>
                  </w:r>
                </w:p>
              </w:tc>
            </w:tr>
            <w:tr w:rsidR="00CD2545" w:rsidRPr="00860732" w14:paraId="7EB233E4" w14:textId="77777777" w:rsidTr="009621BE">
              <w:tc>
                <w:tcPr>
                  <w:tcW w:w="19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0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1A8DCE6E" w:rsidR="00CD2545" w:rsidRPr="00860732" w:rsidRDefault="00CD2545" w:rsidP="009621BE">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tc>
      </w:tr>
    </w:tbl>
    <w:p w14:paraId="337A36AD" w14:textId="77777777" w:rsidR="00CD2545" w:rsidRDefault="00CD2545" w:rsidP="00CD2545"/>
    <w:p w14:paraId="7290577F" w14:textId="139C0FC6" w:rsidR="00CD2545" w:rsidRDefault="001E3F5E" w:rsidP="000C42FC">
      <w:pPr>
        <w:pStyle w:val="aa"/>
        <w:numPr>
          <w:ilvl w:val="0"/>
          <w:numId w:val="48"/>
        </w:numPr>
        <w:ind w:leftChars="0"/>
      </w:pPr>
      <w:r>
        <w:t>Write</w:t>
      </w:r>
      <w:r w:rsidR="009621BE" w:rsidRPr="009621BE">
        <w:t xml:space="preserve"> dialog file</w:t>
      </w:r>
    </w:p>
    <w:p w14:paraId="26799C5F" w14:textId="51AA1D07" w:rsidR="00CD2545" w:rsidRDefault="009621BE" w:rsidP="00CD2545">
      <w:r w:rsidRPr="009621BE">
        <w:t xml:space="preserve">In the case of describing the dialog file, </w:t>
      </w:r>
      <w:r w:rsidR="00531C7A">
        <w:t>write</w:t>
      </w:r>
      <w:r w:rsidRPr="009621BE">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03CB9F51" w:rsidR="00CD2545" w:rsidRPr="00860732" w:rsidRDefault="001E3F5E" w:rsidP="00963677">
            <w:pPr>
              <w:rPr>
                <w:rStyle w:val="generalbold1"/>
                <w:bCs/>
                <w:sz w:val="16"/>
                <w:szCs w:val="16"/>
              </w:rPr>
            </w:pPr>
            <w:r>
              <w:rPr>
                <w:b/>
              </w:rPr>
              <w:t>Dialog file</w:t>
            </w:r>
            <w:r w:rsidR="00CD2545" w:rsidRPr="00860732">
              <w:rPr>
                <w:rFonts w:hint="eastAsia"/>
                <w:b/>
              </w:rPr>
              <w:t xml:space="preserve"> </w:t>
            </w:r>
            <w:r w:rsidR="00CD2545" w:rsidRPr="00860732">
              <w:rPr>
                <w:rFonts w:hint="eastAsia"/>
              </w:rPr>
              <w:t xml:space="preserve">                                </w:t>
            </w:r>
            <w:r w:rsidR="009621BE" w:rsidRPr="009621BE">
              <w:rPr>
                <w:rStyle w:val="generalbold1"/>
                <w:bCs/>
                <w:sz w:val="16"/>
                <w:szCs w:val="16"/>
              </w:rPr>
              <w:t>Registration content</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2CFB336F" w:rsidR="00CD2545" w:rsidRPr="002C0C90" w:rsidRDefault="009621BE" w:rsidP="00963677">
            <w:pPr>
              <w:ind w:firstLineChars="100" w:firstLine="160"/>
              <w:rPr>
                <w:rStyle w:val="generalbold1"/>
                <w:rFonts w:eastAsia="ＭＳ Ｐゴシック" w:cs="Arial"/>
                <w:bCs/>
                <w:sz w:val="16"/>
                <w:szCs w:val="16"/>
              </w:rPr>
            </w:pPr>
            <w:r w:rsidRPr="009621BE">
              <w:rPr>
                <w:rStyle w:val="generalbold1"/>
                <w:rFonts w:eastAsia="ＭＳ Ｐゴシック" w:cs="Arial" w:hint="eastAsia"/>
                <w:bCs/>
                <w:sz w:val="16"/>
                <w:szCs w:val="16"/>
              </w:rPr>
              <w:t xml:space="preserve">exec: 'scp </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ITA user@ITA host name:{{</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CPF_hosts</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forwarding destination'</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48B27C9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C163E0" w:rsidRPr="00C163E0">
              <w:rPr>
                <w:rStyle w:val="generalbold1"/>
                <w:rFonts w:eastAsia="ＭＳ Ｐゴシック" w:cs="Arial"/>
                <w:bCs/>
                <w:sz w:val="16"/>
                <w:szCs w:val="16"/>
              </w:rPr>
              <w:t xml:space="preserve"> </w:t>
            </w:r>
            <w:r w:rsidR="00C163E0"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exec: ITAuser password'</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980"/>
              <w:gridCol w:w="1108"/>
            </w:tblGrid>
            <w:tr w:rsidR="00CD2545" w:rsidRPr="002C0C90" w14:paraId="3F5C418A" w14:textId="77777777" w:rsidTr="009621BE">
              <w:tc>
                <w:tcPr>
                  <w:tcW w:w="1980" w:type="dxa"/>
                  <w:shd w:val="clear" w:color="auto" w:fill="002B62"/>
                </w:tcPr>
                <w:p w14:paraId="574A1B00" w14:textId="454A71FC" w:rsidR="00CD2545" w:rsidRPr="002C0C90" w:rsidRDefault="009621BE" w:rsidP="00963677">
                  <w:pPr>
                    <w:pStyle w:val="aff"/>
                    <w:rPr>
                      <w:rStyle w:val="generalbold1"/>
                      <w:rFonts w:cs="Arial"/>
                      <w:sz w:val="16"/>
                      <w:szCs w:val="16"/>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50FAC4C9" w14:textId="7AB8739C" w:rsidR="00CD2545" w:rsidRPr="002C0C90" w:rsidRDefault="009621BE" w:rsidP="00963677">
                  <w:pPr>
                    <w:pStyle w:val="aff"/>
                    <w:rPr>
                      <w:rStyle w:val="generalbold1"/>
                      <w:rFonts w:cs="Arial"/>
                      <w:sz w:val="16"/>
                      <w:szCs w:val="16"/>
                    </w:rPr>
                  </w:pPr>
                  <w:r>
                    <w:rPr>
                      <w:rStyle w:val="af7"/>
                      <w:rFonts w:hint="eastAsia"/>
                    </w:rPr>
                    <w:t>F</w:t>
                  </w:r>
                  <w:r>
                    <w:rPr>
                      <w:rStyle w:val="af7"/>
                    </w:rPr>
                    <w:t>iles</w:t>
                  </w:r>
                </w:p>
              </w:tc>
            </w:tr>
            <w:tr w:rsidR="00CD2545" w:rsidRPr="002C0C90" w14:paraId="6DA073DC" w14:textId="77777777" w:rsidTr="009621BE">
              <w:tc>
                <w:tcPr>
                  <w:tcW w:w="19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1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4F5D86FE"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half-width space</w:t>
            </w:r>
          </w:p>
          <w:p w14:paraId="1E6B2EEE" w14:textId="77777777" w:rsidR="00CD2545" w:rsidRPr="00860732" w:rsidRDefault="00CD2545" w:rsidP="00963677">
            <w:pPr>
              <w:rPr>
                <w:rStyle w:val="generalbold1"/>
                <w:bCs/>
                <w:color w:val="FF0000"/>
                <w:sz w:val="18"/>
                <w:szCs w:val="18"/>
              </w:rPr>
            </w:pPr>
          </w:p>
          <w:p w14:paraId="3A5C31B7" w14:textId="5848B425" w:rsidR="00C163E0" w:rsidRPr="006B78C4" w:rsidRDefault="00C163E0" w:rsidP="00C163E0">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r w:rsidRPr="006B78C4">
              <w:rPr>
                <w:rStyle w:val="generalbold1"/>
                <w:rFonts w:hint="eastAsia"/>
                <w:bCs/>
                <w:color w:val="FF0000"/>
                <w:sz w:val="20"/>
                <w:szCs w:val="18"/>
              </w:rPr>
              <w:t>.</w:t>
            </w:r>
          </w:p>
          <w:p w14:paraId="7DEC0E39" w14:textId="0CAD133B" w:rsidR="00C163E0" w:rsidRPr="006B78C4" w:rsidRDefault="00C163E0" w:rsidP="00C163E0">
            <w:pPr>
              <w:rPr>
                <w:rStyle w:val="generalbold1"/>
                <w:bCs/>
                <w:color w:val="FF0000"/>
                <w:sz w:val="20"/>
                <w:szCs w:val="18"/>
              </w:rPr>
            </w:pPr>
            <w:r w:rsidRPr="006B78C4">
              <w:rPr>
                <w:rStyle w:val="generalbold1"/>
                <w:bCs/>
                <w:color w:val="FF0000"/>
                <w:sz w:val="20"/>
                <w:szCs w:val="18"/>
              </w:rPr>
              <w:t>If the file name is not specified, the work will be executed with the registered file whose file name is added with the ITA management number in the front of the file name.</w:t>
            </w:r>
          </w:p>
          <w:p w14:paraId="10CCAB31" w14:textId="35150E9E" w:rsidR="00CD2545" w:rsidRPr="006B78C4" w:rsidRDefault="00C163E0" w:rsidP="00C163E0">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03DE827E" w14:textId="77777777" w:rsidR="00C163E0" w:rsidRPr="006B78C4" w:rsidRDefault="00C163E0" w:rsidP="00C163E0">
            <w:pPr>
              <w:rPr>
                <w:rStyle w:val="generalbold1"/>
                <w:bCs/>
                <w:sz w:val="18"/>
                <w:szCs w:val="16"/>
              </w:rPr>
            </w:pPr>
          </w:p>
          <w:p w14:paraId="16D026AF" w14:textId="47EAB3FF" w:rsidR="00CD2545" w:rsidRPr="00C163E0" w:rsidRDefault="00C163E0" w:rsidP="00963677">
            <w:pPr>
              <w:rPr>
                <w:rStyle w:val="generalbold1"/>
                <w:rFonts w:eastAsia="ＭＳ Ｐゴシック" w:cs="Arial"/>
                <w:bCs/>
                <w:sz w:val="18"/>
                <w:szCs w:val="18"/>
              </w:rPr>
            </w:pPr>
            <w:r w:rsidRPr="006B78C4">
              <w:rPr>
                <w:rStyle w:val="generalbold1"/>
                <w:rFonts w:eastAsia="ＭＳ Ｐゴシック" w:cs="Arial"/>
                <w:bCs/>
                <w:color w:val="FF0000"/>
                <w:sz w:val="20"/>
                <w:szCs w:val="18"/>
              </w:rPr>
              <w:t>{{</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CPF_hosts</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 xml:space="preserve">}} will be replaced by the absolute path </w:t>
            </w:r>
            <w:r w:rsidR="00173198" w:rsidRPr="006B78C4">
              <w:rPr>
                <w:rStyle w:val="generalbold1"/>
                <w:rFonts w:eastAsia="ＭＳ Ｐゴシック" w:cs="Arial"/>
                <w:bCs/>
                <w:color w:val="FF0000"/>
                <w:sz w:val="20"/>
                <w:szCs w:val="18"/>
              </w:rPr>
              <w:t xml:space="preserve">of forwarding origin </w:t>
            </w:r>
            <w:r w:rsidRPr="006B78C4">
              <w:rPr>
                <w:rStyle w:val="generalbold1"/>
                <w:rFonts w:eastAsia="ＭＳ Ｐゴシック" w:cs="Arial"/>
                <w:bCs/>
                <w:color w:val="FF0000"/>
                <w:sz w:val="20"/>
                <w:szCs w:val="18"/>
              </w:rPr>
              <w:t>during execution.</w:t>
            </w:r>
          </w:p>
        </w:tc>
      </w:tr>
    </w:tbl>
    <w:p w14:paraId="2F414EDF" w14:textId="77777777" w:rsidR="00CD2545" w:rsidRPr="00EC2F24" w:rsidRDefault="00CD2545" w:rsidP="00CD2545"/>
    <w:p w14:paraId="5660E88F" w14:textId="1D0FADB6" w:rsidR="004A024C" w:rsidRDefault="004A024C" w:rsidP="004A024C">
      <w:pPr>
        <w:pStyle w:val="30"/>
        <w:rPr>
          <w:rFonts w:ascii="Arial" w:hAnsi="Arial"/>
          <w:szCs w:val="21"/>
        </w:rPr>
      </w:pPr>
      <w:bookmarkStart w:id="113" w:name="_Toc105605714"/>
      <w:r w:rsidRPr="004A024C">
        <w:rPr>
          <w:rFonts w:ascii="Arial" w:hAnsi="Arial"/>
          <w:szCs w:val="21"/>
        </w:rPr>
        <w:t>Collection interface information</w:t>
      </w:r>
      <w:bookmarkEnd w:id="113"/>
    </w:p>
    <w:p w14:paraId="7D87CEFE" w14:textId="0CF721F0" w:rsidR="004A024C" w:rsidRPr="004A024C" w:rsidRDefault="004A024C" w:rsidP="004A024C">
      <w:pPr>
        <w:ind w:left="630" w:hangingChars="300" w:hanging="630"/>
      </w:pPr>
      <w:r>
        <w:rPr>
          <w:rFonts w:hint="eastAsia"/>
        </w:rPr>
        <w:t xml:space="preserve">      </w:t>
      </w:r>
      <w:r w:rsidRPr="004A024C">
        <w:t xml:space="preserve">In [Collection Interface Information], in order to use the standard RESTAPI of ITA used in the </w:t>
      </w:r>
      <w:r w:rsidR="003D0974">
        <w:t>collect</w:t>
      </w:r>
      <w:r w:rsidRPr="004A024C">
        <w:t xml:space="preserve"> function, the connection interface information for RESTAPI access is updated.</w:t>
      </w:r>
    </w:p>
    <w:p w14:paraId="3D2BCD3F" w14:textId="1D979170" w:rsidR="004A024C" w:rsidRDefault="004A024C" w:rsidP="004A024C">
      <w:pPr>
        <w:ind w:left="1155" w:hangingChars="550" w:hanging="1155"/>
      </w:pPr>
      <w:r>
        <w:rPr>
          <w:rFonts w:hint="eastAsia"/>
        </w:rPr>
        <w:t xml:space="preserve">      </w:t>
      </w:r>
      <w:r w:rsidRPr="004A024C">
        <w:t>For details, please refer to the "Exastro-ITA_Use</w:t>
      </w:r>
      <w:r w:rsidR="003D0974">
        <w:t>r_Instruction_Manual _Collect</w:t>
      </w:r>
      <w:r w:rsidRPr="004A024C">
        <w:t xml:space="preserve"> Function".</w:t>
      </w:r>
    </w:p>
    <w:p w14:paraId="11567871" w14:textId="77777777" w:rsidR="004A024C" w:rsidRDefault="004A024C" w:rsidP="004A024C">
      <w:pPr>
        <w:ind w:left="1155" w:hangingChars="550" w:hanging="1155"/>
      </w:pPr>
    </w:p>
    <w:p w14:paraId="249605F4" w14:textId="146DF7B1" w:rsidR="004A024C" w:rsidRDefault="004A024C" w:rsidP="004A024C">
      <w:pPr>
        <w:pStyle w:val="30"/>
        <w:rPr>
          <w:rFonts w:ascii="Arial" w:hAnsi="Arial"/>
          <w:szCs w:val="21"/>
        </w:rPr>
      </w:pPr>
      <w:bookmarkStart w:id="114" w:name="_Toc105605715"/>
      <w:r w:rsidRPr="004A024C">
        <w:rPr>
          <w:rFonts w:ascii="Arial" w:hAnsi="Arial"/>
          <w:szCs w:val="21"/>
        </w:rPr>
        <w:t>Collection item value list</w:t>
      </w:r>
      <w:bookmarkEnd w:id="114"/>
    </w:p>
    <w:p w14:paraId="25FDB5B4" w14:textId="74E5C4C9" w:rsidR="004A024C" w:rsidRDefault="004A024C" w:rsidP="004A024C">
      <w:pPr>
        <w:ind w:left="1155" w:hangingChars="550" w:hanging="1155"/>
      </w:pPr>
      <w:r>
        <w:rPr>
          <w:rFonts w:hint="eastAsia"/>
        </w:rPr>
        <w:t xml:space="preserve">      </w:t>
      </w:r>
      <w:r w:rsidRPr="004A024C">
        <w:t>In [Collection item value list], the item to be collected is linked to the item of the parameter sheet.</w:t>
      </w:r>
    </w:p>
    <w:p w14:paraId="2DBB4211" w14:textId="0375F344" w:rsidR="004A024C" w:rsidRPr="004A024C" w:rsidRDefault="004A024C" w:rsidP="004A024C">
      <w:pPr>
        <w:ind w:left="1155" w:hangingChars="550" w:hanging="1155"/>
      </w:pPr>
      <w:r>
        <w:t xml:space="preserve">      </w:t>
      </w:r>
      <w:r w:rsidRPr="004A024C">
        <w:t>For details, please refer to the "Exastro-ITA_Use</w:t>
      </w:r>
      <w:r w:rsidR="003D0974">
        <w:t>r_Instruction_Manual _Collect</w:t>
      </w:r>
      <w:r w:rsidRPr="004A024C">
        <w:t xml:space="preserve"> Function".</w:t>
      </w:r>
    </w:p>
    <w:p w14:paraId="777B7D40" w14:textId="77777777" w:rsidR="00CD2545" w:rsidRPr="004A024C" w:rsidRDefault="00CD2545" w:rsidP="00CD2545"/>
    <w:p w14:paraId="7C1938B5" w14:textId="4D367A81" w:rsidR="008228C6" w:rsidRDefault="008228C6">
      <w:pPr>
        <w:widowControl/>
        <w:jc w:val="left"/>
        <w:rPr>
          <w:kern w:val="0"/>
        </w:rPr>
      </w:pPr>
      <w:r w:rsidRPr="00CE0420">
        <w:br w:type="page"/>
      </w:r>
      <w:r w:rsidR="001E3F5E">
        <w:lastRenderedPageBreak/>
        <w:t xml:space="preserve">(1) </w:t>
      </w:r>
      <w:r w:rsidR="001E3F5E" w:rsidRPr="001E3F5E">
        <w:rPr>
          <w:kern w:val="0"/>
        </w:rPr>
        <w:t>Clicking the Menu name or the List/Update Menu ID will move the user to that selected menu.</w:t>
      </w:r>
      <w:r w:rsidR="000D1205">
        <w:rPr>
          <w:kern w:val="0"/>
        </w:rPr>
        <w:br/>
      </w:r>
      <w:r w:rsidR="000D1205">
        <w:rPr>
          <w:noProof/>
        </w:rPr>
        <w:drawing>
          <wp:inline distT="0" distB="0" distL="0" distR="0" wp14:anchorId="458AAB46" wp14:editId="73D9639C">
            <wp:extent cx="5527040" cy="1231265"/>
            <wp:effectExtent l="0" t="0" r="0" b="6985"/>
            <wp:docPr id="239" name="図 239"/>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34"/>
                    <a:stretch>
                      <a:fillRect/>
                    </a:stretch>
                  </pic:blipFill>
                  <pic:spPr>
                    <a:xfrm>
                      <a:off x="0" y="0"/>
                      <a:ext cx="5527040" cy="1231265"/>
                    </a:xfrm>
                    <a:prstGeom prst="rect">
                      <a:avLst/>
                    </a:prstGeom>
                  </pic:spPr>
                </pic:pic>
              </a:graphicData>
            </a:graphic>
          </wp:inline>
        </w:drawing>
      </w:r>
    </w:p>
    <w:p w14:paraId="3E068F77" w14:textId="743B3065" w:rsidR="000D1205" w:rsidRPr="000D1205" w:rsidRDefault="000D1205" w:rsidP="000D1205">
      <w:pPr>
        <w:widowControl/>
        <w:jc w:val="center"/>
        <w:rPr>
          <w:b/>
        </w:rPr>
      </w:pPr>
      <w:r>
        <w:rPr>
          <w:rFonts w:hint="eastAsia"/>
          <w:b/>
          <w:kern w:val="0"/>
        </w:rPr>
        <w:t>Figure</w:t>
      </w:r>
      <w:r w:rsidRPr="000D1205">
        <w:rPr>
          <w:b/>
          <w:kern w:val="0"/>
        </w:rPr>
        <w:t xml:space="preserve"> 5.2</w:t>
      </w:r>
      <w:r w:rsidRPr="000D1205">
        <w:rPr>
          <w:b/>
          <w:kern w:val="0"/>
        </w:rPr>
        <w:noBreakHyphen/>
        <w:t>1</w:t>
      </w:r>
      <w:r w:rsidRPr="000D1205">
        <w:rPr>
          <w:b/>
          <w:kern w:val="0"/>
        </w:rPr>
        <w:fldChar w:fldCharType="begin"/>
      </w:r>
      <w:r w:rsidRPr="000D1205">
        <w:rPr>
          <w:b/>
          <w:kern w:val="0"/>
        </w:rPr>
        <w:instrText xml:space="preserve"> SEQ </w:instrText>
      </w:r>
      <w:r w:rsidRPr="000D1205">
        <w:rPr>
          <w:rFonts w:hint="eastAsia"/>
          <w:b/>
          <w:kern w:val="0"/>
        </w:rPr>
        <w:instrText>図</w:instrText>
      </w:r>
      <w:r w:rsidRPr="000D1205">
        <w:rPr>
          <w:b/>
          <w:kern w:val="0"/>
        </w:rPr>
        <w:instrText xml:space="preserve"> \* ARABIC \s 2 </w:instrText>
      </w:r>
      <w:r w:rsidRPr="000D1205">
        <w:rPr>
          <w:b/>
          <w:kern w:val="0"/>
        </w:rPr>
        <w:fldChar w:fldCharType="separate"/>
      </w:r>
      <w:r w:rsidR="0008204C">
        <w:rPr>
          <w:b/>
          <w:noProof/>
          <w:kern w:val="0"/>
        </w:rPr>
        <w:t>1</w:t>
      </w:r>
      <w:r w:rsidRPr="000D1205">
        <w:rPr>
          <w:b/>
          <w:kern w:val="0"/>
        </w:rPr>
        <w:fldChar w:fldCharType="end"/>
      </w:r>
      <w:r>
        <w:rPr>
          <w:rFonts w:cstheme="minorHAnsi" w:hint="eastAsia"/>
          <w:b/>
          <w:kern w:val="0"/>
        </w:rPr>
        <w:t xml:space="preserve"> </w:t>
      </w:r>
      <w:r>
        <w:rPr>
          <w:rFonts w:cstheme="minorHAnsi"/>
          <w:b/>
          <w:kern w:val="0"/>
        </w:rPr>
        <w:t>Submenu screen (Collected item value list)</w:t>
      </w:r>
    </w:p>
    <w:p w14:paraId="3202F050" w14:textId="3137D88D" w:rsidR="0051031D" w:rsidRPr="00CE0420" w:rsidRDefault="003C2F77" w:rsidP="00747853">
      <w:pPr>
        <w:pStyle w:val="20"/>
      </w:pPr>
      <w:bookmarkStart w:id="115" w:name="_Toc105605716"/>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006B78C4">
        <w:rPr>
          <w:rFonts w:hint="eastAsia"/>
        </w:rPr>
        <w:t xml:space="preserve"> console</w:t>
      </w:r>
      <w:bookmarkEnd w:id="115"/>
    </w:p>
    <w:p w14:paraId="35C9ED47" w14:textId="2D414167" w:rsidR="0051031D" w:rsidRPr="00CE0420" w:rsidRDefault="006B78C4" w:rsidP="0051031D">
      <w:pPr>
        <w:ind w:leftChars="135" w:left="283"/>
      </w:pPr>
      <w:r w:rsidRPr="006B78C4">
        <w:rPr>
          <w:rFonts w:hint="eastAsia"/>
        </w:rPr>
        <w:t>The operation of Ansibel-Legacy</w:t>
      </w:r>
      <w:r w:rsidRPr="006B78C4">
        <w:rPr>
          <w:rFonts w:hint="eastAsia"/>
        </w:rPr>
        <w:t>／</w:t>
      </w:r>
      <w:r w:rsidRPr="006B78C4">
        <w:rPr>
          <w:rFonts w:hint="eastAsia"/>
        </w:rPr>
        <w:t>Legacy Role</w:t>
      </w:r>
      <w:r w:rsidRPr="006B78C4">
        <w:rPr>
          <w:rFonts w:hint="eastAsia"/>
        </w:rPr>
        <w:t>／</w:t>
      </w:r>
      <w:r w:rsidRPr="006B78C4">
        <w:rPr>
          <w:rFonts w:hint="eastAsia"/>
        </w:rPr>
        <w:t>Pioneer console</w:t>
      </w:r>
      <w:r>
        <w:t>.</w:t>
      </w:r>
    </w:p>
    <w:p w14:paraId="1EA089D2" w14:textId="77777777" w:rsidR="0051031D" w:rsidRPr="00CE0420" w:rsidRDefault="0051031D" w:rsidP="002D068D"/>
    <w:p w14:paraId="1056B868" w14:textId="169243C3" w:rsidR="006F0F91" w:rsidRDefault="006F0F91" w:rsidP="000C42FC">
      <w:pPr>
        <w:pStyle w:val="30"/>
        <w:numPr>
          <w:ilvl w:val="2"/>
          <w:numId w:val="42"/>
        </w:numPr>
        <w:rPr>
          <w:rFonts w:ascii="Arial" w:hAnsi="Arial"/>
        </w:rPr>
      </w:pPr>
      <w:bookmarkStart w:id="116" w:name="_Movement一覧"/>
      <w:bookmarkStart w:id="117" w:name="_Toc105605717"/>
      <w:bookmarkStart w:id="118" w:name="_Ref492912664"/>
      <w:bookmarkStart w:id="119" w:name="_Ref492912841"/>
      <w:bookmarkStart w:id="120" w:name="_Ref492912944"/>
      <w:bookmarkStart w:id="121" w:name="_Ref492912947"/>
      <w:bookmarkStart w:id="122" w:name="_Ref32486084"/>
      <w:bookmarkStart w:id="123" w:name="_Ref32486087"/>
      <w:bookmarkStart w:id="124" w:name="_Ref32486453"/>
      <w:bookmarkStart w:id="125" w:name="_Ref32486459"/>
      <w:bookmarkStart w:id="126" w:name="_Ref32486776"/>
      <w:bookmarkStart w:id="127" w:name="_Ref32486778"/>
      <w:bookmarkEnd w:id="116"/>
      <w:r>
        <w:rPr>
          <w:rFonts w:ascii="Arial" w:hAnsi="Arial" w:hint="eastAsia"/>
        </w:rPr>
        <w:t>OS type master</w:t>
      </w:r>
      <w:bookmarkEnd w:id="117"/>
    </w:p>
    <w:p w14:paraId="043E505B" w14:textId="4364FA2E" w:rsidR="006F0F91" w:rsidRDefault="00F64CAE" w:rsidP="000C42FC">
      <w:pPr>
        <w:pStyle w:val="aa"/>
        <w:numPr>
          <w:ilvl w:val="3"/>
          <w:numId w:val="42"/>
        </w:numPr>
        <w:ind w:leftChars="0"/>
      </w:pPr>
      <w:r>
        <w:t>On the [OS Type m</w:t>
      </w:r>
      <w:r w:rsidR="006F0F91" w:rsidRPr="006F0F91">
        <w:t xml:space="preserve">aster] screen, the OS type of the device to be operated is managed from </w:t>
      </w:r>
      <w:r>
        <w:t>the ITA Pioneer.</w:t>
      </w:r>
    </w:p>
    <w:p w14:paraId="5F8EF42C" w14:textId="16AF6A21" w:rsidR="001F37F7" w:rsidRDefault="001F37F7" w:rsidP="001F37F7">
      <w:pPr>
        <w:pStyle w:val="aa"/>
        <w:ind w:leftChars="0" w:left="1588"/>
      </w:pPr>
      <w:r w:rsidRPr="00CE0420">
        <w:rPr>
          <w:rFonts w:hint="eastAsia"/>
        </w:rPr>
        <w:t>※</w:t>
      </w:r>
      <w:r>
        <w:t>T</w:t>
      </w:r>
      <w:r w:rsidRPr="001F37F7">
        <w:t>his menu exists only in the Ansible-Pioneer console.</w:t>
      </w:r>
    </w:p>
    <w:p w14:paraId="31EAD648" w14:textId="66F5EA7A" w:rsidR="001F37F7" w:rsidRDefault="003C0939" w:rsidP="001F37F7">
      <w:pPr>
        <w:ind w:left="851"/>
        <w:rPr>
          <w:b/>
        </w:rPr>
      </w:pPr>
      <w:r w:rsidRPr="00CE0420">
        <w:rPr>
          <w:noProof/>
        </w:rPr>
        <mc:AlternateContent>
          <mc:Choice Requires="wps">
            <w:drawing>
              <wp:anchor distT="0" distB="0" distL="114300" distR="114300" simplePos="0" relativeHeight="251914240" behindDoc="0" locked="0" layoutInCell="1" allowOverlap="1" wp14:anchorId="03313639" wp14:editId="16BAC59A">
                <wp:simplePos x="0" y="0"/>
                <wp:positionH relativeFrom="column">
                  <wp:posOffset>537845</wp:posOffset>
                </wp:positionH>
                <wp:positionV relativeFrom="paragraph">
                  <wp:posOffset>1205865</wp:posOffset>
                </wp:positionV>
                <wp:extent cx="571500" cy="190500"/>
                <wp:effectExtent l="19050" t="19050" r="19050" b="19050"/>
                <wp:wrapNone/>
                <wp:docPr id="141" name="正方形/長方形 141"/>
                <wp:cNvGraphicFramePr/>
                <a:graphic xmlns:a="http://schemas.openxmlformats.org/drawingml/2006/main">
                  <a:graphicData uri="http://schemas.microsoft.com/office/word/2010/wordprocessingShape">
                    <wps:wsp>
                      <wps:cNvSpPr/>
                      <wps:spPr>
                        <a:xfrm>
                          <a:off x="0" y="0"/>
                          <a:ext cx="571500" cy="1905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1BDCC" id="正方形/長方形 141" o:spid="_x0000_s1026" style="position:absolute;left:0;text-align:left;margin-left:42.35pt;margin-top:94.95pt;width:4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" filled="f" strokecolor="#c00000" strokeweight="2.25pt"/>
            </w:pict>
          </mc:Fallback>
        </mc:AlternateContent>
      </w:r>
      <w:r w:rsidR="00033C5A">
        <w:rPr>
          <w:noProof/>
        </w:rPr>
        <w:drawing>
          <wp:inline distT="0" distB="0" distL="0" distR="0" wp14:anchorId="6800E6E2" wp14:editId="05A65FDF">
            <wp:extent cx="5514975" cy="4267200"/>
            <wp:effectExtent l="0" t="0" r="9525" b="0"/>
            <wp:docPr id="7" name="図 6"/>
            <wp:cNvGraphicFramePr/>
            <a:graphic xmlns:a="http://schemas.openxmlformats.org/drawingml/2006/main">
              <a:graphicData uri="http://schemas.openxmlformats.org/drawingml/2006/picture">
                <pic:pic xmlns:pic="http://schemas.openxmlformats.org/drawingml/2006/picture">
                  <pic:nvPicPr>
                    <pic:cNvPr id="7" name="図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4975" cy="4267200"/>
                    </a:xfrm>
                    <a:prstGeom prst="rect">
                      <a:avLst/>
                    </a:prstGeom>
                  </pic:spPr>
                </pic:pic>
              </a:graphicData>
            </a:graphic>
          </wp:inline>
        </w:drawing>
      </w:r>
    </w:p>
    <w:p w14:paraId="59D450C1" w14:textId="6FAC134C" w:rsidR="006D51C0" w:rsidRDefault="006D51C0" w:rsidP="001F37F7">
      <w:pPr>
        <w:ind w:left="851"/>
        <w:rPr>
          <w:b/>
        </w:rPr>
      </w:pPr>
      <w:r>
        <w:rPr>
          <w:rFonts w:hint="eastAsia"/>
          <w:b/>
        </w:rPr>
        <w:t xml:space="preserve">                      Figure 5.3-1 Submenu screen</w:t>
      </w:r>
      <w:r>
        <w:rPr>
          <w:b/>
        </w:rPr>
        <w:t xml:space="preserve"> (OS type master)</w:t>
      </w:r>
    </w:p>
    <w:p w14:paraId="376D3FDF" w14:textId="77777777" w:rsidR="00266CCD" w:rsidRDefault="00266CCD" w:rsidP="001F37F7">
      <w:pPr>
        <w:ind w:left="851"/>
        <w:rPr>
          <w:b/>
        </w:rPr>
      </w:pPr>
    </w:p>
    <w:p w14:paraId="7D5D1EC3" w14:textId="1071CE1C" w:rsidR="006D51C0" w:rsidRPr="006D51C0" w:rsidRDefault="006D51C0" w:rsidP="000C42FC">
      <w:pPr>
        <w:pStyle w:val="aa"/>
        <w:numPr>
          <w:ilvl w:val="3"/>
          <w:numId w:val="42"/>
        </w:numPr>
        <w:ind w:leftChars="0"/>
      </w:pPr>
      <w:r w:rsidRPr="006D51C0">
        <w:t>Click the "Register"-"Start Registration" button to register the OS information.</w:t>
      </w:r>
    </w:p>
    <w:p w14:paraId="48122EF4" w14:textId="48E90F4A" w:rsidR="00FB7B35" w:rsidRPr="00AB28F6" w:rsidRDefault="00B32E13" w:rsidP="00AB28F6">
      <w:pPr>
        <w:ind w:left="851"/>
        <w:rPr>
          <w:noProof/>
        </w:rPr>
      </w:pPr>
      <w:r>
        <w:rPr>
          <w:noProof/>
        </w:rPr>
        <w:lastRenderedPageBreak/>
        <w:drawing>
          <wp:inline distT="0" distB="0" distL="0" distR="0" wp14:anchorId="35D58CC2" wp14:editId="229C8CE0">
            <wp:extent cx="5514975" cy="1023620"/>
            <wp:effectExtent l="0" t="0" r="9525" b="5080"/>
            <wp:docPr id="1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55443" cy="1031131"/>
                    </a:xfrm>
                    <a:prstGeom prst="rect">
                      <a:avLst/>
                    </a:prstGeom>
                  </pic:spPr>
                </pic:pic>
              </a:graphicData>
            </a:graphic>
          </wp:inline>
        </w:drawing>
      </w:r>
    </w:p>
    <w:p w14:paraId="47167028" w14:textId="41EB31D8" w:rsidR="006D51C0" w:rsidRDefault="006D51C0" w:rsidP="00266CCD">
      <w:pPr>
        <w:ind w:firstLineChars="1400" w:firstLine="2951"/>
        <w:rPr>
          <w:b/>
        </w:rPr>
      </w:pPr>
      <w:r>
        <w:rPr>
          <w:rFonts w:hint="eastAsia"/>
          <w:b/>
        </w:rPr>
        <w:t>Figure 5.3-2 registration screen (OS type master)</w:t>
      </w:r>
    </w:p>
    <w:p w14:paraId="4FD570C9" w14:textId="77777777" w:rsidR="00FB7B35" w:rsidRDefault="00FB7B35" w:rsidP="00FB7B35">
      <w:pPr>
        <w:ind w:left="851" w:firstLineChars="1000" w:firstLine="2108"/>
        <w:rPr>
          <w:b/>
        </w:rPr>
      </w:pPr>
    </w:p>
    <w:p w14:paraId="15EAD873" w14:textId="798A25C7" w:rsidR="00E65BD9" w:rsidRDefault="00E65BD9" w:rsidP="00E65BD9">
      <w:pPr>
        <w:pStyle w:val="aa"/>
        <w:ind w:leftChars="0" w:left="1588"/>
      </w:pPr>
    </w:p>
    <w:p w14:paraId="43D844C5" w14:textId="18BC9641" w:rsidR="00890F73" w:rsidRDefault="00890F73" w:rsidP="00E65BD9">
      <w:pPr>
        <w:pStyle w:val="aa"/>
        <w:ind w:leftChars="0" w:left="1588"/>
      </w:pPr>
    </w:p>
    <w:p w14:paraId="15DD06D8" w14:textId="4962F23F" w:rsidR="00890F73" w:rsidRDefault="00890F73" w:rsidP="00E65BD9">
      <w:pPr>
        <w:pStyle w:val="aa"/>
        <w:ind w:leftChars="0" w:left="1588"/>
      </w:pPr>
    </w:p>
    <w:p w14:paraId="73F43BC4" w14:textId="02A8E5E3" w:rsidR="00890F73" w:rsidRDefault="000D1205" w:rsidP="00890F73">
      <w:r>
        <w:rPr>
          <w:rFonts w:hint="eastAsia"/>
          <w:noProof/>
        </w:rPr>
        <mc:AlternateContent>
          <mc:Choice Requires="wps">
            <w:drawing>
              <wp:anchor distT="0" distB="0" distL="114300" distR="114300" simplePos="0" relativeHeight="251972608" behindDoc="0" locked="0" layoutInCell="1" allowOverlap="1" wp14:anchorId="2487F4EE" wp14:editId="04D8C52F">
                <wp:simplePos x="0" y="0"/>
                <wp:positionH relativeFrom="column">
                  <wp:posOffset>2993390</wp:posOffset>
                </wp:positionH>
                <wp:positionV relativeFrom="paragraph">
                  <wp:posOffset>1100455</wp:posOffset>
                </wp:positionV>
                <wp:extent cx="1524000" cy="182880"/>
                <wp:effectExtent l="0" t="0" r="19050" b="26670"/>
                <wp:wrapNone/>
                <wp:docPr id="240" name="正方形/長方形 240"/>
                <wp:cNvGraphicFramePr/>
                <a:graphic xmlns:a="http://schemas.openxmlformats.org/drawingml/2006/main">
                  <a:graphicData uri="http://schemas.microsoft.com/office/word/2010/wordprocessingShape">
                    <wps:wsp>
                      <wps:cNvSpPr/>
                      <wps:spPr>
                        <a:xfrm>
                          <a:off x="0" y="0"/>
                          <a:ext cx="15240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18BAA" id="正方形/長方形 240" o:spid="_x0000_s1026" style="position:absolute;left:0;text-align:left;margin-left:235.7pt;margin-top:86.65pt;width:120pt;height:14.4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" filled="f" strokecolor="red" strokeweight="2pt"/>
            </w:pict>
          </mc:Fallback>
        </mc:AlternateContent>
      </w:r>
      <w:r w:rsidR="00890F73">
        <w:rPr>
          <w:rFonts w:hint="eastAsia"/>
        </w:rPr>
        <w:t>(3)</w:t>
      </w:r>
      <w:r w:rsidR="00890F73">
        <w:t xml:space="preserve"> </w:t>
      </w:r>
      <w:r w:rsidR="00890F73" w:rsidRPr="00890F73">
        <w:t>Clicking the Dialogue file material collection button will move the user to the target 5.3.6 Dialogue file collection.</w:t>
      </w:r>
    </w:p>
    <w:p w14:paraId="6923B141" w14:textId="025F83E5" w:rsidR="00E65BD9" w:rsidRPr="000D1205" w:rsidRDefault="00890F73" w:rsidP="00E65BD9">
      <w:pPr>
        <w:pStyle w:val="aa"/>
        <w:ind w:leftChars="0" w:left="1588"/>
        <w:rPr>
          <w:b/>
        </w:rPr>
      </w:pPr>
      <w:r w:rsidRPr="000D1205">
        <w:rPr>
          <w:b/>
          <w:noProof/>
        </w:rPr>
        <w:drawing>
          <wp:anchor distT="0" distB="0" distL="114300" distR="114300" simplePos="0" relativeHeight="251971584" behindDoc="0" locked="0" layoutInCell="1" allowOverlap="1" wp14:anchorId="7702BFA7" wp14:editId="3DA1AC3F">
            <wp:simplePos x="0" y="0"/>
            <wp:positionH relativeFrom="page">
              <wp:align>center</wp:align>
            </wp:positionH>
            <wp:positionV relativeFrom="paragraph">
              <wp:posOffset>59690</wp:posOffset>
            </wp:positionV>
            <wp:extent cx="6119495" cy="985520"/>
            <wp:effectExtent l="0" t="0" r="0" b="508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19495" cy="985520"/>
                    </a:xfrm>
                    <a:prstGeom prst="rect">
                      <a:avLst/>
                    </a:prstGeom>
                  </pic:spPr>
                </pic:pic>
              </a:graphicData>
            </a:graphic>
            <wp14:sizeRelH relativeFrom="page">
              <wp14:pctWidth>0</wp14:pctWidth>
            </wp14:sizeRelH>
            <wp14:sizeRelV relativeFrom="page">
              <wp14:pctHeight>0</wp14:pctHeight>
            </wp14:sizeRelV>
          </wp:anchor>
        </w:drawing>
      </w:r>
      <w:r w:rsidRPr="000D1205">
        <w:rPr>
          <w:rFonts w:hint="eastAsia"/>
          <w:b/>
        </w:rPr>
        <w:t>F</w:t>
      </w:r>
      <w:r w:rsidRPr="000D1205">
        <w:rPr>
          <w:b/>
        </w:rPr>
        <w:t>igure 5.3-3 Sub menu screen (OS Type master)</w:t>
      </w:r>
    </w:p>
    <w:p w14:paraId="08A280ED" w14:textId="1FBF9D03" w:rsidR="003E5B44" w:rsidRDefault="003E5B44">
      <w:pPr>
        <w:widowControl/>
        <w:jc w:val="left"/>
      </w:pPr>
    </w:p>
    <w:p w14:paraId="5DE03056" w14:textId="30DD5897" w:rsidR="00FB7B35" w:rsidRDefault="000D1205" w:rsidP="000D1205">
      <w:r>
        <w:t xml:space="preserve">(4) </w:t>
      </w:r>
      <w:r w:rsidR="00FB7B35" w:rsidRPr="00FB7B35">
        <w:t>The list of items on the registration screen is as follows.</w:t>
      </w:r>
    </w:p>
    <w:p w14:paraId="4C3BBB54" w14:textId="236C2206" w:rsidR="00FB7B35" w:rsidRDefault="00FB7B35" w:rsidP="00131C86"/>
    <w:p w14:paraId="3811A7C8" w14:textId="3E443664" w:rsidR="00FB7B35" w:rsidRDefault="00FB7B35" w:rsidP="00FB7B35">
      <w:pPr>
        <w:pStyle w:val="aa"/>
        <w:ind w:leftChars="0" w:left="1588"/>
        <w:rPr>
          <w:b/>
        </w:rPr>
      </w:pPr>
      <w:r>
        <w:rPr>
          <w:rFonts w:hint="eastAsia"/>
        </w:rPr>
        <w:t xml:space="preserve">        </w:t>
      </w:r>
      <w:r w:rsidRPr="00FB7B35">
        <w:rPr>
          <w:rFonts w:hint="eastAsia"/>
          <w:b/>
        </w:rPr>
        <w:t>Table 5.3-2</w:t>
      </w:r>
      <w:r w:rsidRPr="00FB7B35">
        <w:rPr>
          <w:b/>
        </w:rPr>
        <w:t xml:space="preserve"> registration screen item list (OS type master)</w:t>
      </w:r>
    </w:p>
    <w:tbl>
      <w:tblPr>
        <w:tblStyle w:val="ac"/>
        <w:tblW w:w="0" w:type="auto"/>
        <w:tblLook w:val="04A0" w:firstRow="1" w:lastRow="0" w:firstColumn="1" w:lastColumn="0" w:noHBand="0" w:noVBand="1"/>
      </w:tblPr>
      <w:tblGrid>
        <w:gridCol w:w="765"/>
        <w:gridCol w:w="555"/>
        <w:gridCol w:w="4203"/>
        <w:gridCol w:w="937"/>
        <w:gridCol w:w="1241"/>
        <w:gridCol w:w="1926"/>
      </w:tblGrid>
      <w:tr w:rsidR="002770F9" w:rsidRPr="00951490" w14:paraId="3D4DE629" w14:textId="77777777" w:rsidTr="000E7F4D">
        <w:tc>
          <w:tcPr>
            <w:tcW w:w="1320" w:type="dxa"/>
            <w:gridSpan w:val="2"/>
            <w:shd w:val="clear" w:color="auto" w:fill="002B62"/>
          </w:tcPr>
          <w:p w14:paraId="226CA6DC" w14:textId="15E91E07"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sz w:val="18"/>
                <w:szCs w:val="18"/>
              </w:rPr>
              <w:t>Item</w:t>
            </w:r>
          </w:p>
        </w:tc>
        <w:tc>
          <w:tcPr>
            <w:tcW w:w="4203" w:type="dxa"/>
            <w:shd w:val="clear" w:color="auto" w:fill="002B62"/>
          </w:tcPr>
          <w:p w14:paraId="3D49FC05" w14:textId="2EBD1152"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Description</w:t>
            </w:r>
          </w:p>
        </w:tc>
        <w:tc>
          <w:tcPr>
            <w:tcW w:w="937" w:type="dxa"/>
            <w:shd w:val="clear" w:color="auto" w:fill="002B62"/>
          </w:tcPr>
          <w:p w14:paraId="36C42622" w14:textId="23643A16"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required</w:t>
            </w:r>
          </w:p>
        </w:tc>
        <w:tc>
          <w:tcPr>
            <w:tcW w:w="1241" w:type="dxa"/>
            <w:shd w:val="clear" w:color="auto" w:fill="002B62"/>
          </w:tcPr>
          <w:p w14:paraId="1DF7C1B1" w14:textId="633FA13B"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type</w:t>
            </w:r>
          </w:p>
        </w:tc>
        <w:tc>
          <w:tcPr>
            <w:tcW w:w="1926" w:type="dxa"/>
            <w:shd w:val="clear" w:color="auto" w:fill="002B62"/>
          </w:tcPr>
          <w:p w14:paraId="44CE66E3" w14:textId="339A7C5D"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Restrictions</w:t>
            </w:r>
          </w:p>
        </w:tc>
      </w:tr>
      <w:tr w:rsidR="00FB7B35" w:rsidRPr="00951490" w14:paraId="7D530B9C" w14:textId="77777777" w:rsidTr="000E7F4D">
        <w:tc>
          <w:tcPr>
            <w:tcW w:w="1320" w:type="dxa"/>
            <w:gridSpan w:val="2"/>
          </w:tcPr>
          <w:p w14:paraId="7083889C" w14:textId="3B9935D9" w:rsidR="00FB7B35" w:rsidRPr="0011376F" w:rsidRDefault="002770F9"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 xml:space="preserve">OS type </w:t>
            </w:r>
            <w:r w:rsidR="00FB7B35" w:rsidRPr="0011376F">
              <w:rPr>
                <w:rFonts w:asciiTheme="majorHAnsi" w:hAnsiTheme="majorHAnsi" w:cstheme="majorHAnsi"/>
                <w:color w:val="000000"/>
                <w:sz w:val="18"/>
                <w:szCs w:val="18"/>
                <w:shd w:val="clear" w:color="auto" w:fill="FFFFFF"/>
              </w:rPr>
              <w:t>ID</w:t>
            </w:r>
          </w:p>
        </w:tc>
        <w:tc>
          <w:tcPr>
            <w:tcW w:w="4203" w:type="dxa"/>
          </w:tcPr>
          <w:p w14:paraId="011CC116" w14:textId="48577722" w:rsidR="00FB7B35" w:rsidRPr="0011376F" w:rsidRDefault="00177913"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A unique ID that identifies the registration information will be automatically entered.</w:t>
            </w:r>
          </w:p>
        </w:tc>
        <w:tc>
          <w:tcPr>
            <w:tcW w:w="937" w:type="dxa"/>
          </w:tcPr>
          <w:p w14:paraId="47281892"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8437FFD" w14:textId="19C401D3"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Auto</w:t>
            </w:r>
          </w:p>
        </w:tc>
        <w:tc>
          <w:tcPr>
            <w:tcW w:w="1926" w:type="dxa"/>
          </w:tcPr>
          <w:p w14:paraId="0092083F"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FB7B35" w:rsidRPr="00951490" w14:paraId="1C8A2AD0" w14:textId="77777777" w:rsidTr="000E7F4D">
        <w:tc>
          <w:tcPr>
            <w:tcW w:w="1320" w:type="dxa"/>
            <w:gridSpan w:val="2"/>
          </w:tcPr>
          <w:p w14:paraId="75F15EC0" w14:textId="38441878" w:rsidR="00FB7B35" w:rsidRPr="0011376F" w:rsidRDefault="00FB7B35"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OS</w:t>
            </w:r>
            <w:r w:rsidR="002770F9" w:rsidRPr="0011376F">
              <w:rPr>
                <w:rFonts w:asciiTheme="majorHAnsi" w:hAnsiTheme="majorHAnsi" w:cstheme="majorHAnsi"/>
                <w:color w:val="000000"/>
                <w:sz w:val="18"/>
                <w:szCs w:val="18"/>
                <w:shd w:val="clear" w:color="auto" w:fill="FFFFFF"/>
              </w:rPr>
              <w:t xml:space="preserve"> type name</w:t>
            </w:r>
          </w:p>
        </w:tc>
        <w:tc>
          <w:tcPr>
            <w:tcW w:w="4203" w:type="dxa"/>
          </w:tcPr>
          <w:p w14:paraId="47CCD387" w14:textId="2B5CC45E" w:rsidR="00FB7B35" w:rsidRPr="0011376F" w:rsidRDefault="008F4EAB" w:rsidP="00AE47A9">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 xml:space="preserve">Enter </w:t>
            </w:r>
            <w:r w:rsidR="00206513" w:rsidRPr="0011376F">
              <w:rPr>
                <w:rFonts w:asciiTheme="majorHAnsi" w:hAnsiTheme="majorHAnsi" w:cstheme="majorHAnsi"/>
                <w:color w:val="000000"/>
                <w:sz w:val="18"/>
                <w:szCs w:val="18"/>
                <w:shd w:val="clear" w:color="auto" w:fill="FFFFFF"/>
              </w:rPr>
              <w:t>any device name.</w:t>
            </w:r>
          </w:p>
        </w:tc>
        <w:tc>
          <w:tcPr>
            <w:tcW w:w="937" w:type="dxa"/>
          </w:tcPr>
          <w:p w14:paraId="17DBAB8D"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150FAF7" w14:textId="707B30FA"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7AB8BF27" w14:textId="06369CE0" w:rsidR="00FB7B35" w:rsidRPr="0011376F" w:rsidRDefault="002770F9"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Maximum length 256 bytes</w:t>
            </w:r>
          </w:p>
        </w:tc>
      </w:tr>
      <w:tr w:rsidR="000E7F4D" w:rsidRPr="00951490" w14:paraId="76FC443D" w14:textId="77777777" w:rsidTr="000E7F4D">
        <w:tc>
          <w:tcPr>
            <w:tcW w:w="765" w:type="dxa"/>
            <w:vMerge w:val="restart"/>
          </w:tcPr>
          <w:p w14:paraId="7B9939E9" w14:textId="45D6EF1E"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Model</w:t>
            </w:r>
          </w:p>
        </w:tc>
        <w:tc>
          <w:tcPr>
            <w:tcW w:w="555" w:type="dxa"/>
          </w:tcPr>
          <w:p w14:paraId="404FA35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SV</w:t>
            </w:r>
          </w:p>
        </w:tc>
        <w:tc>
          <w:tcPr>
            <w:tcW w:w="4203" w:type="dxa"/>
          </w:tcPr>
          <w:p w14:paraId="4A3B3393" w14:textId="37CB39B4"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sidRPr="008F4EAB">
              <w:rPr>
                <w:rFonts w:asciiTheme="majorHAnsi" w:hAnsiTheme="majorHAnsi" w:cstheme="majorHAnsi" w:hint="eastAsia"/>
                <w:color w:val="000000"/>
                <w:sz w:val="18"/>
                <w:szCs w:val="18"/>
                <w:shd w:val="clear" w:color="auto" w:fill="FFFFFF"/>
              </w:rPr>
              <w:t>" if the equipment type is a server</w:t>
            </w:r>
            <w:r>
              <w:rPr>
                <w:rFonts w:asciiTheme="majorHAnsi" w:hAnsiTheme="majorHAnsi" w:cstheme="majorHAnsi"/>
                <w:color w:val="000000"/>
                <w:sz w:val="18"/>
                <w:szCs w:val="18"/>
                <w:shd w:val="clear" w:color="auto" w:fill="FFFFFF"/>
              </w:rPr>
              <w:t>.</w:t>
            </w:r>
          </w:p>
        </w:tc>
        <w:tc>
          <w:tcPr>
            <w:tcW w:w="937" w:type="dxa"/>
          </w:tcPr>
          <w:p w14:paraId="5C3673D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30077027" w14:textId="374ABC21"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866489C"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5E0B9EC" w14:textId="77777777" w:rsidTr="000E7F4D">
        <w:tc>
          <w:tcPr>
            <w:tcW w:w="765" w:type="dxa"/>
            <w:vMerge/>
          </w:tcPr>
          <w:p w14:paraId="46D2C182"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1E56810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NW</w:t>
            </w:r>
          </w:p>
        </w:tc>
        <w:tc>
          <w:tcPr>
            <w:tcW w:w="4203" w:type="dxa"/>
          </w:tcPr>
          <w:p w14:paraId="77A1ADFB" w14:textId="2D4A4563"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network device.</w:t>
            </w:r>
          </w:p>
        </w:tc>
        <w:tc>
          <w:tcPr>
            <w:tcW w:w="937" w:type="dxa"/>
          </w:tcPr>
          <w:p w14:paraId="109C635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5A9C668F" w14:textId="18CFEAF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3D17673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6E27B93F" w14:textId="77777777" w:rsidTr="000E7F4D">
        <w:tc>
          <w:tcPr>
            <w:tcW w:w="765" w:type="dxa"/>
            <w:vMerge/>
          </w:tcPr>
          <w:p w14:paraId="59496B00"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709AB7CA"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ST</w:t>
            </w:r>
          </w:p>
        </w:tc>
        <w:tc>
          <w:tcPr>
            <w:tcW w:w="4203" w:type="dxa"/>
          </w:tcPr>
          <w:p w14:paraId="7A89A396" w14:textId="2A10A2F6"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storage device.</w:t>
            </w:r>
          </w:p>
        </w:tc>
        <w:tc>
          <w:tcPr>
            <w:tcW w:w="937" w:type="dxa"/>
          </w:tcPr>
          <w:p w14:paraId="0D559E37"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28A36D0A" w14:textId="7D498B6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09ACFE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9BF02C8" w14:textId="77777777" w:rsidTr="000E7F4D">
        <w:tc>
          <w:tcPr>
            <w:tcW w:w="1320" w:type="dxa"/>
            <w:gridSpan w:val="2"/>
          </w:tcPr>
          <w:p w14:paraId="04FA9349" w14:textId="5A7B4522"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Remarks</w:t>
            </w:r>
          </w:p>
        </w:tc>
        <w:tc>
          <w:tcPr>
            <w:tcW w:w="4203" w:type="dxa"/>
          </w:tcPr>
          <w:p w14:paraId="1BF1127E" w14:textId="08071A1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Free description field.</w:t>
            </w:r>
          </w:p>
        </w:tc>
        <w:tc>
          <w:tcPr>
            <w:tcW w:w="937" w:type="dxa"/>
          </w:tcPr>
          <w:p w14:paraId="0A5F1D61"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7DF6CF27" w14:textId="3AF8BEFD"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0075FEDD" w14:textId="62C91EAB"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p>
        </w:tc>
      </w:tr>
    </w:tbl>
    <w:p w14:paraId="00304DD3" w14:textId="77777777" w:rsidR="003E5B44" w:rsidRDefault="003E5B44">
      <w:pPr>
        <w:widowControl/>
        <w:jc w:val="left"/>
        <w:rPr>
          <w:rFonts w:eastAsiaTheme="majorEastAsia" w:cstheme="majorBidi"/>
          <w:b/>
          <w:sz w:val="22"/>
        </w:rPr>
      </w:pPr>
      <w:r>
        <w:br w:type="page"/>
      </w:r>
    </w:p>
    <w:p w14:paraId="0FD40CA4" w14:textId="092BDBCF" w:rsidR="003000E6" w:rsidRPr="003E5B44" w:rsidRDefault="003000E6" w:rsidP="000C42FC">
      <w:pPr>
        <w:pStyle w:val="30"/>
        <w:numPr>
          <w:ilvl w:val="2"/>
          <w:numId w:val="42"/>
        </w:numPr>
        <w:rPr>
          <w:rFonts w:ascii="Arial" w:hAnsi="Arial"/>
        </w:rPr>
      </w:pPr>
      <w:bookmarkStart w:id="128" w:name="_Movement_list"/>
      <w:bookmarkStart w:id="129" w:name="_Toc105605718"/>
      <w:bookmarkEnd w:id="128"/>
      <w:r w:rsidRPr="003E5B44">
        <w:rPr>
          <w:rFonts w:ascii="Arial" w:hAnsi="Arial" w:hint="eastAsia"/>
        </w:rPr>
        <w:lastRenderedPageBreak/>
        <w:t>Movement</w:t>
      </w:r>
      <w:bookmarkEnd w:id="118"/>
      <w:bookmarkEnd w:id="119"/>
      <w:bookmarkEnd w:id="120"/>
      <w:bookmarkEnd w:id="121"/>
      <w:r w:rsidR="006B78C4" w:rsidRPr="003E5B44">
        <w:rPr>
          <w:rFonts w:ascii="Arial" w:hAnsi="Arial" w:hint="eastAsia"/>
        </w:rPr>
        <w:t xml:space="preserve"> list</w:t>
      </w:r>
      <w:bookmarkEnd w:id="122"/>
      <w:bookmarkEnd w:id="123"/>
      <w:bookmarkEnd w:id="124"/>
      <w:bookmarkEnd w:id="125"/>
      <w:bookmarkEnd w:id="126"/>
      <w:bookmarkEnd w:id="127"/>
      <w:bookmarkEnd w:id="129"/>
    </w:p>
    <w:p w14:paraId="54F5B0C4" w14:textId="22B22EED" w:rsidR="00345063" w:rsidRDefault="006B78C4" w:rsidP="000C42FC">
      <w:pPr>
        <w:pStyle w:val="a0"/>
        <w:numPr>
          <w:ilvl w:val="0"/>
          <w:numId w:val="21"/>
        </w:numPr>
      </w:pPr>
      <w:r w:rsidRPr="006B78C4">
        <w:t>Register/Update/Discard Movement name in "Movement list"</w:t>
      </w:r>
    </w:p>
    <w:p w14:paraId="16D2B979" w14:textId="4D506EF6"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59CBF5A2">
                <wp:simplePos x="0" y="0"/>
                <wp:positionH relativeFrom="column">
                  <wp:posOffset>509270</wp:posOffset>
                </wp:positionH>
                <wp:positionV relativeFrom="paragraph">
                  <wp:posOffset>720090</wp:posOffset>
                </wp:positionV>
                <wp:extent cx="723900" cy="149225"/>
                <wp:effectExtent l="19050" t="19050" r="19050" b="22225"/>
                <wp:wrapNone/>
                <wp:docPr id="124" name="正方形/長方形 124"/>
                <wp:cNvGraphicFramePr/>
                <a:graphic xmlns:a="http://schemas.openxmlformats.org/drawingml/2006/main">
                  <a:graphicData uri="http://schemas.microsoft.com/office/word/2010/wordprocessingShape">
                    <wps:wsp>
                      <wps:cNvSpPr/>
                      <wps:spPr>
                        <a:xfrm>
                          <a:off x="0" y="0"/>
                          <a:ext cx="723900" cy="1492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EF4CC" id="正方形/長方形 124" o:spid="_x0000_s1026" style="position:absolute;left:0;text-align:left;margin-left:40.1pt;margin-top:56.7pt;width:57pt;height:1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" filled="f" strokecolor="#c00000" strokeweight="2.25pt"/>
            </w:pict>
          </mc:Fallback>
        </mc:AlternateContent>
      </w:r>
      <w:r w:rsidR="00145C4B" w:rsidRPr="00145C4B">
        <w:rPr>
          <w:noProof/>
        </w:rPr>
        <w:t xml:space="preserve"> </w:t>
      </w:r>
      <w:r w:rsidR="00145C4B" w:rsidRPr="00145C4B">
        <w:rPr>
          <w:noProof/>
        </w:rPr>
        <w:drawing>
          <wp:inline distT="0" distB="0" distL="0" distR="0" wp14:anchorId="7C0735A7" wp14:editId="73F403D5">
            <wp:extent cx="5104909" cy="2907102"/>
            <wp:effectExtent l="0" t="0" r="635" b="762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6107" cy="2919173"/>
                    </a:xfrm>
                    <a:prstGeom prst="rect">
                      <a:avLst/>
                    </a:prstGeom>
                  </pic:spPr>
                </pic:pic>
              </a:graphicData>
            </a:graphic>
          </wp:inline>
        </w:drawing>
      </w:r>
    </w:p>
    <w:p w14:paraId="25DA9ADC" w14:textId="515FE36C" w:rsidR="00E84364" w:rsidRPr="00CE0420" w:rsidRDefault="00890F73" w:rsidP="00E84364">
      <w:pPr>
        <w:jc w:val="center"/>
        <w:rPr>
          <w:rFonts w:cstheme="minorHAnsi"/>
          <w:b/>
        </w:rPr>
      </w:pPr>
      <w:r>
        <w:rPr>
          <w:b/>
        </w:rPr>
        <w:t>Figure 5.3-4</w:t>
      </w:r>
      <w:r w:rsidR="006B78C4" w:rsidRPr="006B78C4">
        <w:rPr>
          <w:b/>
        </w:rPr>
        <w:t xml:space="preserve"> submenu screen (Movement list)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01B159C0" w:rsidR="00B4700A" w:rsidRDefault="006B78C4" w:rsidP="000C42FC">
      <w:pPr>
        <w:pStyle w:val="a0"/>
        <w:numPr>
          <w:ilvl w:val="0"/>
          <w:numId w:val="21"/>
        </w:numPr>
      </w:pPr>
      <w:r w:rsidRPr="006B78C4">
        <w:t>Click the "Re</w:t>
      </w:r>
      <w:r>
        <w:t xml:space="preserve">gister" - "Start Registration" </w:t>
      </w:r>
      <w:r w:rsidRPr="006B78C4">
        <w:t>button to register the Movement information.</w:t>
      </w:r>
    </w:p>
    <w:p w14:paraId="39A6D387" w14:textId="0725946B" w:rsidR="00FB38A3" w:rsidRPr="001A029C" w:rsidRDefault="00145C4B" w:rsidP="001A029C">
      <w:pPr>
        <w:pStyle w:val="a0"/>
        <w:numPr>
          <w:ilvl w:val="0"/>
          <w:numId w:val="0"/>
        </w:numPr>
        <w:ind w:leftChars="337" w:left="708"/>
      </w:pPr>
      <w:r w:rsidRPr="00145C4B">
        <w:rPr>
          <w:noProof/>
        </w:rPr>
        <w:drawing>
          <wp:inline distT="0" distB="0" distL="0" distR="0" wp14:anchorId="7ACF3941" wp14:editId="32E28CAB">
            <wp:extent cx="5279366" cy="769143"/>
            <wp:effectExtent l="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564" cy="771649"/>
                    </a:xfrm>
                    <a:prstGeom prst="rect">
                      <a:avLst/>
                    </a:prstGeom>
                  </pic:spPr>
                </pic:pic>
              </a:graphicData>
            </a:graphic>
          </wp:inline>
        </w:drawing>
      </w:r>
    </w:p>
    <w:p w14:paraId="56BBEDDC" w14:textId="77777777" w:rsidR="00C23BF7" w:rsidRDefault="00890F73" w:rsidP="006B78C4">
      <w:pPr>
        <w:widowControl/>
        <w:jc w:val="center"/>
        <w:rPr>
          <w:b/>
        </w:rPr>
      </w:pPr>
      <w:r>
        <w:rPr>
          <w:b/>
        </w:rPr>
        <w:t>Figure 5.3-5</w:t>
      </w:r>
      <w:r w:rsidR="006B78C4" w:rsidRPr="006B78C4">
        <w:rPr>
          <w:b/>
        </w:rPr>
        <w:t xml:space="preserve"> Registration screen</w:t>
      </w:r>
      <w:r w:rsidR="006B78C4">
        <w:rPr>
          <w:b/>
        </w:rPr>
        <w:t xml:space="preserve"> </w:t>
      </w:r>
      <w:r w:rsidR="006B78C4" w:rsidRPr="006B78C4">
        <w:rPr>
          <w:b/>
        </w:rPr>
        <w:t>(Movement list)</w:t>
      </w:r>
    </w:p>
    <w:p w14:paraId="58B18338" w14:textId="77777777" w:rsidR="00C23BF7" w:rsidRDefault="00C23BF7" w:rsidP="00C23BF7">
      <w:pPr>
        <w:widowControl/>
        <w:rPr>
          <w:b/>
        </w:rPr>
      </w:pPr>
    </w:p>
    <w:p w14:paraId="6C1D59DE" w14:textId="77777777" w:rsidR="000D1205" w:rsidRDefault="00C23BF7" w:rsidP="00C23BF7">
      <w:pPr>
        <w:pStyle w:val="a0"/>
        <w:widowControl/>
        <w:numPr>
          <w:ilvl w:val="0"/>
          <w:numId w:val="0"/>
        </w:numPr>
      </w:pPr>
      <w:r>
        <w:rPr>
          <w:b/>
        </w:rPr>
        <w:t xml:space="preserve">(3) </w:t>
      </w:r>
      <w:r w:rsidR="000D1205" w:rsidRPr="000D1205">
        <w:t>Clicking the Movement-Playbook link (Movement-Dialogue type link, Movement - Role link) button will move the user to the target 5.3.7Movement-Playbook link (Movement-Dialogue type link, Movement - Role link).</w:t>
      </w:r>
      <w:r w:rsidRPr="00C23BF7">
        <w:rPr>
          <w:b/>
        </w:rPr>
        <w:br/>
      </w:r>
      <w:r>
        <w:rPr>
          <w:noProof/>
        </w:rPr>
        <w:drawing>
          <wp:inline distT="0" distB="0" distL="0" distR="0" wp14:anchorId="11959B6B" wp14:editId="779AF043">
            <wp:extent cx="6119495" cy="99695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996950"/>
                    </a:xfrm>
                    <a:prstGeom prst="rect">
                      <a:avLst/>
                    </a:prstGeom>
                  </pic:spPr>
                </pic:pic>
              </a:graphicData>
            </a:graphic>
          </wp:inline>
        </w:drawing>
      </w:r>
    </w:p>
    <w:p w14:paraId="6B682D60" w14:textId="76FDE71A" w:rsidR="00E77871" w:rsidRPr="00C23BF7" w:rsidRDefault="000D1205" w:rsidP="000D1205">
      <w:pPr>
        <w:pStyle w:val="a0"/>
        <w:widowControl/>
        <w:numPr>
          <w:ilvl w:val="0"/>
          <w:numId w:val="0"/>
        </w:numPr>
        <w:jc w:val="center"/>
        <w:rPr>
          <w:rStyle w:val="generalbold1"/>
          <w:rFonts w:eastAsia="ＭＳ Ｐゴシック"/>
          <w:bCs/>
          <w:sz w:val="21"/>
          <w:szCs w:val="21"/>
        </w:rPr>
      </w:pPr>
      <w:r>
        <w:rPr>
          <w:rStyle w:val="generalbold1"/>
          <w:rFonts w:eastAsia="ＭＳ Ｐゴシック" w:hint="eastAsia"/>
          <w:b/>
          <w:bCs/>
          <w:sz w:val="21"/>
          <w:szCs w:val="21"/>
        </w:rPr>
        <w:t>Figure 5.3-6 Sub</w:t>
      </w:r>
      <w:r>
        <w:rPr>
          <w:rStyle w:val="generalbold1"/>
          <w:rFonts w:eastAsia="ＭＳ Ｐゴシック"/>
          <w:b/>
          <w:bCs/>
          <w:sz w:val="21"/>
          <w:szCs w:val="21"/>
        </w:rPr>
        <w:t>menu screen (Movement list)</w:t>
      </w:r>
      <w:r w:rsidR="00E77871" w:rsidRPr="00C23BF7">
        <w:rPr>
          <w:rStyle w:val="generalbold1"/>
          <w:rFonts w:eastAsia="ＭＳ Ｐゴシック"/>
          <w:bCs/>
          <w:sz w:val="21"/>
          <w:szCs w:val="21"/>
        </w:rPr>
        <w:br w:type="page"/>
      </w:r>
    </w:p>
    <w:p w14:paraId="175CC0D7" w14:textId="77777777" w:rsidR="00C23BF7" w:rsidRDefault="00C23BF7" w:rsidP="006B78C4">
      <w:pPr>
        <w:widowControl/>
        <w:jc w:val="center"/>
        <w:rPr>
          <w:rStyle w:val="generalbold1"/>
          <w:rFonts w:eastAsia="ＭＳ Ｐゴシック"/>
          <w:bCs/>
          <w:sz w:val="21"/>
          <w:szCs w:val="21"/>
        </w:rPr>
      </w:pPr>
    </w:p>
    <w:p w14:paraId="33BBEDD1" w14:textId="064091CC" w:rsidR="00B4700A" w:rsidRPr="006B78C4" w:rsidRDefault="000D1205" w:rsidP="000D1205">
      <w:pPr>
        <w:pStyle w:val="a0"/>
        <w:widowControl/>
        <w:numPr>
          <w:ilvl w:val="0"/>
          <w:numId w:val="0"/>
        </w:numPr>
        <w:ind w:left="289"/>
        <w:jc w:val="left"/>
        <w:rPr>
          <w:rStyle w:val="generalbold1"/>
          <w:rFonts w:eastAsia="ＭＳ Ｐゴシック"/>
          <w:bCs/>
          <w:sz w:val="21"/>
          <w:szCs w:val="21"/>
        </w:rPr>
      </w:pPr>
      <w:r w:rsidRPr="000D1205">
        <w:rPr>
          <w:rStyle w:val="generalbold1"/>
          <w:rFonts w:eastAsia="ＭＳ Ｐゴシック"/>
          <w:b/>
          <w:bCs/>
          <w:sz w:val="21"/>
          <w:szCs w:val="21"/>
        </w:rPr>
        <w:t>(4)</w:t>
      </w:r>
      <w:r w:rsidR="006B78C4" w:rsidRPr="006B78C4">
        <w:rPr>
          <w:rStyle w:val="generalbold1"/>
          <w:rFonts w:eastAsia="ＭＳ Ｐゴシック"/>
          <w:bCs/>
          <w:sz w:val="21"/>
          <w:szCs w:val="21"/>
        </w:rPr>
        <w:t>The list of registration screen items are as follows</w:t>
      </w:r>
      <w:r w:rsidR="006B78C4">
        <w:rPr>
          <w:rStyle w:val="generalbold1"/>
          <w:rFonts w:eastAsia="ＭＳ Ｐゴシック"/>
          <w:bCs/>
          <w:sz w:val="21"/>
          <w:szCs w:val="21"/>
        </w:rPr>
        <w:t>.</w:t>
      </w:r>
    </w:p>
    <w:p w14:paraId="37636359" w14:textId="77777777" w:rsidR="00EE3102" w:rsidRPr="00EE3102" w:rsidRDefault="00EE3102">
      <w:pPr>
        <w:widowControl/>
        <w:jc w:val="left"/>
        <w:rPr>
          <w:rStyle w:val="generalbold1"/>
          <w:rFonts w:eastAsia="ＭＳ Ｐゴシック"/>
          <w:bCs/>
          <w:sz w:val="18"/>
          <w:szCs w:val="14"/>
        </w:rPr>
      </w:pPr>
    </w:p>
    <w:p w14:paraId="7323294E" w14:textId="5BFF6CF8" w:rsidR="00B4700A" w:rsidRPr="00860732" w:rsidRDefault="00D62F6E" w:rsidP="00EE3102">
      <w:pPr>
        <w:pStyle w:val="af3"/>
        <w:keepNext/>
        <w:jc w:val="center"/>
      </w:pPr>
      <w:r>
        <w:t>Table 5.3-2</w:t>
      </w:r>
      <w:r w:rsidR="006B78C4" w:rsidRPr="006B78C4">
        <w:t xml:space="preserve"> Registration screen item list</w:t>
      </w:r>
      <w:r w:rsidR="009158AD">
        <w:t xml:space="preserve"> </w:t>
      </w:r>
      <w:r w:rsidR="006B78C4" w:rsidRPr="006B78C4">
        <w:t>(Movement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838"/>
        <w:gridCol w:w="4394"/>
        <w:gridCol w:w="993"/>
        <w:gridCol w:w="850"/>
        <w:gridCol w:w="1814"/>
      </w:tblGrid>
      <w:tr w:rsidR="006B78C4" w:rsidRPr="00860732" w14:paraId="78E94A4B" w14:textId="77777777" w:rsidTr="007814B1">
        <w:trPr>
          <w:tblHeader/>
        </w:trPr>
        <w:tc>
          <w:tcPr>
            <w:tcW w:w="1838" w:type="dxa"/>
            <w:shd w:val="clear" w:color="auto" w:fill="002B62"/>
          </w:tcPr>
          <w:p w14:paraId="188865B5" w14:textId="26213421" w:rsidR="006B78C4" w:rsidRPr="00860732" w:rsidRDefault="006B78C4" w:rsidP="006B78C4">
            <w:pPr>
              <w:spacing w:line="240" w:lineRule="exact"/>
              <w:jc w:val="center"/>
              <w:rPr>
                <w:rFonts w:cstheme="minorHAnsi"/>
                <w:b/>
                <w:color w:val="FFFFFF" w:themeColor="background1"/>
                <w:sz w:val="18"/>
                <w:szCs w:val="18"/>
              </w:rPr>
            </w:pPr>
            <w:r w:rsidRPr="00F047DA">
              <w:t>Item</w:t>
            </w:r>
          </w:p>
        </w:tc>
        <w:tc>
          <w:tcPr>
            <w:tcW w:w="4394" w:type="dxa"/>
            <w:shd w:val="clear" w:color="auto" w:fill="002B62"/>
          </w:tcPr>
          <w:p w14:paraId="43B29550" w14:textId="75C799AD" w:rsidR="006B78C4" w:rsidRPr="00860732" w:rsidRDefault="006B78C4" w:rsidP="006B78C4">
            <w:pPr>
              <w:spacing w:line="240" w:lineRule="exact"/>
              <w:jc w:val="center"/>
              <w:rPr>
                <w:rFonts w:cstheme="minorHAnsi"/>
                <w:b/>
                <w:color w:val="FFFFFF" w:themeColor="background1"/>
                <w:sz w:val="18"/>
                <w:szCs w:val="18"/>
              </w:rPr>
            </w:pPr>
            <w:r w:rsidRPr="00C94712">
              <w:t>Description</w:t>
            </w:r>
          </w:p>
        </w:tc>
        <w:tc>
          <w:tcPr>
            <w:tcW w:w="993" w:type="dxa"/>
            <w:shd w:val="clear" w:color="auto" w:fill="002B62"/>
          </w:tcPr>
          <w:p w14:paraId="4E593D45" w14:textId="128E4ECC"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required</w:t>
            </w:r>
          </w:p>
        </w:tc>
        <w:tc>
          <w:tcPr>
            <w:tcW w:w="850" w:type="dxa"/>
            <w:shd w:val="clear" w:color="auto" w:fill="002B62"/>
          </w:tcPr>
          <w:p w14:paraId="509056FC" w14:textId="7934D24A"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type</w:t>
            </w:r>
          </w:p>
        </w:tc>
        <w:tc>
          <w:tcPr>
            <w:tcW w:w="1814" w:type="dxa"/>
            <w:shd w:val="clear" w:color="auto" w:fill="002B62"/>
          </w:tcPr>
          <w:p w14:paraId="4C65CFFF" w14:textId="1F8B7EC1"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Restrictions</w:t>
            </w:r>
          </w:p>
        </w:tc>
      </w:tr>
      <w:tr w:rsidR="006B78C4" w:rsidRPr="00860732" w14:paraId="0ED3C475" w14:textId="77777777" w:rsidTr="007814B1">
        <w:tc>
          <w:tcPr>
            <w:tcW w:w="1838" w:type="dxa"/>
            <w:shd w:val="clear" w:color="auto" w:fill="E5EAEF"/>
          </w:tcPr>
          <w:p w14:paraId="28D4053A" w14:textId="526F3E61" w:rsidR="006B78C4" w:rsidRPr="00D30BBC" w:rsidRDefault="006B78C4" w:rsidP="008C55BA">
            <w:pPr>
              <w:pStyle w:val="aff0"/>
              <w:jc w:val="left"/>
            </w:pPr>
            <w:r w:rsidRPr="00F047DA">
              <w:t>Movement name</w:t>
            </w:r>
          </w:p>
        </w:tc>
        <w:tc>
          <w:tcPr>
            <w:tcW w:w="4394" w:type="dxa"/>
          </w:tcPr>
          <w:p w14:paraId="68D93DC9" w14:textId="3C7D1980" w:rsidR="006B78C4" w:rsidRPr="00860732" w:rsidRDefault="006B78C4" w:rsidP="006B78C4">
            <w:pPr>
              <w:pStyle w:val="aff0"/>
            </w:pPr>
            <w:r w:rsidRPr="00C94712">
              <w:t>Enter the name of Movement</w:t>
            </w:r>
          </w:p>
        </w:tc>
        <w:tc>
          <w:tcPr>
            <w:tcW w:w="993" w:type="dxa"/>
          </w:tcPr>
          <w:p w14:paraId="71243F4D" w14:textId="77777777" w:rsidR="006B78C4" w:rsidRPr="00860732" w:rsidRDefault="006B78C4" w:rsidP="006B78C4">
            <w:pPr>
              <w:pStyle w:val="aff0"/>
              <w:jc w:val="center"/>
            </w:pPr>
            <w:r w:rsidRPr="00860732">
              <w:rPr>
                <w:rFonts w:hint="eastAsia"/>
              </w:rPr>
              <w:t>○</w:t>
            </w:r>
          </w:p>
        </w:tc>
        <w:tc>
          <w:tcPr>
            <w:tcW w:w="850" w:type="dxa"/>
          </w:tcPr>
          <w:p w14:paraId="169D73C6" w14:textId="7EFDEF19" w:rsidR="006B78C4" w:rsidRPr="00860732" w:rsidRDefault="009158AD" w:rsidP="009158AD">
            <w:pPr>
              <w:pStyle w:val="aff0"/>
              <w:jc w:val="center"/>
            </w:pPr>
            <w:r>
              <w:rPr>
                <w:rFonts w:hint="eastAsia"/>
              </w:rPr>
              <w:t>M</w:t>
            </w:r>
            <w:r>
              <w:t>anual</w:t>
            </w:r>
          </w:p>
        </w:tc>
        <w:tc>
          <w:tcPr>
            <w:tcW w:w="1814" w:type="dxa"/>
          </w:tcPr>
          <w:p w14:paraId="316F1DB7" w14:textId="7F33F41F" w:rsidR="006B78C4" w:rsidRPr="00860732" w:rsidRDefault="009158AD" w:rsidP="006B78C4">
            <w:pPr>
              <w:pStyle w:val="aff0"/>
            </w:pPr>
            <w:r w:rsidRPr="009158AD">
              <w:t>Maximum length  256 byte</w:t>
            </w:r>
            <w:r>
              <w:t>s</w:t>
            </w:r>
          </w:p>
        </w:tc>
      </w:tr>
      <w:tr w:rsidR="006B78C4" w:rsidRPr="00860732" w14:paraId="11F93EF0" w14:textId="77777777" w:rsidTr="007814B1">
        <w:tc>
          <w:tcPr>
            <w:tcW w:w="1838" w:type="dxa"/>
            <w:shd w:val="clear" w:color="auto" w:fill="E5EAEF"/>
          </w:tcPr>
          <w:p w14:paraId="6D248136" w14:textId="21D52A4D" w:rsidR="006B78C4" w:rsidRPr="00D30BBC" w:rsidRDefault="006B78C4" w:rsidP="008C55BA">
            <w:pPr>
              <w:pStyle w:val="aff0"/>
              <w:jc w:val="left"/>
            </w:pPr>
            <w:r w:rsidRPr="00F047DA">
              <w:t>Delay timer</w:t>
            </w:r>
          </w:p>
        </w:tc>
        <w:tc>
          <w:tcPr>
            <w:tcW w:w="4394" w:type="dxa"/>
          </w:tcPr>
          <w:p w14:paraId="3DCDD5D9" w14:textId="77777777" w:rsidR="006B78C4" w:rsidRDefault="006B78C4" w:rsidP="006B78C4">
            <w:pPr>
              <w:pStyle w:val="aff0"/>
            </w:pPr>
            <w:r w:rsidRPr="00C94712">
              <w:t>Enter the specified period</w:t>
            </w:r>
            <w:r>
              <w:t xml:space="preserve"> </w:t>
            </w:r>
            <w:r w:rsidRPr="00C94712">
              <w:t>(1~) if you want the warning of delay status to display when the scheduled time of Movement has delayed. (Unit:minute)</w:t>
            </w:r>
          </w:p>
          <w:p w14:paraId="74A4EACC" w14:textId="5B4A1406" w:rsidR="006B78C4" w:rsidRPr="00860732" w:rsidRDefault="006B78C4" w:rsidP="006B78C4">
            <w:pPr>
              <w:pStyle w:val="aff0"/>
            </w:pPr>
            <w:r w:rsidRPr="006B78C4">
              <w:t>The warning will not display if the column is not entered</w:t>
            </w:r>
            <w:r>
              <w:t>.</w:t>
            </w:r>
          </w:p>
        </w:tc>
        <w:tc>
          <w:tcPr>
            <w:tcW w:w="993" w:type="dxa"/>
          </w:tcPr>
          <w:p w14:paraId="75D09223" w14:textId="77777777" w:rsidR="006B78C4" w:rsidRPr="00860732" w:rsidRDefault="006B78C4" w:rsidP="006B78C4">
            <w:pPr>
              <w:pStyle w:val="aff0"/>
              <w:jc w:val="center"/>
            </w:pPr>
            <w:r w:rsidRPr="00860732">
              <w:rPr>
                <w:rFonts w:hint="eastAsia"/>
              </w:rPr>
              <w:t>-</w:t>
            </w:r>
          </w:p>
        </w:tc>
        <w:tc>
          <w:tcPr>
            <w:tcW w:w="850" w:type="dxa"/>
          </w:tcPr>
          <w:p w14:paraId="5D8336A2" w14:textId="0C46128E" w:rsidR="006B78C4" w:rsidRPr="00860732" w:rsidRDefault="009158AD" w:rsidP="009158AD">
            <w:pPr>
              <w:pStyle w:val="aff0"/>
              <w:jc w:val="center"/>
            </w:pPr>
            <w:r>
              <w:rPr>
                <w:rFonts w:hint="eastAsia"/>
              </w:rPr>
              <w:t>M</w:t>
            </w:r>
            <w:r>
              <w:t>anual</w:t>
            </w:r>
          </w:p>
        </w:tc>
        <w:tc>
          <w:tcPr>
            <w:tcW w:w="1814" w:type="dxa"/>
          </w:tcPr>
          <w:p w14:paraId="0DD3D0AD" w14:textId="77777777" w:rsidR="006B78C4" w:rsidRPr="00860732" w:rsidRDefault="006B78C4" w:rsidP="006B78C4">
            <w:pPr>
              <w:pStyle w:val="aff0"/>
            </w:pPr>
            <w:r w:rsidRPr="00860732">
              <w:rPr>
                <w:rFonts w:hint="eastAsia"/>
              </w:rPr>
              <w:t>-</w:t>
            </w:r>
          </w:p>
        </w:tc>
      </w:tr>
      <w:tr w:rsidR="006B78C4" w:rsidRPr="00860732" w14:paraId="64598E78" w14:textId="77777777" w:rsidTr="007814B1">
        <w:tc>
          <w:tcPr>
            <w:tcW w:w="1838" w:type="dxa"/>
            <w:shd w:val="clear" w:color="auto" w:fill="E5EAEF"/>
          </w:tcPr>
          <w:p w14:paraId="21F0389C" w14:textId="54319B3D" w:rsidR="006B78C4" w:rsidRPr="00D30BBC" w:rsidRDefault="006B78C4" w:rsidP="008C55BA">
            <w:pPr>
              <w:pStyle w:val="aff0"/>
              <w:jc w:val="left"/>
            </w:pPr>
            <w:r w:rsidRPr="00F047DA">
              <w:t>Host specific format</w:t>
            </w:r>
          </w:p>
        </w:tc>
        <w:tc>
          <w:tcPr>
            <w:tcW w:w="4394" w:type="dxa"/>
          </w:tcPr>
          <w:p w14:paraId="17B86DB9" w14:textId="0BA5897D" w:rsidR="006B78C4" w:rsidRPr="00860732" w:rsidRDefault="006B78C4" w:rsidP="006B78C4">
            <w:pPr>
              <w:pStyle w:val="aff0"/>
            </w:pPr>
            <w:r w:rsidRPr="006B78C4">
              <w:t>Select "Host name" if the user wants to specify the host that is not represented by an IP address</w:t>
            </w:r>
            <w:r>
              <w:t>. Normally</w:t>
            </w:r>
            <w:r w:rsidRPr="006B78C4">
              <w:t xml:space="preserve"> IP is recommended</w:t>
            </w:r>
          </w:p>
        </w:tc>
        <w:tc>
          <w:tcPr>
            <w:tcW w:w="993" w:type="dxa"/>
          </w:tcPr>
          <w:p w14:paraId="19561CC3" w14:textId="77777777" w:rsidR="006B78C4" w:rsidRPr="00860732" w:rsidRDefault="006B78C4" w:rsidP="006B78C4">
            <w:pPr>
              <w:pStyle w:val="aff0"/>
              <w:jc w:val="center"/>
            </w:pPr>
            <w:r w:rsidRPr="00860732">
              <w:rPr>
                <w:rFonts w:hint="eastAsia"/>
              </w:rPr>
              <w:t>○</w:t>
            </w:r>
          </w:p>
        </w:tc>
        <w:tc>
          <w:tcPr>
            <w:tcW w:w="850" w:type="dxa"/>
          </w:tcPr>
          <w:p w14:paraId="179A346B" w14:textId="6670AB5C" w:rsidR="006B78C4" w:rsidRPr="00860732" w:rsidRDefault="009158AD" w:rsidP="009158AD">
            <w:pPr>
              <w:pStyle w:val="aff0"/>
              <w:jc w:val="center"/>
            </w:pPr>
            <w:r>
              <w:rPr>
                <w:rFonts w:hint="eastAsia"/>
              </w:rPr>
              <w:t>L</w:t>
            </w:r>
            <w:r>
              <w:t>ist</w:t>
            </w:r>
          </w:p>
        </w:tc>
        <w:tc>
          <w:tcPr>
            <w:tcW w:w="1814" w:type="dxa"/>
          </w:tcPr>
          <w:p w14:paraId="11D99C9B" w14:textId="77777777" w:rsidR="006B78C4" w:rsidRPr="00860732" w:rsidRDefault="006B78C4" w:rsidP="006B78C4">
            <w:pPr>
              <w:pStyle w:val="aff0"/>
            </w:pPr>
            <w:r w:rsidRPr="00860732">
              <w:rPr>
                <w:rFonts w:hint="eastAsia"/>
              </w:rPr>
              <w:t>-</w:t>
            </w:r>
          </w:p>
        </w:tc>
      </w:tr>
      <w:tr w:rsidR="009158AD" w:rsidRPr="00860732" w14:paraId="4039159C" w14:textId="77777777" w:rsidTr="007814B1">
        <w:tc>
          <w:tcPr>
            <w:tcW w:w="1838" w:type="dxa"/>
            <w:shd w:val="clear" w:color="auto" w:fill="E5EAEF"/>
          </w:tcPr>
          <w:p w14:paraId="24826F1B" w14:textId="707933CD" w:rsidR="009158AD" w:rsidRDefault="009158AD" w:rsidP="008C55BA">
            <w:pPr>
              <w:pStyle w:val="aff0"/>
              <w:jc w:val="left"/>
            </w:pPr>
            <w:r w:rsidRPr="006B78C4">
              <w:t>Number of parallel executions</w:t>
            </w:r>
          </w:p>
          <w:p w14:paraId="5ABB7938" w14:textId="2802B75F" w:rsidR="009158AD" w:rsidRPr="00D30BBC" w:rsidRDefault="009158AD" w:rsidP="008C55BA">
            <w:pPr>
              <w:pStyle w:val="aff0"/>
              <w:jc w:val="left"/>
            </w:pPr>
            <w:r>
              <w:rPr>
                <w:rFonts w:hint="eastAsia"/>
              </w:rPr>
              <w:t>※</w:t>
            </w:r>
            <w:r w:rsidRPr="006B78C4">
              <w:t xml:space="preserve">Only displayed in the </w:t>
            </w:r>
            <w:r w:rsidR="008C55BA">
              <w:t>Pioneer Movement list</w:t>
            </w:r>
          </w:p>
        </w:tc>
        <w:tc>
          <w:tcPr>
            <w:tcW w:w="4394" w:type="dxa"/>
          </w:tcPr>
          <w:p w14:paraId="65263B33" w14:textId="35C5685C" w:rsidR="009158AD" w:rsidRPr="00860732" w:rsidRDefault="009158AD" w:rsidP="009158AD">
            <w:pPr>
              <w:pStyle w:val="aff0"/>
              <w:jc w:val="left"/>
            </w:pPr>
            <w:r w:rsidRPr="006B78C4">
              <w:t>Enter the number of target hosts that Ansible can execute simultaneously.</w:t>
            </w:r>
          </w:p>
          <w:p w14:paraId="780449C1" w14:textId="40CF0171" w:rsidR="009158AD" w:rsidRPr="00860732" w:rsidRDefault="009158AD" w:rsidP="009158AD">
            <w:pPr>
              <w:pStyle w:val="aff0"/>
              <w:jc w:val="left"/>
            </w:pPr>
            <w:r w:rsidRPr="00860732">
              <w:rPr>
                <w:rFonts w:hint="eastAsia"/>
              </w:rPr>
              <w:t>■</w:t>
            </w:r>
            <w:r w:rsidRPr="006B78C4">
              <w:t>About the behavior when the column is not entered</w:t>
            </w:r>
          </w:p>
          <w:p w14:paraId="4299598E" w14:textId="77777777" w:rsidR="009158AD" w:rsidRDefault="009158AD" w:rsidP="009158AD">
            <w:pPr>
              <w:pStyle w:val="aff0"/>
              <w:jc w:val="left"/>
            </w:pPr>
            <w:r w:rsidRPr="00860732">
              <w:rPr>
                <w:rFonts w:hint="eastAsia"/>
              </w:rPr>
              <w:t>・</w:t>
            </w:r>
            <w:r w:rsidRPr="006B78C4">
              <w:t>In the case of Ansible driver, the content of configuration file(/etc/ansible.conf) in the server will be the default values.</w:t>
            </w:r>
          </w:p>
          <w:p w14:paraId="55B74F92" w14:textId="21BF10BA" w:rsidR="009158AD" w:rsidRDefault="009158AD" w:rsidP="009158AD">
            <w:pPr>
              <w:pStyle w:val="aff0"/>
              <w:jc w:val="left"/>
            </w:pPr>
            <w:r w:rsidRPr="00860732">
              <w:rPr>
                <w:rFonts w:hint="eastAsia"/>
              </w:rPr>
              <w:t>・</w:t>
            </w:r>
            <w:r w:rsidRPr="006B78C4">
              <w:t xml:space="preserve">In the case of </w:t>
            </w:r>
            <w:r w:rsidR="004005D7">
              <w:t>Ansible Automation Controller</w:t>
            </w:r>
            <w:r w:rsidRPr="006B78C4">
              <w:t xml:space="preserve"> driver, the default value of </w:t>
            </w:r>
            <w:r w:rsidR="004005D7">
              <w:t>Ansible Automation Controller</w:t>
            </w:r>
            <w:r w:rsidRPr="006B78C4">
              <w:t xml:space="preserve"> will be used.</w:t>
            </w:r>
          </w:p>
          <w:p w14:paraId="048EB5D9" w14:textId="0F9EAF49" w:rsidR="007814B1" w:rsidRPr="00860732" w:rsidRDefault="007814B1" w:rsidP="009158AD">
            <w:pPr>
              <w:pStyle w:val="aff0"/>
              <w:jc w:val="left"/>
            </w:pPr>
          </w:p>
        </w:tc>
        <w:tc>
          <w:tcPr>
            <w:tcW w:w="993" w:type="dxa"/>
          </w:tcPr>
          <w:p w14:paraId="71E2E8E5" w14:textId="77777777" w:rsidR="009158AD" w:rsidRPr="00860732" w:rsidRDefault="009158AD" w:rsidP="009158AD">
            <w:pPr>
              <w:pStyle w:val="aff0"/>
              <w:jc w:val="center"/>
            </w:pPr>
            <w:r w:rsidRPr="00860732">
              <w:rPr>
                <w:rFonts w:hint="eastAsia"/>
              </w:rPr>
              <w:t>-</w:t>
            </w:r>
          </w:p>
        </w:tc>
        <w:tc>
          <w:tcPr>
            <w:tcW w:w="850" w:type="dxa"/>
          </w:tcPr>
          <w:p w14:paraId="290D99B2" w14:textId="28BA613C" w:rsidR="009158AD" w:rsidRPr="00860732" w:rsidRDefault="009158AD" w:rsidP="009158AD">
            <w:pPr>
              <w:pStyle w:val="aff0"/>
              <w:jc w:val="center"/>
            </w:pPr>
            <w:r>
              <w:rPr>
                <w:rFonts w:hint="eastAsia"/>
              </w:rPr>
              <w:t>M</w:t>
            </w:r>
            <w:r>
              <w:t>anual</w:t>
            </w:r>
          </w:p>
        </w:tc>
        <w:tc>
          <w:tcPr>
            <w:tcW w:w="1814" w:type="dxa"/>
          </w:tcPr>
          <w:p w14:paraId="09CE08ED" w14:textId="2393C963" w:rsidR="009158AD" w:rsidRPr="00860732" w:rsidRDefault="009158AD" w:rsidP="009158AD">
            <w:pPr>
              <w:pStyle w:val="aff0"/>
            </w:pPr>
            <w:r w:rsidRPr="009158AD">
              <w:t>NULL or Integer</w:t>
            </w:r>
          </w:p>
        </w:tc>
      </w:tr>
      <w:tr w:rsidR="00B4700A" w:rsidRPr="00860732" w14:paraId="74AB78CC" w14:textId="77777777" w:rsidTr="007814B1">
        <w:tc>
          <w:tcPr>
            <w:tcW w:w="1838" w:type="dxa"/>
            <w:shd w:val="clear" w:color="auto" w:fill="E5EAEF"/>
          </w:tcPr>
          <w:p w14:paraId="68FECD46" w14:textId="1AA9EEE3" w:rsidR="00B4700A" w:rsidRPr="00D30BBC" w:rsidRDefault="006B78C4" w:rsidP="008C55BA">
            <w:pPr>
              <w:pStyle w:val="aff0"/>
              <w:jc w:val="left"/>
            </w:pPr>
            <w:r w:rsidRPr="006B78C4">
              <w:rPr>
                <w:rStyle w:val="generalbold"/>
              </w:rPr>
              <w:t>WinRM connection</w:t>
            </w:r>
            <w:r w:rsidR="00B4700A" w:rsidRPr="00D30BBC">
              <w:rPr>
                <w:rStyle w:val="generalbold"/>
                <w:rFonts w:hint="eastAsia"/>
              </w:rPr>
              <w:t xml:space="preserve"> </w:t>
            </w:r>
          </w:p>
        </w:tc>
        <w:tc>
          <w:tcPr>
            <w:tcW w:w="4394" w:type="dxa"/>
          </w:tcPr>
          <w:p w14:paraId="1215DAD6" w14:textId="1C3DB18A" w:rsidR="00B4700A" w:rsidRPr="00860732" w:rsidRDefault="006B78C4" w:rsidP="00682F88">
            <w:pPr>
              <w:pStyle w:val="aff0"/>
            </w:pPr>
            <w:r w:rsidRPr="006B78C4">
              <w:rPr>
                <w:rFonts w:hint="eastAsia"/>
              </w:rPr>
              <w:t>Select "</w:t>
            </w:r>
            <w:r w:rsidRPr="006B78C4">
              <w:rPr>
                <w:rFonts w:hint="eastAsia"/>
              </w:rPr>
              <w:t>●</w:t>
            </w:r>
            <w:r w:rsidRPr="006B78C4">
              <w:rPr>
                <w:rFonts w:hint="eastAsia"/>
              </w:rPr>
              <w:t>" if the target host if WindowsServer</w:t>
            </w:r>
            <w:r>
              <w:t>.</w:t>
            </w:r>
          </w:p>
        </w:tc>
        <w:tc>
          <w:tcPr>
            <w:tcW w:w="993" w:type="dxa"/>
          </w:tcPr>
          <w:p w14:paraId="6B790680" w14:textId="77777777" w:rsidR="00B4700A" w:rsidRPr="00860732" w:rsidRDefault="00B4700A" w:rsidP="00682F88">
            <w:pPr>
              <w:pStyle w:val="aff0"/>
              <w:jc w:val="center"/>
            </w:pPr>
            <w:r w:rsidRPr="00860732">
              <w:rPr>
                <w:rFonts w:hint="eastAsia"/>
              </w:rPr>
              <w:t>-</w:t>
            </w:r>
          </w:p>
        </w:tc>
        <w:tc>
          <w:tcPr>
            <w:tcW w:w="850" w:type="dxa"/>
          </w:tcPr>
          <w:p w14:paraId="1CFB56A3" w14:textId="3831EBB9" w:rsidR="00B4700A" w:rsidRPr="00860732" w:rsidRDefault="009158AD" w:rsidP="009158AD">
            <w:pPr>
              <w:pStyle w:val="aff0"/>
              <w:jc w:val="center"/>
            </w:pPr>
            <w:r>
              <w:rPr>
                <w:rFonts w:hint="eastAsia"/>
              </w:rPr>
              <w:t>L</w:t>
            </w:r>
            <w:r>
              <w:t>ist</w:t>
            </w:r>
          </w:p>
        </w:tc>
        <w:tc>
          <w:tcPr>
            <w:tcW w:w="1814" w:type="dxa"/>
          </w:tcPr>
          <w:p w14:paraId="713761AF" w14:textId="77777777" w:rsidR="00B4700A" w:rsidRPr="00860732" w:rsidRDefault="00B4700A" w:rsidP="00682F88">
            <w:pPr>
              <w:pStyle w:val="aff0"/>
            </w:pPr>
            <w:r w:rsidRPr="00860732">
              <w:rPr>
                <w:rFonts w:hint="eastAsia"/>
              </w:rPr>
              <w:t>-</w:t>
            </w:r>
          </w:p>
        </w:tc>
      </w:tr>
      <w:tr w:rsidR="009158AD" w:rsidRPr="00860732" w14:paraId="79E547E1" w14:textId="77777777" w:rsidTr="007814B1">
        <w:tc>
          <w:tcPr>
            <w:tcW w:w="1838" w:type="dxa"/>
            <w:shd w:val="clear" w:color="auto" w:fill="E5EAEF"/>
          </w:tcPr>
          <w:p w14:paraId="61F2476F" w14:textId="77777777" w:rsidR="009158AD" w:rsidRDefault="009158AD" w:rsidP="008C55BA">
            <w:pPr>
              <w:pStyle w:val="aff0"/>
              <w:jc w:val="left"/>
            </w:pPr>
            <w:r w:rsidRPr="006B78C4">
              <w:t>Header section</w:t>
            </w:r>
          </w:p>
          <w:p w14:paraId="6A9C7EED" w14:textId="6A9C5D39" w:rsidR="009158AD" w:rsidRDefault="009158AD" w:rsidP="008C55BA">
            <w:pPr>
              <w:pStyle w:val="aff0"/>
              <w:jc w:val="left"/>
            </w:pPr>
            <w:r>
              <w:rPr>
                <w:rFonts w:hint="eastAsia"/>
              </w:rPr>
              <w:t>※</w:t>
            </w:r>
            <w:r>
              <w:rPr>
                <w:rFonts w:hint="eastAsia"/>
              </w:rPr>
              <w:t xml:space="preserve"> </w:t>
            </w:r>
            <w:r w:rsidRPr="006B78C4">
              <w:t xml:space="preserve">Not displayed in the </w:t>
            </w:r>
            <w:r w:rsidR="008C55BA">
              <w:t>Pioneer Movement list</w:t>
            </w:r>
          </w:p>
          <w:p w14:paraId="7103EF24" w14:textId="76B6036B" w:rsidR="009158AD" w:rsidRPr="00D30BBC" w:rsidRDefault="009158AD" w:rsidP="008C55BA">
            <w:pPr>
              <w:pStyle w:val="aff0"/>
              <w:jc w:val="left"/>
              <w:rPr>
                <w:rStyle w:val="generalbold"/>
              </w:rPr>
            </w:pPr>
          </w:p>
        </w:tc>
        <w:tc>
          <w:tcPr>
            <w:tcW w:w="4394" w:type="dxa"/>
          </w:tcPr>
          <w:p w14:paraId="661098A6" w14:textId="77777777" w:rsidR="009158AD" w:rsidRDefault="009158AD" w:rsidP="009158AD">
            <w:pPr>
              <w:pStyle w:val="aff0"/>
            </w:pPr>
            <w:r w:rsidRPr="006B78C4">
              <w:t>Edit the parent Playbook automatically generated by ITA from the beginning to the tasks or roles</w:t>
            </w:r>
            <w:r>
              <w:t xml:space="preserve"> section.</w:t>
            </w:r>
          </w:p>
          <w:p w14:paraId="11D20920" w14:textId="4E3322C4" w:rsidR="009158AD" w:rsidRDefault="009158AD" w:rsidP="009158AD">
            <w:pPr>
              <w:pStyle w:val="aff0"/>
            </w:pPr>
            <w:r w:rsidRPr="006B78C4">
              <w:t>The following will be applied if the column is not entered</w:t>
            </w:r>
            <w:r>
              <w:t>.</w:t>
            </w:r>
          </w:p>
          <w:p w14:paraId="41B4CBE5" w14:textId="77777777" w:rsidR="009158AD" w:rsidRDefault="009158AD" w:rsidP="009158AD">
            <w:pPr>
              <w:pStyle w:val="aff0"/>
            </w:pPr>
            <w:r>
              <w:t>Ansible:</w:t>
            </w:r>
          </w:p>
          <w:p w14:paraId="4FFEDDAB" w14:textId="77777777" w:rsidR="009158AD" w:rsidRDefault="009158AD" w:rsidP="009158AD">
            <w:pPr>
              <w:pStyle w:val="aff0"/>
            </w:pPr>
            <w:r>
              <w:t xml:space="preserve">  - hosts: all</w:t>
            </w:r>
          </w:p>
          <w:p w14:paraId="7F8ABBEA" w14:textId="77777777" w:rsidR="009158AD" w:rsidRDefault="009158AD" w:rsidP="009158AD">
            <w:pPr>
              <w:pStyle w:val="aff0"/>
            </w:pPr>
            <w:r>
              <w:t xml:space="preserve">    remote_user: \"{{ __loginuser__ }}\"</w:t>
            </w:r>
          </w:p>
          <w:p w14:paraId="2DFC5149" w14:textId="77777777" w:rsidR="009158AD" w:rsidRDefault="009158AD" w:rsidP="009158AD">
            <w:pPr>
              <w:pStyle w:val="aff0"/>
            </w:pPr>
            <w:r>
              <w:t xml:space="preserve">    </w:t>
            </w:r>
            <w:r w:rsidRPr="000362C0">
              <w:t>gather_facts: no</w:t>
            </w:r>
          </w:p>
          <w:p w14:paraId="0857F533" w14:textId="6DECBC2F" w:rsidR="009158AD" w:rsidRDefault="009158AD" w:rsidP="009158AD">
            <w:pPr>
              <w:pStyle w:val="aff0"/>
              <w:ind w:firstLineChars="200" w:firstLine="360"/>
            </w:pPr>
            <w:r>
              <w:t>become: yes</w:t>
            </w:r>
          </w:p>
          <w:p w14:paraId="31665C4D" w14:textId="77777777" w:rsidR="009158AD" w:rsidRDefault="009158AD" w:rsidP="009158AD">
            <w:pPr>
              <w:pStyle w:val="aff0"/>
            </w:pPr>
          </w:p>
          <w:p w14:paraId="3EEFC758" w14:textId="7EE158F7" w:rsidR="009158AD" w:rsidRDefault="004005D7" w:rsidP="009158AD">
            <w:pPr>
              <w:pStyle w:val="aff0"/>
            </w:pPr>
            <w:r>
              <w:t>Ansible Automation Controller</w:t>
            </w:r>
            <w:r w:rsidR="009158AD">
              <w:t>:</w:t>
            </w:r>
          </w:p>
          <w:p w14:paraId="0FBF5EDA" w14:textId="09AB9F98" w:rsidR="009158AD" w:rsidRDefault="009158AD" w:rsidP="009158AD">
            <w:pPr>
              <w:pStyle w:val="aff0"/>
            </w:pPr>
            <w:r>
              <w:t xml:space="preserve">  - hosts: all</w:t>
            </w:r>
          </w:p>
          <w:p w14:paraId="18163156" w14:textId="60F65E2C" w:rsidR="009158AD" w:rsidRDefault="009158AD" w:rsidP="009158AD">
            <w:pPr>
              <w:pStyle w:val="aff0"/>
            </w:pPr>
            <w:r>
              <w:rPr>
                <w:rFonts w:hint="eastAsia"/>
              </w:rPr>
              <w:t xml:space="preserve">　　　</w:t>
            </w:r>
            <w:r w:rsidRPr="000362C0">
              <w:t>gather_facts: no</w:t>
            </w:r>
          </w:p>
          <w:p w14:paraId="26E11B1B" w14:textId="0E7F2196" w:rsidR="009158AD" w:rsidRDefault="009158AD" w:rsidP="009158AD">
            <w:pPr>
              <w:pStyle w:val="aff0"/>
            </w:pPr>
            <w:r>
              <w:t xml:space="preserve">    become: yes</w:t>
            </w:r>
          </w:p>
          <w:p w14:paraId="3EFA294C" w14:textId="096DA6FE" w:rsidR="009158AD" w:rsidRPr="00860732" w:rsidRDefault="009158AD" w:rsidP="009158AD">
            <w:pPr>
              <w:pStyle w:val="aff0"/>
            </w:pPr>
            <w:r w:rsidRPr="006B78C4">
              <w:rPr>
                <w:rFonts w:hint="eastAsia"/>
              </w:rPr>
              <w:t>※</w:t>
            </w:r>
            <w:r w:rsidRPr="006B78C4">
              <w:rPr>
                <w:rFonts w:hint="eastAsia"/>
              </w:rPr>
              <w:t>In case of connecting with winrm, become:yes  can't be applied.</w:t>
            </w:r>
          </w:p>
        </w:tc>
        <w:tc>
          <w:tcPr>
            <w:tcW w:w="993" w:type="dxa"/>
          </w:tcPr>
          <w:p w14:paraId="1E0F0DC5" w14:textId="30F7E98D" w:rsidR="009158AD" w:rsidRPr="00860732" w:rsidRDefault="009158AD" w:rsidP="009158AD">
            <w:pPr>
              <w:pStyle w:val="aff0"/>
              <w:jc w:val="center"/>
            </w:pPr>
            <w:r w:rsidRPr="00860732">
              <w:rPr>
                <w:rFonts w:hint="eastAsia"/>
              </w:rPr>
              <w:t>-</w:t>
            </w:r>
          </w:p>
        </w:tc>
        <w:tc>
          <w:tcPr>
            <w:tcW w:w="850" w:type="dxa"/>
          </w:tcPr>
          <w:p w14:paraId="42900B25" w14:textId="0ADFDB58" w:rsidR="009158AD" w:rsidRPr="00860732" w:rsidRDefault="009158AD" w:rsidP="009158AD">
            <w:pPr>
              <w:pStyle w:val="aff0"/>
              <w:jc w:val="center"/>
            </w:pPr>
            <w:r>
              <w:rPr>
                <w:rFonts w:hint="eastAsia"/>
              </w:rPr>
              <w:t>M</w:t>
            </w:r>
            <w:r>
              <w:t>anual</w:t>
            </w:r>
          </w:p>
        </w:tc>
        <w:tc>
          <w:tcPr>
            <w:tcW w:w="1814" w:type="dxa"/>
          </w:tcPr>
          <w:p w14:paraId="2B085658" w14:textId="641D875B" w:rsidR="009158AD" w:rsidRPr="00860732" w:rsidRDefault="009158AD" w:rsidP="009158AD">
            <w:pPr>
              <w:pStyle w:val="aff0"/>
            </w:pPr>
            <w:r>
              <w:t>Maximum length  512</w:t>
            </w:r>
            <w:r w:rsidRPr="009158AD">
              <w:t xml:space="preserve"> byte</w:t>
            </w:r>
            <w:r>
              <w:t>s</w:t>
            </w:r>
          </w:p>
        </w:tc>
      </w:tr>
      <w:tr w:rsidR="00C727AF" w:rsidRPr="00860732" w14:paraId="3BCDE754" w14:textId="77777777" w:rsidTr="007814B1">
        <w:tc>
          <w:tcPr>
            <w:tcW w:w="1838" w:type="dxa"/>
            <w:shd w:val="clear" w:color="auto" w:fill="E5EAEF"/>
          </w:tcPr>
          <w:p w14:paraId="70B5CB8A" w14:textId="615AD8BD" w:rsidR="00C727AF" w:rsidRDefault="006B78C4" w:rsidP="008C55BA">
            <w:pPr>
              <w:pStyle w:val="aff0"/>
              <w:jc w:val="left"/>
            </w:pPr>
            <w:r w:rsidRPr="006B78C4">
              <w:t>Optional parameter</w:t>
            </w:r>
            <w:r w:rsidR="008C55BA">
              <w:rPr>
                <w:kern w:val="0"/>
              </w:rPr>
              <w:t xml:space="preserve"> (Not displayed in the Pioneer </w:t>
            </w:r>
            <w:r w:rsidR="008C55BA">
              <w:rPr>
                <w:kern w:val="0"/>
              </w:rPr>
              <w:lastRenderedPageBreak/>
              <w:t>Movement list)</w:t>
            </w:r>
          </w:p>
        </w:tc>
        <w:tc>
          <w:tcPr>
            <w:tcW w:w="4394" w:type="dxa"/>
          </w:tcPr>
          <w:p w14:paraId="453416E9" w14:textId="51C74B90" w:rsidR="00C727AF" w:rsidRDefault="009158AD" w:rsidP="00C727AF">
            <w:pPr>
              <w:pStyle w:val="aff0"/>
            </w:pPr>
            <w:r w:rsidRPr="009158AD">
              <w:lastRenderedPageBreak/>
              <w:t>Enter the Movement-specific optional parameter of Ansible-Playbook command.</w:t>
            </w:r>
          </w:p>
          <w:p w14:paraId="7A5FBF2F" w14:textId="470EFBA2" w:rsidR="00C727AF" w:rsidRDefault="009158AD" w:rsidP="00C727AF">
            <w:pPr>
              <w:pStyle w:val="aff0"/>
            </w:pPr>
            <w:r w:rsidRPr="009158AD">
              <w:t>In the case that the execution engine is Ansible</w:t>
            </w:r>
            <w:r>
              <w:t>:</w:t>
            </w:r>
          </w:p>
          <w:p w14:paraId="46366669" w14:textId="687DB75E" w:rsidR="00C727AF" w:rsidRDefault="00C727AF" w:rsidP="00C727AF">
            <w:pPr>
              <w:pStyle w:val="aff0"/>
            </w:pPr>
            <w:r>
              <w:rPr>
                <w:rFonts w:hint="eastAsia"/>
              </w:rPr>
              <w:lastRenderedPageBreak/>
              <w:t xml:space="preserve">  </w:t>
            </w:r>
            <w:r w:rsidR="009158AD">
              <w:t xml:space="preserve"> </w:t>
            </w:r>
            <w:r w:rsidR="009158AD" w:rsidRPr="009158AD">
              <w:t>Enter the optional parameter of Ansible-Playbook command</w:t>
            </w:r>
            <w:r w:rsidR="009158AD">
              <w:t>.</w:t>
            </w:r>
          </w:p>
          <w:p w14:paraId="30039932" w14:textId="440DEEE8" w:rsidR="00C727AF" w:rsidRDefault="009158AD" w:rsidP="009158AD">
            <w:pPr>
              <w:pStyle w:val="aff0"/>
              <w:ind w:firstLineChars="150" w:firstLine="270"/>
            </w:pPr>
            <w:r w:rsidRPr="009158AD">
              <w:t>The -i option is set by ITA</w:t>
            </w:r>
          </w:p>
          <w:p w14:paraId="1518DED8" w14:textId="77777777" w:rsidR="00C727AF" w:rsidRDefault="00C727AF" w:rsidP="00C727AF">
            <w:pPr>
              <w:pStyle w:val="aff0"/>
            </w:pPr>
          </w:p>
          <w:p w14:paraId="7629C97A" w14:textId="0BD986FD" w:rsidR="00C727AF" w:rsidRDefault="009158AD" w:rsidP="00C727AF">
            <w:pPr>
              <w:pStyle w:val="aff0"/>
            </w:pPr>
            <w:r w:rsidRPr="009158AD">
              <w:t xml:space="preserve">In the case that the execution engine is </w:t>
            </w:r>
            <w:r w:rsidR="004005D7">
              <w:t>Ansible Automation Controller</w:t>
            </w:r>
            <w:r>
              <w:t>:</w:t>
            </w:r>
          </w:p>
          <w:p w14:paraId="3C233253" w14:textId="7A44FD82" w:rsidR="00C727AF" w:rsidRDefault="00C727AF" w:rsidP="00C727AF">
            <w:pPr>
              <w:pStyle w:val="aff0"/>
            </w:pPr>
            <w:r>
              <w:rPr>
                <w:rFonts w:hint="eastAsia"/>
              </w:rPr>
              <w:t xml:space="preserve">　</w:t>
            </w:r>
            <w:r w:rsidR="009158AD">
              <w:t xml:space="preserve"> </w:t>
            </w:r>
            <w:r w:rsidR="009158AD" w:rsidRPr="009158AD">
              <w:t>The following option operator can be set</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073435D1" w:rsidR="00C727AF" w:rsidRDefault="00C727AF" w:rsidP="00C727AF">
            <w:pPr>
              <w:pStyle w:val="aff0"/>
            </w:pPr>
            <w:r>
              <w:rPr>
                <w:rFonts w:hint="eastAsia"/>
              </w:rPr>
              <w:t xml:space="preserve">     EXTRA_VARS:  </w:t>
            </w:r>
            <w:r w:rsidR="007814B1">
              <w:t xml:space="preserve"> </w:t>
            </w:r>
            <w:r w:rsidR="007814B1" w:rsidRPr="007814B1">
              <w:t>Variable name=specific value</w:t>
            </w:r>
            <w:r w:rsidR="007814B1">
              <w:t xml:space="preserve"> Variable</w:t>
            </w:r>
            <w:r w:rsidR="007814B1" w:rsidRPr="007814B1">
              <w:t xml:space="preserve"> name=specific value</w:t>
            </w:r>
            <w:r w:rsidR="007814B1">
              <w:t>.</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5FF50197" w:rsidR="00C727AF" w:rsidRDefault="00C727AF" w:rsidP="00C727AF">
            <w:pPr>
              <w:pStyle w:val="aff0"/>
            </w:pPr>
            <w:r>
              <w:rPr>
                <w:rFonts w:hint="eastAsia"/>
              </w:rPr>
              <w:t xml:space="preserve">　</w:t>
            </w:r>
            <w:r w:rsidR="007814B1">
              <w:t xml:space="preserve"> </w:t>
            </w:r>
            <w:r w:rsidR="007814B1" w:rsidRPr="007814B1">
              <w:t xml:space="preserve">The original optional parameters of </w:t>
            </w:r>
            <w:r w:rsidR="004005D7">
              <w:t>Ansible Automation Controller</w:t>
            </w:r>
            <w:r w:rsidR="007814B1" w:rsidRPr="007814B1">
              <w:t xml:space="preserve"> are as follows</w:t>
            </w:r>
            <w:r w:rsidR="007814B1">
              <w:t>.</w:t>
            </w:r>
          </w:p>
          <w:p w14:paraId="40082CB1" w14:textId="3FB761AE"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sidR="007814B1">
              <w:t xml:space="preserve"> </w:t>
            </w:r>
            <w:r w:rsidR="007814B1" w:rsidRPr="007814B1">
              <w:t>use fact cache</w:t>
            </w:r>
          </w:p>
          <w:p w14:paraId="14A753E7" w14:textId="2B6AB6A1" w:rsidR="00C727AF" w:rsidRDefault="00C727AF" w:rsidP="00C727AF">
            <w:pPr>
              <w:pStyle w:val="aff0"/>
            </w:pPr>
            <w:r>
              <w:rPr>
                <w:rFonts w:hint="eastAsia"/>
              </w:rPr>
              <w:t xml:space="preserve">　　</w:t>
            </w:r>
            <w:r>
              <w:rPr>
                <w:rFonts w:hint="eastAsia"/>
              </w:rPr>
              <w:t xml:space="preserve">-as,--allow_simultaneous  </w:t>
            </w:r>
            <w:r w:rsidR="007814B1">
              <w:t xml:space="preserve"> </w:t>
            </w:r>
            <w:r w:rsidR="007814B1" w:rsidRPr="007814B1">
              <w:t>enable simultaneous job execution</w:t>
            </w:r>
          </w:p>
          <w:p w14:paraId="0F08916B" w14:textId="1094C640" w:rsidR="00C727AF" w:rsidRDefault="00C727AF" w:rsidP="00C727AF">
            <w:pPr>
              <w:pStyle w:val="aff0"/>
            </w:pPr>
            <w:r>
              <w:rPr>
                <w:rFonts w:hint="eastAsia"/>
              </w:rPr>
              <w:t xml:space="preserve">　　</w:t>
            </w:r>
            <w:r>
              <w:rPr>
                <w:rFonts w:hint="eastAsia"/>
              </w:rPr>
              <w:t>-jsc,--job_slice_count=</w:t>
            </w:r>
            <w:r w:rsidR="000B3F9F">
              <w:rPr>
                <w:rFonts w:hint="eastAsia"/>
              </w:rPr>
              <w:t xml:space="preserve">　　　</w:t>
            </w:r>
            <w:r w:rsidR="007814B1">
              <w:t xml:space="preserve"> </w:t>
            </w:r>
            <w:r w:rsidR="007814B1" w:rsidRPr="007814B1">
              <w:t>job slice count</w:t>
            </w:r>
          </w:p>
          <w:p w14:paraId="094E507E" w14:textId="5DC8A502" w:rsidR="000B3F9F" w:rsidRPr="00860732" w:rsidRDefault="007814B1" w:rsidP="00C727AF">
            <w:pPr>
              <w:pStyle w:val="aff0"/>
            </w:pPr>
            <w:r w:rsidRPr="007814B1">
              <w:t xml:space="preserve">For the original optional parameters of </w:t>
            </w:r>
            <w:r w:rsidR="004005D7">
              <w:t>Ansible Automation Controller</w:t>
            </w:r>
            <w:r w:rsidRPr="007814B1">
              <w:t xml:space="preserve">, please refer to the description of job template in the </w:t>
            </w:r>
            <w:r w:rsidR="004005D7">
              <w:t>Ansible Automation Controller</w:t>
            </w:r>
            <w:r w:rsidRPr="007814B1">
              <w:t xml:space="preserve"> user guide</w:t>
            </w:r>
            <w:r>
              <w:t>.</w:t>
            </w:r>
          </w:p>
        </w:tc>
        <w:tc>
          <w:tcPr>
            <w:tcW w:w="993" w:type="dxa"/>
          </w:tcPr>
          <w:p w14:paraId="1C729FDB" w14:textId="57ABA414" w:rsidR="00C727AF" w:rsidRPr="00860732" w:rsidRDefault="00C727AF" w:rsidP="00C727AF">
            <w:pPr>
              <w:pStyle w:val="aff0"/>
              <w:jc w:val="center"/>
            </w:pPr>
            <w:r w:rsidRPr="00860732">
              <w:rPr>
                <w:rFonts w:hint="eastAsia"/>
              </w:rPr>
              <w:lastRenderedPageBreak/>
              <w:t>-</w:t>
            </w:r>
          </w:p>
        </w:tc>
        <w:tc>
          <w:tcPr>
            <w:tcW w:w="850" w:type="dxa"/>
          </w:tcPr>
          <w:p w14:paraId="746B633B" w14:textId="0E1EE1AF" w:rsidR="00C727AF" w:rsidRPr="00860732" w:rsidRDefault="009158AD" w:rsidP="009158AD">
            <w:pPr>
              <w:pStyle w:val="aff0"/>
              <w:jc w:val="center"/>
            </w:pPr>
            <w:r>
              <w:rPr>
                <w:rFonts w:hint="eastAsia"/>
              </w:rPr>
              <w:t>M</w:t>
            </w:r>
            <w:r>
              <w:t>anual</w:t>
            </w:r>
          </w:p>
        </w:tc>
        <w:tc>
          <w:tcPr>
            <w:tcW w:w="1814" w:type="dxa"/>
          </w:tcPr>
          <w:p w14:paraId="46B0967A" w14:textId="0C395D44" w:rsidR="00C727AF" w:rsidRDefault="009158AD" w:rsidP="00C727AF">
            <w:pPr>
              <w:pStyle w:val="aff0"/>
            </w:pPr>
            <w:r w:rsidRPr="009158AD">
              <w:t>Maximum length  256 byte</w:t>
            </w:r>
            <w:r>
              <w:t>s</w:t>
            </w:r>
          </w:p>
          <w:p w14:paraId="56CAC3FF" w14:textId="4F8DBD9F" w:rsidR="00487993" w:rsidRPr="00860732" w:rsidRDefault="00487993" w:rsidP="00C727AF">
            <w:pPr>
              <w:pStyle w:val="aff0"/>
            </w:pPr>
          </w:p>
        </w:tc>
      </w:tr>
      <w:tr w:rsidR="00B43545" w:rsidRPr="00860732" w14:paraId="68266721" w14:textId="77777777" w:rsidTr="007814B1">
        <w:tc>
          <w:tcPr>
            <w:tcW w:w="183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42694187" w:rsidR="003C247F" w:rsidRPr="00D30BBC" w:rsidRDefault="003C247F" w:rsidP="00282B89">
            <w:pPr>
              <w:pStyle w:val="aff0"/>
              <w:jc w:val="left"/>
              <w:rPr>
                <w:rStyle w:val="generalbold1"/>
              </w:rPr>
            </w:pPr>
            <w:r>
              <w:rPr>
                <w:rStyle w:val="generalbold"/>
                <w:rFonts w:hint="eastAsia"/>
                <w:b/>
                <w:bCs/>
              </w:rPr>
              <w:t>※</w:t>
            </w:r>
            <w:r w:rsidR="007814B1" w:rsidRPr="007814B1">
              <w:rPr>
                <w:rStyle w:val="generalbold"/>
                <w:rFonts w:hint="eastAsia"/>
                <w:bCs/>
              </w:rPr>
              <w:t xml:space="preserve">Displayed when the execution engine is </w:t>
            </w:r>
            <w:r w:rsidR="004005D7">
              <w:rPr>
                <w:rStyle w:val="generalbold"/>
                <w:rFonts w:hint="eastAsia"/>
                <w:bCs/>
              </w:rPr>
              <w:t>Ansible Automation Controller</w:t>
            </w:r>
          </w:p>
        </w:tc>
        <w:tc>
          <w:tcPr>
            <w:tcW w:w="4394" w:type="dxa"/>
          </w:tcPr>
          <w:p w14:paraId="1A9E5644" w14:textId="2B40B425" w:rsidR="007B798C" w:rsidRDefault="00C636DC" w:rsidP="001A029C">
            <w:pPr>
              <w:pStyle w:val="aff0"/>
            </w:pPr>
            <w:r>
              <w:rPr>
                <w:rFonts w:hint="eastAsia"/>
              </w:rPr>
              <w:t>Select the Ansible</w:t>
            </w:r>
            <w:r>
              <w:t xml:space="preserve"> execution environment where virtualenv is constructed.</w:t>
            </w:r>
          </w:p>
          <w:p w14:paraId="757AE31A" w14:textId="55695380" w:rsidR="00B43545" w:rsidRPr="005E07E3" w:rsidRDefault="007B798C" w:rsidP="001A029C">
            <w:pPr>
              <w:pStyle w:val="aff0"/>
            </w:pPr>
            <w:r>
              <w:t>The Ansible execution environment used when installing Tower will be used if this column is not selected.</w:t>
            </w:r>
          </w:p>
        </w:tc>
        <w:tc>
          <w:tcPr>
            <w:tcW w:w="993" w:type="dxa"/>
          </w:tcPr>
          <w:p w14:paraId="066751B6" w14:textId="77777777" w:rsidR="00B43545" w:rsidRPr="00860732" w:rsidRDefault="00B43545" w:rsidP="00B43545">
            <w:pPr>
              <w:pStyle w:val="aff0"/>
              <w:jc w:val="center"/>
            </w:pPr>
            <w:r w:rsidRPr="00860732">
              <w:rPr>
                <w:rFonts w:hint="eastAsia"/>
              </w:rPr>
              <w:t>-</w:t>
            </w:r>
          </w:p>
        </w:tc>
        <w:tc>
          <w:tcPr>
            <w:tcW w:w="850" w:type="dxa"/>
          </w:tcPr>
          <w:p w14:paraId="44B670EF" w14:textId="0265DE6E" w:rsidR="00B43545" w:rsidRPr="00860732" w:rsidRDefault="009158AD" w:rsidP="009158AD">
            <w:pPr>
              <w:pStyle w:val="aff0"/>
              <w:jc w:val="center"/>
            </w:pPr>
            <w:r>
              <w:rPr>
                <w:rFonts w:hint="eastAsia"/>
              </w:rPr>
              <w:t>L</w:t>
            </w:r>
            <w:r>
              <w:t>ist</w:t>
            </w:r>
          </w:p>
        </w:tc>
        <w:tc>
          <w:tcPr>
            <w:tcW w:w="1814" w:type="dxa"/>
          </w:tcPr>
          <w:p w14:paraId="2617550C" w14:textId="1232DAD7" w:rsidR="00B43545" w:rsidRPr="00860732" w:rsidRDefault="00B43545" w:rsidP="00B43545">
            <w:pPr>
              <w:pStyle w:val="aff0"/>
            </w:pPr>
          </w:p>
        </w:tc>
      </w:tr>
      <w:tr w:rsidR="009158AD" w:rsidRPr="00860732" w14:paraId="14722B58" w14:textId="77777777" w:rsidTr="007814B1">
        <w:tc>
          <w:tcPr>
            <w:tcW w:w="1838" w:type="dxa"/>
            <w:shd w:val="clear" w:color="auto" w:fill="E5EAEF"/>
          </w:tcPr>
          <w:p w14:paraId="26BB739B" w14:textId="41912573" w:rsidR="009158AD" w:rsidRPr="00D30BBC" w:rsidRDefault="007814B1" w:rsidP="009158AD">
            <w:pPr>
              <w:pStyle w:val="aff0"/>
              <w:rPr>
                <w:rStyle w:val="generalbold1"/>
              </w:rPr>
            </w:pPr>
            <w:r>
              <w:rPr>
                <w:rFonts w:hint="eastAsia"/>
              </w:rPr>
              <w:t>R</w:t>
            </w:r>
            <w:r>
              <w:t>emarks</w:t>
            </w:r>
          </w:p>
        </w:tc>
        <w:tc>
          <w:tcPr>
            <w:tcW w:w="4394" w:type="dxa"/>
          </w:tcPr>
          <w:p w14:paraId="004EBC95" w14:textId="3567F97D" w:rsidR="009158AD" w:rsidRPr="00860732" w:rsidRDefault="007814B1" w:rsidP="009158AD">
            <w:pPr>
              <w:pStyle w:val="aff0"/>
            </w:pPr>
            <w:r w:rsidRPr="007814B1">
              <w:t>free description field</w:t>
            </w:r>
          </w:p>
        </w:tc>
        <w:tc>
          <w:tcPr>
            <w:tcW w:w="993" w:type="dxa"/>
          </w:tcPr>
          <w:p w14:paraId="67A5473D" w14:textId="77777777" w:rsidR="009158AD" w:rsidRPr="00860732" w:rsidRDefault="009158AD" w:rsidP="009158AD">
            <w:pPr>
              <w:pStyle w:val="aff0"/>
              <w:jc w:val="center"/>
            </w:pPr>
            <w:r w:rsidRPr="00860732">
              <w:rPr>
                <w:rFonts w:hint="eastAsia"/>
              </w:rPr>
              <w:t>-</w:t>
            </w:r>
          </w:p>
        </w:tc>
        <w:tc>
          <w:tcPr>
            <w:tcW w:w="850" w:type="dxa"/>
          </w:tcPr>
          <w:p w14:paraId="4AAAE852" w14:textId="42450B15" w:rsidR="009158AD" w:rsidRPr="00860732" w:rsidRDefault="009158AD" w:rsidP="009158AD">
            <w:pPr>
              <w:pStyle w:val="aff0"/>
              <w:jc w:val="center"/>
            </w:pPr>
            <w:r>
              <w:rPr>
                <w:rFonts w:hint="eastAsia"/>
              </w:rPr>
              <w:t>M</w:t>
            </w:r>
            <w:r>
              <w:t>anual</w:t>
            </w:r>
          </w:p>
        </w:tc>
        <w:tc>
          <w:tcPr>
            <w:tcW w:w="1814" w:type="dxa"/>
          </w:tcPr>
          <w:p w14:paraId="199F6F01" w14:textId="0536F81D" w:rsidR="009158AD" w:rsidRPr="00860732" w:rsidRDefault="009158AD" w:rsidP="009158AD">
            <w:pPr>
              <w:pStyle w:val="aff0"/>
            </w:pPr>
            <w:r w:rsidRPr="009158AD">
              <w:t>Max</w:t>
            </w:r>
            <w:r>
              <w:t>imum length  4000</w:t>
            </w:r>
            <w:r w:rsidRPr="009158AD">
              <w:t xml:space="preserve"> byte</w:t>
            </w:r>
            <w:r>
              <w:t>s</w:t>
            </w:r>
          </w:p>
        </w:tc>
      </w:tr>
    </w:tbl>
    <w:p w14:paraId="75191F7F" w14:textId="2871B873" w:rsidR="00B4700A" w:rsidRDefault="000D1205" w:rsidP="000D1205">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6CF6B4B3">
                <wp:simplePos x="0" y="0"/>
                <wp:positionH relativeFrom="margin">
                  <wp:align>left</wp:align>
                </wp:positionH>
                <wp:positionV relativeFrom="paragraph">
                  <wp:posOffset>412115</wp:posOffset>
                </wp:positionV>
                <wp:extent cx="6181725" cy="675005"/>
                <wp:effectExtent l="0" t="0" r="28575" b="1079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67500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3CA4899C" w:rsidR="0008204C" w:rsidRPr="003D76E0" w:rsidRDefault="0008204C"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08204C" w:rsidRPr="005E07E3" w:rsidRDefault="0008204C"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0;margin-top:32.45pt;width:486.75pt;height:53.15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" filled="f" strokecolor="red" strokeweight="2pt">
                <v:textbox inset="0,0,0,0">
                  <w:txbxContent>
                    <w:p w14:paraId="2B0A3F6C" w14:textId="3CA4899C" w:rsidR="0008204C" w:rsidRPr="003D76E0" w:rsidRDefault="0008204C"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08204C" w:rsidRPr="005E07E3" w:rsidRDefault="0008204C"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v:textbox>
                <w10:wrap type="topAndBottom" anchorx="margin"/>
              </v:roundrect>
            </w:pict>
          </mc:Fallback>
        </mc:AlternateContent>
      </w:r>
    </w:p>
    <w:p w14:paraId="4D0F7CA3" w14:textId="145394E0" w:rsidR="00B4700A" w:rsidRDefault="00B4700A">
      <w:pPr>
        <w:widowControl/>
        <w:jc w:val="left"/>
        <w:rPr>
          <w:rStyle w:val="generalbold1"/>
          <w:rFonts w:eastAsia="ＭＳ Ｐゴシック"/>
          <w:bCs/>
          <w:sz w:val="18"/>
          <w:szCs w:val="14"/>
        </w:rPr>
      </w:pPr>
    </w:p>
    <w:p w14:paraId="6231480B" w14:textId="2F568B04"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4B08B7E" w:rsidR="003000E6" w:rsidRPr="00CE0420" w:rsidRDefault="00796CD5" w:rsidP="008D4D1B">
      <w:pPr>
        <w:pStyle w:val="30"/>
        <w:rPr>
          <w:rFonts w:ascii="Arial" w:hAnsi="Arial"/>
        </w:rPr>
      </w:pPr>
      <w:bookmarkStart w:id="130" w:name="_Ref31899800"/>
      <w:bookmarkStart w:id="131" w:name="_Toc105605719"/>
      <w:r w:rsidRPr="00796CD5">
        <w:rPr>
          <w:szCs w:val="21"/>
        </w:rPr>
        <w:lastRenderedPageBreak/>
        <w:t>Playbook file list</w:t>
      </w:r>
      <w:r>
        <w:rPr>
          <w:szCs w:val="21"/>
        </w:rPr>
        <w:t xml:space="preserve"> </w:t>
      </w:r>
      <w:r w:rsidRPr="00796CD5">
        <w:rPr>
          <w:szCs w:val="21"/>
        </w:rPr>
        <w:t>(Ansible-Legacy only)</w:t>
      </w:r>
      <w:bookmarkEnd w:id="130"/>
      <w:bookmarkEnd w:id="131"/>
    </w:p>
    <w:p w14:paraId="081119F2" w14:textId="2E990A01" w:rsidR="00921CE1" w:rsidRPr="00CE0420" w:rsidRDefault="006A0C05" w:rsidP="000C42FC">
      <w:pPr>
        <w:pStyle w:val="a0"/>
        <w:numPr>
          <w:ilvl w:val="0"/>
          <w:numId w:val="22"/>
        </w:numPr>
      </w:pPr>
      <w:r w:rsidRPr="006A0C05">
        <w:t>Register/update/discard the Playbooks created by users in the "Playbook files" menu</w:t>
      </w:r>
      <w:r>
        <w:t>.</w:t>
      </w:r>
      <w:r w:rsidR="00921CE1" w:rsidRPr="00CE0420">
        <w:br/>
      </w:r>
      <w:r w:rsidR="00921CE1" w:rsidRPr="00CE0420">
        <w:rPr>
          <w:rFonts w:hint="eastAsia"/>
        </w:rPr>
        <w:t>※</w:t>
      </w:r>
      <w:r w:rsidR="009E7D1F" w:rsidRPr="009E7D1F">
        <w:t>This menu only exists in the Ansible-Legacy console</w:t>
      </w:r>
      <w:r w:rsidR="009E7D1F">
        <w:t>.</w:t>
      </w:r>
    </w:p>
    <w:p w14:paraId="131D148D" w14:textId="429CAE4D" w:rsidR="003000E6" w:rsidRDefault="009E7D1F" w:rsidP="00982EAC">
      <w:pPr>
        <w:pStyle w:val="a0"/>
        <w:numPr>
          <w:ilvl w:val="0"/>
          <w:numId w:val="0"/>
        </w:numPr>
        <w:ind w:left="709"/>
      </w:pPr>
      <w:r w:rsidRPr="009E7D1F">
        <w:t>Please refer to "</w:t>
      </w:r>
      <w:r w:rsidR="003D2448" w:rsidRPr="00962465">
        <w:rPr>
          <w:u w:val="single"/>
        </w:rPr>
        <w:fldChar w:fldCharType="begin"/>
      </w:r>
      <w:r w:rsidR="003D2448" w:rsidRPr="00962465">
        <w:rPr>
          <w:u w:val="single"/>
        </w:rPr>
        <w:instrText xml:space="preserve"> REF _Ref32223336 \r \h </w:instrText>
      </w:r>
      <w:r w:rsidR="00962465">
        <w:rPr>
          <w:u w:val="single"/>
        </w:rPr>
        <w:instrText xml:space="preserve"> \* MERGEFORMAT </w:instrText>
      </w:r>
      <w:r w:rsidR="003D2448" w:rsidRPr="00962465">
        <w:rPr>
          <w:u w:val="single"/>
        </w:rPr>
      </w:r>
      <w:r w:rsidR="003D2448" w:rsidRPr="00962465">
        <w:rPr>
          <w:u w:val="single"/>
        </w:rPr>
        <w:fldChar w:fldCharType="separate"/>
      </w:r>
      <w:r w:rsidR="0008204C">
        <w:rPr>
          <w:u w:val="single"/>
        </w:rPr>
        <w:t xml:space="preserve"> 6.1</w:t>
      </w:r>
      <w:r w:rsidR="003D2448" w:rsidRPr="00962465">
        <w:rPr>
          <w:u w:val="single"/>
        </w:rPr>
        <w:fldChar w:fldCharType="end"/>
      </w:r>
      <w:r w:rsidR="003D2448" w:rsidRPr="00962465">
        <w:rPr>
          <w:u w:val="single"/>
        </w:rPr>
        <w:t xml:space="preserve"> </w:t>
      </w:r>
      <w:r w:rsidR="003D2448" w:rsidRPr="00962465">
        <w:rPr>
          <w:u w:val="single"/>
        </w:rPr>
        <w:fldChar w:fldCharType="begin"/>
      </w:r>
      <w:r w:rsidR="003D2448" w:rsidRPr="00962465">
        <w:rPr>
          <w:u w:val="single"/>
        </w:rPr>
        <w:instrText xml:space="preserve"> REF _Ref32223336 \h </w:instrText>
      </w:r>
      <w:r w:rsidR="00962465">
        <w:rPr>
          <w:u w:val="single"/>
        </w:rPr>
        <w:instrText xml:space="preserve"> \* MERGEFORMAT </w:instrText>
      </w:r>
      <w:r w:rsidR="003D2448" w:rsidRPr="00962465">
        <w:rPr>
          <w:u w:val="single"/>
        </w:rPr>
      </w:r>
      <w:r w:rsidR="003D2448" w:rsidRPr="00962465">
        <w:rPr>
          <w:u w:val="single"/>
        </w:rPr>
        <w:fldChar w:fldCharType="separate"/>
      </w:r>
      <w:r w:rsidR="0008204C" w:rsidRPr="0008204C">
        <w:rPr>
          <w:u w:val="single"/>
        </w:rPr>
        <w:t>Write Playbook (Ansible-Legacy)</w:t>
      </w:r>
      <w:r w:rsidR="003D2448" w:rsidRPr="00962465">
        <w:rPr>
          <w:u w:val="single"/>
        </w:rPr>
        <w:fldChar w:fldCharType="end"/>
      </w:r>
      <w:r w:rsidRPr="009E7D1F">
        <w:t>" about describing Playbook.</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454137CD">
                <wp:simplePos x="0" y="0"/>
                <wp:positionH relativeFrom="column">
                  <wp:posOffset>443874</wp:posOffset>
                </wp:positionH>
                <wp:positionV relativeFrom="paragraph">
                  <wp:posOffset>761469</wp:posOffset>
                </wp:positionV>
                <wp:extent cx="668741" cy="170597"/>
                <wp:effectExtent l="19050" t="19050" r="17145" b="20320"/>
                <wp:wrapNone/>
                <wp:docPr id="125" name="正方形/長方形 125"/>
                <wp:cNvGraphicFramePr/>
                <a:graphic xmlns:a="http://schemas.openxmlformats.org/drawingml/2006/main">
                  <a:graphicData uri="http://schemas.microsoft.com/office/word/2010/wordprocessingShape">
                    <wps:wsp>
                      <wps:cNvSpPr/>
                      <wps:spPr>
                        <a:xfrm>
                          <a:off x="0" y="0"/>
                          <a:ext cx="668741" cy="17059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E7A7" id="正方形/長方形 125" o:spid="_x0000_s1026" style="position:absolute;left:0;text-align:left;margin-left:34.95pt;margin-top:59.95pt;width:52.65pt;height:1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" filled="f" strokecolor="#c00000" strokeweight="2.25pt"/>
            </w:pict>
          </mc:Fallback>
        </mc:AlternateContent>
      </w:r>
      <w:r>
        <w:rPr>
          <w:noProof/>
        </w:rPr>
        <w:drawing>
          <wp:inline distT="0" distB="0" distL="0" distR="0" wp14:anchorId="741FC386" wp14:editId="34D7E17B">
            <wp:extent cx="4558045" cy="3440447"/>
            <wp:effectExtent l="0" t="0" r="0" b="762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558045" cy="3440447"/>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7AA92484" w:rsidR="00E84364" w:rsidRPr="00CE0420" w:rsidRDefault="008C55BA" w:rsidP="00E84364">
      <w:pPr>
        <w:jc w:val="center"/>
        <w:rPr>
          <w:rFonts w:cstheme="minorHAnsi"/>
          <w:b/>
        </w:rPr>
      </w:pPr>
      <w:r>
        <w:rPr>
          <w:b/>
        </w:rPr>
        <w:t>Figure 5.3-7</w:t>
      </w:r>
      <w:r w:rsidR="003D2448" w:rsidRPr="003D2448">
        <w:rPr>
          <w:b/>
        </w:rPr>
        <w:t xml:space="preserve"> Submenu screen</w:t>
      </w:r>
      <w:r w:rsidR="003D2448">
        <w:rPr>
          <w:b/>
        </w:rPr>
        <w:t xml:space="preserve"> </w:t>
      </w:r>
      <w:r w:rsidR="003D2448" w:rsidRPr="003D2448">
        <w:rPr>
          <w:b/>
        </w:rPr>
        <w:t>(Playbook files)</w:t>
      </w:r>
    </w:p>
    <w:p w14:paraId="64ED919D" w14:textId="77777777" w:rsidR="00E84364" w:rsidRPr="00CE0420" w:rsidRDefault="00E84364" w:rsidP="00E84364">
      <w:pPr>
        <w:jc w:val="center"/>
        <w:rPr>
          <w:rFonts w:cstheme="minorHAnsi"/>
          <w:b/>
        </w:rPr>
      </w:pPr>
    </w:p>
    <w:p w14:paraId="188D650B" w14:textId="1AF9E4CF" w:rsidR="00703BE1" w:rsidRDefault="003D2448" w:rsidP="008C55BA">
      <w:pPr>
        <w:pStyle w:val="a0"/>
        <w:numPr>
          <w:ilvl w:val="0"/>
          <w:numId w:val="22"/>
        </w:numPr>
      </w:pPr>
      <w:r w:rsidRPr="003D2448">
        <w:t>Click the "Re</w:t>
      </w:r>
      <w:r>
        <w:t xml:space="preserve">gister" - "Start Registration" </w:t>
      </w:r>
      <w:r w:rsidRPr="003D2448">
        <w:t>button to register the Playbook.</w:t>
      </w:r>
    </w:p>
    <w:p w14:paraId="33755CE4" w14:textId="164052FE" w:rsidR="00703BE1" w:rsidRPr="00703BE1" w:rsidRDefault="003D2448" w:rsidP="00703BE1">
      <w:pPr>
        <w:pStyle w:val="a0"/>
        <w:numPr>
          <w:ilvl w:val="0"/>
          <w:numId w:val="0"/>
        </w:numPr>
        <w:ind w:left="289" w:firstLine="420"/>
      </w:pPr>
      <w:r w:rsidRPr="003D2448">
        <w:rPr>
          <w:noProof/>
        </w:rPr>
        <w:drawing>
          <wp:inline distT="0" distB="0" distL="0" distR="0" wp14:anchorId="3348BC65" wp14:editId="72531BF6">
            <wp:extent cx="4836605" cy="1457456"/>
            <wp:effectExtent l="0" t="0" r="254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15" cy="1469573"/>
                    </a:xfrm>
                    <a:prstGeom prst="rect">
                      <a:avLst/>
                    </a:prstGeom>
                  </pic:spPr>
                </pic:pic>
              </a:graphicData>
            </a:graphic>
          </wp:inline>
        </w:drawing>
      </w:r>
      <w:r w:rsidRPr="003D2448">
        <w:rPr>
          <w:noProof/>
        </w:rPr>
        <w:t xml:space="preserve"> </w:t>
      </w:r>
    </w:p>
    <w:p w14:paraId="3CF5D1C0" w14:textId="156BFCFD" w:rsidR="00E84364" w:rsidRDefault="008C55BA" w:rsidP="00E84364">
      <w:pPr>
        <w:pStyle w:val="af3"/>
        <w:jc w:val="center"/>
      </w:pPr>
      <w:r>
        <w:t>Figure 5.3-8</w:t>
      </w:r>
      <w:r w:rsidR="003D2448" w:rsidRPr="003D2448">
        <w:t xml:space="preserve"> Registration screen</w:t>
      </w:r>
      <w:r w:rsidR="003D2448">
        <w:t xml:space="preserve"> </w:t>
      </w:r>
      <w:r w:rsidR="003D2448" w:rsidRPr="003D2448">
        <w:t>(Playbook files)</w:t>
      </w:r>
    </w:p>
    <w:p w14:paraId="6AD54170" w14:textId="77777777" w:rsidR="008C55BA" w:rsidRPr="008C55BA" w:rsidRDefault="008C55BA" w:rsidP="008C55BA"/>
    <w:p w14:paraId="095301C0" w14:textId="1FC82380" w:rsidR="008C55BA" w:rsidRDefault="008C55BA" w:rsidP="008C55BA">
      <w:pPr>
        <w:pStyle w:val="a0"/>
        <w:numPr>
          <w:ilvl w:val="0"/>
          <w:numId w:val="22"/>
        </w:numPr>
      </w:pPr>
      <w:r w:rsidRPr="000D1205">
        <w:t>Clicking the Movement-Playbook link (Movement-Dialogue type link, Movement - Role link) button will move the user to the target 5.3.7Movement-Playbook link (Movement-Dialogue type link, Movement - Role link).</w:t>
      </w:r>
    </w:p>
    <w:p w14:paraId="1295A85C" w14:textId="0E860954" w:rsidR="008C55BA" w:rsidRPr="008C55BA" w:rsidRDefault="008C55BA" w:rsidP="008C55BA">
      <w:r>
        <w:rPr>
          <w:noProof/>
        </w:rPr>
        <w:lastRenderedPageBreak/>
        <w:drawing>
          <wp:inline distT="0" distB="0" distL="0" distR="0" wp14:anchorId="4720906A" wp14:editId="78213A13">
            <wp:extent cx="6119495" cy="1202690"/>
            <wp:effectExtent l="0" t="0" r="0"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1202690"/>
                    </a:xfrm>
                    <a:prstGeom prst="rect">
                      <a:avLst/>
                    </a:prstGeom>
                  </pic:spPr>
                </pic:pic>
              </a:graphicData>
            </a:graphic>
          </wp:inline>
        </w:drawing>
      </w:r>
    </w:p>
    <w:p w14:paraId="73F0A75F" w14:textId="5EDB1F39" w:rsidR="00E84364" w:rsidRPr="008C55BA" w:rsidRDefault="008C55BA" w:rsidP="008C55BA">
      <w:pPr>
        <w:widowControl/>
        <w:jc w:val="center"/>
      </w:pPr>
      <w:r>
        <w:rPr>
          <w:b/>
          <w:kern w:val="0"/>
        </w:rPr>
        <w:t>Figure</w:t>
      </w:r>
      <w:r w:rsidRPr="008C55BA">
        <w:rPr>
          <w:b/>
          <w:kern w:val="0"/>
        </w:rPr>
        <w:t xml:space="preserve"> </w:t>
      </w:r>
      <w:r w:rsidRPr="008C55BA">
        <w:rPr>
          <w:b/>
          <w:kern w:val="0"/>
        </w:rPr>
        <w:fldChar w:fldCharType="begin"/>
      </w:r>
      <w:r w:rsidRPr="008C55BA">
        <w:rPr>
          <w:b/>
          <w:kern w:val="0"/>
        </w:rPr>
        <w:instrText xml:space="preserve"> STYLEREF 2 \s </w:instrText>
      </w:r>
      <w:r w:rsidRPr="008C55BA">
        <w:rPr>
          <w:b/>
          <w:kern w:val="0"/>
        </w:rPr>
        <w:fldChar w:fldCharType="separate"/>
      </w:r>
      <w:r w:rsidR="0008204C">
        <w:rPr>
          <w:b/>
          <w:noProof/>
          <w:kern w:val="0"/>
        </w:rPr>
        <w:t>5.3</w:t>
      </w:r>
      <w:r w:rsidRPr="008C55BA">
        <w:rPr>
          <w:b/>
          <w:kern w:val="0"/>
        </w:rPr>
        <w:fldChar w:fldCharType="end"/>
      </w:r>
      <w:r w:rsidRPr="008C55BA">
        <w:rPr>
          <w:b/>
          <w:kern w:val="0"/>
        </w:rPr>
        <w:noBreakHyphen/>
        <w:t>9</w:t>
      </w:r>
      <w:r w:rsidRPr="008C55BA">
        <w:rPr>
          <w:rFonts w:cstheme="minorHAnsi"/>
          <w:b/>
          <w:kern w:val="0"/>
        </w:rPr>
        <w:t xml:space="preserve"> </w:t>
      </w:r>
      <w:r>
        <w:rPr>
          <w:rFonts w:cstheme="minorHAnsi" w:hint="eastAsia"/>
          <w:b/>
          <w:kern w:val="0"/>
        </w:rPr>
        <w:t>S</w:t>
      </w:r>
      <w:r>
        <w:rPr>
          <w:rFonts w:cstheme="minorHAnsi"/>
          <w:b/>
          <w:kern w:val="0"/>
        </w:rPr>
        <w:t xml:space="preserve">ubmenu screen </w:t>
      </w:r>
      <w:r w:rsidRPr="008C55BA">
        <w:rPr>
          <w:rFonts w:cstheme="minorHAnsi" w:hint="eastAsia"/>
          <w:b/>
          <w:kern w:val="0"/>
        </w:rPr>
        <w:t>（</w:t>
      </w:r>
      <w:r w:rsidRPr="008C55BA">
        <w:rPr>
          <w:rFonts w:cstheme="minorHAnsi"/>
          <w:b/>
          <w:kern w:val="0"/>
        </w:rPr>
        <w:t>Playbook</w:t>
      </w:r>
      <w:r>
        <w:rPr>
          <w:rFonts w:cstheme="minorHAnsi" w:hint="eastAsia"/>
          <w:b/>
          <w:kern w:val="0"/>
        </w:rPr>
        <w:t xml:space="preserve"> files</w:t>
      </w:r>
      <w:r w:rsidRPr="008C55BA">
        <w:rPr>
          <w:rFonts w:cstheme="minorHAnsi" w:hint="eastAsia"/>
          <w:b/>
          <w:kern w:val="0"/>
        </w:rPr>
        <w:t>）</w:t>
      </w:r>
      <w:r w:rsidRPr="008C55BA">
        <w:br/>
      </w:r>
    </w:p>
    <w:p w14:paraId="6C6CC292" w14:textId="59957BC2" w:rsidR="00E84364" w:rsidRPr="00CE0420" w:rsidRDefault="00641CBD" w:rsidP="000C42FC">
      <w:pPr>
        <w:pStyle w:val="a0"/>
        <w:numPr>
          <w:ilvl w:val="0"/>
          <w:numId w:val="22"/>
        </w:numPr>
      </w:pPr>
      <w:r w:rsidRPr="00641CBD">
        <w:t>The list of registration screen items are as follows</w:t>
      </w:r>
      <w:r>
        <w:t>.</w:t>
      </w:r>
    </w:p>
    <w:p w14:paraId="23714D62" w14:textId="77777777" w:rsidR="00E84364" w:rsidRPr="00CE0420" w:rsidRDefault="00E84364" w:rsidP="00E84364">
      <w:pPr>
        <w:rPr>
          <w:rFonts w:cstheme="minorHAnsi"/>
        </w:rPr>
      </w:pPr>
    </w:p>
    <w:p w14:paraId="4CB26345" w14:textId="3A5EC7E8" w:rsidR="00E84364" w:rsidRPr="00EC666F" w:rsidRDefault="00033DBB" w:rsidP="00EC666F">
      <w:pPr>
        <w:jc w:val="center"/>
        <w:rPr>
          <w:b/>
        </w:rPr>
      </w:pPr>
      <w:r>
        <w:rPr>
          <w:b/>
        </w:rPr>
        <w:t>Table 5.3-3</w:t>
      </w:r>
      <w:r w:rsidR="00641CBD" w:rsidRPr="00641CBD">
        <w:rPr>
          <w:b/>
        </w:rPr>
        <w:t xml:space="preserve"> Registration screen item list</w:t>
      </w:r>
      <w:r w:rsidR="00641CBD">
        <w:rPr>
          <w:b/>
        </w:rPr>
        <w:t xml:space="preserve"> </w:t>
      </w:r>
      <w:r w:rsidR="00641CBD" w:rsidRPr="00641CBD">
        <w:rPr>
          <w:b/>
        </w:rPr>
        <w:t>(Playbook files)</w:t>
      </w:r>
    </w:p>
    <w:tbl>
      <w:tblPr>
        <w:tblStyle w:val="ac"/>
        <w:tblW w:w="8788" w:type="dxa"/>
        <w:tblInd w:w="279" w:type="dxa"/>
        <w:tblLayout w:type="fixed"/>
        <w:tblLook w:val="04A0" w:firstRow="1" w:lastRow="0" w:firstColumn="1" w:lastColumn="0" w:noHBand="0" w:noVBand="1"/>
      </w:tblPr>
      <w:tblGrid>
        <w:gridCol w:w="1559"/>
        <w:gridCol w:w="2835"/>
        <w:gridCol w:w="992"/>
        <w:gridCol w:w="851"/>
        <w:gridCol w:w="2551"/>
      </w:tblGrid>
      <w:tr w:rsidR="00641CBD" w:rsidRPr="00CE0420" w14:paraId="197D9709" w14:textId="77777777" w:rsidTr="00641CBD">
        <w:tc>
          <w:tcPr>
            <w:tcW w:w="1559" w:type="dxa"/>
            <w:shd w:val="clear" w:color="auto" w:fill="002B62"/>
          </w:tcPr>
          <w:p w14:paraId="72973085" w14:textId="434229AD" w:rsidR="00641CBD" w:rsidRPr="00641CBD" w:rsidRDefault="00641CBD" w:rsidP="00641CBD">
            <w:pPr>
              <w:spacing w:line="240" w:lineRule="exact"/>
              <w:jc w:val="center"/>
              <w:rPr>
                <w:rFonts w:cs="Arial"/>
                <w:b/>
                <w:color w:val="FFFFFF" w:themeColor="background1"/>
                <w:sz w:val="18"/>
                <w:szCs w:val="18"/>
              </w:rPr>
            </w:pPr>
            <w:r w:rsidRPr="00641CBD">
              <w:rPr>
                <w:rFonts w:cs="Arial"/>
              </w:rPr>
              <w:t>Item</w:t>
            </w:r>
          </w:p>
        </w:tc>
        <w:tc>
          <w:tcPr>
            <w:tcW w:w="2835" w:type="dxa"/>
            <w:shd w:val="clear" w:color="auto" w:fill="002B62"/>
          </w:tcPr>
          <w:p w14:paraId="2D2D5215" w14:textId="3034202B" w:rsidR="00641CBD" w:rsidRPr="00641CBD" w:rsidRDefault="00641CBD" w:rsidP="00641CBD">
            <w:pPr>
              <w:spacing w:line="240" w:lineRule="exact"/>
              <w:jc w:val="center"/>
              <w:rPr>
                <w:rFonts w:cs="Arial"/>
                <w:b/>
                <w:color w:val="FFFFFF" w:themeColor="background1"/>
                <w:sz w:val="18"/>
                <w:szCs w:val="18"/>
              </w:rPr>
            </w:pPr>
            <w:r w:rsidRPr="00641CBD">
              <w:rPr>
                <w:rFonts w:cs="Arial"/>
              </w:rPr>
              <w:t>Description</w:t>
            </w:r>
          </w:p>
        </w:tc>
        <w:tc>
          <w:tcPr>
            <w:tcW w:w="992" w:type="dxa"/>
            <w:shd w:val="clear" w:color="auto" w:fill="002B62"/>
          </w:tcPr>
          <w:p w14:paraId="69D12A51" w14:textId="0B42A749"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required</w:t>
            </w:r>
          </w:p>
        </w:tc>
        <w:tc>
          <w:tcPr>
            <w:tcW w:w="851" w:type="dxa"/>
            <w:shd w:val="clear" w:color="auto" w:fill="002B62"/>
          </w:tcPr>
          <w:p w14:paraId="1851646F" w14:textId="04E6C397"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type</w:t>
            </w:r>
          </w:p>
        </w:tc>
        <w:tc>
          <w:tcPr>
            <w:tcW w:w="2551" w:type="dxa"/>
            <w:shd w:val="clear" w:color="auto" w:fill="002B62"/>
          </w:tcPr>
          <w:p w14:paraId="0586A53C" w14:textId="018D4E5B" w:rsidR="00641CBD" w:rsidRPr="00641CBD" w:rsidRDefault="00641CBD" w:rsidP="00641CBD">
            <w:pPr>
              <w:spacing w:line="240" w:lineRule="exact"/>
              <w:jc w:val="center"/>
              <w:rPr>
                <w:rFonts w:cs="Arial"/>
                <w:b/>
                <w:color w:val="FFFFFF" w:themeColor="background1"/>
                <w:sz w:val="18"/>
                <w:szCs w:val="18"/>
              </w:rPr>
            </w:pPr>
            <w:r w:rsidRPr="00641CBD">
              <w:rPr>
                <w:rFonts w:cs="Arial"/>
              </w:rPr>
              <w:t>Restrictions</w:t>
            </w:r>
          </w:p>
        </w:tc>
      </w:tr>
      <w:tr w:rsidR="00641CBD" w:rsidRPr="00CE0420" w14:paraId="61DD903C" w14:textId="77777777" w:rsidTr="00641CBD">
        <w:tc>
          <w:tcPr>
            <w:tcW w:w="1559" w:type="dxa"/>
          </w:tcPr>
          <w:p w14:paraId="0217FC81" w14:textId="39597D1C" w:rsidR="00641CBD" w:rsidRPr="00641CBD" w:rsidRDefault="00641CBD" w:rsidP="00641CBD">
            <w:pPr>
              <w:pStyle w:val="aff0"/>
              <w:rPr>
                <w:rFonts w:cs="Arial"/>
              </w:rPr>
            </w:pPr>
            <w:r w:rsidRPr="00641CBD">
              <w:rPr>
                <w:rFonts w:cs="Arial"/>
              </w:rPr>
              <w:t>Playbook name</w:t>
            </w:r>
          </w:p>
        </w:tc>
        <w:tc>
          <w:tcPr>
            <w:tcW w:w="2835" w:type="dxa"/>
          </w:tcPr>
          <w:p w14:paraId="6D3E983C" w14:textId="14200CF9" w:rsidR="00641CBD" w:rsidRPr="00641CBD" w:rsidRDefault="00641CBD" w:rsidP="00641CBD">
            <w:pPr>
              <w:pStyle w:val="aff0"/>
              <w:rPr>
                <w:rFonts w:cs="Arial"/>
              </w:rPr>
            </w:pPr>
            <w:r w:rsidRPr="00641CBD">
              <w:rPr>
                <w:rFonts w:cs="Arial"/>
              </w:rPr>
              <w:t>Enter the Playbook name to be managed in ITA.</w:t>
            </w:r>
          </w:p>
        </w:tc>
        <w:tc>
          <w:tcPr>
            <w:tcW w:w="992" w:type="dxa"/>
          </w:tcPr>
          <w:p w14:paraId="1563188F" w14:textId="77777777" w:rsidR="00641CBD" w:rsidRPr="00641CBD" w:rsidRDefault="00641CBD" w:rsidP="00641CBD">
            <w:pPr>
              <w:pStyle w:val="aff0"/>
              <w:jc w:val="center"/>
              <w:rPr>
                <w:rFonts w:cs="Arial"/>
              </w:rPr>
            </w:pPr>
            <w:r w:rsidRPr="00641CBD">
              <w:rPr>
                <w:rFonts w:cs="Arial"/>
              </w:rPr>
              <w:t>○</w:t>
            </w:r>
          </w:p>
        </w:tc>
        <w:tc>
          <w:tcPr>
            <w:tcW w:w="851" w:type="dxa"/>
          </w:tcPr>
          <w:p w14:paraId="15B1D994" w14:textId="304D09D8" w:rsidR="00641CBD" w:rsidRPr="00641CBD" w:rsidRDefault="00641CBD" w:rsidP="00641CBD">
            <w:pPr>
              <w:pStyle w:val="aff0"/>
              <w:jc w:val="center"/>
              <w:rPr>
                <w:rFonts w:cs="Arial"/>
              </w:rPr>
            </w:pPr>
            <w:r w:rsidRPr="00641CBD">
              <w:rPr>
                <w:rFonts w:cs="Arial"/>
              </w:rPr>
              <w:t>Manual</w:t>
            </w:r>
          </w:p>
        </w:tc>
        <w:tc>
          <w:tcPr>
            <w:tcW w:w="2551" w:type="dxa"/>
          </w:tcPr>
          <w:p w14:paraId="62F4BC02" w14:textId="18805B23" w:rsidR="00641CBD" w:rsidRPr="00641CBD" w:rsidRDefault="00641CBD" w:rsidP="00641CBD">
            <w:pPr>
              <w:pStyle w:val="aff0"/>
              <w:rPr>
                <w:rFonts w:cs="Arial"/>
              </w:rPr>
            </w:pPr>
            <w:r w:rsidRPr="00641CBD">
              <w:rPr>
                <w:rFonts w:cs="Arial"/>
              </w:rPr>
              <w:t>Maximum length 256 bytes</w:t>
            </w:r>
          </w:p>
        </w:tc>
      </w:tr>
      <w:tr w:rsidR="00641CBD" w:rsidRPr="00CE0420" w14:paraId="1CF74593" w14:textId="77777777" w:rsidTr="00641CBD">
        <w:tc>
          <w:tcPr>
            <w:tcW w:w="1559" w:type="dxa"/>
          </w:tcPr>
          <w:p w14:paraId="0BF34323" w14:textId="5090686C" w:rsidR="00641CBD" w:rsidRPr="00641CBD" w:rsidRDefault="00641CBD" w:rsidP="00641CBD">
            <w:pPr>
              <w:pStyle w:val="aff0"/>
              <w:rPr>
                <w:rFonts w:cs="Arial"/>
              </w:rPr>
            </w:pPr>
            <w:r w:rsidRPr="00641CBD">
              <w:rPr>
                <w:rFonts w:cs="Arial"/>
              </w:rPr>
              <w:t>Playbook files</w:t>
            </w:r>
          </w:p>
        </w:tc>
        <w:tc>
          <w:tcPr>
            <w:tcW w:w="2835" w:type="dxa"/>
          </w:tcPr>
          <w:p w14:paraId="35C2991A" w14:textId="77777777" w:rsidR="00641CBD" w:rsidRDefault="00641CBD" w:rsidP="00641CBD">
            <w:pPr>
              <w:pStyle w:val="aff0"/>
              <w:rPr>
                <w:rFonts w:cs="Arial"/>
              </w:rPr>
            </w:pPr>
            <w:r w:rsidRPr="00641CBD">
              <w:rPr>
                <w:rFonts w:cs="Arial"/>
              </w:rPr>
              <w:t>Upload the created Playbook file.</w:t>
            </w:r>
          </w:p>
          <w:p w14:paraId="53987E77" w14:textId="02EF180C" w:rsidR="00731911" w:rsidRDefault="00FC7085" w:rsidP="00641CBD">
            <w:pPr>
              <w:pStyle w:val="aff0"/>
              <w:rPr>
                <w:rFonts w:cs="Arial"/>
              </w:rPr>
            </w:pPr>
            <w:r w:rsidRPr="00FC7085">
              <w:rPr>
                <w:rFonts w:cs="Arial"/>
              </w:rPr>
              <w:t>Please make sure that the playbook file is created with UTF-8 Code when uploading it.</w:t>
            </w:r>
          </w:p>
          <w:p w14:paraId="0E635A6D" w14:textId="5EBC8A34" w:rsidR="00731911" w:rsidRPr="00641CBD" w:rsidRDefault="005F75D4" w:rsidP="00641CBD">
            <w:pPr>
              <w:pStyle w:val="aff0"/>
              <w:rPr>
                <w:rFonts w:cs="Arial"/>
              </w:rPr>
            </w:pPr>
            <w:r w:rsidRPr="005F75D4">
              <w:rPr>
                <w:rFonts w:cs="Arial"/>
              </w:rPr>
              <w:t xml:space="preserve">Playbook files other than those with </w:t>
            </w:r>
            <w:r>
              <w:rPr>
                <w:rFonts w:cs="Arial"/>
              </w:rPr>
              <w:t>a character code of UTF-8 and without</w:t>
            </w:r>
            <w:r w:rsidRPr="005F75D4">
              <w:rPr>
                <w:rFonts w:cs="Arial"/>
              </w:rPr>
              <w:t xml:space="preserve"> BOM will get an error in uploading.</w:t>
            </w:r>
          </w:p>
        </w:tc>
        <w:tc>
          <w:tcPr>
            <w:tcW w:w="992" w:type="dxa"/>
          </w:tcPr>
          <w:p w14:paraId="1490D0BB" w14:textId="62F12ED0" w:rsidR="00641CBD" w:rsidRPr="00641CBD" w:rsidRDefault="00641CBD" w:rsidP="00641CBD">
            <w:pPr>
              <w:pStyle w:val="aff0"/>
              <w:jc w:val="center"/>
              <w:rPr>
                <w:rFonts w:cs="Arial"/>
              </w:rPr>
            </w:pPr>
            <w:r w:rsidRPr="00641CBD">
              <w:rPr>
                <w:rFonts w:cs="Arial"/>
              </w:rPr>
              <w:t>○</w:t>
            </w:r>
          </w:p>
        </w:tc>
        <w:tc>
          <w:tcPr>
            <w:tcW w:w="851" w:type="dxa"/>
          </w:tcPr>
          <w:p w14:paraId="12A45434" w14:textId="1B5CE120" w:rsidR="00641CBD" w:rsidRPr="00641CBD" w:rsidRDefault="00641CBD" w:rsidP="00641CBD">
            <w:pPr>
              <w:pStyle w:val="aff0"/>
              <w:jc w:val="center"/>
              <w:rPr>
                <w:rFonts w:cs="Arial"/>
              </w:rPr>
            </w:pPr>
            <w:r w:rsidRPr="00641CBD">
              <w:rPr>
                <w:rFonts w:cs="Arial"/>
              </w:rPr>
              <w:t>File</w:t>
            </w:r>
          </w:p>
        </w:tc>
        <w:tc>
          <w:tcPr>
            <w:tcW w:w="2551" w:type="dxa"/>
          </w:tcPr>
          <w:p w14:paraId="453F0032" w14:textId="78CA6F96" w:rsidR="00641CBD" w:rsidRPr="00641CBD" w:rsidRDefault="008C55BA" w:rsidP="00641CBD">
            <w:pPr>
              <w:pStyle w:val="aff0"/>
              <w:rPr>
                <w:rFonts w:cs="Arial"/>
              </w:rPr>
            </w:pPr>
            <w:r>
              <w:rPr>
                <w:rFonts w:cs="Arial"/>
              </w:rPr>
              <w:t>Maximum size 4GB</w:t>
            </w:r>
          </w:p>
        </w:tc>
      </w:tr>
      <w:tr w:rsidR="00641CBD" w:rsidRPr="00CE0420" w14:paraId="360FCA59" w14:textId="77777777" w:rsidTr="00641CBD">
        <w:tc>
          <w:tcPr>
            <w:tcW w:w="1559" w:type="dxa"/>
          </w:tcPr>
          <w:p w14:paraId="5534CFD9" w14:textId="38D3E651" w:rsidR="00641CBD" w:rsidRPr="00641CBD" w:rsidRDefault="00641CBD" w:rsidP="00641CBD">
            <w:pPr>
              <w:pStyle w:val="aff0"/>
              <w:rPr>
                <w:rFonts w:cs="Arial"/>
              </w:rPr>
            </w:pPr>
            <w:r w:rsidRPr="00641CBD">
              <w:rPr>
                <w:rFonts w:cs="Arial"/>
              </w:rPr>
              <w:t>Remarks</w:t>
            </w:r>
          </w:p>
        </w:tc>
        <w:tc>
          <w:tcPr>
            <w:tcW w:w="2835" w:type="dxa"/>
          </w:tcPr>
          <w:p w14:paraId="6616A18E" w14:textId="67777BB1" w:rsidR="00641CBD" w:rsidRPr="00641CBD" w:rsidRDefault="00641CBD" w:rsidP="00641CBD">
            <w:pPr>
              <w:pStyle w:val="aff0"/>
              <w:rPr>
                <w:rFonts w:cs="Arial"/>
              </w:rPr>
            </w:pPr>
            <w:r w:rsidRPr="00641CBD">
              <w:rPr>
                <w:rFonts w:cs="Arial"/>
              </w:rPr>
              <w:t>Free description field.</w:t>
            </w:r>
          </w:p>
        </w:tc>
        <w:tc>
          <w:tcPr>
            <w:tcW w:w="992" w:type="dxa"/>
          </w:tcPr>
          <w:p w14:paraId="0D40A9BE" w14:textId="77777777" w:rsidR="00641CBD" w:rsidRPr="00641CBD" w:rsidRDefault="00641CBD" w:rsidP="00641CBD">
            <w:pPr>
              <w:pStyle w:val="aff0"/>
              <w:jc w:val="center"/>
              <w:rPr>
                <w:rFonts w:cs="Arial"/>
              </w:rPr>
            </w:pPr>
            <w:r w:rsidRPr="00641CBD">
              <w:rPr>
                <w:rFonts w:cs="Arial"/>
              </w:rPr>
              <w:t>-</w:t>
            </w:r>
          </w:p>
        </w:tc>
        <w:tc>
          <w:tcPr>
            <w:tcW w:w="851" w:type="dxa"/>
          </w:tcPr>
          <w:p w14:paraId="04BC99BF" w14:textId="299CC463" w:rsidR="00641CBD" w:rsidRPr="00641CBD" w:rsidRDefault="00641CBD" w:rsidP="00641CBD">
            <w:pPr>
              <w:pStyle w:val="aff0"/>
              <w:jc w:val="center"/>
              <w:rPr>
                <w:rFonts w:cs="Arial"/>
              </w:rPr>
            </w:pPr>
            <w:r w:rsidRPr="00641CBD">
              <w:rPr>
                <w:rFonts w:cs="Arial"/>
              </w:rPr>
              <w:t>Manual</w:t>
            </w:r>
          </w:p>
        </w:tc>
        <w:tc>
          <w:tcPr>
            <w:tcW w:w="2551" w:type="dxa"/>
          </w:tcPr>
          <w:p w14:paraId="5262DEF2" w14:textId="38019BE8" w:rsidR="00641CBD" w:rsidRPr="00641CBD" w:rsidRDefault="00641CBD" w:rsidP="00641CBD">
            <w:pPr>
              <w:pStyle w:val="aff0"/>
              <w:rPr>
                <w:rFonts w:cs="Arial"/>
              </w:rPr>
            </w:pPr>
            <w:r w:rsidRPr="00641CBD">
              <w:rPr>
                <w:rFonts w:cs="Arial"/>
              </w:rPr>
              <w:t>Maximum length 4000 bytes</w:t>
            </w:r>
          </w:p>
        </w:tc>
      </w:tr>
    </w:tbl>
    <w:p w14:paraId="16D28968" w14:textId="77777777" w:rsidR="003000E6" w:rsidRPr="00CE0420" w:rsidRDefault="003000E6" w:rsidP="002D068D"/>
    <w:p w14:paraId="558DB654" w14:textId="177F10B3" w:rsidR="004F034E" w:rsidRDefault="004F034E" w:rsidP="002D068D">
      <w:r w:rsidRPr="004F034E">
        <w:rPr>
          <w:rFonts w:hint="eastAsia"/>
        </w:rPr>
        <w:t>Please "Upload in advance (</w:t>
      </w:r>
      <w:r w:rsidRPr="004F034E">
        <w:rPr>
          <w:rFonts w:hint="eastAsia"/>
        </w:rPr>
        <w:t>①</w:t>
      </w:r>
      <w:r w:rsidRPr="004F034E">
        <w:rPr>
          <w:rFonts w:hint="eastAsia"/>
        </w:rPr>
        <w:t>)" the "Playbook files" before "register"</w:t>
      </w:r>
      <w:r>
        <w:t xml:space="preserve">. </w:t>
      </w:r>
      <w:r w:rsidRPr="004F034E">
        <w:t>Please click the "Register" button after checking the Playbook file name displayed in the "Upload status</w:t>
      </w:r>
      <w:r w:rsidR="00DC1E5D">
        <w:t>(</w:t>
      </w:r>
      <w:r w:rsidR="00DC1E5D">
        <w:rPr>
          <w:rFonts w:hint="eastAsia"/>
        </w:rPr>
        <w:t>②</w:t>
      </w:r>
      <w:r w:rsidR="00DC1E5D">
        <w:rPr>
          <w:rFonts w:hint="eastAsia"/>
        </w:rPr>
        <w:t>)</w:t>
      </w:r>
      <w:r w:rsidRPr="004F034E">
        <w:t>"</w:t>
      </w:r>
      <w:r w:rsidR="00DC1E5D">
        <w:t>.</w:t>
      </w:r>
    </w:p>
    <w:p w14:paraId="3BB96837" w14:textId="201EBAEE" w:rsidR="003000E6" w:rsidRDefault="004F034E" w:rsidP="002D068D">
      <w:r>
        <w:rPr>
          <w:noProof/>
        </w:rPr>
        <mc:AlternateContent>
          <mc:Choice Requires="wps">
            <w:drawing>
              <wp:anchor distT="0" distB="0" distL="114300" distR="114300" simplePos="0" relativeHeight="251720704" behindDoc="0" locked="0" layoutInCell="1" allowOverlap="1" wp14:anchorId="1E08681D" wp14:editId="69AE72A1">
                <wp:simplePos x="0" y="0"/>
                <wp:positionH relativeFrom="column">
                  <wp:posOffset>1243661</wp:posOffset>
                </wp:positionH>
                <wp:positionV relativeFrom="paragraph">
                  <wp:posOffset>276192</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08204C" w:rsidRPr="00A13B7F" w:rsidRDefault="0008204C"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7.95pt;margin-top:21.75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" filled="f" stroked="f" strokeweight=".5pt">
                <v:textbox>
                  <w:txbxContent>
                    <w:p w14:paraId="097D2ACE" w14:textId="77777777" w:rsidR="0008204C" w:rsidRPr="00A13B7F" w:rsidRDefault="0008204C" w:rsidP="000C42FC">
                      <w:pPr>
                        <w:pStyle w:val="aa"/>
                        <w:numPr>
                          <w:ilvl w:val="0"/>
                          <w:numId w:val="38"/>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7BEE27A" wp14:editId="664D1E48">
                <wp:simplePos x="0" y="0"/>
                <wp:positionH relativeFrom="column">
                  <wp:posOffset>83308</wp:posOffset>
                </wp:positionH>
                <wp:positionV relativeFrom="paragraph">
                  <wp:posOffset>324359</wp:posOffset>
                </wp:positionV>
                <wp:extent cx="1160060" cy="190680"/>
                <wp:effectExtent l="0" t="0" r="21590" b="19050"/>
                <wp:wrapNone/>
                <wp:docPr id="137" name="正方形/長方形 137"/>
                <wp:cNvGraphicFramePr/>
                <a:graphic xmlns:a="http://schemas.openxmlformats.org/drawingml/2006/main">
                  <a:graphicData uri="http://schemas.microsoft.com/office/word/2010/wordprocessingShape">
                    <wps:wsp>
                      <wps:cNvSpPr/>
                      <wps:spPr>
                        <a:xfrm>
                          <a:off x="0" y="0"/>
                          <a:ext cx="1160060" cy="190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65CA9" id="正方形/長方形 137" o:spid="_x0000_s1026" style="position:absolute;left:0;text-align:left;margin-left:6.55pt;margin-top:25.55pt;width:91.3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" filled="f" strokecolor="red" strokeweight="2pt"/>
            </w:pict>
          </mc:Fallback>
        </mc:AlternateContent>
      </w:r>
      <w:r>
        <w:rPr>
          <w:noProof/>
        </w:rPr>
        <mc:AlternateContent>
          <mc:Choice Requires="wps">
            <w:drawing>
              <wp:anchor distT="0" distB="0" distL="114300" distR="114300" simplePos="0" relativeHeight="251717632" behindDoc="0" locked="0" layoutInCell="1" allowOverlap="1" wp14:anchorId="552D45A4" wp14:editId="2CA9DED4">
                <wp:simplePos x="0" y="0"/>
                <wp:positionH relativeFrom="column">
                  <wp:posOffset>82209</wp:posOffset>
                </wp:positionH>
                <wp:positionV relativeFrom="paragraph">
                  <wp:posOffset>538357</wp:posOffset>
                </wp:positionV>
                <wp:extent cx="776377" cy="429904"/>
                <wp:effectExtent l="0" t="0" r="24130" b="27305"/>
                <wp:wrapNone/>
                <wp:docPr id="138" name="正方形/長方形 138"/>
                <wp:cNvGraphicFramePr/>
                <a:graphic xmlns:a="http://schemas.openxmlformats.org/drawingml/2006/main">
                  <a:graphicData uri="http://schemas.microsoft.com/office/word/2010/wordprocessingShape">
                    <wps:wsp>
                      <wps:cNvSpPr/>
                      <wps:spPr>
                        <a:xfrm>
                          <a:off x="0" y="0"/>
                          <a:ext cx="776377" cy="429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08204C" w:rsidRDefault="0008204C"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D45A4" id="正方形/長方形 138" o:spid="_x0000_s1109" style="position:absolute;left:0;text-align:left;margin-left:6.45pt;margin-top:42.4pt;width:61.15pt;height:33.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" filled="f" strokecolor="red" strokeweight="2pt">
                <v:textbox>
                  <w:txbxContent>
                    <w:p w14:paraId="738ACF25" w14:textId="77777777" w:rsidR="0008204C" w:rsidRDefault="0008204C" w:rsidP="00A13B7F"/>
                  </w:txbxContent>
                </v:textbox>
              </v:rect>
            </w:pict>
          </mc:Fallback>
        </mc:AlternateContent>
      </w:r>
      <w:r w:rsidR="00D51848">
        <w:rPr>
          <w:noProof/>
        </w:rPr>
        <mc:AlternateContent>
          <mc:Choice Requires="wps">
            <w:drawing>
              <wp:anchor distT="0" distB="0" distL="114300" distR="114300" simplePos="0" relativeHeight="251718656" behindDoc="0" locked="0" layoutInCell="1" allowOverlap="1" wp14:anchorId="7551E4E5" wp14:editId="16C7B3F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08204C" w:rsidRPr="00A13B7F" w:rsidRDefault="0008204C"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1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JkpnAIAAHw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DesmSmcAgAAfAUAAA4AAAAAAAAAAAAAAAAALgIAAGRy&#10;cy9lMm9Eb2MueG1sUEsBAi0AFAAGAAgAAAAhAGTiuuDhAAAACgEAAA8AAAAAAAAAAAAAAAAA9gQA&#10;AGRycy9kb3ducmV2LnhtbFBLBQYAAAAABAAEAPMAAAAEBgAAAAA=&#10;" filled="f" stroked="f" strokeweight=".5pt">
                <v:textbox>
                  <w:txbxContent>
                    <w:p w14:paraId="63961585" w14:textId="3F504F86" w:rsidR="0008204C" w:rsidRPr="00A13B7F" w:rsidRDefault="0008204C" w:rsidP="000C42FC">
                      <w:pPr>
                        <w:pStyle w:val="aa"/>
                        <w:numPr>
                          <w:ilvl w:val="0"/>
                          <w:numId w:val="38"/>
                        </w:numPr>
                        <w:ind w:leftChars="0"/>
                        <w:rPr>
                          <w:b/>
                          <w:color w:val="FF0000"/>
                        </w:rPr>
                      </w:pPr>
                    </w:p>
                  </w:txbxContent>
                </v:textbox>
              </v:shape>
            </w:pict>
          </mc:Fallback>
        </mc:AlternateContent>
      </w:r>
      <w:r w:rsidRPr="004F034E">
        <w:rPr>
          <w:noProof/>
        </w:rPr>
        <w:t xml:space="preserve"> </w:t>
      </w:r>
      <w:r w:rsidRPr="004F034E">
        <w:rPr>
          <w:noProof/>
        </w:rPr>
        <w:drawing>
          <wp:inline distT="0" distB="0" distL="0" distR="0" wp14:anchorId="5D39E20D" wp14:editId="0B9CB348">
            <wp:extent cx="1514902" cy="1258622"/>
            <wp:effectExtent l="0" t="0" r="9525"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58116" cy="1294526"/>
                    </a:xfrm>
                    <a:prstGeom prst="rect">
                      <a:avLst/>
                    </a:prstGeom>
                  </pic:spPr>
                </pic:pic>
              </a:graphicData>
            </a:graphic>
          </wp:inline>
        </w:drawing>
      </w:r>
      <w:r w:rsidRPr="004F034E">
        <w:rPr>
          <w:noProof/>
        </w:rPr>
        <w:t xml:space="preserve"> </w:t>
      </w:r>
    </w:p>
    <w:p w14:paraId="52DFCEBC" w14:textId="77777777" w:rsidR="00FD6B77" w:rsidRPr="00CE0420" w:rsidRDefault="00FD6B77" w:rsidP="002D068D"/>
    <w:p w14:paraId="6271B0DA" w14:textId="457A4826" w:rsidR="0001345B" w:rsidRDefault="0001345B" w:rsidP="0001345B">
      <w:r>
        <w:t>The internal process will extract the variables defined in Playbook files.Users can register specific value of the extracted variables in</w:t>
      </w:r>
      <w:r w:rsidRPr="0001345B">
        <w:rPr>
          <w:szCs w:val="21"/>
        </w:rPr>
        <w:t xml:space="preserve">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08204C">
        <w:rPr>
          <w:rFonts w:hint="eastAsia"/>
        </w:rPr>
        <w:t>S</w:t>
      </w:r>
      <w:r w:rsidR="0008204C">
        <w:t>ubstitution value auto-registration setting</w:t>
      </w:r>
      <w:r w:rsidRPr="00E71825">
        <w:rPr>
          <w:szCs w:val="21"/>
          <w:u w:val="single"/>
        </w:rPr>
        <w:fldChar w:fldCharType="end"/>
      </w:r>
      <w:r w:rsidRPr="005A2F19">
        <w:rPr>
          <w:szCs w:val="21"/>
        </w:rPr>
        <w:t xml:space="preserve">" and menu </w:t>
      </w:r>
      <w:r w:rsidRPr="00375056">
        <w:rPr>
          <w:szCs w:val="21"/>
          <w:u w:val="single"/>
        </w:rPr>
        <w:t>"</w:t>
      </w:r>
      <w:r w:rsidR="00033DBB" w:rsidRPr="00375056">
        <w:rPr>
          <w:u w:val="single"/>
        </w:rPr>
        <w:t>5.3.11</w:t>
      </w:r>
      <w:r w:rsidR="009E505F" w:rsidRPr="00375056">
        <w:rPr>
          <w:rFonts w:hint="eastAsia"/>
          <w:u w:val="single"/>
        </w:rPr>
        <w:t xml:space="preserve"> </w:t>
      </w:r>
      <w:r w:rsidR="009E505F" w:rsidRPr="00375056">
        <w:rPr>
          <w:u w:val="single"/>
        </w:rPr>
        <w:fldChar w:fldCharType="begin"/>
      </w:r>
      <w:r w:rsidR="009E505F" w:rsidRPr="00375056">
        <w:rPr>
          <w:u w:val="single"/>
        </w:rPr>
        <w:instrText xml:space="preserve"> </w:instrText>
      </w:r>
      <w:r w:rsidR="009E505F" w:rsidRPr="00375056">
        <w:rPr>
          <w:rFonts w:hint="eastAsia"/>
          <w:u w:val="single"/>
        </w:rPr>
        <w:instrText>REF _Ref32246774 \h</w:instrText>
      </w:r>
      <w:r w:rsidR="009E505F" w:rsidRPr="00375056">
        <w:rPr>
          <w:u w:val="single"/>
        </w:rPr>
        <w:instrText xml:space="preserve"> </w:instrText>
      </w:r>
      <w:r w:rsidR="009E505F" w:rsidRPr="00375056">
        <w:rPr>
          <w:u w:val="single"/>
        </w:rPr>
      </w:r>
      <w:r w:rsidR="009E505F" w:rsidRPr="00375056">
        <w:rPr>
          <w:u w:val="single"/>
        </w:rPr>
        <w:fldChar w:fldCharType="separate"/>
      </w:r>
      <w:r w:rsidR="0008204C">
        <w:t>S</w:t>
      </w:r>
      <w:r w:rsidR="0008204C">
        <w:rPr>
          <w:rFonts w:hint="eastAsia"/>
        </w:rPr>
        <w:t xml:space="preserve">ubstitution </w:t>
      </w:r>
      <w:r w:rsidR="0008204C">
        <w:t>value list</w:t>
      </w:r>
      <w:r w:rsidR="009E505F" w:rsidRPr="00375056">
        <w:rPr>
          <w:u w:val="single"/>
        </w:rPr>
        <w:fldChar w:fldCharType="end"/>
      </w:r>
      <w:r w:rsidRPr="00375056">
        <w:rPr>
          <w:szCs w:val="21"/>
          <w:u w:val="single"/>
        </w:rPr>
        <w:t>".</w:t>
      </w:r>
    </w:p>
    <w:p w14:paraId="51010EDB" w14:textId="71CF6EA9" w:rsidR="0001345B" w:rsidRDefault="0001345B" w:rsidP="0001345B">
      <w:pPr>
        <w:rPr>
          <w:szCs w:val="21"/>
        </w:rPr>
      </w:pPr>
      <w:r>
        <w:rPr>
          <w:rFonts w:hint="eastAsia"/>
        </w:rPr>
        <w:t xml:space="preserve">Since the timing of extraction is not in real time, it </w:t>
      </w:r>
      <w:r w:rsidRPr="0001345B">
        <w:rPr>
          <w:rFonts w:hint="eastAsia"/>
          <w:u w:val="single"/>
        </w:rPr>
        <w:t>may take som</w:t>
      </w:r>
      <w:r w:rsidRPr="0001345B">
        <w:rPr>
          <w:rFonts w:hint="eastAsia"/>
        </w:rPr>
        <w:t>e time</w:t>
      </w:r>
      <w:r w:rsidRPr="0001345B">
        <w:rPr>
          <w:rFonts w:hint="eastAsia"/>
          <w:vertAlign w:val="superscript"/>
        </w:rPr>
        <w:t>※</w:t>
      </w:r>
      <w:r w:rsidRPr="0001345B">
        <w:rPr>
          <w:rFonts w:hint="eastAsia"/>
          <w:vertAlign w:val="superscript"/>
        </w:rPr>
        <w:t>1</w:t>
      </w:r>
      <w:r>
        <w:rPr>
          <w:rFonts w:hint="eastAsia"/>
        </w:rPr>
        <w:t xml:space="preserve"> until the variables can be handled in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08204C">
        <w:rPr>
          <w:rFonts w:hint="eastAsia"/>
        </w:rPr>
        <w:t>S</w:t>
      </w:r>
      <w:r w:rsidR="0008204C">
        <w:t>ubstitution value auto-registration setting</w:t>
      </w:r>
      <w:r w:rsidRPr="00E71825">
        <w:rPr>
          <w:szCs w:val="21"/>
          <w:u w:val="single"/>
        </w:rPr>
        <w:fldChar w:fldCharType="end"/>
      </w:r>
      <w:r w:rsidRPr="005A2F19">
        <w:rPr>
          <w:szCs w:val="21"/>
        </w:rPr>
        <w:t>" and menu "</w:t>
      </w:r>
      <w:r w:rsidR="00033DBB">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08204C">
        <w:t>S</w:t>
      </w:r>
      <w:r w:rsidR="0008204C">
        <w:rPr>
          <w:rFonts w:hint="eastAsia"/>
        </w:rPr>
        <w:t xml:space="preserve">ubstitution </w:t>
      </w:r>
      <w:r w:rsidR="0008204C">
        <w:t>value list</w:t>
      </w:r>
      <w:r w:rsidR="009E505F" w:rsidRPr="009E505F">
        <w:rPr>
          <w:u w:val="single"/>
        </w:rPr>
        <w:fldChar w:fldCharType="end"/>
      </w:r>
      <w:r w:rsidRPr="005A2F19">
        <w:rPr>
          <w:szCs w:val="21"/>
        </w:rPr>
        <w:t>".</w:t>
      </w:r>
    </w:p>
    <w:p w14:paraId="63CC1F39" w14:textId="77777777" w:rsidR="0001345B" w:rsidRDefault="0001345B" w:rsidP="0001345B">
      <w:pPr>
        <w:rPr>
          <w:szCs w:val="21"/>
        </w:rPr>
      </w:pPr>
    </w:p>
    <w:p w14:paraId="2CEE2BBC" w14:textId="5B5590D9" w:rsidR="0068579E" w:rsidRPr="0001345B" w:rsidRDefault="0001345B" w:rsidP="0001345B">
      <w:pPr>
        <w:rPr>
          <w:sz w:val="18"/>
          <w:szCs w:val="18"/>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08204C">
        <w:rPr>
          <w:color w:val="FF0000"/>
        </w:rPr>
        <w:t xml:space="preserve"> 7.2</w:t>
      </w:r>
      <w:r w:rsidRPr="0001345B">
        <w:rPr>
          <w:color w:val="FF0000"/>
        </w:rPr>
        <w:fldChar w:fldCharType="end"/>
      </w:r>
      <w:r w:rsidRPr="0001345B">
        <w:rPr>
          <w:color w:val="FF0000"/>
        </w:rPr>
        <w:t xml:space="preserve"> </w:t>
      </w:r>
      <w:r w:rsidRPr="00E91316">
        <w:rPr>
          <w:color w:val="FF0000"/>
          <w:u w:val="single"/>
        </w:rPr>
        <w:fldChar w:fldCharType="begin"/>
      </w:r>
      <w:r w:rsidRPr="00E91316">
        <w:rPr>
          <w:color w:val="FF0000"/>
          <w:u w:val="single"/>
        </w:rPr>
        <w:instrText xml:space="preserve"> REF _Ref31985337 \h </w:instrText>
      </w:r>
      <w:r w:rsidR="00E91316">
        <w:rPr>
          <w:color w:val="FF0000"/>
          <w:u w:val="single"/>
        </w:rPr>
        <w:instrText xml:space="preserve"> \* MERGEFORMAT </w:instrText>
      </w:r>
      <w:r w:rsidRPr="00E91316">
        <w:rPr>
          <w:color w:val="FF0000"/>
          <w:u w:val="single"/>
        </w:rPr>
      </w:r>
      <w:r w:rsidRPr="00E91316">
        <w:rPr>
          <w:color w:val="FF0000"/>
          <w:u w:val="single"/>
        </w:rPr>
        <w:fldChar w:fldCharType="separate"/>
      </w:r>
      <w:r w:rsidR="0008204C" w:rsidRPr="0008204C">
        <w:rPr>
          <w:rFonts w:hint="eastAsia"/>
          <w:u w:val="single"/>
        </w:rPr>
        <w:t>A</w:t>
      </w:r>
      <w:r w:rsidR="0008204C" w:rsidRPr="0008204C">
        <w:rPr>
          <w:u w:val="single"/>
        </w:rPr>
        <w:t>bout the maintenance method</w:t>
      </w:r>
      <w:r w:rsidRPr="00E91316">
        <w:rPr>
          <w:color w:val="FF0000"/>
          <w:u w:val="single"/>
        </w:rPr>
        <w:fldChar w:fldCharType="end"/>
      </w:r>
      <w:r w:rsidRPr="0001345B">
        <w:rPr>
          <w:rFonts w:hint="eastAsia"/>
          <w:color w:val="FF0000"/>
        </w:rPr>
        <w:t>", so please refer to it.</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32" w:name="_Ref492891940"/>
      <w:bookmarkStart w:id="133" w:name="_Ref492891943"/>
      <w:bookmarkStart w:id="134" w:name="_Ref492912672"/>
      <w:bookmarkStart w:id="135" w:name="_Ref492912830"/>
      <w:r>
        <w:rPr>
          <w:szCs w:val="21"/>
        </w:rPr>
        <w:br w:type="page"/>
      </w:r>
    </w:p>
    <w:p w14:paraId="2E75B0BE" w14:textId="19385A84" w:rsidR="003C2F77" w:rsidRPr="00CE0420" w:rsidRDefault="00BE3B31" w:rsidP="002D068D">
      <w:pPr>
        <w:pStyle w:val="30"/>
        <w:rPr>
          <w:rFonts w:ascii="Arial" w:hAnsi="Arial"/>
          <w:szCs w:val="21"/>
        </w:rPr>
      </w:pPr>
      <w:bookmarkStart w:id="136" w:name="_ロールパッケージ管理（Ansible-Legacy_Roleのみ）"/>
      <w:bookmarkStart w:id="137" w:name="_Ref31900626"/>
      <w:bookmarkStart w:id="138" w:name="_Toc105605720"/>
      <w:bookmarkEnd w:id="132"/>
      <w:bookmarkEnd w:id="133"/>
      <w:bookmarkEnd w:id="134"/>
      <w:bookmarkEnd w:id="135"/>
      <w:bookmarkEnd w:id="136"/>
      <w:r w:rsidRPr="00BE3B31">
        <w:rPr>
          <w:rFonts w:cs="ＭＳ Ｐゴシック"/>
          <w:color w:val="000000"/>
          <w:kern w:val="0"/>
        </w:rPr>
        <w:lastRenderedPageBreak/>
        <w:t>Role package list</w:t>
      </w:r>
      <w:r w:rsidR="0001345B">
        <w:rPr>
          <w:rFonts w:cs="ＭＳ Ｐゴシック"/>
          <w:color w:val="000000"/>
          <w:kern w:val="0"/>
        </w:rPr>
        <w:t xml:space="preserve"> </w:t>
      </w:r>
      <w:r w:rsidRPr="00BE3B31">
        <w:rPr>
          <w:rFonts w:cs="ＭＳ Ｐゴシック"/>
          <w:color w:val="000000"/>
          <w:kern w:val="0"/>
        </w:rPr>
        <w:t>(Ansible-Legacy Role only)</w:t>
      </w:r>
      <w:bookmarkEnd w:id="137"/>
      <w:bookmarkEnd w:id="138"/>
    </w:p>
    <w:p w14:paraId="3C77CD8B" w14:textId="7DEEB400" w:rsidR="00192FD5" w:rsidRPr="009E2793" w:rsidRDefault="00CF6DC1" w:rsidP="001F2F5E">
      <w:pPr>
        <w:pStyle w:val="a0"/>
        <w:numPr>
          <w:ilvl w:val="0"/>
          <w:numId w:val="0"/>
        </w:numPr>
        <w:ind w:firstLineChars="200" w:firstLine="422"/>
        <w:jc w:val="left"/>
      </w:pPr>
      <w:r w:rsidRPr="00CF6DC1">
        <w:rPr>
          <w:rFonts w:hint="eastAsia"/>
          <w:b/>
        </w:rPr>
        <w:t>(</w:t>
      </w:r>
      <w:r w:rsidRPr="00CF6DC1">
        <w:rPr>
          <w:b/>
        </w:rPr>
        <w:t>1</w:t>
      </w:r>
      <w:r w:rsidRPr="00CF6DC1">
        <w:rPr>
          <w:rFonts w:hint="eastAsia"/>
          <w:b/>
        </w:rPr>
        <w:t>)</w:t>
      </w:r>
      <w:r>
        <w:t xml:space="preserve"> </w:t>
      </w:r>
      <w:r w:rsidR="0001345B" w:rsidRPr="0001345B">
        <w:t>Register/upload/discard the role package file created by the users.</w:t>
      </w:r>
    </w:p>
    <w:p w14:paraId="5B15229D" w14:textId="04189163" w:rsidR="00192FD5" w:rsidRPr="009E2793" w:rsidRDefault="00192FD5" w:rsidP="001F2F5E">
      <w:pPr>
        <w:pStyle w:val="a0"/>
        <w:numPr>
          <w:ilvl w:val="0"/>
          <w:numId w:val="0"/>
        </w:numPr>
        <w:ind w:left="709"/>
        <w:jc w:val="left"/>
      </w:pPr>
      <w:r w:rsidRPr="009E2793">
        <w:rPr>
          <w:rFonts w:hint="eastAsia"/>
        </w:rPr>
        <w:t>※</w:t>
      </w:r>
      <w:r w:rsidR="0082155E">
        <w:t>This menu only exists in</w:t>
      </w:r>
      <w:r w:rsidR="0082155E" w:rsidRPr="0082155E">
        <w:t xml:space="preserve"> Ansible-Legacy Role console</w:t>
      </w:r>
      <w:r w:rsidR="0082155E">
        <w:t>.</w:t>
      </w:r>
    </w:p>
    <w:p w14:paraId="52686DA8" w14:textId="77777777" w:rsidR="000D635D" w:rsidRDefault="0082155E" w:rsidP="001F2F5E">
      <w:pPr>
        <w:pStyle w:val="a0"/>
        <w:numPr>
          <w:ilvl w:val="0"/>
          <w:numId w:val="0"/>
        </w:numPr>
        <w:ind w:left="709"/>
        <w:jc w:val="left"/>
      </w:pPr>
      <w:r w:rsidRPr="0082155E">
        <w:t xml:space="preserve">Please compress the directory of the hiearchy level which contains "roles" into zip file and register role package file with the zip file. </w:t>
      </w:r>
    </w:p>
    <w:p w14:paraId="5B3884B0" w14:textId="06E59A6A" w:rsidR="0082155E" w:rsidRDefault="0082155E" w:rsidP="001F2F5E">
      <w:pPr>
        <w:pStyle w:val="a0"/>
        <w:numPr>
          <w:ilvl w:val="0"/>
          <w:numId w:val="0"/>
        </w:numPr>
        <w:ind w:left="709"/>
        <w:jc w:val="left"/>
      </w:pPr>
      <w:r w:rsidRPr="0082155E">
        <w:t>Please refer to "</w:t>
      </w:r>
      <w:r w:rsidR="000D635D" w:rsidRPr="001F2F5E">
        <w:rPr>
          <w:u w:val="single"/>
        </w:rPr>
        <w:fldChar w:fldCharType="begin"/>
      </w:r>
      <w:r w:rsidR="000D635D" w:rsidRPr="001F2F5E">
        <w:rPr>
          <w:u w:val="single"/>
        </w:rPr>
        <w:instrText xml:space="preserve"> REF _Ref32224618 \r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08204C">
        <w:rPr>
          <w:u w:val="single"/>
        </w:rPr>
        <w:t xml:space="preserve"> 6.3</w:t>
      </w:r>
      <w:r w:rsidR="000D635D" w:rsidRPr="001F2F5E">
        <w:rPr>
          <w:u w:val="single"/>
        </w:rPr>
        <w:fldChar w:fldCharType="end"/>
      </w:r>
      <w:r w:rsidR="000D635D" w:rsidRPr="001F2F5E">
        <w:rPr>
          <w:u w:val="single"/>
        </w:rPr>
        <w:t xml:space="preserve"> </w:t>
      </w:r>
      <w:r w:rsidR="000D635D" w:rsidRPr="001F2F5E">
        <w:rPr>
          <w:u w:val="single"/>
        </w:rPr>
        <w:fldChar w:fldCharType="begin"/>
      </w:r>
      <w:r w:rsidR="000D635D" w:rsidRPr="001F2F5E">
        <w:rPr>
          <w:u w:val="single"/>
        </w:rPr>
        <w:instrText xml:space="preserve"> REF _Ref32224618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08204C" w:rsidRPr="0008204C">
        <w:rPr>
          <w:u w:val="single"/>
        </w:rPr>
        <w:t>Write role package (Ansible-Legacy Role)</w:t>
      </w:r>
      <w:r w:rsidR="000D635D" w:rsidRPr="001F2F5E">
        <w:rPr>
          <w:u w:val="single"/>
        </w:rPr>
        <w:fldChar w:fldCharType="end"/>
      </w:r>
      <w:r w:rsidRPr="0082155E">
        <w:t>" for the structure of role package directory</w:t>
      </w:r>
      <w:r>
        <w:t>.</w:t>
      </w:r>
    </w:p>
    <w:p w14:paraId="3FEED57E" w14:textId="7A51E433" w:rsidR="003000E6" w:rsidRPr="00953FD2" w:rsidRDefault="00F2141A" w:rsidP="00953FD2">
      <w:pPr>
        <w:pStyle w:val="a0"/>
        <w:numPr>
          <w:ilvl w:val="0"/>
          <w:numId w:val="0"/>
        </w:numPr>
        <w:ind w:left="709"/>
        <w:rPr>
          <w:u w:val="single"/>
        </w:rPr>
      </w:pPr>
      <w:r w:rsidRPr="00CE0420">
        <w:rPr>
          <w:noProof/>
        </w:rPr>
        <mc:AlternateContent>
          <mc:Choice Requires="wps">
            <w:drawing>
              <wp:anchor distT="0" distB="0" distL="114300" distR="114300" simplePos="0" relativeHeight="251641856" behindDoc="0" locked="0" layoutInCell="1" allowOverlap="1" wp14:anchorId="0DE0E27E" wp14:editId="3BAEDAAF">
                <wp:simplePos x="0" y="0"/>
                <wp:positionH relativeFrom="column">
                  <wp:posOffset>450698</wp:posOffset>
                </wp:positionH>
                <wp:positionV relativeFrom="paragraph">
                  <wp:posOffset>953618</wp:posOffset>
                </wp:positionV>
                <wp:extent cx="731520" cy="149415"/>
                <wp:effectExtent l="19050" t="19050" r="11430" b="22225"/>
                <wp:wrapNone/>
                <wp:docPr id="126" name="正方形/長方形 126"/>
                <wp:cNvGraphicFramePr/>
                <a:graphic xmlns:a="http://schemas.openxmlformats.org/drawingml/2006/main">
                  <a:graphicData uri="http://schemas.microsoft.com/office/word/2010/wordprocessingShape">
                    <wps:wsp>
                      <wps:cNvSpPr/>
                      <wps:spPr>
                        <a:xfrm>
                          <a:off x="0" y="0"/>
                          <a:ext cx="731520" cy="14941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A15A7" id="正方形/長方形 126" o:spid="_x0000_s1026" style="position:absolute;left:0;text-align:left;margin-left:35.5pt;margin-top:75.1pt;width:57.6pt;height:1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" filled="f" strokecolor="#c00000" strokeweight="2.25pt"/>
            </w:pict>
          </mc:Fallback>
        </mc:AlternateContent>
      </w:r>
      <w:r>
        <w:rPr>
          <w:noProof/>
        </w:rPr>
        <w:drawing>
          <wp:inline distT="0" distB="0" distL="0" distR="0" wp14:anchorId="5B3C97E1" wp14:editId="736CFDEC">
            <wp:extent cx="5072310" cy="362946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72310" cy="36294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8811C2A" w14:textId="156C28E8" w:rsidR="00E84364" w:rsidRPr="00CE0420" w:rsidRDefault="00953FD2" w:rsidP="00E84364">
      <w:pPr>
        <w:jc w:val="center"/>
        <w:rPr>
          <w:rFonts w:cstheme="minorHAnsi"/>
          <w:b/>
        </w:rPr>
      </w:pPr>
      <w:r>
        <w:rPr>
          <w:b/>
        </w:rPr>
        <w:t>Figure 5.3-10</w:t>
      </w:r>
      <w:r w:rsidR="00AE6CB3" w:rsidRPr="00AE6CB3">
        <w:rPr>
          <w:b/>
        </w:rPr>
        <w:t xml:space="preserve"> Submenu screen</w:t>
      </w:r>
      <w:r w:rsidR="00AE6CB3">
        <w:rPr>
          <w:b/>
        </w:rPr>
        <w:t xml:space="preserve"> </w:t>
      </w:r>
      <w:r w:rsidR="00AE6CB3" w:rsidRPr="00AE6CB3">
        <w:rPr>
          <w:b/>
        </w:rPr>
        <w:t>(Role package list)</w:t>
      </w:r>
    </w:p>
    <w:p w14:paraId="43C455A3" w14:textId="38261FE3" w:rsidR="00E84364" w:rsidRPr="00CE0420" w:rsidRDefault="00E84364" w:rsidP="00682F88">
      <w:pPr>
        <w:pStyle w:val="34"/>
        <w:ind w:leftChars="0" w:left="0"/>
      </w:pPr>
    </w:p>
    <w:p w14:paraId="55138FB2" w14:textId="4A50AAE7"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00AE6CB3" w:rsidRPr="00AE6CB3">
        <w:t>Click the "Re</w:t>
      </w:r>
      <w:r w:rsidR="00AE6CB3">
        <w:t xml:space="preserve">gister" - "Start Registration" </w:t>
      </w:r>
      <w:r w:rsidR="00AE6CB3" w:rsidRPr="00AE6CB3">
        <w:t>button to register the Playbook.</w:t>
      </w:r>
    </w:p>
    <w:p w14:paraId="7904FC59" w14:textId="1258EE26" w:rsidR="003C2F77" w:rsidRPr="00682F88" w:rsidRDefault="00F85E4F" w:rsidP="00845B9D">
      <w:pPr>
        <w:ind w:firstLineChars="600" w:firstLine="1260"/>
        <w:rPr>
          <w:rFonts w:cstheme="minorHAnsi"/>
          <w:b/>
        </w:rPr>
      </w:pPr>
      <w:r w:rsidRPr="00F85E4F">
        <w:rPr>
          <w:noProof/>
        </w:rPr>
        <w:drawing>
          <wp:inline distT="0" distB="0" distL="0" distR="0" wp14:anchorId="48792CAB" wp14:editId="16EF7DD6">
            <wp:extent cx="4495411" cy="1360705"/>
            <wp:effectExtent l="0" t="0" r="63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422" cy="1372211"/>
                    </a:xfrm>
                    <a:prstGeom prst="rect">
                      <a:avLst/>
                    </a:prstGeom>
                  </pic:spPr>
                </pic:pic>
              </a:graphicData>
            </a:graphic>
          </wp:inline>
        </w:drawing>
      </w:r>
    </w:p>
    <w:p w14:paraId="3078553A" w14:textId="2DCD8816" w:rsidR="00682F88" w:rsidRPr="00682F88" w:rsidRDefault="00A15957" w:rsidP="00845B9D">
      <w:pPr>
        <w:jc w:val="center"/>
        <w:rPr>
          <w:rFonts w:cstheme="minorHAnsi"/>
          <w:b/>
        </w:rPr>
      </w:pPr>
      <w:r>
        <w:rPr>
          <w:b/>
          <w:bCs/>
          <w:szCs w:val="21"/>
        </w:rPr>
        <w:t xml:space="preserve">Figure 5.3-8 </w:t>
      </w:r>
      <w:r w:rsidR="00AE6CB3" w:rsidRPr="00AE6CB3">
        <w:rPr>
          <w:b/>
          <w:bCs/>
          <w:szCs w:val="21"/>
        </w:rPr>
        <w:t>Registration screen</w:t>
      </w:r>
      <w:r w:rsidR="00AE6CB3">
        <w:rPr>
          <w:b/>
          <w:bCs/>
          <w:szCs w:val="21"/>
        </w:rPr>
        <w:t xml:space="preserve"> </w:t>
      </w:r>
      <w:r w:rsidR="00AE6CB3" w:rsidRPr="00AE6CB3">
        <w:rPr>
          <w:b/>
          <w:bCs/>
          <w:szCs w:val="21"/>
        </w:rPr>
        <w:t>(Role package list)</w:t>
      </w:r>
      <w:r w:rsidR="00953FD2">
        <w:rPr>
          <w:b/>
          <w:bCs/>
          <w:szCs w:val="21"/>
        </w:rPr>
        <w:br/>
      </w:r>
    </w:p>
    <w:p w14:paraId="57BFD285" w14:textId="66EBA536" w:rsidR="00953FD2" w:rsidRDefault="00953FD2" w:rsidP="00953FD2">
      <w:pPr>
        <w:pStyle w:val="a0"/>
        <w:numPr>
          <w:ilvl w:val="0"/>
          <w:numId w:val="0"/>
        </w:numPr>
      </w:pPr>
      <w:r w:rsidRPr="00953FD2">
        <w:rPr>
          <w:rFonts w:cstheme="minorHAnsi"/>
          <w:b/>
        </w:rPr>
        <w:t>(3)</w:t>
      </w:r>
      <w:r w:rsidRPr="00953FD2">
        <w:rPr>
          <w:noProof/>
        </w:rPr>
        <w:t xml:space="preserve"> </w:t>
      </w:r>
      <w:r w:rsidRPr="000D1205">
        <w:t>Clicking the Movement-</w:t>
      </w:r>
      <w:r>
        <w:t>role</w:t>
      </w:r>
      <w:r w:rsidRPr="000D1205">
        <w:t xml:space="preserve"> link (Movement-Dialogue type link, Movement - Role link) button will move the user to the target 5.3.7</w:t>
      </w:r>
      <w:r>
        <w:t xml:space="preserve"> </w:t>
      </w:r>
      <w:r w:rsidRPr="000D1205">
        <w:t>Movement-Playbook link (Movement-Dialogue type link, Movement - Role link).</w:t>
      </w:r>
    </w:p>
    <w:p w14:paraId="67AD19E2" w14:textId="1B72F7B8" w:rsidR="00953FD2" w:rsidRDefault="00953FD2" w:rsidP="00953FD2">
      <w:pPr>
        <w:widowControl/>
        <w:jc w:val="center"/>
        <w:rPr>
          <w:rFonts w:cstheme="minorHAnsi"/>
          <w:b/>
        </w:rPr>
      </w:pPr>
      <w:r>
        <w:rPr>
          <w:noProof/>
        </w:rPr>
        <w:lastRenderedPageBreak/>
        <w:drawing>
          <wp:inline distT="0" distB="0" distL="0" distR="0" wp14:anchorId="6BA4201F" wp14:editId="10232D96">
            <wp:extent cx="6119495" cy="1541780"/>
            <wp:effectExtent l="0" t="0" r="0" b="127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1541780"/>
                    </a:xfrm>
                    <a:prstGeom prst="rect">
                      <a:avLst/>
                    </a:prstGeom>
                  </pic:spPr>
                </pic:pic>
              </a:graphicData>
            </a:graphic>
          </wp:inline>
        </w:drawing>
      </w:r>
    </w:p>
    <w:p w14:paraId="2495FE2D" w14:textId="4411AC17" w:rsidR="00953FD2" w:rsidRDefault="00953FD2" w:rsidP="00953FD2">
      <w:pPr>
        <w:widowControl/>
        <w:jc w:val="center"/>
        <w:rPr>
          <w:rFonts w:cstheme="minorHAnsi"/>
          <w:b/>
        </w:rPr>
      </w:pPr>
      <w:r>
        <w:rPr>
          <w:rFonts w:cstheme="minorHAnsi" w:hint="eastAsia"/>
          <w:b/>
        </w:rPr>
        <w:t>Figure 5.3-12 Submenu screen (Role</w:t>
      </w:r>
      <w:r>
        <w:rPr>
          <w:rFonts w:cstheme="minorHAnsi"/>
          <w:b/>
        </w:rPr>
        <w:t xml:space="preserve"> </w:t>
      </w:r>
      <w:r>
        <w:rPr>
          <w:rFonts w:cstheme="minorHAnsi" w:hint="eastAsia"/>
          <w:b/>
        </w:rPr>
        <w:t>package list)</w:t>
      </w:r>
      <w:r>
        <w:rPr>
          <w:rFonts w:cstheme="minorHAnsi"/>
          <w:b/>
        </w:rPr>
        <w:br/>
      </w:r>
    </w:p>
    <w:p w14:paraId="04C6B56F" w14:textId="5A1ECD67" w:rsidR="00682F88" w:rsidRDefault="00953FD2" w:rsidP="00845B9D">
      <w:pPr>
        <w:ind w:firstLineChars="200" w:firstLine="422"/>
        <w:rPr>
          <w:rFonts w:cstheme="minorHAnsi"/>
        </w:rPr>
      </w:pPr>
      <w:r>
        <w:rPr>
          <w:rFonts w:cstheme="minorHAnsi" w:hint="eastAsia"/>
          <w:b/>
        </w:rPr>
        <w:t>(4</w:t>
      </w:r>
      <w:r w:rsidR="00845B9D" w:rsidRPr="00845B9D">
        <w:rPr>
          <w:rFonts w:cstheme="minorHAnsi" w:hint="eastAsia"/>
          <w:b/>
        </w:rPr>
        <w:t xml:space="preserve">) </w:t>
      </w:r>
      <w:r w:rsidR="00761075" w:rsidRPr="00761075">
        <w:rPr>
          <w:rFonts w:cstheme="minorHAnsi"/>
        </w:rPr>
        <w:t>The list of registration screen items are as follows</w:t>
      </w:r>
      <w:r w:rsidR="00761075">
        <w:rPr>
          <w:rFonts w:cstheme="minorHAnsi"/>
        </w:rPr>
        <w:t>.</w:t>
      </w:r>
    </w:p>
    <w:p w14:paraId="75DC66B1" w14:textId="28ABFD8F" w:rsidR="00845B9D" w:rsidRPr="00845B9D" w:rsidRDefault="00A15957" w:rsidP="00845B9D">
      <w:pPr>
        <w:jc w:val="center"/>
        <w:rPr>
          <w:rFonts w:cstheme="minorHAnsi"/>
          <w:b/>
        </w:rPr>
      </w:pPr>
      <w:r>
        <w:rPr>
          <w:rFonts w:cstheme="minorHAnsi"/>
          <w:b/>
        </w:rPr>
        <w:t>Table 5.3-4</w:t>
      </w:r>
      <w:r w:rsidR="00761075" w:rsidRPr="00761075">
        <w:rPr>
          <w:rFonts w:cstheme="minorHAnsi"/>
          <w:b/>
        </w:rPr>
        <w:t xml:space="preserve"> Registration screen item list</w:t>
      </w:r>
      <w:r w:rsidR="00761075">
        <w:rPr>
          <w:rFonts w:cstheme="minorHAnsi"/>
          <w:b/>
        </w:rPr>
        <w:t xml:space="preserve"> </w:t>
      </w:r>
      <w:r w:rsidR="00761075" w:rsidRPr="00761075">
        <w:rPr>
          <w:rFonts w:cstheme="minorHAnsi"/>
          <w:b/>
        </w:rPr>
        <w:t>(Role package list)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413"/>
        <w:gridCol w:w="4111"/>
        <w:gridCol w:w="992"/>
        <w:gridCol w:w="850"/>
        <w:gridCol w:w="2523"/>
      </w:tblGrid>
      <w:tr w:rsidR="00761075" w:rsidRPr="00860732" w14:paraId="43194C53" w14:textId="77777777" w:rsidTr="00761075">
        <w:tc>
          <w:tcPr>
            <w:tcW w:w="1413" w:type="dxa"/>
            <w:shd w:val="clear" w:color="auto" w:fill="002B62"/>
          </w:tcPr>
          <w:p w14:paraId="3A917B12" w14:textId="68A5A8A0"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Item</w:t>
            </w:r>
          </w:p>
        </w:tc>
        <w:tc>
          <w:tcPr>
            <w:tcW w:w="4111" w:type="dxa"/>
            <w:shd w:val="clear" w:color="auto" w:fill="002B62"/>
          </w:tcPr>
          <w:p w14:paraId="7A2B4138" w14:textId="6A89D19B"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Description</w:t>
            </w:r>
          </w:p>
        </w:tc>
        <w:tc>
          <w:tcPr>
            <w:tcW w:w="992" w:type="dxa"/>
            <w:shd w:val="clear" w:color="auto" w:fill="002B62"/>
          </w:tcPr>
          <w:p w14:paraId="78700C81" w14:textId="712C27D4"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required</w:t>
            </w:r>
          </w:p>
        </w:tc>
        <w:tc>
          <w:tcPr>
            <w:tcW w:w="850" w:type="dxa"/>
            <w:shd w:val="clear" w:color="auto" w:fill="002B62"/>
          </w:tcPr>
          <w:p w14:paraId="7D9C9C4F" w14:textId="1749BFBE"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type</w:t>
            </w:r>
          </w:p>
        </w:tc>
        <w:tc>
          <w:tcPr>
            <w:tcW w:w="2523" w:type="dxa"/>
            <w:shd w:val="clear" w:color="auto" w:fill="002B62"/>
          </w:tcPr>
          <w:p w14:paraId="7C256ED1" w14:textId="0EFABCF6"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Restrictions</w:t>
            </w:r>
          </w:p>
        </w:tc>
      </w:tr>
      <w:tr w:rsidR="00761075" w:rsidRPr="00860732" w14:paraId="3DFB2F06" w14:textId="77777777" w:rsidTr="00761075">
        <w:tc>
          <w:tcPr>
            <w:tcW w:w="1413" w:type="dxa"/>
            <w:shd w:val="clear" w:color="auto" w:fill="E5EAEF"/>
          </w:tcPr>
          <w:p w14:paraId="3C91E47E" w14:textId="39CC2602" w:rsidR="00761075" w:rsidRPr="00761075" w:rsidRDefault="00761075" w:rsidP="00761075">
            <w:pPr>
              <w:jc w:val="left"/>
              <w:rPr>
                <w:rFonts w:eastAsia="ＭＳ Ｐゴシック" w:cs="Arial"/>
                <w:sz w:val="18"/>
                <w:szCs w:val="18"/>
              </w:rPr>
            </w:pPr>
            <w:r w:rsidRPr="00761075">
              <w:rPr>
                <w:rFonts w:cs="Arial"/>
                <w:sz w:val="18"/>
                <w:szCs w:val="18"/>
              </w:rPr>
              <w:t>Role package name</w:t>
            </w:r>
          </w:p>
        </w:tc>
        <w:tc>
          <w:tcPr>
            <w:tcW w:w="4111" w:type="dxa"/>
          </w:tcPr>
          <w:p w14:paraId="43F79588" w14:textId="1B40510D" w:rsidR="00761075" w:rsidRPr="00761075" w:rsidRDefault="00761075" w:rsidP="00761075">
            <w:pPr>
              <w:rPr>
                <w:rFonts w:eastAsia="ＭＳ Ｐゴシック" w:cs="Arial"/>
                <w:sz w:val="18"/>
                <w:szCs w:val="18"/>
              </w:rPr>
            </w:pPr>
            <w:r w:rsidRPr="00761075">
              <w:rPr>
                <w:rFonts w:cs="Arial"/>
                <w:sz w:val="18"/>
                <w:szCs w:val="18"/>
              </w:rPr>
              <w:t>Enter the role package name to be managed in ITA.</w:t>
            </w:r>
          </w:p>
        </w:tc>
        <w:tc>
          <w:tcPr>
            <w:tcW w:w="992" w:type="dxa"/>
          </w:tcPr>
          <w:p w14:paraId="0C30617E"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3718E582" w14:textId="2D80C99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2971AF" w14:textId="22A5903C" w:rsidR="00761075" w:rsidRPr="00761075" w:rsidRDefault="00761075" w:rsidP="00761075">
            <w:pPr>
              <w:rPr>
                <w:rFonts w:eastAsia="ＭＳ Ｐゴシック" w:cs="Arial"/>
                <w:sz w:val="18"/>
                <w:szCs w:val="18"/>
              </w:rPr>
            </w:pPr>
            <w:r w:rsidRPr="00761075">
              <w:rPr>
                <w:rFonts w:cs="Arial"/>
                <w:sz w:val="18"/>
                <w:szCs w:val="18"/>
              </w:rPr>
              <w:t>Maximum length 256 bytes</w:t>
            </w:r>
          </w:p>
        </w:tc>
      </w:tr>
      <w:tr w:rsidR="00761075" w:rsidRPr="00860732" w14:paraId="53957076" w14:textId="77777777" w:rsidTr="00761075">
        <w:tc>
          <w:tcPr>
            <w:tcW w:w="1413" w:type="dxa"/>
            <w:shd w:val="clear" w:color="auto" w:fill="E5EAEF"/>
          </w:tcPr>
          <w:p w14:paraId="6847DAF5" w14:textId="56948875" w:rsidR="00761075" w:rsidRPr="00761075" w:rsidRDefault="00761075" w:rsidP="00761075">
            <w:pPr>
              <w:jc w:val="left"/>
              <w:rPr>
                <w:rFonts w:eastAsia="ＭＳ Ｐゴシック" w:cs="Arial"/>
                <w:sz w:val="18"/>
                <w:szCs w:val="18"/>
              </w:rPr>
            </w:pPr>
            <w:r w:rsidRPr="00761075">
              <w:rPr>
                <w:rFonts w:cs="Arial"/>
                <w:sz w:val="18"/>
                <w:szCs w:val="18"/>
              </w:rPr>
              <w:t>Role package file</w:t>
            </w:r>
          </w:p>
        </w:tc>
        <w:tc>
          <w:tcPr>
            <w:tcW w:w="4111" w:type="dxa"/>
          </w:tcPr>
          <w:p w14:paraId="58A7B18D" w14:textId="77777777" w:rsidR="00761075" w:rsidRDefault="00761075" w:rsidP="00761075">
            <w:pPr>
              <w:rPr>
                <w:rFonts w:cs="Arial"/>
                <w:sz w:val="18"/>
                <w:szCs w:val="18"/>
              </w:rPr>
            </w:pPr>
            <w:r w:rsidRPr="00761075">
              <w:rPr>
                <w:rFonts w:cs="Arial"/>
                <w:sz w:val="18"/>
                <w:szCs w:val="18"/>
              </w:rPr>
              <w:t>Upload the created role package file</w:t>
            </w:r>
            <w:r w:rsidR="00731911">
              <w:rPr>
                <w:rFonts w:cs="Arial"/>
                <w:sz w:val="18"/>
                <w:szCs w:val="18"/>
              </w:rPr>
              <w:t xml:space="preserve"> </w:t>
            </w:r>
            <w:r w:rsidRPr="00761075">
              <w:rPr>
                <w:rFonts w:cs="Arial"/>
                <w:sz w:val="18"/>
                <w:szCs w:val="18"/>
              </w:rPr>
              <w:t>(zip format).</w:t>
            </w:r>
          </w:p>
          <w:p w14:paraId="78120FD1" w14:textId="77777777" w:rsidR="00007595" w:rsidRDefault="00007595" w:rsidP="00761075">
            <w:pPr>
              <w:rPr>
                <w:rFonts w:eastAsia="ＭＳ Ｐゴシック" w:cs="Arial"/>
                <w:sz w:val="18"/>
                <w:szCs w:val="18"/>
              </w:rPr>
            </w:pPr>
            <w:r w:rsidRPr="00007595">
              <w:rPr>
                <w:rFonts w:eastAsia="ＭＳ Ｐゴシック" w:cs="Arial"/>
                <w:sz w:val="18"/>
                <w:szCs w:val="18"/>
              </w:rPr>
              <w:t>Please make sure that the role package file is created with UTF-8 Code and without BOM when uploading it.</w:t>
            </w:r>
          </w:p>
          <w:p w14:paraId="4D98194B" w14:textId="77777777" w:rsidR="00007595" w:rsidRDefault="00007595" w:rsidP="00761075">
            <w:pPr>
              <w:rPr>
                <w:rFonts w:eastAsia="ＭＳ Ｐゴシック" w:cs="Arial"/>
                <w:sz w:val="18"/>
                <w:szCs w:val="18"/>
              </w:rPr>
            </w:pPr>
            <w:r w:rsidRPr="00007595">
              <w:rPr>
                <w:rFonts w:eastAsia="ＭＳ Ｐゴシック" w:cs="Arial"/>
                <w:sz w:val="18"/>
                <w:szCs w:val="18"/>
              </w:rPr>
              <w:t>If a playbook file other than UTF-8 without BOM is included, an error will occur during registration.</w:t>
            </w:r>
          </w:p>
          <w:p w14:paraId="27A7EAC8" w14:textId="55FB8594" w:rsidR="00A12B82" w:rsidRPr="00761075" w:rsidRDefault="00A12B82" w:rsidP="00761075">
            <w:pPr>
              <w:rPr>
                <w:rFonts w:eastAsia="ＭＳ Ｐゴシック" w:cs="Arial"/>
                <w:sz w:val="18"/>
                <w:szCs w:val="18"/>
              </w:rPr>
            </w:pPr>
            <w:r>
              <w:rPr>
                <w:rFonts w:eastAsia="ＭＳ Ｐゴシック" w:cs="Arial"/>
                <w:sz w:val="18"/>
                <w:szCs w:val="18"/>
              </w:rPr>
              <w:t>For details, plese</w:t>
            </w:r>
            <w:r w:rsidR="00EC3EE1">
              <w:rPr>
                <w:rFonts w:eastAsia="ＭＳ Ｐゴシック" w:cs="Arial"/>
                <w:sz w:val="18"/>
                <w:szCs w:val="18"/>
              </w:rPr>
              <w:t xml:space="preserve"> refer to the 6.3 Role package</w:t>
            </w:r>
            <w:r w:rsidR="00DD4FED">
              <w:rPr>
                <w:rFonts w:eastAsia="ＭＳ Ｐゴシック" w:cs="Arial"/>
                <w:sz w:val="18"/>
                <w:szCs w:val="18"/>
              </w:rPr>
              <w:t xml:space="preserve"> </w:t>
            </w:r>
            <w:r w:rsidR="00EC3EE1">
              <w:rPr>
                <w:rFonts w:eastAsia="ＭＳ Ｐゴシック" w:cs="Arial"/>
                <w:sz w:val="18"/>
                <w:szCs w:val="18"/>
              </w:rPr>
              <w:t>(Ansible-Legacy Role).</w:t>
            </w:r>
          </w:p>
        </w:tc>
        <w:tc>
          <w:tcPr>
            <w:tcW w:w="992" w:type="dxa"/>
          </w:tcPr>
          <w:p w14:paraId="6FE6C535"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3287832" w14:textId="375EEC33"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File</w:t>
            </w:r>
          </w:p>
        </w:tc>
        <w:tc>
          <w:tcPr>
            <w:tcW w:w="2523" w:type="dxa"/>
          </w:tcPr>
          <w:p w14:paraId="4297C60B" w14:textId="0EF90DA4" w:rsidR="00761075" w:rsidRPr="00761075" w:rsidRDefault="00761075" w:rsidP="00761075">
            <w:pPr>
              <w:rPr>
                <w:rFonts w:eastAsia="ＭＳ Ｐゴシック" w:cs="Arial"/>
                <w:sz w:val="18"/>
                <w:szCs w:val="18"/>
              </w:rPr>
            </w:pPr>
            <w:r w:rsidRPr="00761075">
              <w:rPr>
                <w:rFonts w:cs="Arial"/>
                <w:sz w:val="18"/>
                <w:szCs w:val="18"/>
              </w:rPr>
              <w:t>Maximum size 20M bytes</w:t>
            </w:r>
          </w:p>
        </w:tc>
      </w:tr>
      <w:tr w:rsidR="00761075" w:rsidRPr="00860732" w14:paraId="59DED77A" w14:textId="77777777" w:rsidTr="00761075">
        <w:tc>
          <w:tcPr>
            <w:tcW w:w="1413" w:type="dxa"/>
            <w:shd w:val="clear" w:color="auto" w:fill="E5EAEF"/>
          </w:tcPr>
          <w:p w14:paraId="27082EE4" w14:textId="153766CE" w:rsidR="00761075" w:rsidRPr="00761075" w:rsidRDefault="00761075" w:rsidP="00761075">
            <w:pPr>
              <w:rPr>
                <w:rFonts w:eastAsia="ＭＳ Ｐゴシック" w:cs="Arial"/>
                <w:sz w:val="18"/>
                <w:szCs w:val="18"/>
              </w:rPr>
            </w:pPr>
            <w:r w:rsidRPr="00761075">
              <w:rPr>
                <w:rFonts w:cs="Arial"/>
                <w:sz w:val="18"/>
                <w:szCs w:val="18"/>
              </w:rPr>
              <w:t>Remarks</w:t>
            </w:r>
          </w:p>
        </w:tc>
        <w:tc>
          <w:tcPr>
            <w:tcW w:w="4111" w:type="dxa"/>
          </w:tcPr>
          <w:p w14:paraId="7FFBBA5D" w14:textId="45BB330C" w:rsidR="00761075" w:rsidRPr="00761075" w:rsidRDefault="00761075" w:rsidP="00761075">
            <w:pPr>
              <w:rPr>
                <w:rFonts w:eastAsia="ＭＳ Ｐゴシック" w:cs="Arial"/>
                <w:sz w:val="18"/>
                <w:szCs w:val="18"/>
              </w:rPr>
            </w:pPr>
            <w:r w:rsidRPr="00761075">
              <w:rPr>
                <w:rFonts w:cs="Arial"/>
                <w:sz w:val="18"/>
                <w:szCs w:val="18"/>
              </w:rPr>
              <w:t>Free description field.</w:t>
            </w:r>
          </w:p>
        </w:tc>
        <w:tc>
          <w:tcPr>
            <w:tcW w:w="992" w:type="dxa"/>
          </w:tcPr>
          <w:p w14:paraId="7729844F"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EC5B4BA" w14:textId="5AB62BA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B2F7F2" w14:textId="74CE4531" w:rsidR="00761075" w:rsidRPr="00761075" w:rsidRDefault="00761075" w:rsidP="00761075">
            <w:pPr>
              <w:rPr>
                <w:rFonts w:eastAsia="ＭＳ Ｐゴシック" w:cs="Arial"/>
                <w:sz w:val="18"/>
                <w:szCs w:val="18"/>
              </w:rPr>
            </w:pPr>
            <w:r w:rsidRPr="00761075">
              <w:rPr>
                <w:rFonts w:cs="Arial"/>
                <w:sz w:val="18"/>
                <w:szCs w:val="18"/>
              </w:rPr>
              <w:t>Maximum length 4000 bytes</w:t>
            </w:r>
          </w:p>
        </w:tc>
      </w:tr>
    </w:tbl>
    <w:p w14:paraId="5AB9EC68" w14:textId="6F8C0153" w:rsidR="00682F88" w:rsidRPr="00682F88" w:rsidRDefault="00682F88" w:rsidP="00AC55FF">
      <w:pPr>
        <w:rPr>
          <w:rFonts w:cstheme="minorHAnsi"/>
          <w:b/>
        </w:rPr>
      </w:pPr>
    </w:p>
    <w:p w14:paraId="01E2534B" w14:textId="06975D4D" w:rsidR="00761075" w:rsidRDefault="00761075" w:rsidP="00761075">
      <w:pPr>
        <w:pStyle w:val="26"/>
      </w:pPr>
      <w:r>
        <w:rPr>
          <w:rFonts w:hint="eastAsia"/>
        </w:rPr>
        <w:t>Please "Upload in advance (</w:t>
      </w:r>
      <w:r>
        <w:rPr>
          <w:rFonts w:hint="eastAsia"/>
        </w:rPr>
        <w:t>①</w:t>
      </w:r>
      <w:r>
        <w:rPr>
          <w:rFonts w:hint="eastAsia"/>
        </w:rPr>
        <w:t>)" the "Role package file" before "register"</w:t>
      </w:r>
      <w:r>
        <w:t>.</w:t>
      </w:r>
    </w:p>
    <w:p w14:paraId="6546CBC0" w14:textId="1CE10625" w:rsidR="00682F88" w:rsidRPr="00761075" w:rsidRDefault="00761075" w:rsidP="00761075">
      <w:pPr>
        <w:pStyle w:val="26"/>
      </w:pPr>
      <w:r>
        <w:t>Please click the "Register" button after checking the role package file name displayed in the "Upload status</w:t>
      </w:r>
      <w:r w:rsidR="007A2ECD">
        <w:t xml:space="preserve"> </w:t>
      </w:r>
      <w:r w:rsidR="007D1402">
        <w:t>(</w:t>
      </w:r>
      <w:r w:rsidR="007D1402">
        <w:rPr>
          <w:rFonts w:hint="eastAsia"/>
        </w:rPr>
        <w:t>②</w:t>
      </w:r>
      <w:r w:rsidR="007D1402">
        <w:t>)</w:t>
      </w:r>
      <w:r>
        <w:t>".</w:t>
      </w:r>
    </w:p>
    <w:p w14:paraId="16D7BE06" w14:textId="4BA56CD2" w:rsidR="00682F88" w:rsidRPr="00682F88" w:rsidRDefault="00761075" w:rsidP="00AC55FF">
      <w:pPr>
        <w:rPr>
          <w:rFonts w:cstheme="minorHAnsi"/>
          <w:b/>
        </w:rPr>
      </w:pPr>
      <w:r w:rsidRPr="00D62A23">
        <w:rPr>
          <w:noProof/>
        </w:rPr>
        <mc:AlternateContent>
          <mc:Choice Requires="wps">
            <w:drawing>
              <wp:anchor distT="0" distB="0" distL="114300" distR="114300" simplePos="0" relativeHeight="251809792" behindDoc="0" locked="0" layoutInCell="1" allowOverlap="1" wp14:anchorId="55765DC0" wp14:editId="107CA61F">
                <wp:simplePos x="0" y="0"/>
                <wp:positionH relativeFrom="column">
                  <wp:posOffset>20794</wp:posOffset>
                </wp:positionH>
                <wp:positionV relativeFrom="paragraph">
                  <wp:posOffset>674199</wp:posOffset>
                </wp:positionV>
                <wp:extent cx="953770" cy="518615"/>
                <wp:effectExtent l="0" t="0" r="17780" b="15240"/>
                <wp:wrapNone/>
                <wp:docPr id="221" name="正方形/長方形 221"/>
                <wp:cNvGraphicFramePr/>
                <a:graphic xmlns:a="http://schemas.openxmlformats.org/drawingml/2006/main">
                  <a:graphicData uri="http://schemas.microsoft.com/office/word/2010/wordprocessingShape">
                    <wps:wsp>
                      <wps:cNvSpPr/>
                      <wps:spPr>
                        <a:xfrm>
                          <a:off x="0" y="0"/>
                          <a:ext cx="953770"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94F14" id="正方形/長方形 221" o:spid="_x0000_s1026" style="position:absolute;left:0;text-align:left;margin-left:1.65pt;margin-top:53.1pt;width:75.1pt;height:40.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11840" behindDoc="0" locked="0" layoutInCell="1" allowOverlap="1" wp14:anchorId="5DB0BE92" wp14:editId="794367E6">
                <wp:simplePos x="0" y="0"/>
                <wp:positionH relativeFrom="column">
                  <wp:posOffset>41266</wp:posOffset>
                </wp:positionH>
                <wp:positionV relativeFrom="paragraph">
                  <wp:posOffset>442187</wp:posOffset>
                </wp:positionV>
                <wp:extent cx="1385247" cy="206375"/>
                <wp:effectExtent l="0" t="0" r="24765" b="22225"/>
                <wp:wrapNone/>
                <wp:docPr id="222" name="正方形/長方形 222"/>
                <wp:cNvGraphicFramePr/>
                <a:graphic xmlns:a="http://schemas.openxmlformats.org/drawingml/2006/main">
                  <a:graphicData uri="http://schemas.microsoft.com/office/word/2010/wordprocessingShape">
                    <wps:wsp>
                      <wps:cNvSpPr/>
                      <wps:spPr>
                        <a:xfrm>
                          <a:off x="0" y="0"/>
                          <a:ext cx="1385247"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B4D6A" id="正方形/長方形 222" o:spid="_x0000_s1026" style="position:absolute;left:0;text-align:left;margin-left:3.25pt;margin-top:34.8pt;width:109.05pt;height:16.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mzrw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08204C" w:rsidRPr="00465F6B" w:rsidRDefault="0008204C" w:rsidP="000C42FC">
                            <w:pPr>
                              <w:pStyle w:val="aa"/>
                              <w:numPr>
                                <w:ilvl w:val="0"/>
                                <w:numId w:val="51"/>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08204C" w:rsidRPr="00465F6B" w:rsidRDefault="0008204C" w:rsidP="000C42FC">
                      <w:pPr>
                        <w:pStyle w:val="aa"/>
                        <w:numPr>
                          <w:ilvl w:val="0"/>
                          <w:numId w:val="51"/>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08204C" w:rsidRPr="00D62A23" w:rsidRDefault="0008204C" w:rsidP="000C42FC">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08204C" w:rsidRPr="00D62A23" w:rsidRDefault="0008204C" w:rsidP="000C42FC">
                      <w:pPr>
                        <w:numPr>
                          <w:ilvl w:val="0"/>
                          <w:numId w:val="44"/>
                        </w:numPr>
                        <w:rPr>
                          <w:color w:val="FF0000"/>
                        </w:rPr>
                      </w:pPr>
                    </w:p>
                  </w:txbxContent>
                </v:textbox>
              </v:shape>
            </w:pict>
          </mc:Fallback>
        </mc:AlternateContent>
      </w:r>
      <w:r w:rsidRPr="00761075">
        <w:rPr>
          <w:noProof/>
        </w:rPr>
        <w:drawing>
          <wp:inline distT="0" distB="0" distL="0" distR="0" wp14:anchorId="066C049B" wp14:editId="0903A162">
            <wp:extent cx="1856096" cy="1500228"/>
            <wp:effectExtent l="0" t="0" r="0" b="508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3059" cy="1522021"/>
                    </a:xfrm>
                    <a:prstGeom prst="rect">
                      <a:avLst/>
                    </a:prstGeom>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1A4D839F" w14:textId="6B35C563" w:rsidR="00761075" w:rsidRDefault="00761075" w:rsidP="00761075">
      <w:r>
        <w:t xml:space="preserve">The internal process will extract the variables defined in Role package files.Users can register specific value of the extracted variables in </w:t>
      </w:r>
      <w:r w:rsidRPr="005A2F19">
        <w:rPr>
          <w:szCs w:val="21"/>
        </w:rPr>
        <w:t>menu "</w:t>
      </w:r>
      <w:r w:rsidR="0028363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08204C">
        <w:rPr>
          <w:rFonts w:hint="eastAsia"/>
        </w:rPr>
        <w:t>S</w:t>
      </w:r>
      <w:r w:rsidR="0008204C">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08204C">
        <w:t>S</w:t>
      </w:r>
      <w:r w:rsidR="0008204C">
        <w:rPr>
          <w:rFonts w:hint="eastAsia"/>
        </w:rPr>
        <w:t xml:space="preserve">ubstitution </w:t>
      </w:r>
      <w:r w:rsidR="0008204C">
        <w:t>value list</w:t>
      </w:r>
      <w:r w:rsidR="009E505F" w:rsidRPr="009E505F">
        <w:rPr>
          <w:u w:val="single"/>
        </w:rPr>
        <w:fldChar w:fldCharType="end"/>
      </w:r>
      <w:r w:rsidRPr="005A2F19">
        <w:rPr>
          <w:szCs w:val="21"/>
        </w:rPr>
        <w:t>".</w:t>
      </w:r>
    </w:p>
    <w:p w14:paraId="113A62ED" w14:textId="09634422" w:rsidR="008837E7" w:rsidRDefault="00761075" w:rsidP="00761075">
      <w:r>
        <w:rPr>
          <w:rFonts w:hint="eastAsia"/>
        </w:rPr>
        <w:t>Since the timing of extraction is not in real time, it may</w:t>
      </w:r>
      <w:r w:rsidRPr="00761075">
        <w:rPr>
          <w:rFonts w:hint="eastAsia"/>
        </w:rPr>
        <w:t xml:space="preserve"> </w:t>
      </w:r>
      <w:r w:rsidRPr="00761075">
        <w:rPr>
          <w:rFonts w:hint="eastAsia"/>
          <w:u w:val="single"/>
        </w:rPr>
        <w:t>take some time</w:t>
      </w:r>
      <w:r w:rsidRPr="00761075">
        <w:rPr>
          <w:rFonts w:hint="eastAsia"/>
          <w:vertAlign w:val="superscript"/>
        </w:rPr>
        <w:t>※</w:t>
      </w:r>
      <w:r w:rsidRPr="00761075">
        <w:rPr>
          <w:rFonts w:hint="eastAsia"/>
          <w:vertAlign w:val="superscript"/>
        </w:rPr>
        <w:t>1</w:t>
      </w:r>
      <w:r>
        <w:rPr>
          <w:rFonts w:hint="eastAsia"/>
        </w:rPr>
        <w:t xml:space="preserve"> until the variables can be handled in </w:t>
      </w:r>
      <w:r w:rsidRPr="005A2F19">
        <w:rPr>
          <w:szCs w:val="21"/>
        </w:rPr>
        <w:t>menu "</w:t>
      </w:r>
      <w:r w:rsidR="00A15957">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08204C">
        <w:rPr>
          <w:rFonts w:hint="eastAsia"/>
        </w:rPr>
        <w:t>S</w:t>
      </w:r>
      <w:r w:rsidR="0008204C">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08204C">
        <w:t>S</w:t>
      </w:r>
      <w:r w:rsidR="0008204C">
        <w:rPr>
          <w:rFonts w:hint="eastAsia"/>
        </w:rPr>
        <w:t xml:space="preserve">ubstitution </w:t>
      </w:r>
      <w:r w:rsidR="0008204C">
        <w:t>value list</w:t>
      </w:r>
      <w:r w:rsidR="009E505F" w:rsidRPr="009E505F">
        <w:rPr>
          <w:u w:val="single"/>
        </w:rPr>
        <w:fldChar w:fldCharType="end"/>
      </w:r>
      <w:r w:rsidRPr="005A2F19">
        <w:rPr>
          <w:szCs w:val="21"/>
        </w:rPr>
        <w:t>".</w:t>
      </w:r>
      <w:r w:rsidR="008837E7">
        <w:rPr>
          <w:rFonts w:hint="eastAsia"/>
        </w:rPr>
        <w:t xml:space="preserve">  </w:t>
      </w:r>
    </w:p>
    <w:p w14:paraId="4086DE8D" w14:textId="77777777" w:rsidR="00761075" w:rsidRDefault="00761075" w:rsidP="00761075"/>
    <w:p w14:paraId="30C83EAB" w14:textId="43BEFF1E" w:rsidR="008837E7" w:rsidRPr="001B1A88" w:rsidRDefault="00761075" w:rsidP="00B72B9E">
      <w:pPr>
        <w:rPr>
          <w:b/>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42530">
        <w:rPr>
          <w:color w:val="FF0000"/>
          <w:u w:val="single"/>
        </w:rPr>
        <w:fldChar w:fldCharType="begin"/>
      </w:r>
      <w:r w:rsidRPr="00D42530">
        <w:rPr>
          <w:color w:val="FF0000"/>
          <w:u w:val="single"/>
        </w:rPr>
        <w:instrText xml:space="preserve"> </w:instrText>
      </w:r>
      <w:r w:rsidRPr="00D42530">
        <w:rPr>
          <w:rFonts w:hint="eastAsia"/>
          <w:color w:val="FF0000"/>
          <w:u w:val="single"/>
        </w:rPr>
        <w:instrText>REF _Ref31985337 \r \h</w:instrText>
      </w:r>
      <w:r w:rsidRPr="00D42530">
        <w:rPr>
          <w:color w:val="FF0000"/>
          <w:u w:val="single"/>
        </w:rPr>
        <w:instrText xml:space="preserve">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08204C">
        <w:rPr>
          <w:color w:val="FF0000"/>
          <w:u w:val="single"/>
        </w:rPr>
        <w:t xml:space="preserve"> 7.2</w:t>
      </w:r>
      <w:r w:rsidRPr="00D42530">
        <w:rPr>
          <w:color w:val="FF0000"/>
          <w:u w:val="single"/>
        </w:rPr>
        <w:fldChar w:fldCharType="end"/>
      </w:r>
      <w:r w:rsidRPr="00D42530">
        <w:rPr>
          <w:color w:val="FF0000"/>
          <w:u w:val="single"/>
        </w:rPr>
        <w:t xml:space="preserve"> </w:t>
      </w:r>
      <w:r w:rsidRPr="00D42530">
        <w:rPr>
          <w:color w:val="FF0000"/>
          <w:u w:val="single"/>
        </w:rPr>
        <w:fldChar w:fldCharType="begin"/>
      </w:r>
      <w:r w:rsidRPr="00D42530">
        <w:rPr>
          <w:color w:val="FF0000"/>
          <w:u w:val="single"/>
        </w:rPr>
        <w:instrText xml:space="preserve"> REF _Ref31985337 \h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08204C" w:rsidRPr="0008204C">
        <w:rPr>
          <w:rFonts w:hint="eastAsia"/>
          <w:u w:val="single"/>
        </w:rPr>
        <w:t>A</w:t>
      </w:r>
      <w:r w:rsidR="0008204C" w:rsidRPr="0008204C">
        <w:rPr>
          <w:u w:val="single"/>
        </w:rPr>
        <w:t>bout the maintenance method</w:t>
      </w:r>
      <w:r w:rsidRPr="00D42530">
        <w:rPr>
          <w:color w:val="FF0000"/>
          <w:u w:val="single"/>
        </w:rPr>
        <w:fldChar w:fldCharType="end"/>
      </w:r>
      <w:r w:rsidRPr="0001345B">
        <w:rPr>
          <w:rFonts w:hint="eastAsia"/>
          <w:color w:val="FF0000"/>
        </w:rPr>
        <w:t>", so please refer to it.</w:t>
      </w:r>
    </w:p>
    <w:p w14:paraId="497D9FBF" w14:textId="33391ADC" w:rsidR="00682F88" w:rsidRPr="008837E7" w:rsidRDefault="00682F88" w:rsidP="00845B9D">
      <w:pPr>
        <w:pStyle w:val="26"/>
        <w:ind w:left="599" w:hangingChars="150" w:hanging="316"/>
        <w:rPr>
          <w:b/>
          <w:color w:val="FF0000"/>
        </w:rPr>
      </w:pPr>
    </w:p>
    <w:p w14:paraId="2AB0FCFC" w14:textId="7F1B401C" w:rsidR="00E77871" w:rsidRDefault="00E77871">
      <w:pPr>
        <w:widowControl/>
        <w:jc w:val="left"/>
        <w:rPr>
          <w:rFonts w:eastAsiaTheme="majorEastAsia" w:cstheme="majorBidi"/>
          <w:b/>
          <w:sz w:val="22"/>
        </w:rPr>
      </w:pPr>
      <w:bookmarkStart w:id="139" w:name="_Ref492912683"/>
      <w:bookmarkStart w:id="140" w:name="_Ref492912822"/>
    </w:p>
    <w:p w14:paraId="0F7B80D7" w14:textId="5B06001B" w:rsidR="003000E6" w:rsidRPr="00CE0420" w:rsidRDefault="00B35DA4" w:rsidP="00B35DA4">
      <w:pPr>
        <w:pStyle w:val="30"/>
        <w:rPr>
          <w:rFonts w:ascii="Arial" w:hAnsi="Arial"/>
        </w:rPr>
      </w:pPr>
      <w:bookmarkStart w:id="141" w:name="_対話種別リスト（Ansible-Pioneerのみ）"/>
      <w:bookmarkStart w:id="142" w:name="_Dialog_type_list"/>
      <w:bookmarkStart w:id="143" w:name="_Ref32486806"/>
      <w:bookmarkStart w:id="144" w:name="_Ref32486814"/>
      <w:bookmarkStart w:id="145" w:name="_Toc105605721"/>
      <w:bookmarkEnd w:id="139"/>
      <w:bookmarkEnd w:id="140"/>
      <w:bookmarkEnd w:id="141"/>
      <w:bookmarkEnd w:id="142"/>
      <w:r w:rsidRPr="00B35DA4">
        <w:rPr>
          <w:rFonts w:ascii="Arial" w:hAnsi="Arial"/>
        </w:rPr>
        <w:t>Dialog type list</w:t>
      </w:r>
      <w:r>
        <w:rPr>
          <w:rFonts w:ascii="Arial" w:hAnsi="Arial"/>
        </w:rPr>
        <w:t xml:space="preserve"> </w:t>
      </w:r>
      <w:r w:rsidRPr="00B35DA4">
        <w:rPr>
          <w:rFonts w:ascii="Arial" w:hAnsi="Arial"/>
        </w:rPr>
        <w:t>(Ansible-Pioneer only)</w:t>
      </w:r>
      <w:bookmarkEnd w:id="143"/>
      <w:bookmarkEnd w:id="144"/>
      <w:bookmarkEnd w:id="145"/>
    </w:p>
    <w:p w14:paraId="73BCAF9E" w14:textId="77777777" w:rsidR="00B35DA4" w:rsidRDefault="00B35DA4" w:rsidP="000C42FC">
      <w:pPr>
        <w:pStyle w:val="a0"/>
        <w:numPr>
          <w:ilvl w:val="0"/>
          <w:numId w:val="57"/>
        </w:numPr>
      </w:pPr>
      <w:r>
        <w:t>Register/update/discard dialog type in the "dialog type list" menu</w:t>
      </w:r>
    </w:p>
    <w:p w14:paraId="28AA4074" w14:textId="77777777" w:rsidR="00B35DA4" w:rsidRDefault="00B35DA4" w:rsidP="00B35DA4">
      <w:pPr>
        <w:pStyle w:val="a0"/>
        <w:numPr>
          <w:ilvl w:val="0"/>
          <w:numId w:val="0"/>
        </w:numPr>
        <w:ind w:left="289" w:firstLine="420"/>
      </w:pPr>
      <w:r>
        <w:t>This menu only exists in the Ansible-Pioneer console</w:t>
      </w:r>
    </w:p>
    <w:p w14:paraId="2B6C1508" w14:textId="267765F4" w:rsidR="003000E6" w:rsidRPr="00B35DA4" w:rsidRDefault="00B35DA4" w:rsidP="00B35DA4">
      <w:pPr>
        <w:pStyle w:val="a0"/>
        <w:numPr>
          <w:ilvl w:val="0"/>
          <w:numId w:val="0"/>
        </w:numPr>
        <w:ind w:left="709"/>
      </w:pPr>
      <w:r>
        <w:t>Ansible-Pioneer defines the differences for each OS type in each dialog file, and combines the same purpose dialog file as dialog type to remove (abstract) the device difference.</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1399FE88">
                <wp:simplePos x="0" y="0"/>
                <wp:positionH relativeFrom="column">
                  <wp:posOffset>538703</wp:posOffset>
                </wp:positionH>
                <wp:positionV relativeFrom="paragraph">
                  <wp:posOffset>875030</wp:posOffset>
                </wp:positionV>
                <wp:extent cx="707666" cy="180975"/>
                <wp:effectExtent l="19050" t="19050" r="16510" b="28575"/>
                <wp:wrapNone/>
                <wp:docPr id="127" name="正方形/長方形 127"/>
                <wp:cNvGraphicFramePr/>
                <a:graphic xmlns:a="http://schemas.openxmlformats.org/drawingml/2006/main">
                  <a:graphicData uri="http://schemas.microsoft.com/office/word/2010/wordprocessingShape">
                    <wps:wsp>
                      <wps:cNvSpPr/>
                      <wps:spPr>
                        <a:xfrm>
                          <a:off x="0" y="0"/>
                          <a:ext cx="707666"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B7ADA" id="正方形/長方形 127" o:spid="_x0000_s1026" style="position:absolute;left:0;text-align:left;margin-left:42.4pt;margin-top:68.9pt;width:55.7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" filled="f" strokecolor="#c00000" strokeweight="2.25pt"/>
            </w:pict>
          </mc:Fallback>
        </mc:AlternateContent>
      </w:r>
      <w:r>
        <w:rPr>
          <w:noProof/>
        </w:rPr>
        <w:drawing>
          <wp:inline distT="0" distB="0" distL="0" distR="0" wp14:anchorId="1867AB7D" wp14:editId="23D37A52">
            <wp:extent cx="5046453" cy="3938498"/>
            <wp:effectExtent l="0" t="0" r="190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51344" cy="394231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A86427B" w:rsidR="00E84364" w:rsidRPr="00CE0420" w:rsidRDefault="00953FD2" w:rsidP="00E84364">
      <w:pPr>
        <w:jc w:val="center"/>
        <w:rPr>
          <w:rFonts w:cstheme="minorHAnsi"/>
          <w:b/>
        </w:rPr>
      </w:pPr>
      <w:r>
        <w:rPr>
          <w:b/>
        </w:rPr>
        <w:t>Figure 5.3-13</w:t>
      </w:r>
      <w:r w:rsidR="00B35DA4" w:rsidRPr="00B35DA4">
        <w:rPr>
          <w:b/>
        </w:rPr>
        <w:t xml:space="preserve"> Submenu screen</w:t>
      </w:r>
      <w:r w:rsidR="00B35DA4">
        <w:rPr>
          <w:b/>
        </w:rPr>
        <w:t xml:space="preserve"> </w:t>
      </w:r>
      <w:r w:rsidR="00B35DA4" w:rsidRPr="00B35DA4">
        <w:rPr>
          <w:b/>
        </w:rPr>
        <w:t>(dialog type list)</w:t>
      </w:r>
    </w:p>
    <w:p w14:paraId="6B91F1C8" w14:textId="77777777" w:rsidR="00E84364" w:rsidRPr="00CE0420" w:rsidRDefault="00E84364" w:rsidP="00E84364">
      <w:pPr>
        <w:jc w:val="center"/>
        <w:rPr>
          <w:rFonts w:cstheme="minorHAnsi"/>
          <w:b/>
        </w:rPr>
      </w:pPr>
    </w:p>
    <w:p w14:paraId="58F58149" w14:textId="76695472" w:rsidR="00E84364" w:rsidRPr="00CE0420" w:rsidRDefault="00B35DA4" w:rsidP="00B35DA4">
      <w:pPr>
        <w:pStyle w:val="a0"/>
      </w:pPr>
      <w:r w:rsidRPr="00B35DA4">
        <w:t>Click the "Re</w:t>
      </w:r>
      <w:r>
        <w:t xml:space="preserve">gister" - "Start Registration" </w:t>
      </w:r>
      <w:r w:rsidRPr="00B35DA4">
        <w:t>button to register the operation information.</w:t>
      </w:r>
    </w:p>
    <w:p w14:paraId="5D6DC2A2" w14:textId="5B2D7798" w:rsidR="00923380" w:rsidRPr="00CE0420" w:rsidRDefault="00091791" w:rsidP="00E84364">
      <w:pPr>
        <w:pStyle w:val="af3"/>
        <w:jc w:val="center"/>
      </w:pPr>
      <w:r w:rsidRPr="00091791">
        <w:rPr>
          <w:noProof/>
        </w:rPr>
        <w:drawing>
          <wp:inline distT="0" distB="0" distL="0" distR="0" wp14:anchorId="25A419AA" wp14:editId="39301779">
            <wp:extent cx="6119495" cy="701040"/>
            <wp:effectExtent l="0" t="0" r="0" b="381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701040"/>
                    </a:xfrm>
                    <a:prstGeom prst="rect">
                      <a:avLst/>
                    </a:prstGeom>
                  </pic:spPr>
                </pic:pic>
              </a:graphicData>
            </a:graphic>
          </wp:inline>
        </w:drawing>
      </w:r>
    </w:p>
    <w:p w14:paraId="56D09705" w14:textId="1E3BD701" w:rsidR="00E84364" w:rsidRDefault="00515AF2" w:rsidP="00E84364">
      <w:pPr>
        <w:pStyle w:val="af3"/>
        <w:jc w:val="center"/>
      </w:pPr>
      <w:r>
        <w:t>Fig</w:t>
      </w:r>
      <w:r w:rsidR="00953FD2">
        <w:t>ure 5.3-14</w:t>
      </w:r>
      <w:r w:rsidR="00091791" w:rsidRPr="00091791">
        <w:t xml:space="preserve"> Registration screen</w:t>
      </w:r>
      <w:r w:rsidR="00DB37BB">
        <w:t xml:space="preserve"> </w:t>
      </w:r>
      <w:r w:rsidR="00091791" w:rsidRPr="00091791">
        <w:t>(Dialog type list)</w:t>
      </w:r>
    </w:p>
    <w:p w14:paraId="78B3FF1A" w14:textId="592DD01F" w:rsidR="00953FD2" w:rsidRDefault="00953FD2" w:rsidP="00953FD2"/>
    <w:p w14:paraId="4D960D27" w14:textId="6D558916" w:rsidR="00953FD2" w:rsidRPr="00953FD2" w:rsidRDefault="00765A20" w:rsidP="00953FD2">
      <w:pPr>
        <w:pStyle w:val="a0"/>
      </w:pPr>
      <w:r>
        <w:t>Clicking the Movement-dialogue type</w:t>
      </w:r>
      <w:r w:rsidR="00953FD2" w:rsidRPr="000D1205">
        <w:t xml:space="preserve"> link (Movement-Dialogue type link, Movement - Role link) button will move the user to the target 5.3.7</w:t>
      </w:r>
      <w:r w:rsidR="00953FD2">
        <w:t xml:space="preserve"> </w:t>
      </w:r>
      <w:r w:rsidR="00953FD2" w:rsidRPr="000D1205">
        <w:t>Movement-Playbook link (Movement-Dialogue type link, Movement - Role link).</w:t>
      </w:r>
      <w:r>
        <w:t xml:space="preserve"> Clicking the Dialogue file material collection button will move the user to the target 5.3.6 Dialogue file material collection.</w:t>
      </w:r>
      <w:r w:rsidR="00953FD2">
        <w:br/>
      </w:r>
      <w:r w:rsidR="00953FD2">
        <w:rPr>
          <w:noProof/>
        </w:rPr>
        <w:lastRenderedPageBreak/>
        <mc:AlternateContent>
          <mc:Choice Requires="wps">
            <w:drawing>
              <wp:anchor distT="0" distB="0" distL="114300" distR="114300" simplePos="0" relativeHeight="251973632" behindDoc="0" locked="0" layoutInCell="1" allowOverlap="1" wp14:anchorId="238C27F2" wp14:editId="106A0014">
                <wp:simplePos x="0" y="0"/>
                <wp:positionH relativeFrom="column">
                  <wp:posOffset>2940050</wp:posOffset>
                </wp:positionH>
                <wp:positionV relativeFrom="paragraph">
                  <wp:posOffset>766445</wp:posOffset>
                </wp:positionV>
                <wp:extent cx="3147060" cy="274320"/>
                <wp:effectExtent l="0" t="0" r="15240" b="11430"/>
                <wp:wrapNone/>
                <wp:docPr id="326" name="正方形/長方形 326"/>
                <wp:cNvGraphicFramePr/>
                <a:graphic xmlns:a="http://schemas.openxmlformats.org/drawingml/2006/main">
                  <a:graphicData uri="http://schemas.microsoft.com/office/word/2010/wordprocessingShape">
                    <wps:wsp>
                      <wps:cNvSpPr/>
                      <wps:spPr>
                        <a:xfrm>
                          <a:off x="0" y="0"/>
                          <a:ext cx="314706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FB1DD" id="正方形/長方形 326" o:spid="_x0000_s1026" style="position:absolute;left:0;text-align:left;margin-left:231.5pt;margin-top:60.35pt;width:247.8pt;height:21.6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" filled="f" strokecolor="red" strokeweight="2pt"/>
            </w:pict>
          </mc:Fallback>
        </mc:AlternateContent>
      </w:r>
      <w:r w:rsidR="00953FD2">
        <w:rPr>
          <w:noProof/>
        </w:rPr>
        <w:drawing>
          <wp:inline distT="0" distB="0" distL="0" distR="0" wp14:anchorId="32C7609B" wp14:editId="601864F8">
            <wp:extent cx="6119495" cy="1107440"/>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107440"/>
                    </a:xfrm>
                    <a:prstGeom prst="rect">
                      <a:avLst/>
                    </a:prstGeom>
                  </pic:spPr>
                </pic:pic>
              </a:graphicData>
            </a:graphic>
          </wp:inline>
        </w:drawing>
      </w:r>
    </w:p>
    <w:p w14:paraId="1B3E7050" w14:textId="7F019727" w:rsidR="00E84364" w:rsidRPr="00765A20" w:rsidRDefault="00765A20" w:rsidP="00765A20">
      <w:pPr>
        <w:jc w:val="center"/>
        <w:rPr>
          <w:rFonts w:cstheme="minorHAnsi"/>
          <w:b/>
        </w:rPr>
      </w:pPr>
      <w:r>
        <w:rPr>
          <w:rFonts w:cstheme="minorHAnsi" w:hint="eastAsia"/>
          <w:b/>
        </w:rPr>
        <w:t>Figure 5.3-15 Submenu screen (Dialogue type list)</w:t>
      </w:r>
    </w:p>
    <w:p w14:paraId="45676A34" w14:textId="5800E7E7" w:rsidR="00E84364" w:rsidRPr="00CE0420" w:rsidRDefault="00DB37BB" w:rsidP="00DB37BB">
      <w:pPr>
        <w:pStyle w:val="a0"/>
      </w:pPr>
      <w:r w:rsidRPr="00DB37BB">
        <w:t>The list of registration screen items are as follows</w:t>
      </w:r>
      <w:r>
        <w:t>.</w:t>
      </w:r>
    </w:p>
    <w:p w14:paraId="2B622F20" w14:textId="77777777" w:rsidR="00E84364" w:rsidRPr="00CE0420" w:rsidRDefault="00E84364" w:rsidP="00E84364">
      <w:pPr>
        <w:rPr>
          <w:rFonts w:cstheme="minorHAnsi"/>
        </w:rPr>
      </w:pPr>
    </w:p>
    <w:p w14:paraId="70B6971E" w14:textId="566FD954" w:rsidR="00E84364" w:rsidRPr="00CE0420" w:rsidRDefault="00515AF2" w:rsidP="00E84364">
      <w:pPr>
        <w:jc w:val="center"/>
        <w:rPr>
          <w:rFonts w:cstheme="minorHAnsi"/>
          <w:b/>
        </w:rPr>
      </w:pPr>
      <w:r>
        <w:rPr>
          <w:b/>
        </w:rPr>
        <w:t>Table 5.3-5</w:t>
      </w:r>
      <w:r w:rsidR="00DB37BB" w:rsidRPr="00DB37BB">
        <w:rPr>
          <w:b/>
        </w:rPr>
        <w:t xml:space="preserve"> Registration screen item list</w:t>
      </w:r>
      <w:r w:rsidR="00DB37BB">
        <w:rPr>
          <w:b/>
        </w:rPr>
        <w:t xml:space="preserve"> </w:t>
      </w:r>
      <w:r w:rsidR="00DB37BB" w:rsidRPr="00DB37BB">
        <w:rPr>
          <w:b/>
        </w:rPr>
        <w:t>(Dialog type list)</w:t>
      </w:r>
    </w:p>
    <w:tbl>
      <w:tblPr>
        <w:tblStyle w:val="ac"/>
        <w:tblW w:w="9889" w:type="dxa"/>
        <w:tblLayout w:type="fixed"/>
        <w:tblLook w:val="04A0" w:firstRow="1" w:lastRow="0" w:firstColumn="1" w:lastColumn="0" w:noHBand="0" w:noVBand="1"/>
      </w:tblPr>
      <w:tblGrid>
        <w:gridCol w:w="1668"/>
        <w:gridCol w:w="3289"/>
        <w:gridCol w:w="1417"/>
        <w:gridCol w:w="992"/>
        <w:gridCol w:w="2523"/>
      </w:tblGrid>
      <w:tr w:rsidR="00DB37BB" w:rsidRPr="00CE0420" w14:paraId="1480B44C" w14:textId="77777777" w:rsidTr="00DB37BB">
        <w:tc>
          <w:tcPr>
            <w:tcW w:w="1668" w:type="dxa"/>
            <w:shd w:val="clear" w:color="auto" w:fill="002B62"/>
          </w:tcPr>
          <w:p w14:paraId="27D05874" w14:textId="2E2312E2" w:rsidR="00DB37BB" w:rsidRPr="00DB37BB" w:rsidRDefault="00DB37BB" w:rsidP="00DB37BB">
            <w:pPr>
              <w:spacing w:line="240" w:lineRule="exact"/>
              <w:jc w:val="center"/>
              <w:rPr>
                <w:rFonts w:cstheme="minorHAnsi"/>
                <w:b/>
                <w:color w:val="FFFFFF" w:themeColor="background1"/>
                <w:sz w:val="18"/>
                <w:szCs w:val="18"/>
              </w:rPr>
            </w:pPr>
            <w:r w:rsidRPr="00DB37BB">
              <w:rPr>
                <w:sz w:val="18"/>
                <w:szCs w:val="18"/>
              </w:rPr>
              <w:t>Item</w:t>
            </w:r>
          </w:p>
        </w:tc>
        <w:tc>
          <w:tcPr>
            <w:tcW w:w="3289" w:type="dxa"/>
            <w:shd w:val="clear" w:color="auto" w:fill="002B62"/>
          </w:tcPr>
          <w:p w14:paraId="7EDE2C09" w14:textId="7C4D5AD7"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Description</w:t>
            </w:r>
          </w:p>
        </w:tc>
        <w:tc>
          <w:tcPr>
            <w:tcW w:w="1417" w:type="dxa"/>
            <w:shd w:val="clear" w:color="auto" w:fill="002B62"/>
          </w:tcPr>
          <w:p w14:paraId="04C8D38B" w14:textId="320A5492"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color w:val="FFFFFF" w:themeColor="background1"/>
                <w:sz w:val="18"/>
                <w:szCs w:val="18"/>
              </w:rPr>
              <w:t>Input required</w:t>
            </w:r>
          </w:p>
        </w:tc>
        <w:tc>
          <w:tcPr>
            <w:tcW w:w="992" w:type="dxa"/>
            <w:shd w:val="clear" w:color="auto" w:fill="002B62"/>
          </w:tcPr>
          <w:p w14:paraId="27682203" w14:textId="353A4C32"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Input type</w:t>
            </w:r>
          </w:p>
        </w:tc>
        <w:tc>
          <w:tcPr>
            <w:tcW w:w="2523" w:type="dxa"/>
            <w:shd w:val="clear" w:color="auto" w:fill="002B62"/>
          </w:tcPr>
          <w:p w14:paraId="60ED8E80" w14:textId="3F22C157"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hint="eastAsia"/>
                <w:color w:val="FFFFFF" w:themeColor="background1"/>
                <w:sz w:val="18"/>
                <w:szCs w:val="18"/>
              </w:rPr>
              <w:t>Restrictions</w:t>
            </w:r>
          </w:p>
        </w:tc>
      </w:tr>
      <w:tr w:rsidR="00DB37BB" w:rsidRPr="00CE0420" w14:paraId="114285E4" w14:textId="77777777" w:rsidTr="00DB37BB">
        <w:tc>
          <w:tcPr>
            <w:tcW w:w="1668" w:type="dxa"/>
          </w:tcPr>
          <w:p w14:paraId="28917B63" w14:textId="140BF72A" w:rsidR="00DB37BB" w:rsidRPr="00CE0420" w:rsidRDefault="00DB37BB" w:rsidP="00DB37BB">
            <w:pPr>
              <w:pStyle w:val="aff0"/>
            </w:pPr>
            <w:r w:rsidRPr="00681F3D">
              <w:t>Dialog type name</w:t>
            </w:r>
          </w:p>
        </w:tc>
        <w:tc>
          <w:tcPr>
            <w:tcW w:w="3289" w:type="dxa"/>
          </w:tcPr>
          <w:p w14:paraId="70374C25" w14:textId="0B41DDD9" w:rsidR="00DB37BB" w:rsidRPr="00CE0420" w:rsidRDefault="00DB37BB" w:rsidP="00DB37BB">
            <w:pPr>
              <w:pStyle w:val="aff0"/>
            </w:pPr>
            <w:r w:rsidRPr="00EC6A53">
              <w:t>Enter the name of dialog type</w:t>
            </w:r>
          </w:p>
        </w:tc>
        <w:tc>
          <w:tcPr>
            <w:tcW w:w="1417" w:type="dxa"/>
          </w:tcPr>
          <w:p w14:paraId="147116B7" w14:textId="77777777" w:rsidR="00DB37BB" w:rsidRPr="00CE0420" w:rsidRDefault="00DB37BB" w:rsidP="00DB37BB">
            <w:pPr>
              <w:pStyle w:val="aff0"/>
              <w:jc w:val="center"/>
            </w:pPr>
            <w:r w:rsidRPr="00CE0420">
              <w:rPr>
                <w:rFonts w:hint="eastAsia"/>
              </w:rPr>
              <w:t>○</w:t>
            </w:r>
          </w:p>
        </w:tc>
        <w:tc>
          <w:tcPr>
            <w:tcW w:w="992" w:type="dxa"/>
          </w:tcPr>
          <w:p w14:paraId="518113EA" w14:textId="14507C5B" w:rsidR="00DB37BB" w:rsidRPr="00CE0420" w:rsidRDefault="00DB37BB" w:rsidP="00DB37BB">
            <w:pPr>
              <w:pStyle w:val="aff0"/>
            </w:pPr>
            <w:r>
              <w:t>M</w:t>
            </w:r>
            <w:r w:rsidRPr="00521088">
              <w:t>anual</w:t>
            </w:r>
          </w:p>
        </w:tc>
        <w:tc>
          <w:tcPr>
            <w:tcW w:w="2523" w:type="dxa"/>
          </w:tcPr>
          <w:p w14:paraId="5FE5E301" w14:textId="63C2EBF0" w:rsidR="00DB37BB" w:rsidRPr="00CE0420" w:rsidRDefault="00DB37BB" w:rsidP="00DB37BB">
            <w:pPr>
              <w:pStyle w:val="aff0"/>
            </w:pPr>
            <w:r w:rsidRPr="009042B5">
              <w:t>Maximum length 256 bytes</w:t>
            </w:r>
          </w:p>
        </w:tc>
      </w:tr>
      <w:tr w:rsidR="00DB37BB" w:rsidRPr="00CE0420" w14:paraId="76120A98" w14:textId="77777777" w:rsidTr="00DB37BB">
        <w:tc>
          <w:tcPr>
            <w:tcW w:w="1668" w:type="dxa"/>
          </w:tcPr>
          <w:p w14:paraId="40173E37" w14:textId="1EF06E0F" w:rsidR="00DB37BB" w:rsidRPr="00CE0420" w:rsidRDefault="00DB37BB" w:rsidP="00DB37BB">
            <w:pPr>
              <w:pStyle w:val="aff0"/>
            </w:pPr>
            <w:r w:rsidRPr="00681F3D">
              <w:t>Remarks</w:t>
            </w:r>
          </w:p>
        </w:tc>
        <w:tc>
          <w:tcPr>
            <w:tcW w:w="3289" w:type="dxa"/>
          </w:tcPr>
          <w:p w14:paraId="56BA9B45" w14:textId="09E96E8F" w:rsidR="00DB37BB" w:rsidRPr="00CE0420" w:rsidRDefault="00DB37BB" w:rsidP="00DB37BB">
            <w:pPr>
              <w:pStyle w:val="aff0"/>
            </w:pPr>
            <w:r w:rsidRPr="00EC6A53">
              <w:t>Free description field</w:t>
            </w:r>
          </w:p>
        </w:tc>
        <w:tc>
          <w:tcPr>
            <w:tcW w:w="1417" w:type="dxa"/>
          </w:tcPr>
          <w:p w14:paraId="4FE3975B" w14:textId="77777777" w:rsidR="00DB37BB" w:rsidRPr="00CE0420" w:rsidRDefault="00DB37BB" w:rsidP="00DB37BB">
            <w:pPr>
              <w:pStyle w:val="aff0"/>
              <w:jc w:val="center"/>
            </w:pPr>
            <w:r w:rsidRPr="00CE0420">
              <w:rPr>
                <w:rFonts w:cstheme="minorHAnsi" w:hint="eastAsia"/>
                <w:color w:val="000000"/>
                <w:shd w:val="clear" w:color="auto" w:fill="FFFFFF"/>
              </w:rPr>
              <w:t>-</w:t>
            </w:r>
          </w:p>
        </w:tc>
        <w:tc>
          <w:tcPr>
            <w:tcW w:w="992" w:type="dxa"/>
          </w:tcPr>
          <w:p w14:paraId="69327079" w14:textId="6B1BBCDE" w:rsidR="00DB37BB" w:rsidRPr="00CE0420" w:rsidRDefault="00DB37BB" w:rsidP="00DB37BB">
            <w:pPr>
              <w:pStyle w:val="aff0"/>
            </w:pPr>
            <w:r>
              <w:t>Manual</w:t>
            </w:r>
          </w:p>
        </w:tc>
        <w:tc>
          <w:tcPr>
            <w:tcW w:w="2523" w:type="dxa"/>
          </w:tcPr>
          <w:p w14:paraId="4F11B9CF" w14:textId="18C6EAAD" w:rsidR="00DB37BB" w:rsidRPr="00CE0420" w:rsidRDefault="00DB37BB" w:rsidP="00DB37BB">
            <w:pPr>
              <w:pStyle w:val="aff0"/>
            </w:pPr>
            <w:r>
              <w:t>Maximum length 4000</w:t>
            </w:r>
            <w:r w:rsidRPr="009042B5">
              <w:t xml:space="preserve"> bytes</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5A0F2B4E" w:rsidR="003000E6" w:rsidRPr="00CE0420" w:rsidRDefault="00796CD5" w:rsidP="008D4D1B">
      <w:pPr>
        <w:pStyle w:val="30"/>
        <w:rPr>
          <w:rFonts w:ascii="Arial" w:hAnsi="Arial"/>
        </w:rPr>
      </w:pPr>
      <w:bookmarkStart w:id="146" w:name="_Ref31900010"/>
      <w:bookmarkStart w:id="147" w:name="_Toc105605722"/>
      <w:r w:rsidRPr="00796CD5">
        <w:lastRenderedPageBreak/>
        <w:t>Dialog files</w:t>
      </w:r>
      <w:r w:rsidR="00DB37BB">
        <w:t xml:space="preserve"> </w:t>
      </w:r>
      <w:r w:rsidRPr="00796CD5">
        <w:t>(Ansible-Pioneer only)</w:t>
      </w:r>
      <w:bookmarkEnd w:id="146"/>
      <w:bookmarkEnd w:id="147"/>
    </w:p>
    <w:p w14:paraId="2015940F" w14:textId="301D69F2" w:rsidR="00921CE1" w:rsidRPr="00CE0420" w:rsidRDefault="00DB37BB" w:rsidP="000C42FC">
      <w:pPr>
        <w:pStyle w:val="a0"/>
        <w:numPr>
          <w:ilvl w:val="0"/>
          <w:numId w:val="23"/>
        </w:numPr>
      </w:pPr>
      <w:r w:rsidRPr="00DB37BB">
        <w:t>Register/update/discard the dialog file created by users in "dialog files" menu</w:t>
      </w:r>
      <w:r>
        <w:t>.</w:t>
      </w:r>
    </w:p>
    <w:p w14:paraId="76DDD38B" w14:textId="087B1AB3" w:rsidR="00921CE1" w:rsidRPr="00CE0420" w:rsidRDefault="00921CE1" w:rsidP="00921CE1">
      <w:pPr>
        <w:pStyle w:val="a0"/>
        <w:numPr>
          <w:ilvl w:val="0"/>
          <w:numId w:val="0"/>
        </w:numPr>
        <w:ind w:left="709"/>
      </w:pPr>
      <w:r w:rsidRPr="00CE0420">
        <w:rPr>
          <w:rFonts w:hint="eastAsia"/>
        </w:rPr>
        <w:t>※</w:t>
      </w:r>
      <w:r w:rsidR="00DB37BB">
        <w:t>This menu only exists in</w:t>
      </w:r>
      <w:r w:rsidR="00DB37BB" w:rsidRPr="00DB37BB">
        <w:t xml:space="preserve"> Ansible-Pioneer console</w:t>
      </w:r>
      <w:r w:rsidR="00DB37BB">
        <w:t>.</w:t>
      </w:r>
    </w:p>
    <w:p w14:paraId="3EBEFA2F" w14:textId="0226AB39" w:rsidR="00DB37BB" w:rsidRDefault="009E505F" w:rsidP="009E505F">
      <w:pPr>
        <w:pStyle w:val="a0"/>
        <w:ind w:leftChars="100" w:left="630"/>
      </w:pPr>
      <w:r>
        <w:t xml:space="preserve"> </w:t>
      </w:r>
      <w:r w:rsidR="00DB37BB">
        <w:t>Please refer to "</w:t>
      </w:r>
      <w:r w:rsidR="00DB37BB" w:rsidRPr="00DB37BB">
        <w:rPr>
          <w:u w:val="single"/>
        </w:rPr>
        <w:fldChar w:fldCharType="begin"/>
      </w:r>
      <w:r w:rsidR="00DB37BB" w:rsidRPr="00DB37BB">
        <w:rPr>
          <w:u w:val="single"/>
        </w:rPr>
        <w:instrText xml:space="preserve"> REF _Ref32233177 \r \h </w:instrText>
      </w:r>
      <w:r w:rsidR="00DB37BB" w:rsidRPr="00DB37BB">
        <w:rPr>
          <w:u w:val="single"/>
        </w:rPr>
      </w:r>
      <w:r w:rsidR="00DB37BB" w:rsidRPr="00DB37BB">
        <w:rPr>
          <w:u w:val="single"/>
        </w:rPr>
        <w:fldChar w:fldCharType="separate"/>
      </w:r>
      <w:r w:rsidR="0008204C">
        <w:rPr>
          <w:u w:val="single"/>
        </w:rPr>
        <w:t xml:space="preserve"> 6.2</w:t>
      </w:r>
      <w:r w:rsidR="00DB37BB" w:rsidRPr="00DB37BB">
        <w:rPr>
          <w:u w:val="single"/>
        </w:rPr>
        <w:fldChar w:fldCharType="end"/>
      </w:r>
      <w:r w:rsidR="00DB37BB" w:rsidRPr="00DB37BB">
        <w:rPr>
          <w:u w:val="single"/>
        </w:rPr>
        <w:t xml:space="preserve"> </w:t>
      </w:r>
      <w:r w:rsidR="00DB37BB" w:rsidRPr="00DB37BB">
        <w:rPr>
          <w:u w:val="single"/>
        </w:rPr>
        <w:fldChar w:fldCharType="begin"/>
      </w:r>
      <w:r w:rsidR="00DB37BB" w:rsidRPr="00DB37BB">
        <w:rPr>
          <w:u w:val="single"/>
        </w:rPr>
        <w:instrText xml:space="preserve"> REF _Ref32233179 \h </w:instrText>
      </w:r>
      <w:r w:rsidR="00DB37BB" w:rsidRPr="00DB37BB">
        <w:rPr>
          <w:u w:val="single"/>
        </w:rPr>
      </w:r>
      <w:r w:rsidR="00DB37BB" w:rsidRPr="00DB37BB">
        <w:rPr>
          <w:u w:val="single"/>
        </w:rPr>
        <w:fldChar w:fldCharType="separate"/>
      </w:r>
      <w:r w:rsidR="0008204C">
        <w:t>Write</w:t>
      </w:r>
      <w:r w:rsidR="0008204C" w:rsidRPr="009E7D1F">
        <w:t xml:space="preserve"> Dialog file</w:t>
      </w:r>
      <w:r w:rsidR="0008204C">
        <w:t xml:space="preserve"> </w:t>
      </w:r>
      <w:r w:rsidR="0008204C" w:rsidRPr="009E7D1F">
        <w:t>(Ansible-Pioneer)</w:t>
      </w:r>
      <w:r w:rsidR="00DB37BB" w:rsidRPr="00DB37BB">
        <w:rPr>
          <w:u w:val="single"/>
        </w:rPr>
        <w:fldChar w:fldCharType="end"/>
      </w:r>
      <w:r w:rsidR="00DB37BB">
        <w:t>" for describing the dialog file, etc.</w:t>
      </w:r>
    </w:p>
    <w:p w14:paraId="3F90B86A" w14:textId="77777777" w:rsidR="00DB37BB" w:rsidRDefault="00DB37BB" w:rsidP="009E505F">
      <w:pPr>
        <w:pStyle w:val="a0"/>
        <w:numPr>
          <w:ilvl w:val="0"/>
          <w:numId w:val="0"/>
        </w:numPr>
        <w:ind w:leftChars="338" w:left="710"/>
      </w:pPr>
      <w:r>
        <w:t>Register dialog files for each combination of dialog type and OS type.</w:t>
      </w:r>
    </w:p>
    <w:p w14:paraId="2CA1A3B0" w14:textId="2DFF7E18" w:rsidR="003000E6" w:rsidRPr="00DB37BB" w:rsidRDefault="00DB37BB" w:rsidP="00DB37BB">
      <w:pPr>
        <w:pStyle w:val="a0"/>
        <w:numPr>
          <w:ilvl w:val="0"/>
          <w:numId w:val="0"/>
        </w:numPr>
        <w:ind w:left="709"/>
      </w:pPr>
      <w:r>
        <w:t>Please register dialog file of each "OS type" with the same "dialog type" in the case of supporting multiple OS types with one "dialog type".</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5FD88D9E">
                <wp:simplePos x="0" y="0"/>
                <wp:positionH relativeFrom="column">
                  <wp:posOffset>611036</wp:posOffset>
                </wp:positionH>
                <wp:positionV relativeFrom="paragraph">
                  <wp:posOffset>932815</wp:posOffset>
                </wp:positionV>
                <wp:extent cx="668740" cy="163773"/>
                <wp:effectExtent l="19050" t="19050" r="17145" b="27305"/>
                <wp:wrapNone/>
                <wp:docPr id="160" name="正方形/長方形 160"/>
                <wp:cNvGraphicFramePr/>
                <a:graphic xmlns:a="http://schemas.openxmlformats.org/drawingml/2006/main">
                  <a:graphicData uri="http://schemas.microsoft.com/office/word/2010/wordprocessingShape">
                    <wps:wsp>
                      <wps:cNvSpPr/>
                      <wps:spPr>
                        <a:xfrm>
                          <a:off x="0" y="0"/>
                          <a:ext cx="668740" cy="16377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A133A" id="正方形/長方形 160" o:spid="_x0000_s1026" style="position:absolute;left:0;text-align:left;margin-left:48.1pt;margin-top:73.45pt;width:52.65pt;height:1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" filled="f" strokecolor="#c00000" strokeweight="2.25pt"/>
            </w:pict>
          </mc:Fallback>
        </mc:AlternateContent>
      </w:r>
      <w:r>
        <w:rPr>
          <w:noProof/>
        </w:rPr>
        <w:drawing>
          <wp:inline distT="0" distB="0" distL="0" distR="0" wp14:anchorId="4024018B" wp14:editId="192D0DD4">
            <wp:extent cx="4490114" cy="4277842"/>
            <wp:effectExtent l="0" t="0" r="5715" b="889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16903" cy="43033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67ADDCC" w:rsidR="00E84364" w:rsidRPr="00CE0420" w:rsidRDefault="008A5585" w:rsidP="00E84364">
      <w:pPr>
        <w:jc w:val="center"/>
        <w:rPr>
          <w:rFonts w:cstheme="minorHAnsi"/>
          <w:b/>
        </w:rPr>
      </w:pPr>
      <w:r>
        <w:rPr>
          <w:b/>
        </w:rPr>
        <w:t>Figure 5.3-</w:t>
      </w:r>
      <w:r>
        <w:rPr>
          <w:rFonts w:hint="eastAsia"/>
          <w:b/>
        </w:rPr>
        <w:t>16</w:t>
      </w:r>
      <w:r w:rsidR="001C6C6C">
        <w:rPr>
          <w:b/>
        </w:rPr>
        <w:t xml:space="preserve"> S</w:t>
      </w:r>
      <w:r w:rsidR="00DB37BB" w:rsidRPr="00DB37BB">
        <w:rPr>
          <w:b/>
        </w:rPr>
        <w:t>ubmenu screen (dialog files)</w:t>
      </w:r>
    </w:p>
    <w:p w14:paraId="7DA4A8B0" w14:textId="77777777" w:rsidR="00E84364" w:rsidRPr="008A5585" w:rsidRDefault="00E84364" w:rsidP="00E84364">
      <w:pPr>
        <w:jc w:val="center"/>
        <w:rPr>
          <w:rFonts w:cstheme="minorHAnsi"/>
          <w:b/>
        </w:rPr>
      </w:pPr>
    </w:p>
    <w:p w14:paraId="30E856E8" w14:textId="5EF5FAF3" w:rsidR="00E84364" w:rsidRPr="00CE0420" w:rsidRDefault="00DB37BB" w:rsidP="000C42FC">
      <w:pPr>
        <w:pStyle w:val="a0"/>
        <w:numPr>
          <w:ilvl w:val="0"/>
          <w:numId w:val="23"/>
        </w:numPr>
      </w:pPr>
      <w:r w:rsidRPr="00DB37BB">
        <w:t>Click the "Re</w:t>
      </w:r>
      <w:r>
        <w:t xml:space="preserve">gister" - "Start Registration" </w:t>
      </w:r>
      <w:r w:rsidRPr="00DB37BB">
        <w:t>button to register the dialog files.</w:t>
      </w:r>
    </w:p>
    <w:p w14:paraId="5C5ADC92" w14:textId="2D27113F" w:rsidR="00923380" w:rsidRPr="00CE0420" w:rsidRDefault="00517750" w:rsidP="00E84364">
      <w:pPr>
        <w:pStyle w:val="af3"/>
        <w:jc w:val="center"/>
      </w:pPr>
      <w:r w:rsidRPr="00517750">
        <w:rPr>
          <w:noProof/>
        </w:rPr>
        <w:drawing>
          <wp:inline distT="0" distB="0" distL="0" distR="0" wp14:anchorId="5231A507" wp14:editId="0F4A86F1">
            <wp:extent cx="4712269" cy="700704"/>
            <wp:effectExtent l="0" t="0" r="0" b="444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6148" cy="711690"/>
                    </a:xfrm>
                    <a:prstGeom prst="rect">
                      <a:avLst/>
                    </a:prstGeom>
                  </pic:spPr>
                </pic:pic>
              </a:graphicData>
            </a:graphic>
          </wp:inline>
        </w:drawing>
      </w:r>
      <w:r w:rsidRPr="00517750">
        <w:rPr>
          <w:noProof/>
        </w:rPr>
        <w:t xml:space="preserve"> </w:t>
      </w:r>
    </w:p>
    <w:p w14:paraId="24CCA229" w14:textId="029B88E5" w:rsidR="00E84364" w:rsidRPr="00CE0420" w:rsidRDefault="008A5585" w:rsidP="00E84364">
      <w:pPr>
        <w:pStyle w:val="af3"/>
        <w:jc w:val="center"/>
        <w:rPr>
          <w:rFonts w:cstheme="minorHAnsi"/>
        </w:rPr>
      </w:pPr>
      <w:r>
        <w:t xml:space="preserve">Figure 5.3-17 </w:t>
      </w:r>
      <w:r w:rsidR="00DB37BB" w:rsidRPr="00DB37BB">
        <w:t>Registration screen</w:t>
      </w:r>
      <w:r w:rsidR="00DB37BB">
        <w:t xml:space="preserve"> </w:t>
      </w:r>
      <w:r w:rsidR="00DB37BB" w:rsidRPr="00DB37BB">
        <w:t>(dialog files)</w:t>
      </w:r>
    </w:p>
    <w:p w14:paraId="5FD3E890" w14:textId="71D582C6" w:rsidR="00E84364" w:rsidRPr="008A5585" w:rsidRDefault="003F6033" w:rsidP="008A5585">
      <w:pPr>
        <w:pStyle w:val="a0"/>
        <w:widowControl/>
        <w:numPr>
          <w:ilvl w:val="0"/>
          <w:numId w:val="23"/>
        </w:numPr>
        <w:jc w:val="left"/>
        <w:rPr>
          <w:rFonts w:cstheme="minorHAnsi"/>
        </w:rPr>
      </w:pPr>
      <w:r w:rsidRPr="008A5585">
        <w:rPr>
          <w:rFonts w:cstheme="minorHAnsi"/>
        </w:rPr>
        <w:br w:type="page"/>
      </w:r>
      <w:r w:rsidR="008A5585">
        <w:rPr>
          <w:rFonts w:cstheme="minorHAnsi"/>
        </w:rPr>
        <w:lastRenderedPageBreak/>
        <w:t xml:space="preserve">Clicking the list/update’s Dialog type will move the user to the 5.3.5 dialog type list. </w:t>
      </w:r>
      <w:r w:rsidR="008A5585">
        <w:rPr>
          <w:rFonts w:cstheme="minorHAnsi"/>
        </w:rPr>
        <w:br/>
        <w:t>Clicking the OS Type will move the user to the 5.3.1 OS Type master.</w:t>
      </w:r>
    </w:p>
    <w:p w14:paraId="3E8A0405" w14:textId="10548C50" w:rsidR="008A5585" w:rsidRPr="008A5585" w:rsidRDefault="008A5585" w:rsidP="008A5585">
      <w:pPr>
        <w:widowControl/>
        <w:jc w:val="center"/>
        <w:rPr>
          <w:rFonts w:cstheme="minorHAnsi"/>
          <w:b/>
        </w:rPr>
      </w:pPr>
      <w:r>
        <w:rPr>
          <w:noProof/>
        </w:rPr>
        <w:drawing>
          <wp:inline distT="0" distB="0" distL="0" distR="0" wp14:anchorId="6DAE2244" wp14:editId="2E49D002">
            <wp:extent cx="6119495" cy="1280795"/>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1280795"/>
                    </a:xfrm>
                    <a:prstGeom prst="rect">
                      <a:avLst/>
                    </a:prstGeom>
                  </pic:spPr>
                </pic:pic>
              </a:graphicData>
            </a:graphic>
          </wp:inline>
        </w:drawing>
      </w:r>
      <w:r>
        <w:rPr>
          <w:rFonts w:cstheme="minorHAnsi"/>
        </w:rPr>
        <w:br/>
      </w:r>
      <w:r>
        <w:rPr>
          <w:rFonts w:cstheme="minorHAnsi"/>
          <w:b/>
        </w:rPr>
        <w:t>Figure 5.3-18 Submenu screen (Dialog files)</w:t>
      </w:r>
    </w:p>
    <w:p w14:paraId="1542A16D" w14:textId="73D96EBF" w:rsidR="00E84364" w:rsidRPr="00CE0420" w:rsidRDefault="00F440FD" w:rsidP="000C42FC">
      <w:pPr>
        <w:pStyle w:val="a0"/>
        <w:numPr>
          <w:ilvl w:val="0"/>
          <w:numId w:val="23"/>
        </w:numPr>
      </w:pPr>
      <w:r w:rsidRPr="00F440FD">
        <w:t>The list of registration screen items are as follows</w:t>
      </w:r>
      <w:r>
        <w:t>.</w:t>
      </w:r>
    </w:p>
    <w:p w14:paraId="38378939" w14:textId="77777777" w:rsidR="00E84364" w:rsidRPr="00CE0420" w:rsidRDefault="00E84364" w:rsidP="00E84364">
      <w:pPr>
        <w:rPr>
          <w:rFonts w:cstheme="minorHAnsi"/>
        </w:rPr>
      </w:pPr>
    </w:p>
    <w:p w14:paraId="45981324" w14:textId="090B3370" w:rsidR="00E84364" w:rsidRPr="00CE0420" w:rsidRDefault="00F440FD" w:rsidP="00E84364">
      <w:pPr>
        <w:jc w:val="center"/>
        <w:rPr>
          <w:rFonts w:cstheme="minorHAnsi"/>
          <w:b/>
        </w:rPr>
      </w:pPr>
      <w:r w:rsidRPr="00F440FD">
        <w:rPr>
          <w:b/>
        </w:rPr>
        <w:t>Tabl</w:t>
      </w:r>
      <w:r w:rsidR="00515AF2">
        <w:rPr>
          <w:b/>
        </w:rPr>
        <w:t>e 5.3-6</w:t>
      </w:r>
      <w:r w:rsidRPr="00F440FD">
        <w:rPr>
          <w:b/>
        </w:rPr>
        <w:t>Registration screen item list</w:t>
      </w:r>
      <w:r>
        <w:rPr>
          <w:b/>
        </w:rPr>
        <w:t xml:space="preserve"> </w:t>
      </w:r>
      <w:r w:rsidRPr="00F440FD">
        <w:rPr>
          <w:b/>
        </w:rPr>
        <w:t>(Dialog files)</w:t>
      </w:r>
    </w:p>
    <w:tbl>
      <w:tblPr>
        <w:tblStyle w:val="ac"/>
        <w:tblW w:w="9889" w:type="dxa"/>
        <w:tblLayout w:type="fixed"/>
        <w:tblLook w:val="04A0" w:firstRow="1" w:lastRow="0" w:firstColumn="1" w:lastColumn="0" w:noHBand="0" w:noVBand="1"/>
      </w:tblPr>
      <w:tblGrid>
        <w:gridCol w:w="1668"/>
        <w:gridCol w:w="4281"/>
        <w:gridCol w:w="963"/>
        <w:gridCol w:w="993"/>
        <w:gridCol w:w="1984"/>
      </w:tblGrid>
      <w:tr w:rsidR="00F440FD" w:rsidRPr="00CE0420" w14:paraId="183080A0" w14:textId="77777777" w:rsidTr="00F440FD">
        <w:tc>
          <w:tcPr>
            <w:tcW w:w="1668" w:type="dxa"/>
            <w:shd w:val="clear" w:color="auto" w:fill="002B62"/>
          </w:tcPr>
          <w:p w14:paraId="76233832" w14:textId="12968785" w:rsidR="00F440FD" w:rsidRPr="00CE0420" w:rsidRDefault="00F440FD" w:rsidP="00F440FD">
            <w:pPr>
              <w:spacing w:line="240" w:lineRule="exact"/>
              <w:jc w:val="center"/>
              <w:rPr>
                <w:rFonts w:cstheme="minorHAnsi"/>
                <w:b/>
                <w:color w:val="FFFFFF" w:themeColor="background1"/>
                <w:sz w:val="18"/>
                <w:szCs w:val="18"/>
              </w:rPr>
            </w:pPr>
            <w:r>
              <w:t>I</w:t>
            </w:r>
            <w:r w:rsidRPr="00A66475">
              <w:t>tem</w:t>
            </w:r>
          </w:p>
        </w:tc>
        <w:tc>
          <w:tcPr>
            <w:tcW w:w="4281" w:type="dxa"/>
            <w:shd w:val="clear" w:color="auto" w:fill="002B62"/>
          </w:tcPr>
          <w:p w14:paraId="402FDA7D" w14:textId="65049686"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D</w:t>
            </w:r>
            <w:r w:rsidRPr="00F440FD">
              <w:rPr>
                <w:rFonts w:cstheme="minorHAnsi"/>
                <w:b/>
                <w:color w:val="FFFFFF" w:themeColor="background1"/>
                <w:sz w:val="18"/>
                <w:szCs w:val="18"/>
              </w:rPr>
              <w:t>escription</w:t>
            </w:r>
          </w:p>
        </w:tc>
        <w:tc>
          <w:tcPr>
            <w:tcW w:w="963" w:type="dxa"/>
            <w:shd w:val="clear" w:color="auto" w:fill="002B62"/>
          </w:tcPr>
          <w:p w14:paraId="22B4AB20" w14:textId="77777777" w:rsidR="00F440FD" w:rsidRDefault="00F440FD" w:rsidP="00F440F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w:t>
            </w:r>
          </w:p>
          <w:p w14:paraId="03EFC269" w14:textId="7D6CE6C2"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required</w:t>
            </w:r>
          </w:p>
        </w:tc>
        <w:tc>
          <w:tcPr>
            <w:tcW w:w="993" w:type="dxa"/>
            <w:shd w:val="clear" w:color="auto" w:fill="002B62"/>
          </w:tcPr>
          <w:p w14:paraId="2001EA5F" w14:textId="0A50432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Input type</w:t>
            </w:r>
          </w:p>
        </w:tc>
        <w:tc>
          <w:tcPr>
            <w:tcW w:w="1984" w:type="dxa"/>
            <w:shd w:val="clear" w:color="auto" w:fill="002B62"/>
          </w:tcPr>
          <w:p w14:paraId="04890925" w14:textId="5B351EA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Restrictions</w:t>
            </w:r>
          </w:p>
        </w:tc>
      </w:tr>
      <w:tr w:rsidR="00F440FD" w:rsidRPr="00CE0420" w14:paraId="006ECC12" w14:textId="77777777" w:rsidTr="00F440FD">
        <w:tc>
          <w:tcPr>
            <w:tcW w:w="1668" w:type="dxa"/>
          </w:tcPr>
          <w:p w14:paraId="17C325BC" w14:textId="70D49BE8" w:rsidR="00F440FD" w:rsidRPr="00CE0420" w:rsidRDefault="00F440FD" w:rsidP="00F440FD">
            <w:pPr>
              <w:pStyle w:val="aff0"/>
            </w:pPr>
            <w:r w:rsidRPr="00A66475">
              <w:t>Dialog type</w:t>
            </w:r>
          </w:p>
        </w:tc>
        <w:tc>
          <w:tcPr>
            <w:tcW w:w="4281" w:type="dxa"/>
          </w:tcPr>
          <w:p w14:paraId="63C29E44" w14:textId="14AFDC91" w:rsidR="00F440FD" w:rsidRPr="00CE0420" w:rsidRDefault="00F440FD" w:rsidP="00F440FD">
            <w:pPr>
              <w:pStyle w:val="aff0"/>
            </w:pPr>
            <w:r w:rsidRPr="00F440FD">
              <w:t>The dialog type registered in the dialog type list menu will be displayed. Select the dialog type of dialog file to be registered</w:t>
            </w:r>
            <w:r>
              <w:t>.</w:t>
            </w:r>
          </w:p>
        </w:tc>
        <w:tc>
          <w:tcPr>
            <w:tcW w:w="963" w:type="dxa"/>
          </w:tcPr>
          <w:p w14:paraId="3C3E8A51" w14:textId="77777777" w:rsidR="00F440FD" w:rsidRPr="00CE0420" w:rsidRDefault="00F440FD" w:rsidP="00F440FD">
            <w:pPr>
              <w:pStyle w:val="aff0"/>
              <w:jc w:val="center"/>
            </w:pPr>
            <w:r w:rsidRPr="00CE0420">
              <w:rPr>
                <w:rFonts w:hint="eastAsia"/>
              </w:rPr>
              <w:t>○</w:t>
            </w:r>
          </w:p>
        </w:tc>
        <w:tc>
          <w:tcPr>
            <w:tcW w:w="993" w:type="dxa"/>
          </w:tcPr>
          <w:p w14:paraId="464D29AE" w14:textId="45213499" w:rsidR="00F440FD" w:rsidRPr="00CE0420" w:rsidRDefault="00F440FD" w:rsidP="00F440FD">
            <w:pPr>
              <w:pStyle w:val="aff0"/>
              <w:jc w:val="center"/>
            </w:pPr>
            <w:r>
              <w:rPr>
                <w:rFonts w:hint="eastAsia"/>
              </w:rPr>
              <w:t>L</w:t>
            </w:r>
            <w:r>
              <w:t>ist</w:t>
            </w:r>
          </w:p>
        </w:tc>
        <w:tc>
          <w:tcPr>
            <w:tcW w:w="1984" w:type="dxa"/>
          </w:tcPr>
          <w:p w14:paraId="1944D367" w14:textId="77777777" w:rsidR="00F440FD" w:rsidRPr="00CE0420" w:rsidRDefault="00F440FD" w:rsidP="00F440FD">
            <w:pPr>
              <w:pStyle w:val="aff0"/>
            </w:pPr>
            <w:r w:rsidRPr="00CE0420">
              <w:rPr>
                <w:rFonts w:hint="eastAsia"/>
              </w:rPr>
              <w:t>-</w:t>
            </w:r>
          </w:p>
        </w:tc>
      </w:tr>
      <w:tr w:rsidR="00F440FD" w:rsidRPr="00CE0420" w14:paraId="29BBB66B" w14:textId="77777777" w:rsidTr="00F440FD">
        <w:tc>
          <w:tcPr>
            <w:tcW w:w="1668" w:type="dxa"/>
          </w:tcPr>
          <w:p w14:paraId="3597841D" w14:textId="42B80759" w:rsidR="00F440FD" w:rsidRPr="00CE0420" w:rsidRDefault="00F440FD" w:rsidP="00F440FD">
            <w:pPr>
              <w:pStyle w:val="aff0"/>
            </w:pPr>
            <w:r w:rsidRPr="00A66475">
              <w:t>OS type</w:t>
            </w:r>
          </w:p>
        </w:tc>
        <w:tc>
          <w:tcPr>
            <w:tcW w:w="4281" w:type="dxa"/>
          </w:tcPr>
          <w:p w14:paraId="6976366A" w14:textId="3163E8FC" w:rsidR="00F440FD" w:rsidRPr="00CE0420" w:rsidRDefault="00F440FD" w:rsidP="00F440FD">
            <w:pPr>
              <w:pStyle w:val="aff0"/>
            </w:pPr>
            <w:r w:rsidRPr="00F440FD">
              <w:t>The OS type registered in the OS type master menu will be displayed. Select the OS type of dialog file to be registered</w:t>
            </w:r>
            <w:r>
              <w:t>.</w:t>
            </w:r>
          </w:p>
        </w:tc>
        <w:tc>
          <w:tcPr>
            <w:tcW w:w="963" w:type="dxa"/>
          </w:tcPr>
          <w:p w14:paraId="77127791" w14:textId="77777777" w:rsidR="00F440FD" w:rsidRPr="00CE0420" w:rsidRDefault="00F440FD" w:rsidP="00F440FD">
            <w:pPr>
              <w:pStyle w:val="aff0"/>
              <w:jc w:val="center"/>
            </w:pPr>
            <w:r w:rsidRPr="00CE0420">
              <w:rPr>
                <w:rFonts w:hint="eastAsia"/>
              </w:rPr>
              <w:t>○</w:t>
            </w:r>
          </w:p>
        </w:tc>
        <w:tc>
          <w:tcPr>
            <w:tcW w:w="993" w:type="dxa"/>
          </w:tcPr>
          <w:p w14:paraId="1A81E792" w14:textId="27A59AB6" w:rsidR="00F440FD" w:rsidRPr="00CE0420" w:rsidRDefault="00F440FD" w:rsidP="00F440FD">
            <w:pPr>
              <w:pStyle w:val="aff0"/>
              <w:jc w:val="center"/>
            </w:pPr>
            <w:r>
              <w:rPr>
                <w:rFonts w:hint="eastAsia"/>
              </w:rPr>
              <w:t>L</w:t>
            </w:r>
            <w:r>
              <w:t>ist</w:t>
            </w:r>
          </w:p>
        </w:tc>
        <w:tc>
          <w:tcPr>
            <w:tcW w:w="1984" w:type="dxa"/>
          </w:tcPr>
          <w:p w14:paraId="049D831E" w14:textId="77777777" w:rsidR="00F440FD" w:rsidRPr="00CE0420" w:rsidRDefault="00F440FD" w:rsidP="00F440FD">
            <w:pPr>
              <w:pStyle w:val="aff0"/>
            </w:pPr>
            <w:r w:rsidRPr="00CE0420">
              <w:rPr>
                <w:rFonts w:hint="eastAsia"/>
              </w:rPr>
              <w:t>-</w:t>
            </w:r>
          </w:p>
        </w:tc>
      </w:tr>
      <w:tr w:rsidR="00F440FD" w:rsidRPr="00CE0420" w14:paraId="4E25CB8B" w14:textId="77777777" w:rsidTr="00F440FD">
        <w:tc>
          <w:tcPr>
            <w:tcW w:w="1668" w:type="dxa"/>
          </w:tcPr>
          <w:p w14:paraId="2151FA45" w14:textId="4C9398DC" w:rsidR="00F440FD" w:rsidRPr="00CE0420" w:rsidRDefault="00F440FD" w:rsidP="00F440FD">
            <w:pPr>
              <w:pStyle w:val="aff0"/>
            </w:pPr>
            <w:r w:rsidRPr="00A66475">
              <w:t>Dialog file</w:t>
            </w:r>
          </w:p>
        </w:tc>
        <w:tc>
          <w:tcPr>
            <w:tcW w:w="4281" w:type="dxa"/>
          </w:tcPr>
          <w:p w14:paraId="523A52BC" w14:textId="77777777" w:rsidR="00F440FD" w:rsidRDefault="00F440FD" w:rsidP="00F440FD">
            <w:pPr>
              <w:pStyle w:val="aff0"/>
            </w:pPr>
            <w:r w:rsidRPr="002B29E7">
              <w:t>Upload the dialog file according to the dialog type and OS type</w:t>
            </w:r>
            <w:r>
              <w:t>.</w:t>
            </w:r>
          </w:p>
          <w:p w14:paraId="68F27AF7" w14:textId="64204D18" w:rsidR="008A5585" w:rsidRDefault="008A5585" w:rsidP="008A5585">
            <w:pPr>
              <w:rPr>
                <w:rFonts w:eastAsia="ＭＳ Ｐゴシック" w:cs="Arial"/>
                <w:sz w:val="18"/>
                <w:szCs w:val="18"/>
              </w:rPr>
            </w:pPr>
            <w:r w:rsidRPr="00007595">
              <w:rPr>
                <w:rFonts w:eastAsia="ＭＳ Ｐゴシック" w:cs="Arial"/>
                <w:sz w:val="18"/>
                <w:szCs w:val="18"/>
              </w:rPr>
              <w:t>Please make sure that the file is created with UTF-8 Code and without BOM when uploading it.</w:t>
            </w:r>
          </w:p>
          <w:p w14:paraId="60FAE2E9" w14:textId="27AA8479" w:rsidR="008A5585" w:rsidRPr="00CE0420" w:rsidRDefault="008A5585" w:rsidP="008A5585">
            <w:pPr>
              <w:pStyle w:val="aff0"/>
            </w:pPr>
            <w:r>
              <w:rPr>
                <w:rFonts w:hint="eastAsia"/>
              </w:rPr>
              <w:t>An error will occur if the character code is anything else.</w:t>
            </w:r>
          </w:p>
        </w:tc>
        <w:tc>
          <w:tcPr>
            <w:tcW w:w="963" w:type="dxa"/>
          </w:tcPr>
          <w:p w14:paraId="13DFE72E" w14:textId="14C7D9F1" w:rsidR="00F440FD" w:rsidRPr="00CE0420" w:rsidRDefault="00F440FD" w:rsidP="00F440FD">
            <w:pPr>
              <w:pStyle w:val="aff0"/>
              <w:jc w:val="center"/>
            </w:pPr>
            <w:r w:rsidRPr="00CE0420">
              <w:rPr>
                <w:rFonts w:hint="eastAsia"/>
              </w:rPr>
              <w:t>○</w:t>
            </w:r>
          </w:p>
        </w:tc>
        <w:tc>
          <w:tcPr>
            <w:tcW w:w="993" w:type="dxa"/>
          </w:tcPr>
          <w:p w14:paraId="0FB47DB8" w14:textId="6C4DD5C7" w:rsidR="00F440FD" w:rsidRPr="00CE0420" w:rsidRDefault="00F440FD" w:rsidP="00F440FD">
            <w:pPr>
              <w:pStyle w:val="aff0"/>
              <w:jc w:val="center"/>
            </w:pPr>
            <w:r>
              <w:rPr>
                <w:rFonts w:hint="eastAsia"/>
              </w:rPr>
              <w:t>F</w:t>
            </w:r>
            <w:r>
              <w:t>ile</w:t>
            </w:r>
          </w:p>
        </w:tc>
        <w:tc>
          <w:tcPr>
            <w:tcW w:w="1984" w:type="dxa"/>
          </w:tcPr>
          <w:p w14:paraId="1A47C38E" w14:textId="3AA37A42" w:rsidR="00F440FD" w:rsidRPr="00CE0420" w:rsidRDefault="008A5585" w:rsidP="008A5585">
            <w:pPr>
              <w:pStyle w:val="aff0"/>
            </w:pPr>
            <w:r>
              <w:t>Maximum size 4gb</w:t>
            </w:r>
          </w:p>
        </w:tc>
      </w:tr>
      <w:tr w:rsidR="00F440FD" w:rsidRPr="00CE0420" w14:paraId="16743E60" w14:textId="77777777" w:rsidTr="00F440FD">
        <w:tc>
          <w:tcPr>
            <w:tcW w:w="1668" w:type="dxa"/>
          </w:tcPr>
          <w:p w14:paraId="1AFE6CBD" w14:textId="456B40F8" w:rsidR="00F440FD" w:rsidRPr="00CE0420" w:rsidRDefault="00F440FD" w:rsidP="00F440FD">
            <w:pPr>
              <w:pStyle w:val="aff0"/>
            </w:pPr>
            <w:r w:rsidRPr="00A66475">
              <w:t>Remarks</w:t>
            </w:r>
          </w:p>
        </w:tc>
        <w:tc>
          <w:tcPr>
            <w:tcW w:w="4281" w:type="dxa"/>
          </w:tcPr>
          <w:p w14:paraId="2D9E4EF3" w14:textId="56848B67" w:rsidR="00F440FD" w:rsidRPr="00CE0420" w:rsidRDefault="00F440FD" w:rsidP="00F440FD">
            <w:pPr>
              <w:pStyle w:val="aff0"/>
            </w:pPr>
            <w:r w:rsidRPr="002B29E7">
              <w:t>Free description field</w:t>
            </w:r>
            <w:r>
              <w:t>.</w:t>
            </w:r>
          </w:p>
        </w:tc>
        <w:tc>
          <w:tcPr>
            <w:tcW w:w="963" w:type="dxa"/>
          </w:tcPr>
          <w:p w14:paraId="2D479446" w14:textId="77777777" w:rsidR="00F440FD" w:rsidRPr="00CE0420" w:rsidRDefault="00F440FD" w:rsidP="00F440FD">
            <w:pPr>
              <w:pStyle w:val="aff0"/>
              <w:jc w:val="center"/>
            </w:pPr>
            <w:r w:rsidRPr="00CE0420">
              <w:rPr>
                <w:rFonts w:hint="eastAsia"/>
              </w:rPr>
              <w:t>-</w:t>
            </w:r>
          </w:p>
        </w:tc>
        <w:tc>
          <w:tcPr>
            <w:tcW w:w="993" w:type="dxa"/>
          </w:tcPr>
          <w:p w14:paraId="2E100CA9" w14:textId="1C123A03" w:rsidR="00F440FD" w:rsidRPr="00CE0420" w:rsidRDefault="00F440FD" w:rsidP="00F440FD">
            <w:pPr>
              <w:pStyle w:val="aff0"/>
              <w:jc w:val="center"/>
            </w:pPr>
            <w:r>
              <w:rPr>
                <w:rFonts w:hint="eastAsia"/>
              </w:rPr>
              <w:t>M</w:t>
            </w:r>
            <w:r>
              <w:t>anual</w:t>
            </w:r>
          </w:p>
        </w:tc>
        <w:tc>
          <w:tcPr>
            <w:tcW w:w="1984" w:type="dxa"/>
          </w:tcPr>
          <w:p w14:paraId="38C270F5" w14:textId="6C10BF3B" w:rsidR="00F440FD" w:rsidRPr="00CE0420" w:rsidRDefault="00F440FD" w:rsidP="00F440FD">
            <w:pPr>
              <w:pStyle w:val="aff0"/>
            </w:pPr>
            <w:r w:rsidRPr="00CC1233">
              <w:t>Maximum length 4000 bytes</w:t>
            </w:r>
          </w:p>
        </w:tc>
      </w:tr>
    </w:tbl>
    <w:p w14:paraId="0489946A" w14:textId="77777777" w:rsidR="000F6F8F" w:rsidRPr="00CE0420" w:rsidRDefault="000F6F8F" w:rsidP="002D068D">
      <w:pPr>
        <w:pStyle w:val="aa"/>
      </w:pPr>
    </w:p>
    <w:p w14:paraId="1C8E5809" w14:textId="4617DA3A" w:rsidR="00F440FD" w:rsidRDefault="00F440FD" w:rsidP="00F440FD">
      <w:r>
        <w:rPr>
          <w:rFonts w:hint="eastAsia"/>
        </w:rPr>
        <w:t>Please "Upload in advance (</w:t>
      </w:r>
      <w:r>
        <w:rPr>
          <w:rFonts w:hint="eastAsia"/>
        </w:rPr>
        <w:t>①</w:t>
      </w:r>
      <w:r>
        <w:rPr>
          <w:rFonts w:hint="eastAsia"/>
        </w:rPr>
        <w:t>)" the "dialog file" before "register"</w:t>
      </w:r>
      <w:r>
        <w:t>.</w:t>
      </w:r>
    </w:p>
    <w:p w14:paraId="2D0F4814" w14:textId="6F7BA870" w:rsidR="003000E6" w:rsidRPr="00F440FD" w:rsidRDefault="00F440FD" w:rsidP="00F440FD">
      <w:pPr>
        <w:pStyle w:val="aa"/>
        <w:ind w:leftChars="0" w:left="0"/>
      </w:pPr>
      <w:r>
        <w:t>Please click the "Register" button after checking the dialog file name displayed in the "Upload status</w:t>
      </w:r>
      <w:r w:rsidR="00020F1E">
        <w:t>(</w:t>
      </w:r>
      <w:r w:rsidR="00020F1E">
        <w:rPr>
          <w:rFonts w:hint="eastAsia"/>
        </w:rPr>
        <w:t>②</w:t>
      </w:r>
      <w:r w:rsidR="00020F1E">
        <w:t>)</w:t>
      </w:r>
      <w:r>
        <w:t>".</w:t>
      </w:r>
    </w:p>
    <w:p w14:paraId="3E4CE921" w14:textId="0C0FD42F" w:rsidR="003000E6" w:rsidRDefault="00B72B9E" w:rsidP="00923380">
      <w:pPr>
        <w:pStyle w:val="aa"/>
        <w:ind w:leftChars="0" w:left="0"/>
      </w:pPr>
      <w:r w:rsidRPr="003F6033">
        <w:rPr>
          <w:noProof/>
        </w:rPr>
        <mc:AlternateContent>
          <mc:Choice Requires="wps">
            <w:drawing>
              <wp:anchor distT="0" distB="0" distL="114300" distR="114300" simplePos="0" relativeHeight="251722752" behindDoc="0" locked="0" layoutInCell="1" allowOverlap="1" wp14:anchorId="1727808F" wp14:editId="5E785580">
                <wp:simplePos x="0" y="0"/>
                <wp:positionH relativeFrom="margin">
                  <wp:posOffset>-660</wp:posOffset>
                </wp:positionH>
                <wp:positionV relativeFrom="paragraph">
                  <wp:posOffset>305486</wp:posOffset>
                </wp:positionV>
                <wp:extent cx="1176655" cy="165100"/>
                <wp:effectExtent l="0" t="0" r="23495" b="25400"/>
                <wp:wrapNone/>
                <wp:docPr id="145" name="正方形/長方形 145"/>
                <wp:cNvGraphicFramePr/>
                <a:graphic xmlns:a="http://schemas.openxmlformats.org/drawingml/2006/main">
                  <a:graphicData uri="http://schemas.microsoft.com/office/word/2010/wordprocessingShape">
                    <wps:wsp>
                      <wps:cNvSpPr/>
                      <wps:spPr>
                        <a:xfrm>
                          <a:off x="0" y="0"/>
                          <a:ext cx="117665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96A3D" id="正方形/長方形 145" o:spid="_x0000_s1026" style="position:absolute;left:0;text-align:left;margin-left:-.05pt;margin-top:24.05pt;width:92.65pt;height:1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yrgIAAJM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" filled="f" strokecolor="red" strokeweight="2pt">
                <w10:wrap anchorx="margin"/>
              </v:rect>
            </w:pict>
          </mc:Fallback>
        </mc:AlternateContent>
      </w:r>
      <w:r w:rsidRPr="003F6033">
        <w:rPr>
          <w:noProof/>
        </w:rPr>
        <mc:AlternateContent>
          <mc:Choice Requires="wps">
            <w:drawing>
              <wp:anchor distT="0" distB="0" distL="114300" distR="114300" simplePos="0" relativeHeight="251723776" behindDoc="0" locked="0" layoutInCell="1" allowOverlap="1" wp14:anchorId="615F4813" wp14:editId="1D3D3625">
                <wp:simplePos x="0" y="0"/>
                <wp:positionH relativeFrom="margin">
                  <wp:align>left</wp:align>
                </wp:positionH>
                <wp:positionV relativeFrom="paragraph">
                  <wp:posOffset>502996</wp:posOffset>
                </wp:positionV>
                <wp:extent cx="776377" cy="431597"/>
                <wp:effectExtent l="0" t="0" r="24130" b="26035"/>
                <wp:wrapNone/>
                <wp:docPr id="148" name="正方形/長方形 148"/>
                <wp:cNvGraphicFramePr/>
                <a:graphic xmlns:a="http://schemas.openxmlformats.org/drawingml/2006/main">
                  <a:graphicData uri="http://schemas.microsoft.com/office/word/2010/wordprocessingShape">
                    <wps:wsp>
                      <wps:cNvSpPr/>
                      <wps:spPr>
                        <a:xfrm>
                          <a:off x="0" y="0"/>
                          <a:ext cx="776377" cy="431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08204C" w:rsidRDefault="0008204C"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0;margin-top:39.6pt;width:61.15pt;height:34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" filled="f" strokecolor="red" strokeweight="2pt">
                <v:textbox>
                  <w:txbxContent>
                    <w:p w14:paraId="6BA63D83" w14:textId="77777777" w:rsidR="0008204C" w:rsidRDefault="0008204C" w:rsidP="003F6033"/>
                  </w:txbxContent>
                </v:textbox>
                <w10:wrap anchorx="margin"/>
              </v:rect>
            </w:pict>
          </mc:Fallback>
        </mc:AlternateContent>
      </w:r>
      <w:r w:rsidR="007D02B6">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08204C" w:rsidRPr="003F6033" w:rsidRDefault="0008204C"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lt3x4mgIAAHwFAAAOAAAAAAAAAAAAAAAAAC4CAABkcnMv&#10;ZTJvRG9jLnhtbFBLAQItABQABgAIAAAAIQDnHY9B4QAAAAoBAAAPAAAAAAAAAAAAAAAAAPQEAABk&#10;cnMvZG93bnJldi54bWxQSwUGAAAAAAQABADzAAAAAgYAAAAA&#10;" filled="f" stroked="f" strokeweight=".5pt">
                <v:textbox>
                  <w:txbxContent>
                    <w:p w14:paraId="472FBB30" w14:textId="77777777" w:rsidR="0008204C" w:rsidRPr="003F6033" w:rsidRDefault="0008204C" w:rsidP="000C42FC">
                      <w:pPr>
                        <w:pStyle w:val="aa"/>
                        <w:numPr>
                          <w:ilvl w:val="0"/>
                          <w:numId w:val="39"/>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724800" behindDoc="0" locked="0" layoutInCell="1" allowOverlap="1" wp14:anchorId="5EA762B5" wp14:editId="59BA9AE1">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08204C" w:rsidRPr="003F6033" w:rsidRDefault="0008204C"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ay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Xg2DnZtihXk7&#10;0y2Rt/y0xFTOmA+XzGFrMEhcgnCBj1QG3Tc9RcnCuM9/40d9gBlSSmpsYU41zgQl6r0GyBMksLTp&#10;sbf/ahcR3LZkvi3Rd9WxwVDGuDiWJzLqBzWQ0pnqBudiFmNCxDRH5JyGgTwO3WXAueFiNktKWFPL&#10;wpm+sjy6jjOKiLtubpizPSwD8Hxu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EV8aylwIAAHwFAAAOAAAAAAAAAAAAAAAAAC4CAABkcnMvZTJv&#10;RG9jLnhtbFBLAQItABQABgAIAAAAIQAYLTmk4QAAAAoBAAAPAAAAAAAAAAAAAAAAAPEEAABkcnMv&#10;ZG93bnJldi54bWxQSwUGAAAAAAQABADzAAAA/wUAAAAA&#10;" filled="f" stroked="f" strokeweight=".5pt">
                <v:textbox>
                  <w:txbxContent>
                    <w:p w14:paraId="5D1ACFEC" w14:textId="015DC8BA" w:rsidR="0008204C" w:rsidRPr="003F6033" w:rsidRDefault="0008204C" w:rsidP="000C42FC">
                      <w:pPr>
                        <w:pStyle w:val="aa"/>
                        <w:numPr>
                          <w:ilvl w:val="0"/>
                          <w:numId w:val="39"/>
                        </w:numPr>
                        <w:ind w:leftChars="0"/>
                        <w:rPr>
                          <w:color w:val="FF0000"/>
                        </w:rPr>
                      </w:pPr>
                    </w:p>
                  </w:txbxContent>
                </v:textbox>
              </v:shape>
            </w:pict>
          </mc:Fallback>
        </mc:AlternateContent>
      </w:r>
      <w:r w:rsidRPr="00B72B9E">
        <w:rPr>
          <w:noProof/>
        </w:rPr>
        <w:drawing>
          <wp:inline distT="0" distB="0" distL="0" distR="0" wp14:anchorId="76138DDF" wp14:editId="66B72D73">
            <wp:extent cx="1528876" cy="1230130"/>
            <wp:effectExtent l="0" t="0" r="0" b="8255"/>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50339" cy="1247399"/>
                    </a:xfrm>
                    <a:prstGeom prst="rect">
                      <a:avLst/>
                    </a:prstGeom>
                  </pic:spPr>
                </pic:pic>
              </a:graphicData>
            </a:graphic>
          </wp:inline>
        </w:drawing>
      </w:r>
    </w:p>
    <w:p w14:paraId="715882FE" w14:textId="591FC25F" w:rsidR="003F6033" w:rsidRPr="00CE0420" w:rsidRDefault="003F6033" w:rsidP="00923380">
      <w:pPr>
        <w:pStyle w:val="aa"/>
        <w:ind w:leftChars="0" w:left="0"/>
      </w:pPr>
    </w:p>
    <w:p w14:paraId="6BA92430" w14:textId="6A87A8A0" w:rsidR="00B72B9E" w:rsidRDefault="00B72B9E" w:rsidP="00B72B9E">
      <w:r>
        <w:t xml:space="preserve">The internal process will extract the variables defined in dialog files.Users can register specific value of the extracted variables in </w:t>
      </w:r>
      <w:r w:rsidRPr="005A2F19">
        <w:rPr>
          <w:szCs w:val="21"/>
        </w:rPr>
        <w:t>menu "</w:t>
      </w:r>
      <w:r w:rsidR="00515AF2">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08204C">
        <w:rPr>
          <w:rFonts w:hint="eastAsia"/>
        </w:rPr>
        <w:t>S</w:t>
      </w:r>
      <w:r w:rsidR="0008204C">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08204C">
        <w:t>S</w:t>
      </w:r>
      <w:r w:rsidR="0008204C">
        <w:rPr>
          <w:rFonts w:hint="eastAsia"/>
        </w:rPr>
        <w:t xml:space="preserve">ubstitution </w:t>
      </w:r>
      <w:r w:rsidR="0008204C">
        <w:t>value list</w:t>
      </w:r>
      <w:r w:rsidR="009E505F" w:rsidRPr="009E505F">
        <w:rPr>
          <w:u w:val="single"/>
        </w:rPr>
        <w:fldChar w:fldCharType="end"/>
      </w:r>
      <w:r w:rsidRPr="005A2F19">
        <w:rPr>
          <w:szCs w:val="21"/>
        </w:rPr>
        <w:t>".</w:t>
      </w:r>
    </w:p>
    <w:p w14:paraId="10E077F1" w14:textId="6E4EEDA4" w:rsidR="00B72B9E" w:rsidRDefault="00B72B9E" w:rsidP="00B72B9E">
      <w:r>
        <w:rPr>
          <w:rFonts w:hint="eastAsia"/>
        </w:rPr>
        <w:t>Since the timing of extraction is not in real time, it may take some time</w:t>
      </w:r>
      <w:r>
        <w:rPr>
          <w:rFonts w:hint="eastAsia"/>
        </w:rPr>
        <w:t>※</w:t>
      </w:r>
      <w:r>
        <w:rPr>
          <w:rFonts w:hint="eastAsia"/>
        </w:rPr>
        <w:t xml:space="preserve">1 until the variables can be handled in </w:t>
      </w:r>
      <w:r w:rsidRPr="005A2F19">
        <w:rPr>
          <w:szCs w:val="21"/>
        </w:rPr>
        <w:t>menu "</w:t>
      </w:r>
      <w:r w:rsidR="00F812D6">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08204C">
        <w:rPr>
          <w:rFonts w:hint="eastAsia"/>
        </w:rPr>
        <w:t>S</w:t>
      </w:r>
      <w:r w:rsidR="0008204C">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08204C">
        <w:t>S</w:t>
      </w:r>
      <w:r w:rsidR="0008204C">
        <w:rPr>
          <w:rFonts w:hint="eastAsia"/>
        </w:rPr>
        <w:t xml:space="preserve">ubstitution </w:t>
      </w:r>
      <w:r w:rsidR="0008204C">
        <w:t>value list</w:t>
      </w:r>
      <w:r w:rsidR="009E505F" w:rsidRPr="009E505F">
        <w:rPr>
          <w:u w:val="single"/>
        </w:rPr>
        <w:fldChar w:fldCharType="end"/>
      </w:r>
      <w:r w:rsidRPr="005A2F19">
        <w:rPr>
          <w:szCs w:val="21"/>
        </w:rPr>
        <w:t>".</w:t>
      </w:r>
    </w:p>
    <w:p w14:paraId="106866B7" w14:textId="69EF0004" w:rsidR="0019551E" w:rsidRDefault="0019551E" w:rsidP="00B72B9E">
      <w:r>
        <w:rPr>
          <w:rFonts w:hint="eastAsia"/>
        </w:rPr>
        <w:t xml:space="preserve">  </w:t>
      </w:r>
    </w:p>
    <w:p w14:paraId="1039250B" w14:textId="66CF10B5" w:rsidR="0019551E" w:rsidRPr="001B1A88" w:rsidRDefault="00B72B9E" w:rsidP="00B72B9E">
      <w:pPr>
        <w:rPr>
          <w:b/>
          <w:color w:val="FF0000"/>
        </w:rPr>
      </w:pPr>
      <w:r w:rsidRPr="0001345B">
        <w:rPr>
          <w:rFonts w:hint="eastAsia"/>
          <w:color w:val="FF0000"/>
        </w:rPr>
        <w:lastRenderedPageBreak/>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A75EC">
        <w:rPr>
          <w:color w:val="FF0000"/>
          <w:u w:val="single"/>
        </w:rPr>
        <w:fldChar w:fldCharType="begin"/>
      </w:r>
      <w:r w:rsidRPr="00DA75EC">
        <w:rPr>
          <w:color w:val="FF0000"/>
          <w:u w:val="single"/>
        </w:rPr>
        <w:instrText xml:space="preserve"> </w:instrText>
      </w:r>
      <w:r w:rsidRPr="00DA75EC">
        <w:rPr>
          <w:rFonts w:hint="eastAsia"/>
          <w:color w:val="FF0000"/>
          <w:u w:val="single"/>
        </w:rPr>
        <w:instrText>REF _Ref31985337 \r \h</w:instrText>
      </w:r>
      <w:r w:rsidRPr="00DA75EC">
        <w:rPr>
          <w:color w:val="FF0000"/>
          <w:u w:val="single"/>
        </w:rPr>
        <w:instrText xml:space="preserve">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08204C">
        <w:rPr>
          <w:color w:val="FF0000"/>
          <w:u w:val="single"/>
        </w:rPr>
        <w:t xml:space="preserve"> 7.2</w:t>
      </w:r>
      <w:r w:rsidRPr="00DA75EC">
        <w:rPr>
          <w:color w:val="FF0000"/>
          <w:u w:val="single"/>
        </w:rPr>
        <w:fldChar w:fldCharType="end"/>
      </w:r>
      <w:r w:rsidRPr="00DA75EC">
        <w:rPr>
          <w:color w:val="FF0000"/>
          <w:u w:val="single"/>
        </w:rPr>
        <w:t xml:space="preserve"> </w:t>
      </w:r>
      <w:r w:rsidRPr="00DA75EC">
        <w:rPr>
          <w:color w:val="FF0000"/>
          <w:u w:val="single"/>
        </w:rPr>
        <w:fldChar w:fldCharType="begin"/>
      </w:r>
      <w:r w:rsidRPr="00DA75EC">
        <w:rPr>
          <w:color w:val="FF0000"/>
          <w:u w:val="single"/>
        </w:rPr>
        <w:instrText xml:space="preserve"> REF _Ref31985337 \h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08204C" w:rsidRPr="0008204C">
        <w:rPr>
          <w:rFonts w:hint="eastAsia"/>
          <w:u w:val="single"/>
        </w:rPr>
        <w:t>A</w:t>
      </w:r>
      <w:r w:rsidR="0008204C" w:rsidRPr="0008204C">
        <w:rPr>
          <w:u w:val="single"/>
        </w:rPr>
        <w:t>bout the maintenance method</w:t>
      </w:r>
      <w:r w:rsidRPr="00DA75EC">
        <w:rPr>
          <w:color w:val="FF0000"/>
          <w:u w:val="single"/>
        </w:rPr>
        <w:fldChar w:fldCharType="end"/>
      </w:r>
      <w:r w:rsidRPr="0001345B">
        <w:rPr>
          <w:rFonts w:hint="eastAsia"/>
          <w:color w:val="FF0000"/>
        </w:rPr>
        <w:t>", so please refer to it.</w:t>
      </w:r>
    </w:p>
    <w:p w14:paraId="0F54E276" w14:textId="3FB03326" w:rsidR="000F6F8F" w:rsidRPr="00CE0420" w:rsidRDefault="000F6F8F" w:rsidP="0000426C">
      <w:pPr>
        <w:widowControl/>
        <w:jc w:val="left"/>
        <w:rPr>
          <w:sz w:val="18"/>
        </w:rPr>
      </w:pPr>
    </w:p>
    <w:p w14:paraId="4680723A" w14:textId="51E553CA" w:rsidR="000F6F8F" w:rsidRPr="00CE0420" w:rsidRDefault="003632BA" w:rsidP="003632BA">
      <w:pPr>
        <w:pStyle w:val="30"/>
        <w:rPr>
          <w:rFonts w:ascii="Arial" w:hAnsi="Arial"/>
        </w:rPr>
      </w:pPr>
      <w:bookmarkStart w:id="148" w:name="_Movement詳細"/>
      <w:bookmarkStart w:id="149" w:name="_Movement_details"/>
      <w:bookmarkStart w:id="150" w:name="_Ref32486163"/>
      <w:bookmarkStart w:id="151" w:name="_Ref32486165"/>
      <w:bookmarkStart w:id="152" w:name="_Ref32486513"/>
      <w:bookmarkStart w:id="153" w:name="_Ref32486517"/>
      <w:bookmarkStart w:id="154" w:name="_Ref32486860"/>
      <w:bookmarkStart w:id="155" w:name="_Ref32486862"/>
      <w:bookmarkStart w:id="156" w:name="_Ref38376409"/>
      <w:bookmarkStart w:id="157" w:name="_Ref38376414"/>
      <w:bookmarkStart w:id="158" w:name="_Toc105605723"/>
      <w:bookmarkEnd w:id="148"/>
      <w:bookmarkEnd w:id="149"/>
      <w:r w:rsidRPr="003632BA">
        <w:rPr>
          <w:rFonts w:ascii="Arial" w:hAnsi="Arial"/>
        </w:rPr>
        <w:t>Movement details</w:t>
      </w:r>
      <w:bookmarkEnd w:id="150"/>
      <w:bookmarkEnd w:id="151"/>
      <w:bookmarkEnd w:id="152"/>
      <w:bookmarkEnd w:id="153"/>
      <w:bookmarkEnd w:id="154"/>
      <w:bookmarkEnd w:id="155"/>
      <w:bookmarkEnd w:id="156"/>
      <w:bookmarkEnd w:id="157"/>
      <w:bookmarkEnd w:id="158"/>
    </w:p>
    <w:p w14:paraId="62A4BCBF" w14:textId="7EF05717" w:rsidR="003F6033" w:rsidRDefault="003632BA" w:rsidP="000C42FC">
      <w:pPr>
        <w:pStyle w:val="a0"/>
        <w:numPr>
          <w:ilvl w:val="0"/>
          <w:numId w:val="35"/>
        </w:numPr>
      </w:pPr>
      <w:r w:rsidRPr="003632BA">
        <w:rPr>
          <w:rFonts w:eastAsia="ＭＳ Ｐゴシック" w:cstheme="minorHAnsi"/>
        </w:rPr>
        <w:t>Register/update/discard the files executed in the Movement in "Movement details" menu</w:t>
      </w:r>
      <w:r>
        <w:rPr>
          <w:rFonts w:eastAsia="ＭＳ Ｐゴシック" w:cstheme="minorHAnsi"/>
        </w:rPr>
        <w:t>.</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5A99669B">
                <wp:simplePos x="0" y="0"/>
                <wp:positionH relativeFrom="column">
                  <wp:posOffset>531383</wp:posOffset>
                </wp:positionH>
                <wp:positionV relativeFrom="paragraph">
                  <wp:posOffset>1052830</wp:posOffset>
                </wp:positionV>
                <wp:extent cx="748602" cy="205991"/>
                <wp:effectExtent l="19050" t="19050" r="13970" b="22860"/>
                <wp:wrapNone/>
                <wp:docPr id="161" name="正方形/長方形 161"/>
                <wp:cNvGraphicFramePr/>
                <a:graphic xmlns:a="http://schemas.openxmlformats.org/drawingml/2006/main">
                  <a:graphicData uri="http://schemas.microsoft.com/office/word/2010/wordprocessingShape">
                    <wps:wsp>
                      <wps:cNvSpPr/>
                      <wps:spPr>
                        <a:xfrm>
                          <a:off x="0" y="0"/>
                          <a:ext cx="748602" cy="20599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BD68" id="正方形/長方形 161" o:spid="_x0000_s1026" style="position:absolute;left:0;text-align:left;margin-left:41.85pt;margin-top:82.9pt;width:5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" filled="f" strokecolor="#c00000" strokeweight="2.25pt"/>
            </w:pict>
          </mc:Fallback>
        </mc:AlternateContent>
      </w:r>
      <w:r>
        <w:rPr>
          <w:noProof/>
        </w:rPr>
        <w:drawing>
          <wp:inline distT="0" distB="0" distL="0" distR="0" wp14:anchorId="3A228374" wp14:editId="0C80AEAF">
            <wp:extent cx="5214152" cy="4140403"/>
            <wp:effectExtent l="0" t="0" r="571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217673" cy="414319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669D2A54" w:rsidR="00923380" w:rsidRPr="00CE0420" w:rsidRDefault="006E345B" w:rsidP="00923380">
      <w:pPr>
        <w:pStyle w:val="aa"/>
        <w:jc w:val="center"/>
      </w:pPr>
      <w:r>
        <w:rPr>
          <w:b/>
        </w:rPr>
        <w:t>Figure 5.3-19</w:t>
      </w:r>
      <w:r w:rsidR="003632BA" w:rsidRPr="003632BA">
        <w:rPr>
          <w:b/>
        </w:rPr>
        <w:t xml:space="preserve"> Submenu screen</w:t>
      </w:r>
      <w:r w:rsidR="003632BA">
        <w:rPr>
          <w:b/>
        </w:rPr>
        <w:t xml:space="preserve"> </w:t>
      </w:r>
      <w:r w:rsidR="003632BA" w:rsidRPr="003632BA">
        <w:rPr>
          <w:b/>
        </w:rPr>
        <w:t>(Movement details)</w:t>
      </w:r>
      <w:r w:rsidR="00923380" w:rsidRPr="00CE0420">
        <w:rPr>
          <w:rFonts w:cstheme="minorHAnsi"/>
          <w:b/>
        </w:rPr>
        <w:br/>
      </w:r>
      <w:r w:rsidR="00923380" w:rsidRPr="00CE0420">
        <w:rPr>
          <w:rFonts w:hint="eastAsia"/>
        </w:rPr>
        <w:t>※</w:t>
      </w:r>
      <w:r w:rsidR="003632BA" w:rsidRPr="003632BA">
        <w:t>The screen is from Ansible Legacy</w:t>
      </w:r>
      <w:r w:rsidR="003632BA">
        <w:t>.</w:t>
      </w:r>
    </w:p>
    <w:p w14:paraId="596FA7BA" w14:textId="77777777" w:rsidR="00E84364" w:rsidRPr="00CE0420" w:rsidRDefault="00E84364" w:rsidP="00E84364">
      <w:pPr>
        <w:jc w:val="center"/>
        <w:rPr>
          <w:rFonts w:cstheme="minorHAnsi"/>
          <w:b/>
        </w:rPr>
      </w:pPr>
    </w:p>
    <w:p w14:paraId="2B826A1B" w14:textId="4E9B3D85" w:rsidR="00E84364" w:rsidRDefault="003632BA" w:rsidP="000C42FC">
      <w:pPr>
        <w:pStyle w:val="a0"/>
        <w:numPr>
          <w:ilvl w:val="0"/>
          <w:numId w:val="35"/>
        </w:numPr>
      </w:pPr>
      <w:r w:rsidRPr="003632BA">
        <w:t>Click the "Re</w:t>
      </w:r>
      <w:r>
        <w:t xml:space="preserve">gister" - "Start Registration" </w:t>
      </w:r>
      <w:r w:rsidRPr="003632BA">
        <w:t>button to register the details of Movement.</w:t>
      </w:r>
    </w:p>
    <w:p w14:paraId="452D57FD" w14:textId="6B22081C" w:rsidR="00923380" w:rsidRPr="00CE0420" w:rsidRDefault="00481975" w:rsidP="003F6033">
      <w:pPr>
        <w:pStyle w:val="a0"/>
        <w:numPr>
          <w:ilvl w:val="0"/>
          <w:numId w:val="0"/>
        </w:numPr>
        <w:ind w:left="1549" w:firstLine="131"/>
      </w:pPr>
      <w:r w:rsidRPr="00481975">
        <w:rPr>
          <w:noProof/>
        </w:rPr>
        <w:drawing>
          <wp:inline distT="0" distB="0" distL="0" distR="0" wp14:anchorId="5EAD7475" wp14:editId="63C25F8D">
            <wp:extent cx="4707302" cy="127635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1642" cy="1288373"/>
                    </a:xfrm>
                    <a:prstGeom prst="rect">
                      <a:avLst/>
                    </a:prstGeom>
                  </pic:spPr>
                </pic:pic>
              </a:graphicData>
            </a:graphic>
          </wp:inline>
        </w:drawing>
      </w:r>
    </w:p>
    <w:p w14:paraId="77955801" w14:textId="2CD3DF7F" w:rsidR="00E84364" w:rsidRDefault="00481975" w:rsidP="00E84364">
      <w:pPr>
        <w:pStyle w:val="af3"/>
        <w:jc w:val="center"/>
      </w:pPr>
      <w:r w:rsidRPr="00481975">
        <w:t>F</w:t>
      </w:r>
      <w:r w:rsidR="006E345B">
        <w:t>igure 5.3-20</w:t>
      </w:r>
      <w:r w:rsidR="00D86528">
        <w:t xml:space="preserve"> </w:t>
      </w:r>
      <w:r w:rsidRPr="00481975">
        <w:t>Registration screen (Movement details)</w:t>
      </w:r>
    </w:p>
    <w:p w14:paraId="5731D41E" w14:textId="1DDDBC1F" w:rsidR="006E345B" w:rsidRPr="006E345B" w:rsidRDefault="006E345B" w:rsidP="006E345B">
      <w:pPr>
        <w:pStyle w:val="a0"/>
        <w:numPr>
          <w:ilvl w:val="0"/>
          <w:numId w:val="35"/>
        </w:numPr>
      </w:pPr>
      <w:r>
        <w:rPr>
          <w:rFonts w:hint="eastAsia"/>
        </w:rPr>
        <w:t xml:space="preserve">Clicking the Movement button will move the </w:t>
      </w:r>
      <w:r>
        <w:t>user</w:t>
      </w:r>
      <w:r>
        <w:rPr>
          <w:rFonts w:hint="eastAsia"/>
        </w:rPr>
        <w:t xml:space="preserve"> </w:t>
      </w:r>
      <w:r>
        <w:t>to the target 5.3.2 Movement list.</w:t>
      </w:r>
      <w:r>
        <w:br/>
        <w:t>Clicking the Playbook file button will move the user to the target 5.3.3 playbook files.</w:t>
      </w:r>
      <w:r>
        <w:br/>
      </w:r>
      <w:r>
        <w:rPr>
          <w:rFonts w:hint="eastAsia"/>
        </w:rPr>
        <w:t>※</w:t>
      </w:r>
      <w:r>
        <w:rPr>
          <w:rFonts w:hint="eastAsia"/>
        </w:rPr>
        <w:t>For Movement-dialog type link (Ansible-Pioneer)</w:t>
      </w:r>
      <w:r w:rsidR="00424E1D">
        <w:t>, it will be Movement and Dialoge type.</w:t>
      </w:r>
      <w:r w:rsidR="00424E1D">
        <w:br/>
        <w:t>For Movement-Role link (Ansible-Legacy role), it will be Movement and Role package name link.</w:t>
      </w:r>
      <w:r>
        <w:br/>
      </w:r>
    </w:p>
    <w:p w14:paraId="62B8F271" w14:textId="6081188F" w:rsidR="00E84364" w:rsidRPr="00CE0420" w:rsidRDefault="003F6033" w:rsidP="003F6033">
      <w:pPr>
        <w:widowControl/>
        <w:jc w:val="left"/>
        <w:rPr>
          <w:rFonts w:cstheme="minorHAnsi"/>
        </w:rPr>
      </w:pPr>
      <w:r>
        <w:rPr>
          <w:rFonts w:cstheme="minorHAnsi"/>
        </w:rPr>
        <w:br w:type="page"/>
      </w:r>
      <w:r w:rsidR="006E345B">
        <w:rPr>
          <w:noProof/>
        </w:rPr>
        <w:lastRenderedPageBreak/>
        <w:drawing>
          <wp:inline distT="0" distB="0" distL="0" distR="0" wp14:anchorId="53980961" wp14:editId="1ED6CFD8">
            <wp:extent cx="6119495" cy="1215390"/>
            <wp:effectExtent l="0" t="0" r="0" b="381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215390"/>
                    </a:xfrm>
                    <a:prstGeom prst="rect">
                      <a:avLst/>
                    </a:prstGeom>
                  </pic:spPr>
                </pic:pic>
              </a:graphicData>
            </a:graphic>
          </wp:inline>
        </w:drawing>
      </w:r>
    </w:p>
    <w:p w14:paraId="4D89E31A" w14:textId="5A3E09D7" w:rsidR="0051031D" w:rsidRPr="003F6033" w:rsidRDefault="00535608" w:rsidP="000C42FC">
      <w:pPr>
        <w:pStyle w:val="a0"/>
        <w:numPr>
          <w:ilvl w:val="0"/>
          <w:numId w:val="35"/>
        </w:numPr>
      </w:pPr>
      <w:r w:rsidRPr="00535608">
        <w:t>The list of registration screen items are as follows</w:t>
      </w:r>
      <w:r>
        <w:t>.</w:t>
      </w:r>
    </w:p>
    <w:p w14:paraId="3DDA323D" w14:textId="5861DE2E" w:rsidR="00F75E7E" w:rsidRPr="00CE0420" w:rsidRDefault="00535608" w:rsidP="000C42FC">
      <w:pPr>
        <w:pStyle w:val="a"/>
        <w:numPr>
          <w:ilvl w:val="0"/>
          <w:numId w:val="17"/>
        </w:numPr>
        <w:rPr>
          <w:rFonts w:cstheme="minorHAnsi"/>
        </w:rPr>
      </w:pPr>
      <w:r>
        <w:rPr>
          <w:rFonts w:cstheme="minorHAnsi"/>
          <w:b/>
        </w:rPr>
        <w:t>In Ansib</w:t>
      </w:r>
      <w:r w:rsidRPr="00535608">
        <w:rPr>
          <w:rFonts w:cstheme="minorHAnsi"/>
          <w:b/>
        </w:rPr>
        <w:t>le-Legacy</w:t>
      </w:r>
    </w:p>
    <w:p w14:paraId="76C6272C" w14:textId="77777777" w:rsidR="00F75E7E" w:rsidRPr="00CE0420" w:rsidRDefault="00F75E7E" w:rsidP="00F75E7E">
      <w:pPr>
        <w:pStyle w:val="a"/>
        <w:numPr>
          <w:ilvl w:val="0"/>
          <w:numId w:val="0"/>
        </w:numPr>
        <w:ind w:left="703"/>
        <w:rPr>
          <w:rFonts w:cstheme="minorHAnsi"/>
        </w:rPr>
      </w:pPr>
    </w:p>
    <w:p w14:paraId="2AD9BB19" w14:textId="4E859040" w:rsidR="0051031D" w:rsidRPr="00CE0420" w:rsidRDefault="00D86528" w:rsidP="003C2F77">
      <w:pPr>
        <w:pStyle w:val="a"/>
        <w:numPr>
          <w:ilvl w:val="0"/>
          <w:numId w:val="0"/>
        </w:numPr>
        <w:ind w:left="587"/>
        <w:jc w:val="center"/>
        <w:rPr>
          <w:rFonts w:cstheme="minorHAnsi"/>
          <w:b/>
        </w:rPr>
      </w:pPr>
      <w:r>
        <w:rPr>
          <w:b/>
        </w:rPr>
        <w:t>Table 5.3-7</w:t>
      </w:r>
      <w:r w:rsidR="00535608" w:rsidRPr="00535608">
        <w:rPr>
          <w:b/>
        </w:rPr>
        <w:t xml:space="preserve"> Registration screen item list</w:t>
      </w:r>
      <w:r w:rsidR="00535608">
        <w:rPr>
          <w:b/>
        </w:rPr>
        <w:t xml:space="preserve"> </w:t>
      </w:r>
      <w:r w:rsidR="00535608" w:rsidRPr="00535608">
        <w:rPr>
          <w:b/>
        </w:rPr>
        <w:t>(Movement details in Ansible-Legacy</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271"/>
        <w:gridCol w:w="4253"/>
        <w:gridCol w:w="992"/>
        <w:gridCol w:w="850"/>
        <w:gridCol w:w="2523"/>
      </w:tblGrid>
      <w:tr w:rsidR="00535608" w:rsidRPr="00CE0420" w14:paraId="13522F32" w14:textId="77777777" w:rsidTr="00535608">
        <w:tc>
          <w:tcPr>
            <w:tcW w:w="1271" w:type="dxa"/>
            <w:shd w:val="clear" w:color="auto" w:fill="002B62"/>
          </w:tcPr>
          <w:p w14:paraId="7DEB6826" w14:textId="4F1F853A" w:rsidR="00535608" w:rsidRPr="00535608" w:rsidRDefault="00535608" w:rsidP="00535608">
            <w:pPr>
              <w:spacing w:line="240" w:lineRule="exact"/>
              <w:jc w:val="center"/>
              <w:rPr>
                <w:rFonts w:cs="Arial"/>
                <w:color w:val="FFFFFF" w:themeColor="background1"/>
                <w:sz w:val="18"/>
                <w:szCs w:val="18"/>
              </w:rPr>
            </w:pPr>
            <w:r w:rsidRPr="00535608">
              <w:rPr>
                <w:rFonts w:cs="Arial"/>
              </w:rPr>
              <w:t>Item</w:t>
            </w:r>
          </w:p>
        </w:tc>
        <w:tc>
          <w:tcPr>
            <w:tcW w:w="4253" w:type="dxa"/>
            <w:shd w:val="clear" w:color="auto" w:fill="002B62"/>
          </w:tcPr>
          <w:p w14:paraId="4B07713D" w14:textId="51BE0C33" w:rsidR="00535608" w:rsidRPr="00535608" w:rsidRDefault="00535608" w:rsidP="00535608">
            <w:pPr>
              <w:spacing w:line="240" w:lineRule="exact"/>
              <w:jc w:val="center"/>
              <w:rPr>
                <w:rFonts w:cs="Arial"/>
                <w:color w:val="FFFFFF" w:themeColor="background1"/>
                <w:sz w:val="18"/>
                <w:szCs w:val="18"/>
              </w:rPr>
            </w:pPr>
            <w:r w:rsidRPr="00535608">
              <w:rPr>
                <w:rFonts w:cs="Arial"/>
              </w:rPr>
              <w:t>Description</w:t>
            </w:r>
          </w:p>
        </w:tc>
        <w:tc>
          <w:tcPr>
            <w:tcW w:w="992" w:type="dxa"/>
            <w:shd w:val="clear" w:color="auto" w:fill="002B62"/>
          </w:tcPr>
          <w:p w14:paraId="6F1C2CFA" w14:textId="1C133D2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26F659D9" w14:textId="4CFCFCF4"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53E1AA61" w14:textId="6FD6DB9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Restrictions</w:t>
            </w:r>
          </w:p>
        </w:tc>
      </w:tr>
      <w:tr w:rsidR="00535608" w:rsidRPr="00CE0420" w14:paraId="1C65748A" w14:textId="77777777" w:rsidTr="00535608">
        <w:tc>
          <w:tcPr>
            <w:tcW w:w="1271" w:type="dxa"/>
          </w:tcPr>
          <w:p w14:paraId="52E9507A" w14:textId="47BF452A" w:rsidR="00535608" w:rsidRPr="00535608" w:rsidRDefault="00535608" w:rsidP="00535608">
            <w:pPr>
              <w:pStyle w:val="aff0"/>
              <w:rPr>
                <w:rFonts w:cs="Arial"/>
              </w:rPr>
            </w:pPr>
            <w:r w:rsidRPr="00535608">
              <w:rPr>
                <w:rFonts w:cs="Arial"/>
              </w:rPr>
              <w:t>Movement</w:t>
            </w:r>
          </w:p>
        </w:tc>
        <w:tc>
          <w:tcPr>
            <w:tcW w:w="4253" w:type="dxa"/>
          </w:tcPr>
          <w:p w14:paraId="2079E05E" w14:textId="7028793A" w:rsidR="00535608" w:rsidRPr="00535608" w:rsidRDefault="00535608" w:rsidP="00535608">
            <w:pPr>
              <w:pStyle w:val="aff0"/>
              <w:rPr>
                <w:rFonts w:cs="Arial"/>
              </w:rPr>
            </w:pPr>
            <w:r w:rsidRPr="00535608">
              <w:rPr>
                <w:rFonts w:cs="Arial"/>
              </w:rPr>
              <w:t>The Movement registered in the Movement list will be displayed. Select the Movement.</w:t>
            </w:r>
          </w:p>
        </w:tc>
        <w:tc>
          <w:tcPr>
            <w:tcW w:w="992" w:type="dxa"/>
          </w:tcPr>
          <w:p w14:paraId="7EA132D6"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092840E5" w14:textId="075A61EA"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684E3C20" w14:textId="77777777" w:rsidR="00535608" w:rsidRPr="00535608" w:rsidRDefault="00535608" w:rsidP="00535608">
            <w:pPr>
              <w:pStyle w:val="aff0"/>
              <w:rPr>
                <w:rFonts w:cs="Arial"/>
              </w:rPr>
            </w:pPr>
            <w:r w:rsidRPr="00535608">
              <w:rPr>
                <w:rFonts w:cs="Arial"/>
              </w:rPr>
              <w:t>-</w:t>
            </w:r>
          </w:p>
        </w:tc>
      </w:tr>
      <w:tr w:rsidR="00535608" w:rsidRPr="00CE0420" w14:paraId="61AA339A" w14:textId="77777777" w:rsidTr="00535608">
        <w:tc>
          <w:tcPr>
            <w:tcW w:w="1271" w:type="dxa"/>
          </w:tcPr>
          <w:p w14:paraId="7B348E99" w14:textId="5058FAF7" w:rsidR="00535608" w:rsidRPr="00535608" w:rsidRDefault="00535608" w:rsidP="00535608">
            <w:pPr>
              <w:pStyle w:val="aff0"/>
              <w:rPr>
                <w:rFonts w:cs="Arial"/>
              </w:rPr>
            </w:pPr>
            <w:r w:rsidRPr="00535608">
              <w:rPr>
                <w:rFonts w:cs="Arial"/>
              </w:rPr>
              <w:t>Playbook file</w:t>
            </w:r>
          </w:p>
        </w:tc>
        <w:tc>
          <w:tcPr>
            <w:tcW w:w="4253" w:type="dxa"/>
          </w:tcPr>
          <w:p w14:paraId="2A4F73D4" w14:textId="39095AA1" w:rsidR="00535608" w:rsidRPr="00535608" w:rsidRDefault="00535608" w:rsidP="00535608">
            <w:pPr>
              <w:pStyle w:val="aff0"/>
              <w:rPr>
                <w:rFonts w:cs="Arial"/>
              </w:rPr>
            </w:pPr>
            <w:r w:rsidRPr="00535608">
              <w:rPr>
                <w:rFonts w:cs="Arial"/>
              </w:rPr>
              <w:t>The Playbook file registered in "</w:t>
            </w:r>
            <w:r w:rsidRPr="00535608">
              <w:rPr>
                <w:rFonts w:cs="Arial"/>
                <w:u w:val="single"/>
              </w:rPr>
              <w:fldChar w:fldCharType="begin"/>
            </w:r>
            <w:r w:rsidRPr="00535608">
              <w:rPr>
                <w:rFonts w:cs="Arial"/>
                <w:u w:val="single"/>
              </w:rPr>
              <w:instrText xml:space="preserve"> REF _Ref31899800 \r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08204C">
              <w:rPr>
                <w:rFonts w:cs="Arial"/>
                <w:u w:val="single"/>
              </w:rPr>
              <w:t>5.3.3</w:t>
            </w:r>
            <w:r w:rsidRPr="00535608">
              <w:rPr>
                <w:rFonts w:cs="Arial"/>
                <w:u w:val="single"/>
              </w:rPr>
              <w:fldChar w:fldCharType="end"/>
            </w:r>
            <w:r w:rsidRPr="00535608">
              <w:rPr>
                <w:rFonts w:cs="Arial"/>
                <w:u w:val="single"/>
              </w:rPr>
              <w:t xml:space="preserve"> </w:t>
            </w:r>
            <w:r w:rsidRPr="00535608">
              <w:rPr>
                <w:rFonts w:cs="Arial"/>
                <w:u w:val="single"/>
              </w:rPr>
              <w:fldChar w:fldCharType="begin"/>
            </w:r>
            <w:r w:rsidRPr="00535608">
              <w:rPr>
                <w:rFonts w:cs="Arial"/>
                <w:u w:val="single"/>
              </w:rPr>
              <w:instrText xml:space="preserve"> REF _Ref31899800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08204C" w:rsidRPr="0008204C">
              <w:rPr>
                <w:rFonts w:cs="Arial"/>
                <w:szCs w:val="21"/>
                <w:u w:val="single"/>
              </w:rPr>
              <w:t>Playbook file list (Ansible-Legacy only)</w:t>
            </w:r>
            <w:r w:rsidRPr="00535608">
              <w:rPr>
                <w:rFonts w:cs="Arial"/>
                <w:u w:val="single"/>
              </w:rPr>
              <w:fldChar w:fldCharType="end"/>
            </w:r>
            <w:r w:rsidRPr="00535608">
              <w:rPr>
                <w:rFonts w:cs="Arial"/>
              </w:rPr>
              <w:t>" will be displayed. Select the Playbook file.</w:t>
            </w:r>
          </w:p>
        </w:tc>
        <w:tc>
          <w:tcPr>
            <w:tcW w:w="992" w:type="dxa"/>
          </w:tcPr>
          <w:p w14:paraId="451B4363"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41F50FB8" w14:textId="4C66E5E3"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7168EF1E" w14:textId="77777777" w:rsidR="00535608" w:rsidRPr="00535608" w:rsidRDefault="00535608" w:rsidP="00535608">
            <w:pPr>
              <w:pStyle w:val="aff0"/>
              <w:rPr>
                <w:rFonts w:cs="Arial"/>
              </w:rPr>
            </w:pPr>
            <w:r w:rsidRPr="00535608">
              <w:rPr>
                <w:rFonts w:cs="Arial"/>
              </w:rPr>
              <w:t>-</w:t>
            </w:r>
          </w:p>
        </w:tc>
      </w:tr>
      <w:tr w:rsidR="00535608" w:rsidRPr="00CE0420" w14:paraId="4D5303D6" w14:textId="77777777" w:rsidTr="00535608">
        <w:tc>
          <w:tcPr>
            <w:tcW w:w="1271" w:type="dxa"/>
          </w:tcPr>
          <w:p w14:paraId="598A95C0" w14:textId="32A9C11D" w:rsidR="00535608" w:rsidRPr="00535608" w:rsidRDefault="00535608" w:rsidP="00535608">
            <w:pPr>
              <w:pStyle w:val="aff0"/>
              <w:rPr>
                <w:rFonts w:cs="Arial"/>
              </w:rPr>
            </w:pPr>
            <w:r w:rsidRPr="00535608">
              <w:rPr>
                <w:rFonts w:cs="Arial"/>
              </w:rPr>
              <w:t>Include order</w:t>
            </w:r>
          </w:p>
        </w:tc>
        <w:tc>
          <w:tcPr>
            <w:tcW w:w="4253" w:type="dxa"/>
          </w:tcPr>
          <w:p w14:paraId="73BFA394" w14:textId="65F9BD08" w:rsidR="00535608" w:rsidRPr="00535608" w:rsidRDefault="00535608" w:rsidP="00535608">
            <w:pPr>
              <w:pStyle w:val="aff0"/>
              <w:rPr>
                <w:rFonts w:cs="Arial"/>
              </w:rPr>
            </w:pPr>
            <w:r w:rsidRPr="00535608">
              <w:rPr>
                <w:rFonts w:cs="Arial"/>
              </w:rPr>
              <w:t>Enter the execution order of playbook files (unique value starts from 1). Playbook files will be executed as the enetered include order (ascending).</w:t>
            </w:r>
          </w:p>
        </w:tc>
        <w:tc>
          <w:tcPr>
            <w:tcW w:w="992" w:type="dxa"/>
          </w:tcPr>
          <w:p w14:paraId="19F364BF"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296CB028" w14:textId="4CE3A575" w:rsidR="00535608" w:rsidRPr="00535608" w:rsidRDefault="00535608" w:rsidP="00535608">
            <w:pPr>
              <w:pStyle w:val="aff0"/>
              <w:jc w:val="center"/>
              <w:rPr>
                <w:rFonts w:cs="Arial"/>
              </w:rPr>
            </w:pPr>
            <w:r w:rsidRPr="00535608">
              <w:rPr>
                <w:rFonts w:cs="Arial"/>
              </w:rPr>
              <w:t>Manual</w:t>
            </w:r>
          </w:p>
        </w:tc>
        <w:tc>
          <w:tcPr>
            <w:tcW w:w="2523" w:type="dxa"/>
          </w:tcPr>
          <w:p w14:paraId="49AEADEC" w14:textId="2756512A" w:rsidR="00535608" w:rsidRPr="00535608" w:rsidRDefault="00535608" w:rsidP="00535608">
            <w:pPr>
              <w:pStyle w:val="aff0"/>
              <w:rPr>
                <w:rFonts w:cs="Arial"/>
              </w:rPr>
            </w:pPr>
            <w:r w:rsidRPr="00535608">
              <w:rPr>
                <w:rFonts w:cs="Arial"/>
              </w:rPr>
              <w:t>Half-width integer</w:t>
            </w:r>
          </w:p>
        </w:tc>
      </w:tr>
      <w:tr w:rsidR="00535608" w:rsidRPr="00CE0420" w14:paraId="3AFE7C58" w14:textId="77777777" w:rsidTr="00535608">
        <w:tc>
          <w:tcPr>
            <w:tcW w:w="1271" w:type="dxa"/>
          </w:tcPr>
          <w:p w14:paraId="04C6FF10" w14:textId="152D6E57" w:rsidR="00535608" w:rsidRPr="00535608" w:rsidRDefault="00535608" w:rsidP="00535608">
            <w:pPr>
              <w:pStyle w:val="aff0"/>
              <w:rPr>
                <w:rFonts w:cs="Arial"/>
              </w:rPr>
            </w:pPr>
            <w:r w:rsidRPr="00535608">
              <w:rPr>
                <w:rFonts w:cs="Arial"/>
              </w:rPr>
              <w:t>Remarks</w:t>
            </w:r>
          </w:p>
        </w:tc>
        <w:tc>
          <w:tcPr>
            <w:tcW w:w="4253" w:type="dxa"/>
          </w:tcPr>
          <w:p w14:paraId="6133C5E1" w14:textId="6F11599D" w:rsidR="00535608" w:rsidRPr="00535608" w:rsidRDefault="00535608" w:rsidP="00535608">
            <w:pPr>
              <w:pStyle w:val="aff0"/>
              <w:rPr>
                <w:rFonts w:cs="Arial"/>
              </w:rPr>
            </w:pPr>
            <w:r w:rsidRPr="00535608">
              <w:rPr>
                <w:rFonts w:cs="Arial"/>
              </w:rPr>
              <w:t>Free description field.</w:t>
            </w:r>
          </w:p>
        </w:tc>
        <w:tc>
          <w:tcPr>
            <w:tcW w:w="992" w:type="dxa"/>
          </w:tcPr>
          <w:p w14:paraId="1A3B2401" w14:textId="1E6E77D9" w:rsidR="00535608" w:rsidRPr="00535608" w:rsidRDefault="00535608" w:rsidP="00535608">
            <w:pPr>
              <w:pStyle w:val="aff0"/>
              <w:jc w:val="center"/>
              <w:rPr>
                <w:rFonts w:cs="Arial"/>
              </w:rPr>
            </w:pPr>
            <w:r w:rsidRPr="00535608">
              <w:rPr>
                <w:rFonts w:cs="Arial"/>
              </w:rPr>
              <w:t>-</w:t>
            </w:r>
          </w:p>
        </w:tc>
        <w:tc>
          <w:tcPr>
            <w:tcW w:w="850" w:type="dxa"/>
          </w:tcPr>
          <w:p w14:paraId="69E0F6FA" w14:textId="1E8D53DF" w:rsidR="00535608" w:rsidRPr="00535608" w:rsidRDefault="00535608" w:rsidP="00535608">
            <w:pPr>
              <w:pStyle w:val="aff0"/>
              <w:jc w:val="center"/>
              <w:rPr>
                <w:rFonts w:cs="Arial"/>
              </w:rPr>
            </w:pPr>
            <w:r w:rsidRPr="00535608">
              <w:rPr>
                <w:rFonts w:cs="Arial"/>
              </w:rPr>
              <w:t>Manual</w:t>
            </w:r>
          </w:p>
        </w:tc>
        <w:tc>
          <w:tcPr>
            <w:tcW w:w="2523" w:type="dxa"/>
          </w:tcPr>
          <w:p w14:paraId="766FD2FF" w14:textId="5E403027" w:rsidR="00535608" w:rsidRPr="00535608" w:rsidRDefault="00535608" w:rsidP="00535608">
            <w:pPr>
              <w:pStyle w:val="aff0"/>
              <w:rPr>
                <w:rFonts w:cs="Arial"/>
              </w:rPr>
            </w:pPr>
            <w:r w:rsidRPr="00535608">
              <w:rPr>
                <w:rFonts w:cs="Arial"/>
              </w:rPr>
              <w:t>Maximum length 4000 bytes</w:t>
            </w:r>
          </w:p>
        </w:tc>
      </w:tr>
    </w:tbl>
    <w:p w14:paraId="4FF5119C" w14:textId="77777777" w:rsidR="00F75E7E" w:rsidRPr="00CE0420" w:rsidRDefault="00F75E7E" w:rsidP="00F75E7E">
      <w:pPr>
        <w:pStyle w:val="a"/>
        <w:numPr>
          <w:ilvl w:val="0"/>
          <w:numId w:val="0"/>
        </w:numPr>
        <w:ind w:left="587"/>
        <w:rPr>
          <w:rFonts w:cstheme="minorHAnsi"/>
        </w:rPr>
      </w:pPr>
    </w:p>
    <w:p w14:paraId="07B17F1E" w14:textId="3602DBF1"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Ansible-Legacy</w:t>
      </w:r>
      <w:r w:rsidR="00F75E7E" w:rsidRPr="00CE0420">
        <w:rPr>
          <w:rFonts w:cstheme="minorHAnsi"/>
          <w:b/>
        </w:rPr>
        <w:t xml:space="preserve"> Role</w:t>
      </w:r>
    </w:p>
    <w:p w14:paraId="3F665586" w14:textId="77777777" w:rsidR="00F75E7E" w:rsidRPr="00CE0420" w:rsidRDefault="00F75E7E" w:rsidP="00E84364">
      <w:pPr>
        <w:rPr>
          <w:rFonts w:cstheme="minorHAnsi"/>
        </w:rPr>
      </w:pPr>
    </w:p>
    <w:p w14:paraId="53EBD54A" w14:textId="2960B629" w:rsidR="00E84364" w:rsidRPr="00CE0420" w:rsidRDefault="00D86528" w:rsidP="00E84364">
      <w:pPr>
        <w:jc w:val="center"/>
        <w:rPr>
          <w:rFonts w:cstheme="minorHAnsi"/>
          <w:b/>
        </w:rPr>
      </w:pPr>
      <w:r>
        <w:rPr>
          <w:b/>
        </w:rPr>
        <w:t>Table 5.3-8</w:t>
      </w:r>
      <w:r w:rsidR="00535608" w:rsidRPr="00535608">
        <w:rPr>
          <w:b/>
        </w:rPr>
        <w:t xml:space="preserve"> Registration screen item list</w:t>
      </w:r>
      <w:r w:rsidR="00535608">
        <w:rPr>
          <w:b/>
        </w:rPr>
        <w:t xml:space="preserve"> </w:t>
      </w:r>
      <w:r w:rsidR="00535608" w:rsidRPr="00535608">
        <w:rPr>
          <w:b/>
        </w:rPr>
        <w:t>(Movement details in Ansible-Legacy Role</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413"/>
        <w:gridCol w:w="4111"/>
        <w:gridCol w:w="992"/>
        <w:gridCol w:w="850"/>
        <w:gridCol w:w="2523"/>
      </w:tblGrid>
      <w:tr w:rsidR="00535608" w:rsidRPr="00CE0420" w14:paraId="24894166" w14:textId="77777777" w:rsidTr="00535608">
        <w:tc>
          <w:tcPr>
            <w:tcW w:w="1413" w:type="dxa"/>
            <w:shd w:val="clear" w:color="auto" w:fill="002B62"/>
          </w:tcPr>
          <w:p w14:paraId="19624908" w14:textId="00E55FFE"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11" w:type="dxa"/>
            <w:shd w:val="clear" w:color="auto" w:fill="002B62"/>
          </w:tcPr>
          <w:p w14:paraId="6A9886E1" w14:textId="7100AE58"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992" w:type="dxa"/>
            <w:shd w:val="clear" w:color="auto" w:fill="002B62"/>
          </w:tcPr>
          <w:p w14:paraId="2DD804B2" w14:textId="61008B6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5338DEEE" w14:textId="581D6587"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47CD2820" w14:textId="203FD934"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088BD1F5" w14:textId="77777777" w:rsidTr="00535608">
        <w:tc>
          <w:tcPr>
            <w:tcW w:w="1413" w:type="dxa"/>
          </w:tcPr>
          <w:p w14:paraId="409E9D80" w14:textId="77777777" w:rsidR="00535608" w:rsidRPr="00CE0420" w:rsidRDefault="00535608" w:rsidP="00535608">
            <w:pPr>
              <w:pStyle w:val="aff0"/>
            </w:pPr>
            <w:r w:rsidRPr="00CE0420">
              <w:rPr>
                <w:rStyle w:val="generalbold1"/>
                <w:sz w:val="18"/>
                <w:szCs w:val="22"/>
              </w:rPr>
              <w:t>Movement</w:t>
            </w:r>
          </w:p>
        </w:tc>
        <w:tc>
          <w:tcPr>
            <w:tcW w:w="4111" w:type="dxa"/>
          </w:tcPr>
          <w:p w14:paraId="200D213A" w14:textId="703F42E9" w:rsidR="00535608" w:rsidRPr="00CE0420" w:rsidRDefault="00535608" w:rsidP="00535608">
            <w:pPr>
              <w:pStyle w:val="aff0"/>
            </w:pPr>
            <w:r w:rsidRPr="00535608">
              <w:t>Same as Ansible-Legacy</w:t>
            </w:r>
          </w:p>
        </w:tc>
        <w:tc>
          <w:tcPr>
            <w:tcW w:w="992" w:type="dxa"/>
          </w:tcPr>
          <w:p w14:paraId="32C06CDD" w14:textId="77777777" w:rsidR="00535608" w:rsidRPr="00CE0420" w:rsidRDefault="00535608" w:rsidP="00535608">
            <w:pPr>
              <w:pStyle w:val="aff0"/>
              <w:jc w:val="center"/>
            </w:pPr>
            <w:r w:rsidRPr="00CE0420">
              <w:rPr>
                <w:rFonts w:hint="eastAsia"/>
              </w:rPr>
              <w:t>○</w:t>
            </w:r>
          </w:p>
        </w:tc>
        <w:tc>
          <w:tcPr>
            <w:tcW w:w="850" w:type="dxa"/>
          </w:tcPr>
          <w:p w14:paraId="1B1D1601" w14:textId="182CBE07"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45E1F549" w14:textId="77777777" w:rsidR="00535608" w:rsidRPr="00CE0420" w:rsidRDefault="00535608" w:rsidP="00535608">
            <w:pPr>
              <w:pStyle w:val="aff0"/>
            </w:pPr>
            <w:r w:rsidRPr="00CE0420">
              <w:rPr>
                <w:rFonts w:hint="eastAsia"/>
              </w:rPr>
              <w:t>-</w:t>
            </w:r>
          </w:p>
        </w:tc>
      </w:tr>
      <w:tr w:rsidR="00535608" w:rsidRPr="00CE0420" w14:paraId="5FEF0206" w14:textId="77777777" w:rsidTr="00535608">
        <w:tc>
          <w:tcPr>
            <w:tcW w:w="1413" w:type="dxa"/>
          </w:tcPr>
          <w:p w14:paraId="77024EB6" w14:textId="230DBD79" w:rsidR="00535608" w:rsidRPr="00CE0420" w:rsidRDefault="00535608" w:rsidP="000849ED">
            <w:pPr>
              <w:pStyle w:val="aff0"/>
              <w:jc w:val="left"/>
            </w:pPr>
            <w:r w:rsidRPr="00913504">
              <w:t>Role package name</w:t>
            </w:r>
          </w:p>
        </w:tc>
        <w:tc>
          <w:tcPr>
            <w:tcW w:w="4111" w:type="dxa"/>
          </w:tcPr>
          <w:p w14:paraId="57ED0251" w14:textId="77777777" w:rsidR="00535608" w:rsidRDefault="00535608" w:rsidP="000849ED">
            <w:pPr>
              <w:pStyle w:val="aff0"/>
              <w:jc w:val="left"/>
            </w:pPr>
            <w:r>
              <w:t>The role package registered in the role package list menu will be displayed.Select the role package to be executed.</w:t>
            </w:r>
          </w:p>
          <w:p w14:paraId="2E928A7D" w14:textId="423D84B7" w:rsidR="000849ED" w:rsidRPr="00CE0420" w:rsidRDefault="000849ED" w:rsidP="000849ED">
            <w:pPr>
              <w:pStyle w:val="aff0"/>
              <w:jc w:val="left"/>
            </w:pPr>
            <w:r w:rsidRPr="000849ED">
              <w:t>Multiple role packages cannot be registered in the same Movement.</w:t>
            </w:r>
          </w:p>
        </w:tc>
        <w:tc>
          <w:tcPr>
            <w:tcW w:w="992" w:type="dxa"/>
          </w:tcPr>
          <w:p w14:paraId="46D7A651" w14:textId="77777777" w:rsidR="00535608" w:rsidRPr="00CE0420" w:rsidRDefault="00535608" w:rsidP="00535608">
            <w:pPr>
              <w:pStyle w:val="aff0"/>
              <w:jc w:val="center"/>
            </w:pPr>
            <w:r w:rsidRPr="00CE0420">
              <w:rPr>
                <w:rFonts w:hint="eastAsia"/>
              </w:rPr>
              <w:t>○</w:t>
            </w:r>
          </w:p>
        </w:tc>
        <w:tc>
          <w:tcPr>
            <w:tcW w:w="850" w:type="dxa"/>
          </w:tcPr>
          <w:p w14:paraId="5A144126" w14:textId="416BE309"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561432D5" w14:textId="77777777" w:rsidR="00535608" w:rsidRPr="00CE0420" w:rsidRDefault="00535608" w:rsidP="00535608">
            <w:pPr>
              <w:pStyle w:val="aff0"/>
            </w:pPr>
            <w:r w:rsidRPr="00CE0420">
              <w:rPr>
                <w:rFonts w:hint="eastAsia"/>
              </w:rPr>
              <w:t>-</w:t>
            </w:r>
          </w:p>
        </w:tc>
      </w:tr>
      <w:tr w:rsidR="00535608" w:rsidRPr="00CE0420" w14:paraId="41F64B7C" w14:textId="77777777" w:rsidTr="00535608">
        <w:tc>
          <w:tcPr>
            <w:tcW w:w="1413" w:type="dxa"/>
          </w:tcPr>
          <w:p w14:paraId="6F2D888D" w14:textId="3ADEA4D8" w:rsidR="00535608" w:rsidRPr="00CE0420" w:rsidRDefault="00535608" w:rsidP="00535608">
            <w:pPr>
              <w:pStyle w:val="aff0"/>
            </w:pPr>
            <w:r w:rsidRPr="00913504">
              <w:t>Role name</w:t>
            </w:r>
          </w:p>
        </w:tc>
        <w:tc>
          <w:tcPr>
            <w:tcW w:w="4111" w:type="dxa"/>
          </w:tcPr>
          <w:p w14:paraId="40DC8A66" w14:textId="1B2AF4AD" w:rsidR="00535608" w:rsidRPr="00CE0420" w:rsidRDefault="00535608" w:rsidP="00535608">
            <w:pPr>
              <w:pStyle w:val="aff0"/>
            </w:pPr>
            <w:r w:rsidRPr="00535608">
              <w:rPr>
                <w:rStyle w:val="generalbold1"/>
                <w:sz w:val="18"/>
                <w:szCs w:val="22"/>
              </w:rPr>
              <w:t>The role names included in role package selected in role package name are displayed</w:t>
            </w:r>
            <w:r>
              <w:rPr>
                <w:rStyle w:val="generalbold1"/>
                <w:sz w:val="18"/>
                <w:szCs w:val="22"/>
              </w:rPr>
              <w:t>.</w:t>
            </w:r>
            <w:r w:rsidRPr="00535608">
              <w:rPr>
                <w:rStyle w:val="generalbold1"/>
                <w:sz w:val="18"/>
                <w:szCs w:val="22"/>
              </w:rPr>
              <w:t>Select the role in the role package to be executed</w:t>
            </w:r>
            <w:r>
              <w:rPr>
                <w:rStyle w:val="generalbold1"/>
                <w:sz w:val="18"/>
                <w:szCs w:val="22"/>
              </w:rPr>
              <w:t>.</w:t>
            </w:r>
          </w:p>
        </w:tc>
        <w:tc>
          <w:tcPr>
            <w:tcW w:w="992" w:type="dxa"/>
          </w:tcPr>
          <w:p w14:paraId="67B64A96" w14:textId="77777777" w:rsidR="00535608" w:rsidRPr="00CE0420" w:rsidRDefault="00535608" w:rsidP="00535608">
            <w:pPr>
              <w:pStyle w:val="aff0"/>
              <w:jc w:val="center"/>
            </w:pPr>
            <w:r w:rsidRPr="00CE0420">
              <w:rPr>
                <w:rFonts w:hint="eastAsia"/>
              </w:rPr>
              <w:t>○</w:t>
            </w:r>
          </w:p>
        </w:tc>
        <w:tc>
          <w:tcPr>
            <w:tcW w:w="850" w:type="dxa"/>
          </w:tcPr>
          <w:p w14:paraId="57584D09" w14:textId="47E71245" w:rsidR="00535608" w:rsidRPr="00CE0420" w:rsidRDefault="00535608" w:rsidP="00535608">
            <w:pPr>
              <w:pStyle w:val="aff0"/>
              <w:jc w:val="center"/>
            </w:pPr>
          </w:p>
        </w:tc>
        <w:tc>
          <w:tcPr>
            <w:tcW w:w="2523" w:type="dxa"/>
          </w:tcPr>
          <w:p w14:paraId="7190255D" w14:textId="77777777" w:rsidR="00535608" w:rsidRPr="00CE0420" w:rsidRDefault="00535608" w:rsidP="00535608">
            <w:pPr>
              <w:pStyle w:val="aff0"/>
            </w:pPr>
            <w:r w:rsidRPr="00CE0420">
              <w:rPr>
                <w:rFonts w:hint="eastAsia"/>
              </w:rPr>
              <w:t>-</w:t>
            </w:r>
          </w:p>
        </w:tc>
      </w:tr>
      <w:tr w:rsidR="00535608" w:rsidRPr="00CE0420" w14:paraId="4EDDA4A0" w14:textId="77777777" w:rsidTr="00535608">
        <w:tc>
          <w:tcPr>
            <w:tcW w:w="1413" w:type="dxa"/>
          </w:tcPr>
          <w:p w14:paraId="20BAA0B3" w14:textId="23CA2F1B" w:rsidR="00535608" w:rsidRPr="00CE0420" w:rsidRDefault="00535608" w:rsidP="00535608">
            <w:pPr>
              <w:pStyle w:val="aff0"/>
            </w:pPr>
            <w:r w:rsidRPr="00913504">
              <w:t>Include order</w:t>
            </w:r>
          </w:p>
        </w:tc>
        <w:tc>
          <w:tcPr>
            <w:tcW w:w="4111" w:type="dxa"/>
          </w:tcPr>
          <w:p w14:paraId="32B3C5E6" w14:textId="593E89F2" w:rsidR="00535608" w:rsidRPr="00CE0420" w:rsidRDefault="00535608" w:rsidP="00535608">
            <w:pPr>
              <w:pStyle w:val="aff0"/>
            </w:pPr>
            <w:r w:rsidRPr="00535608">
              <w:t>Same as Ansible-Legacy</w:t>
            </w:r>
          </w:p>
        </w:tc>
        <w:tc>
          <w:tcPr>
            <w:tcW w:w="992" w:type="dxa"/>
          </w:tcPr>
          <w:p w14:paraId="35BBDE59" w14:textId="77777777" w:rsidR="00535608" w:rsidRPr="00CE0420" w:rsidRDefault="00535608" w:rsidP="00535608">
            <w:pPr>
              <w:pStyle w:val="aff0"/>
              <w:jc w:val="center"/>
            </w:pPr>
            <w:r w:rsidRPr="00CE0420">
              <w:rPr>
                <w:rFonts w:hint="eastAsia"/>
              </w:rPr>
              <w:t>○</w:t>
            </w:r>
          </w:p>
        </w:tc>
        <w:tc>
          <w:tcPr>
            <w:tcW w:w="850" w:type="dxa"/>
          </w:tcPr>
          <w:p w14:paraId="034DD55A" w14:textId="46E309B9" w:rsidR="00535608" w:rsidRPr="00CE0420" w:rsidRDefault="00535608" w:rsidP="00535608">
            <w:pPr>
              <w:pStyle w:val="aff0"/>
              <w:jc w:val="center"/>
            </w:pPr>
            <w:r w:rsidRPr="00535608">
              <w:rPr>
                <w:rFonts w:cs="Arial"/>
              </w:rPr>
              <w:t>Manual</w:t>
            </w:r>
          </w:p>
        </w:tc>
        <w:tc>
          <w:tcPr>
            <w:tcW w:w="2523" w:type="dxa"/>
          </w:tcPr>
          <w:p w14:paraId="5BFE8914" w14:textId="79297130" w:rsidR="00535608" w:rsidRPr="00CE0420" w:rsidRDefault="00535608" w:rsidP="00535608">
            <w:pPr>
              <w:pStyle w:val="aff0"/>
            </w:pPr>
            <w:r w:rsidRPr="00535608">
              <w:rPr>
                <w:rFonts w:cs="Arial"/>
              </w:rPr>
              <w:t>Half-width integer</w:t>
            </w:r>
          </w:p>
        </w:tc>
      </w:tr>
      <w:tr w:rsidR="00535608" w:rsidRPr="00CE0420" w14:paraId="3EA6D278" w14:textId="77777777" w:rsidTr="00535608">
        <w:tc>
          <w:tcPr>
            <w:tcW w:w="1413" w:type="dxa"/>
          </w:tcPr>
          <w:p w14:paraId="28016F3C" w14:textId="3EF175DD" w:rsidR="00535608" w:rsidRPr="00CE0420" w:rsidRDefault="00535608" w:rsidP="00535608">
            <w:pPr>
              <w:pStyle w:val="aff0"/>
            </w:pPr>
            <w:r w:rsidRPr="00535608">
              <w:rPr>
                <w:rFonts w:cs="Arial"/>
              </w:rPr>
              <w:t>Remarks</w:t>
            </w:r>
          </w:p>
        </w:tc>
        <w:tc>
          <w:tcPr>
            <w:tcW w:w="4111" w:type="dxa"/>
          </w:tcPr>
          <w:p w14:paraId="5A1513DB" w14:textId="44EFB04D" w:rsidR="00535608" w:rsidRPr="00CE0420" w:rsidRDefault="00535608" w:rsidP="00535608">
            <w:pPr>
              <w:pStyle w:val="aff0"/>
            </w:pPr>
            <w:r w:rsidRPr="00535608">
              <w:rPr>
                <w:rFonts w:cs="Arial"/>
              </w:rPr>
              <w:t>Free description field.</w:t>
            </w:r>
          </w:p>
        </w:tc>
        <w:tc>
          <w:tcPr>
            <w:tcW w:w="992" w:type="dxa"/>
          </w:tcPr>
          <w:p w14:paraId="75A7A833" w14:textId="5567C13B" w:rsidR="00535608" w:rsidRPr="00CE0420" w:rsidRDefault="00535608" w:rsidP="00535608">
            <w:pPr>
              <w:pStyle w:val="aff0"/>
              <w:jc w:val="center"/>
            </w:pPr>
            <w:r w:rsidRPr="00CE0420">
              <w:rPr>
                <w:rFonts w:hint="eastAsia"/>
              </w:rPr>
              <w:t>-</w:t>
            </w:r>
          </w:p>
        </w:tc>
        <w:tc>
          <w:tcPr>
            <w:tcW w:w="850" w:type="dxa"/>
          </w:tcPr>
          <w:p w14:paraId="3BEC9F18" w14:textId="771D0953" w:rsidR="00535608" w:rsidRPr="00CE0420" w:rsidRDefault="00535608" w:rsidP="00535608">
            <w:pPr>
              <w:pStyle w:val="aff0"/>
              <w:jc w:val="center"/>
            </w:pPr>
            <w:r w:rsidRPr="00535608">
              <w:rPr>
                <w:rFonts w:cs="Arial"/>
              </w:rPr>
              <w:t>Manual</w:t>
            </w:r>
          </w:p>
        </w:tc>
        <w:tc>
          <w:tcPr>
            <w:tcW w:w="2523" w:type="dxa"/>
          </w:tcPr>
          <w:p w14:paraId="7FA02B37" w14:textId="66F04FCD" w:rsidR="00535608" w:rsidRPr="00CE0420" w:rsidRDefault="00535608" w:rsidP="00535608">
            <w:pPr>
              <w:pStyle w:val="aff0"/>
            </w:pPr>
            <w:r w:rsidRPr="00535608">
              <w:rPr>
                <w:rFonts w:cs="Arial"/>
              </w:rPr>
              <w:t>Maximum length 4000 bytes</w:t>
            </w:r>
          </w:p>
        </w:tc>
      </w:tr>
    </w:tbl>
    <w:p w14:paraId="0FDFC36A" w14:textId="7D2089F2"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w:t>
      </w:r>
      <w:r w:rsidR="00DF026F">
        <w:rPr>
          <w:rFonts w:cstheme="minorHAnsi"/>
          <w:b/>
        </w:rPr>
        <w:t>Pioneer</w:t>
      </w:r>
    </w:p>
    <w:p w14:paraId="16587886" w14:textId="77777777" w:rsidR="0051031D" w:rsidRPr="00CE0420" w:rsidRDefault="0051031D" w:rsidP="0051031D">
      <w:pPr>
        <w:rPr>
          <w:rFonts w:cstheme="minorHAnsi"/>
        </w:rPr>
      </w:pPr>
    </w:p>
    <w:p w14:paraId="5B147D4D" w14:textId="0504D93A" w:rsidR="0051031D" w:rsidRPr="00CE0420" w:rsidRDefault="00D86528" w:rsidP="0051031D">
      <w:pPr>
        <w:jc w:val="center"/>
        <w:rPr>
          <w:rFonts w:cstheme="minorHAnsi"/>
          <w:b/>
        </w:rPr>
      </w:pPr>
      <w:r>
        <w:rPr>
          <w:b/>
        </w:rPr>
        <w:t>Table 5.3-9</w:t>
      </w:r>
      <w:r w:rsidR="00535608" w:rsidRPr="00535608">
        <w:rPr>
          <w:b/>
        </w:rPr>
        <w:t xml:space="preserve"> Registration screen item list</w:t>
      </w:r>
      <w:r w:rsidR="00535608">
        <w:rPr>
          <w:b/>
        </w:rPr>
        <w:t xml:space="preserve"> (Movement details in </w:t>
      </w:r>
      <w:r w:rsidR="00535608" w:rsidRPr="00535608">
        <w:rPr>
          <w:b/>
        </w:rPr>
        <w:t>Ansible-Pioneer</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668"/>
        <w:gridCol w:w="4139"/>
        <w:gridCol w:w="1105"/>
        <w:gridCol w:w="993"/>
        <w:gridCol w:w="1984"/>
      </w:tblGrid>
      <w:tr w:rsidR="00535608" w:rsidRPr="00CE0420" w14:paraId="2A667BFB" w14:textId="77777777" w:rsidTr="00043267">
        <w:tc>
          <w:tcPr>
            <w:tcW w:w="1668" w:type="dxa"/>
            <w:shd w:val="clear" w:color="auto" w:fill="002B62"/>
          </w:tcPr>
          <w:p w14:paraId="3C17DDE5" w14:textId="021069A9"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39" w:type="dxa"/>
            <w:shd w:val="clear" w:color="auto" w:fill="002B62"/>
          </w:tcPr>
          <w:p w14:paraId="7AA87BBF" w14:textId="307AB97D"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1105" w:type="dxa"/>
            <w:shd w:val="clear" w:color="auto" w:fill="002B62"/>
          </w:tcPr>
          <w:p w14:paraId="1A0E29F9" w14:textId="563F1AB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993" w:type="dxa"/>
            <w:shd w:val="clear" w:color="auto" w:fill="002B62"/>
          </w:tcPr>
          <w:p w14:paraId="2C6CE483" w14:textId="1066F61E"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1984" w:type="dxa"/>
            <w:shd w:val="clear" w:color="auto" w:fill="002B62"/>
          </w:tcPr>
          <w:p w14:paraId="68875220" w14:textId="6B444FAB"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11C0F4AA" w14:textId="77777777" w:rsidTr="00043267">
        <w:tc>
          <w:tcPr>
            <w:tcW w:w="1668" w:type="dxa"/>
          </w:tcPr>
          <w:p w14:paraId="38AF044E" w14:textId="77777777" w:rsidR="00535608" w:rsidRPr="00CE0420" w:rsidRDefault="00535608" w:rsidP="00535608">
            <w:pPr>
              <w:pStyle w:val="aff0"/>
            </w:pPr>
            <w:r w:rsidRPr="00CE0420">
              <w:rPr>
                <w:rStyle w:val="generalbold1"/>
                <w:sz w:val="18"/>
                <w:szCs w:val="22"/>
              </w:rPr>
              <w:t>Movement</w:t>
            </w:r>
          </w:p>
        </w:tc>
        <w:tc>
          <w:tcPr>
            <w:tcW w:w="4139" w:type="dxa"/>
          </w:tcPr>
          <w:p w14:paraId="2D45000D" w14:textId="5C022564" w:rsidR="00535608" w:rsidRPr="00CE0420" w:rsidRDefault="00535608" w:rsidP="00535608">
            <w:pPr>
              <w:pStyle w:val="aff0"/>
            </w:pPr>
            <w:r w:rsidRPr="00535608">
              <w:t>Same as Ansible-Legacy</w:t>
            </w:r>
            <w:r w:rsidR="00043267">
              <w:t>.</w:t>
            </w:r>
          </w:p>
        </w:tc>
        <w:tc>
          <w:tcPr>
            <w:tcW w:w="1105" w:type="dxa"/>
          </w:tcPr>
          <w:p w14:paraId="4B1FB2C9"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1A1AAE7A" w14:textId="1A475426"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0CA42F8D" w14:textId="77777777" w:rsidR="00535608" w:rsidRPr="00CE0420" w:rsidRDefault="00535608" w:rsidP="00535608">
            <w:pPr>
              <w:pStyle w:val="aff0"/>
            </w:pPr>
            <w:r w:rsidRPr="00CE0420">
              <w:rPr>
                <w:rFonts w:hint="eastAsia"/>
              </w:rPr>
              <w:t>-</w:t>
            </w:r>
          </w:p>
        </w:tc>
      </w:tr>
      <w:tr w:rsidR="00535608" w:rsidRPr="00CE0420" w14:paraId="145B47CA" w14:textId="77777777" w:rsidTr="00043267">
        <w:tc>
          <w:tcPr>
            <w:tcW w:w="1668" w:type="dxa"/>
          </w:tcPr>
          <w:p w14:paraId="3276D954" w14:textId="296DDA47" w:rsidR="00535608" w:rsidRPr="00CE0420" w:rsidRDefault="00535608" w:rsidP="00535608">
            <w:pPr>
              <w:pStyle w:val="aff0"/>
            </w:pPr>
            <w:r w:rsidRPr="000A5A01">
              <w:t>Dialog type</w:t>
            </w:r>
          </w:p>
        </w:tc>
        <w:tc>
          <w:tcPr>
            <w:tcW w:w="4139" w:type="dxa"/>
          </w:tcPr>
          <w:p w14:paraId="147C2E81" w14:textId="601F93BB" w:rsidR="00535608" w:rsidRPr="00CE0420" w:rsidRDefault="00535608" w:rsidP="00936D1D">
            <w:pPr>
              <w:pStyle w:val="aff0"/>
              <w:jc w:val="left"/>
            </w:pPr>
            <w:r w:rsidRPr="00535608">
              <w:t xml:space="preserve">The </w:t>
            </w:r>
            <w:r w:rsidR="002D2F2A">
              <w:t xml:space="preserve">dialog type registered in </w:t>
            </w:r>
            <w:hyperlink w:anchor="_Dialog_type_list" w:history="1">
              <w:r w:rsidR="00936D1D" w:rsidRPr="00936D1D">
                <w:rPr>
                  <w:rStyle w:val="af5"/>
                </w:rPr>
                <w:t>“Dialog type list (Ansible-Pioneer list”</w:t>
              </w:r>
            </w:hyperlink>
            <w:r w:rsidRPr="00535608">
              <w:t xml:space="preserve"> will be displayed.</w:t>
            </w:r>
            <w:r>
              <w:t xml:space="preserve"> </w:t>
            </w:r>
            <w:r w:rsidRPr="00535608">
              <w:t>Select the dialog type of dialog file to be executed</w:t>
            </w:r>
            <w:r>
              <w:t>.</w:t>
            </w:r>
          </w:p>
          <w:p w14:paraId="7B10CD2C" w14:textId="6DF5CF53" w:rsidR="00535608" w:rsidRPr="00CE0420" w:rsidRDefault="00535608" w:rsidP="00535608">
            <w:pPr>
              <w:pStyle w:val="aff0"/>
            </w:pPr>
            <w:r w:rsidRPr="00535608">
              <w:lastRenderedPageBreak/>
              <w:t xml:space="preserve">The dialog file </w:t>
            </w:r>
            <w:r w:rsidR="004246FB">
              <w:t>linked</w:t>
            </w:r>
            <w:r w:rsidRPr="00535608">
              <w:t xml:space="preserve"> with the OS type and dialog type of every host are execution target</w:t>
            </w:r>
            <w:r w:rsidR="00043267">
              <w:t>.</w:t>
            </w:r>
          </w:p>
        </w:tc>
        <w:tc>
          <w:tcPr>
            <w:tcW w:w="1105" w:type="dxa"/>
          </w:tcPr>
          <w:p w14:paraId="4E9C07AC" w14:textId="77777777" w:rsidR="00535608" w:rsidRPr="00CE0420" w:rsidRDefault="00535608" w:rsidP="00535608">
            <w:pPr>
              <w:pStyle w:val="aff0"/>
              <w:jc w:val="center"/>
            </w:pPr>
            <w:r w:rsidRPr="00CE0420">
              <w:rPr>
                <w:rFonts w:cstheme="minorHAnsi" w:hint="eastAsia"/>
                <w:color w:val="000000"/>
                <w:shd w:val="clear" w:color="auto" w:fill="FFFFFF"/>
              </w:rPr>
              <w:lastRenderedPageBreak/>
              <w:t>○</w:t>
            </w:r>
          </w:p>
        </w:tc>
        <w:tc>
          <w:tcPr>
            <w:tcW w:w="993" w:type="dxa"/>
          </w:tcPr>
          <w:p w14:paraId="52DF2088" w14:textId="24A38B7E"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54EFF372" w14:textId="77777777" w:rsidR="00535608" w:rsidRPr="00CE0420" w:rsidRDefault="00535608" w:rsidP="00535608">
            <w:pPr>
              <w:pStyle w:val="aff0"/>
            </w:pPr>
            <w:r w:rsidRPr="00CE0420">
              <w:rPr>
                <w:rFonts w:hint="eastAsia"/>
              </w:rPr>
              <w:t>-</w:t>
            </w:r>
          </w:p>
        </w:tc>
      </w:tr>
      <w:tr w:rsidR="00535608" w:rsidRPr="00CE0420" w14:paraId="418CC8BD" w14:textId="77777777" w:rsidTr="00043267">
        <w:tc>
          <w:tcPr>
            <w:tcW w:w="1668" w:type="dxa"/>
          </w:tcPr>
          <w:p w14:paraId="0CDDCF07" w14:textId="3611AFAA" w:rsidR="00535608" w:rsidRPr="00CE0420" w:rsidRDefault="00535608" w:rsidP="00535608">
            <w:pPr>
              <w:pStyle w:val="aff0"/>
            </w:pPr>
            <w:r w:rsidRPr="000A5A01">
              <w:t>Include order</w:t>
            </w:r>
          </w:p>
        </w:tc>
        <w:tc>
          <w:tcPr>
            <w:tcW w:w="4139" w:type="dxa"/>
          </w:tcPr>
          <w:p w14:paraId="345BED53" w14:textId="6F6069F6" w:rsidR="00535608" w:rsidRPr="00CE0420" w:rsidRDefault="00535608" w:rsidP="00535608">
            <w:pPr>
              <w:pStyle w:val="aff0"/>
            </w:pPr>
            <w:r w:rsidRPr="00535608">
              <w:t>Same as Ansible-Legacy</w:t>
            </w:r>
          </w:p>
        </w:tc>
        <w:tc>
          <w:tcPr>
            <w:tcW w:w="1105" w:type="dxa"/>
          </w:tcPr>
          <w:p w14:paraId="45AC6251"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01449D1D" w14:textId="5E38BB76" w:rsidR="00535608" w:rsidRPr="00CE0420" w:rsidRDefault="00535608" w:rsidP="00535608">
            <w:pPr>
              <w:pStyle w:val="aff0"/>
              <w:jc w:val="center"/>
            </w:pPr>
            <w:r w:rsidRPr="00535608">
              <w:rPr>
                <w:rFonts w:cs="Arial"/>
              </w:rPr>
              <w:t>Manual</w:t>
            </w:r>
          </w:p>
        </w:tc>
        <w:tc>
          <w:tcPr>
            <w:tcW w:w="1984" w:type="dxa"/>
          </w:tcPr>
          <w:p w14:paraId="404C134A" w14:textId="0353D908" w:rsidR="00535608" w:rsidRPr="00CE0420" w:rsidRDefault="00535608" w:rsidP="00535608">
            <w:pPr>
              <w:pStyle w:val="aff0"/>
            </w:pPr>
            <w:r w:rsidRPr="00535608">
              <w:rPr>
                <w:rFonts w:cs="Arial"/>
              </w:rPr>
              <w:t>Half-width integer</w:t>
            </w:r>
          </w:p>
        </w:tc>
      </w:tr>
      <w:tr w:rsidR="00535608" w:rsidRPr="00CE0420" w14:paraId="1DDF471C" w14:textId="77777777" w:rsidTr="00043267">
        <w:tc>
          <w:tcPr>
            <w:tcW w:w="1668" w:type="dxa"/>
          </w:tcPr>
          <w:p w14:paraId="50FDCB35" w14:textId="382FF305" w:rsidR="00535608" w:rsidRPr="00CE0420" w:rsidRDefault="00535608" w:rsidP="00535608">
            <w:pPr>
              <w:pStyle w:val="aff0"/>
            </w:pPr>
            <w:r w:rsidRPr="000A5A01">
              <w:t>Remarks</w:t>
            </w:r>
          </w:p>
        </w:tc>
        <w:tc>
          <w:tcPr>
            <w:tcW w:w="4139" w:type="dxa"/>
          </w:tcPr>
          <w:p w14:paraId="33699436" w14:textId="18B31DEB" w:rsidR="00535608" w:rsidRPr="00CE0420" w:rsidRDefault="00043267" w:rsidP="00535608">
            <w:pPr>
              <w:pStyle w:val="aff0"/>
            </w:pPr>
            <w:r w:rsidRPr="00043267">
              <w:t>Free description field</w:t>
            </w:r>
            <w:r>
              <w:t>.</w:t>
            </w:r>
          </w:p>
        </w:tc>
        <w:tc>
          <w:tcPr>
            <w:tcW w:w="1105" w:type="dxa"/>
          </w:tcPr>
          <w:p w14:paraId="74679AEE" w14:textId="53B32843" w:rsidR="00535608" w:rsidRPr="00CE0420" w:rsidRDefault="00535608" w:rsidP="00535608">
            <w:pPr>
              <w:pStyle w:val="aff0"/>
              <w:jc w:val="center"/>
            </w:pPr>
            <w:r w:rsidRPr="00CE0420">
              <w:rPr>
                <w:rFonts w:hint="eastAsia"/>
              </w:rPr>
              <w:t>-</w:t>
            </w:r>
          </w:p>
        </w:tc>
        <w:tc>
          <w:tcPr>
            <w:tcW w:w="993" w:type="dxa"/>
          </w:tcPr>
          <w:p w14:paraId="45AF88F5" w14:textId="61D4EC39" w:rsidR="00535608" w:rsidRPr="00CE0420" w:rsidRDefault="00535608" w:rsidP="00535608">
            <w:pPr>
              <w:pStyle w:val="aff0"/>
              <w:jc w:val="center"/>
            </w:pPr>
            <w:r w:rsidRPr="00535608">
              <w:rPr>
                <w:rFonts w:cs="Arial"/>
              </w:rPr>
              <w:t>Manual</w:t>
            </w:r>
          </w:p>
        </w:tc>
        <w:tc>
          <w:tcPr>
            <w:tcW w:w="1984" w:type="dxa"/>
          </w:tcPr>
          <w:p w14:paraId="7A25F970" w14:textId="6BF17DC8" w:rsidR="00535608" w:rsidRPr="00CE0420" w:rsidRDefault="00535608" w:rsidP="00535608">
            <w:pPr>
              <w:pStyle w:val="aff0"/>
            </w:pPr>
            <w:r w:rsidRPr="00535608">
              <w:rPr>
                <w:rFonts w:cs="Arial"/>
              </w:rPr>
              <w:t>Maximum length 4000 bytes</w:t>
            </w:r>
          </w:p>
        </w:tc>
      </w:tr>
    </w:tbl>
    <w:p w14:paraId="1197FE75" w14:textId="4D5EFE09" w:rsidR="003000E6" w:rsidRPr="00CE0420" w:rsidRDefault="00BF3351" w:rsidP="00043267">
      <w:pPr>
        <w:pStyle w:val="30"/>
        <w:rPr>
          <w:rFonts w:ascii="Arial" w:hAnsi="Arial"/>
        </w:rPr>
      </w:pPr>
      <w:bookmarkStart w:id="159" w:name="_多段変数最大繰返数管理（Ansible-Legacy_Roleのみ）"/>
      <w:bookmarkStart w:id="160" w:name="_Ref32244713"/>
      <w:bookmarkStart w:id="161" w:name="_Toc105605724"/>
      <w:bookmarkEnd w:id="159"/>
      <w:r>
        <w:rPr>
          <w:rFonts w:ascii="Arial" w:hAnsi="Arial"/>
        </w:rPr>
        <w:t>Nested variable list</w:t>
      </w:r>
      <w:r w:rsidR="00043267">
        <w:rPr>
          <w:rFonts w:ascii="Arial" w:hAnsi="Arial"/>
        </w:rPr>
        <w:t xml:space="preserve"> </w:t>
      </w:r>
      <w:r w:rsidR="00043267" w:rsidRPr="00043267">
        <w:rPr>
          <w:rFonts w:ascii="Arial" w:hAnsi="Arial"/>
        </w:rPr>
        <w:t>(Ansible-Legacy Role only)</w:t>
      </w:r>
      <w:bookmarkEnd w:id="160"/>
      <w:bookmarkEnd w:id="161"/>
    </w:p>
    <w:p w14:paraId="50D28037" w14:textId="0E0710BA" w:rsidR="0041137E" w:rsidRDefault="00B014F6" w:rsidP="0041137E">
      <w:pPr>
        <w:pStyle w:val="a0"/>
        <w:numPr>
          <w:ilvl w:val="0"/>
          <w:numId w:val="0"/>
        </w:numPr>
        <w:ind w:leftChars="150" w:left="631" w:hangingChars="150" w:hanging="316"/>
      </w:pPr>
      <w:r w:rsidRPr="00B014F6">
        <w:rPr>
          <w:b/>
        </w:rPr>
        <w:t>(1)</w:t>
      </w:r>
      <w:r w:rsidRPr="00B014F6">
        <w:t xml:space="preserve"> </w:t>
      </w:r>
      <w:r w:rsidR="0041137E" w:rsidRPr="0041137E">
        <w:t>In the "</w:t>
      </w:r>
      <w:r w:rsidR="00BF3351">
        <w:t>Nested variable list</w:t>
      </w:r>
      <w:r w:rsidR="0041137E" w:rsidRPr="0041137E">
        <w:t>" menu, update the maximum iteration count of member variable array defined as nested array in the nested variable which is defined in the role package registered in "</w:t>
      </w:r>
      <w:r w:rsidR="002D2F2A">
        <w:rPr>
          <w:u w:val="single"/>
        </w:rPr>
        <w:t>5.3.4</w:t>
      </w:r>
      <w:r w:rsidR="0041137E" w:rsidRPr="0041137E">
        <w:rPr>
          <w:u w:val="single"/>
        </w:rPr>
        <w:t xml:space="preserve"> </w:t>
      </w:r>
      <w:r w:rsidR="0041137E" w:rsidRPr="0041137E">
        <w:rPr>
          <w:u w:val="single"/>
        </w:rPr>
        <w:fldChar w:fldCharType="begin"/>
      </w:r>
      <w:r w:rsidR="0041137E" w:rsidRPr="0041137E">
        <w:rPr>
          <w:u w:val="single"/>
        </w:rPr>
        <w:instrText xml:space="preserve"> REF _Ref31900626 \h </w:instrText>
      </w:r>
      <w:r w:rsidR="0041137E" w:rsidRPr="0041137E">
        <w:rPr>
          <w:u w:val="single"/>
        </w:rPr>
      </w:r>
      <w:r w:rsidR="0041137E" w:rsidRPr="0041137E">
        <w:rPr>
          <w:u w:val="single"/>
        </w:rPr>
        <w:fldChar w:fldCharType="separate"/>
      </w:r>
      <w:r w:rsidR="0008204C" w:rsidRPr="00BE3B31">
        <w:rPr>
          <w:rFonts w:cs="ＭＳ Ｐゴシック"/>
          <w:color w:val="000000"/>
          <w:kern w:val="0"/>
        </w:rPr>
        <w:t>Role package list</w:t>
      </w:r>
      <w:r w:rsidR="0008204C">
        <w:rPr>
          <w:rFonts w:cs="ＭＳ Ｐゴシック"/>
          <w:color w:val="000000"/>
          <w:kern w:val="0"/>
        </w:rPr>
        <w:t xml:space="preserve"> </w:t>
      </w:r>
      <w:r w:rsidR="0008204C" w:rsidRPr="00BE3B31">
        <w:rPr>
          <w:rFonts w:cs="ＭＳ Ｐゴシック"/>
          <w:color w:val="000000"/>
          <w:kern w:val="0"/>
        </w:rPr>
        <w:t>(Ansible-Legacy Role only)</w:t>
      </w:r>
      <w:r w:rsidR="0041137E" w:rsidRPr="0041137E">
        <w:rPr>
          <w:u w:val="single"/>
        </w:rPr>
        <w:fldChar w:fldCharType="end"/>
      </w:r>
      <w:r w:rsidR="0041137E" w:rsidRPr="0041137E">
        <w:t>"</w:t>
      </w:r>
      <w:r w:rsidR="0041137E">
        <w:t>.</w:t>
      </w:r>
      <w:r w:rsidR="0041137E" w:rsidRPr="0041137E">
        <w:t xml:space="preserve"> Click the update button of the member variable that the user want to change and update the maximum iteration count</w:t>
      </w:r>
      <w:r w:rsidR="0041137E">
        <w:t>.</w:t>
      </w:r>
    </w:p>
    <w:p w14:paraId="7EA35F9F" w14:textId="7005F6C3" w:rsidR="00D64A6B" w:rsidRPr="005030DA" w:rsidRDefault="0041137E" w:rsidP="0041137E">
      <w:pPr>
        <w:pStyle w:val="a0"/>
        <w:numPr>
          <w:ilvl w:val="0"/>
          <w:numId w:val="0"/>
        </w:numPr>
        <w:ind w:leftChars="150" w:left="630" w:hangingChars="150" w:hanging="315"/>
        <w:jc w:val="center"/>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287D65AE">
                <wp:simplePos x="0" y="0"/>
                <wp:positionH relativeFrom="column">
                  <wp:posOffset>642925</wp:posOffset>
                </wp:positionH>
                <wp:positionV relativeFrom="paragraph">
                  <wp:posOffset>1195705</wp:posOffset>
                </wp:positionV>
                <wp:extent cx="724205" cy="248716"/>
                <wp:effectExtent l="19050" t="19050" r="19050" b="18415"/>
                <wp:wrapNone/>
                <wp:docPr id="167" name="正方形/長方形 167"/>
                <wp:cNvGraphicFramePr/>
                <a:graphic xmlns:a="http://schemas.openxmlformats.org/drawingml/2006/main">
                  <a:graphicData uri="http://schemas.microsoft.com/office/word/2010/wordprocessingShape">
                    <wps:wsp>
                      <wps:cNvSpPr/>
                      <wps:spPr>
                        <a:xfrm>
                          <a:off x="0" y="0"/>
                          <a:ext cx="724205" cy="24871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0423D" id="正方形/長方形 167" o:spid="_x0000_s1026" style="position:absolute;left:0;text-align:left;margin-left:50.6pt;margin-top:94.15pt;width:57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" filled="f" strokecolor="#c00000" strokeweight="2.25pt"/>
            </w:pict>
          </mc:Fallback>
        </mc:AlternateContent>
      </w:r>
      <w:r w:rsidR="00632FD8">
        <w:rPr>
          <w:noProof/>
        </w:rPr>
        <w:drawing>
          <wp:inline distT="0" distB="0" distL="0" distR="0" wp14:anchorId="45CAF03C" wp14:editId="12BED661">
            <wp:extent cx="5019474" cy="3591659"/>
            <wp:effectExtent l="0" t="0" r="0"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019474" cy="3591659"/>
                    </a:xfrm>
                    <a:prstGeom prst="rect">
                      <a:avLst/>
                    </a:prstGeom>
                    <a:ln>
                      <a:noFill/>
                    </a:ln>
                    <a:extLst>
                      <a:ext uri="{53640926-AAD7-44D8-BBD7-CCE9431645EC}">
                        <a14:shadowObscured xmlns:a14="http://schemas.microsoft.com/office/drawing/2010/main"/>
                      </a:ext>
                    </a:extLst>
                  </pic:spPr>
                </pic:pic>
              </a:graphicData>
            </a:graphic>
          </wp:inline>
        </w:drawing>
      </w:r>
    </w:p>
    <w:p w14:paraId="008242DB" w14:textId="194FED40" w:rsidR="001D649E" w:rsidRDefault="0041137E" w:rsidP="00B014F6">
      <w:pPr>
        <w:pStyle w:val="34"/>
        <w:jc w:val="center"/>
        <w:rPr>
          <w:rStyle w:val="generalbold1"/>
          <w:rFonts w:eastAsia="ＭＳ Ｐゴシック"/>
          <w:bCs/>
          <w:sz w:val="18"/>
          <w:szCs w:val="18"/>
        </w:rPr>
      </w:pPr>
      <w:r w:rsidRPr="0041137E">
        <w:rPr>
          <w:rFonts w:ascii="Arial" w:hAnsi="Arial"/>
          <w:b/>
        </w:rPr>
        <w:t>Figur</w:t>
      </w:r>
      <w:r w:rsidR="00424E1D">
        <w:rPr>
          <w:rFonts w:ascii="Arial" w:hAnsi="Arial"/>
          <w:b/>
        </w:rPr>
        <w:t>e 5.3-22</w:t>
      </w:r>
      <w:r w:rsidRPr="0041137E">
        <w:rPr>
          <w:rFonts w:ascii="Arial" w:hAnsi="Arial"/>
          <w:b/>
        </w:rPr>
        <w:t xml:space="preserve"> Submenu screen</w:t>
      </w:r>
      <w:r>
        <w:rPr>
          <w:rFonts w:ascii="Arial" w:hAnsi="Arial"/>
          <w:b/>
        </w:rPr>
        <w:t xml:space="preserve"> </w:t>
      </w:r>
      <w:r w:rsidRPr="0041137E">
        <w:rPr>
          <w:rFonts w:ascii="Arial" w:hAnsi="Arial"/>
          <w:b/>
        </w:rPr>
        <w:t>(</w:t>
      </w:r>
      <w:r w:rsidR="00BF3351">
        <w:rPr>
          <w:rFonts w:ascii="Arial" w:hAnsi="Arial"/>
          <w:b/>
        </w:rPr>
        <w:t>Nested variable list</w:t>
      </w:r>
      <w:r w:rsidRPr="0041137E">
        <w:rPr>
          <w:rFonts w:ascii="Arial" w:hAnsi="Arial"/>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79675C8B" w14:textId="4FCC4F86" w:rsidR="00CE74FC"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00CE74FC">
        <w:rPr>
          <w:rStyle w:val="generalbold1"/>
          <w:rFonts w:eastAsia="ＭＳ Ｐゴシック"/>
          <w:bCs/>
          <w:sz w:val="21"/>
          <w:szCs w:val="21"/>
        </w:rPr>
        <w:t xml:space="preserve">Click the "List" - "Update" </w:t>
      </w:r>
      <w:r w:rsidR="00CE74FC" w:rsidRPr="00CE74FC">
        <w:rPr>
          <w:rStyle w:val="generalbold1"/>
          <w:rFonts w:eastAsia="ＭＳ Ｐゴシック"/>
          <w:bCs/>
          <w:sz w:val="21"/>
          <w:szCs w:val="21"/>
        </w:rPr>
        <w:t>button to update the maximum iteration count</w:t>
      </w:r>
      <w:r w:rsidR="007F28E2">
        <w:rPr>
          <w:rStyle w:val="generalbold1"/>
          <w:rFonts w:eastAsia="ＭＳ Ｐゴシック"/>
          <w:bCs/>
          <w:sz w:val="21"/>
          <w:szCs w:val="21"/>
        </w:rPr>
        <w:t>.</w:t>
      </w:r>
    </w:p>
    <w:p w14:paraId="09EDFE1D" w14:textId="3A79434A" w:rsidR="001D649E" w:rsidRDefault="00CE74FC" w:rsidP="00CE74FC">
      <w:pPr>
        <w:pStyle w:val="34"/>
        <w:ind w:firstLineChars="150" w:firstLine="316"/>
        <w:rPr>
          <w:rStyle w:val="generalbold1"/>
          <w:rFonts w:eastAsia="ＭＳ Ｐゴシック"/>
          <w:b/>
          <w:bCs/>
          <w:color w:val="FF0000"/>
          <w:sz w:val="21"/>
          <w:szCs w:val="21"/>
        </w:rPr>
      </w:pPr>
      <w:r w:rsidRPr="00CE74FC">
        <w:rPr>
          <w:rStyle w:val="generalbold1"/>
          <w:rFonts w:eastAsia="ＭＳ Ｐゴシック" w:hint="eastAsia"/>
          <w:b/>
          <w:bCs/>
          <w:color w:val="FF0000"/>
          <w:sz w:val="21"/>
          <w:szCs w:val="21"/>
        </w:rPr>
        <w:t>（※</w:t>
      </w:r>
      <w:r w:rsidRPr="00CE74FC">
        <w:rPr>
          <w:rStyle w:val="generalbold1"/>
          <w:rFonts w:eastAsia="ＭＳ Ｐゴシック" w:hint="eastAsia"/>
          <w:b/>
          <w:bCs/>
          <w:color w:val="FF0000"/>
          <w:sz w:val="21"/>
          <w:szCs w:val="21"/>
        </w:rPr>
        <w:t>Not the registration button</w:t>
      </w:r>
      <w:r w:rsidRPr="00CE74FC">
        <w:rPr>
          <w:rStyle w:val="generalbold1"/>
          <w:rFonts w:eastAsia="ＭＳ Ｐゴシック" w:hint="eastAsia"/>
          <w:b/>
          <w:bCs/>
          <w:color w:val="FF0000"/>
          <w:sz w:val="21"/>
          <w:szCs w:val="21"/>
        </w:rPr>
        <w:t>）</w:t>
      </w:r>
    </w:p>
    <w:p w14:paraId="59174399" w14:textId="77777777" w:rsidR="00DA0C4F" w:rsidRDefault="00DA0C4F" w:rsidP="00CE74FC">
      <w:pPr>
        <w:pStyle w:val="34"/>
        <w:ind w:firstLineChars="150" w:firstLine="316"/>
        <w:rPr>
          <w:rStyle w:val="generalbold1"/>
          <w:rFonts w:eastAsia="ＭＳ Ｐゴシック"/>
          <w:b/>
          <w:bCs/>
          <w:color w:val="FF0000"/>
          <w:sz w:val="21"/>
          <w:szCs w:val="21"/>
        </w:rPr>
      </w:pPr>
    </w:p>
    <w:p w14:paraId="68E6DA15" w14:textId="1425A1C3" w:rsidR="00B014F6" w:rsidRDefault="00DA0C4F" w:rsidP="00DA0C4F">
      <w:pPr>
        <w:pStyle w:val="34"/>
        <w:jc w:val="center"/>
        <w:rPr>
          <w:rStyle w:val="generalbold1"/>
          <w:rFonts w:eastAsia="ＭＳ Ｐゴシック"/>
          <w:bCs/>
          <w:sz w:val="18"/>
          <w:szCs w:val="18"/>
        </w:rPr>
      </w:pPr>
      <w:r w:rsidRPr="00DA0C4F">
        <w:rPr>
          <w:noProof/>
        </w:rPr>
        <w:drawing>
          <wp:inline distT="0" distB="0" distL="0" distR="0" wp14:anchorId="0C490577" wp14:editId="096C80B6">
            <wp:extent cx="5673528" cy="687629"/>
            <wp:effectExtent l="0" t="0" r="3810" b="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8299" cy="718507"/>
                    </a:xfrm>
                    <a:prstGeom prst="rect">
                      <a:avLst/>
                    </a:prstGeom>
                  </pic:spPr>
                </pic:pic>
              </a:graphicData>
            </a:graphic>
          </wp:inline>
        </w:drawing>
      </w:r>
    </w:p>
    <w:p w14:paraId="75CC7FA2" w14:textId="4507E73E" w:rsidR="00B014F6" w:rsidRPr="00B014F6" w:rsidRDefault="00424E1D" w:rsidP="00B014F6">
      <w:pPr>
        <w:pStyle w:val="34"/>
        <w:jc w:val="center"/>
        <w:rPr>
          <w:rStyle w:val="generalbold1"/>
          <w:rFonts w:eastAsia="ＭＳ Ｐゴシック"/>
          <w:b/>
          <w:bCs/>
          <w:sz w:val="21"/>
          <w:szCs w:val="21"/>
        </w:rPr>
      </w:pPr>
      <w:r>
        <w:rPr>
          <w:rStyle w:val="generalbold1"/>
          <w:rFonts w:eastAsia="ＭＳ Ｐゴシック"/>
          <w:b/>
          <w:bCs/>
          <w:sz w:val="21"/>
          <w:szCs w:val="21"/>
        </w:rPr>
        <w:t>Figure 5.3-23</w:t>
      </w:r>
      <w:r w:rsidR="00A80851" w:rsidRPr="00A80851">
        <w:rPr>
          <w:rStyle w:val="generalbold1"/>
          <w:rFonts w:eastAsia="ＭＳ Ｐゴシック"/>
          <w:b/>
          <w:bCs/>
          <w:sz w:val="21"/>
          <w:szCs w:val="21"/>
        </w:rPr>
        <w:t xml:space="preserve"> Registration screen</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7CBD1DE8"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00A80851" w:rsidRPr="00A80851">
        <w:rPr>
          <w:rStyle w:val="generalbold1"/>
          <w:rFonts w:eastAsia="ＭＳ Ｐゴシック"/>
          <w:bCs/>
          <w:sz w:val="21"/>
          <w:szCs w:val="21"/>
        </w:rPr>
        <w:t>The list of registration screen items are as follows</w:t>
      </w:r>
      <w:r w:rsidR="00A80851">
        <w:rPr>
          <w:rStyle w:val="generalbold1"/>
          <w:rFonts w:eastAsia="ＭＳ Ｐゴシック"/>
          <w:bCs/>
          <w:sz w:val="21"/>
          <w:szCs w:val="21"/>
        </w:rPr>
        <w:t>.</w:t>
      </w:r>
    </w:p>
    <w:p w14:paraId="3C127681" w14:textId="3D354878" w:rsidR="00B014F6" w:rsidRDefault="00B014F6" w:rsidP="001D649E">
      <w:pPr>
        <w:pStyle w:val="34"/>
        <w:rPr>
          <w:rStyle w:val="generalbold1"/>
          <w:rFonts w:eastAsia="ＭＳ Ｐゴシック"/>
          <w:bCs/>
          <w:sz w:val="18"/>
          <w:szCs w:val="18"/>
        </w:rPr>
      </w:pPr>
    </w:p>
    <w:p w14:paraId="4029FEA2" w14:textId="480DFB26" w:rsidR="00B014F6" w:rsidRPr="00B014F6" w:rsidRDefault="002B6093" w:rsidP="00B014F6">
      <w:pPr>
        <w:pStyle w:val="34"/>
        <w:jc w:val="center"/>
        <w:rPr>
          <w:rStyle w:val="generalbold1"/>
          <w:rFonts w:eastAsia="ＭＳ Ｐゴシック"/>
          <w:b/>
          <w:bCs/>
          <w:sz w:val="21"/>
          <w:szCs w:val="21"/>
        </w:rPr>
      </w:pPr>
      <w:r>
        <w:rPr>
          <w:rStyle w:val="generalbold1"/>
          <w:rFonts w:eastAsia="ＭＳ Ｐゴシック"/>
          <w:b/>
          <w:bCs/>
          <w:sz w:val="21"/>
          <w:szCs w:val="21"/>
        </w:rPr>
        <w:t>Table 5.3-10</w:t>
      </w:r>
      <w:r w:rsidR="00A80851" w:rsidRPr="00A80851">
        <w:rPr>
          <w:rStyle w:val="generalbold1"/>
          <w:rFonts w:eastAsia="ＭＳ Ｐゴシック"/>
          <w:b/>
          <w:bCs/>
          <w:sz w:val="21"/>
          <w:szCs w:val="21"/>
        </w:rPr>
        <w:t xml:space="preserve"> Registration screen item list</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394"/>
        <w:gridCol w:w="992"/>
        <w:gridCol w:w="993"/>
        <w:gridCol w:w="2097"/>
      </w:tblGrid>
      <w:tr w:rsidR="00A80851" w:rsidRPr="00860732" w14:paraId="5BE0B437" w14:textId="77777777" w:rsidTr="00A80851">
        <w:tc>
          <w:tcPr>
            <w:tcW w:w="1413" w:type="dxa"/>
            <w:shd w:val="clear" w:color="auto" w:fill="002B62"/>
          </w:tcPr>
          <w:p w14:paraId="4F51331C" w14:textId="3625E225"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Item</w:t>
            </w:r>
          </w:p>
        </w:tc>
        <w:tc>
          <w:tcPr>
            <w:tcW w:w="4394" w:type="dxa"/>
            <w:shd w:val="clear" w:color="auto" w:fill="002B62"/>
            <w:vAlign w:val="center"/>
          </w:tcPr>
          <w:p w14:paraId="79229EFF" w14:textId="46AAF2CD"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Description</w:t>
            </w:r>
          </w:p>
        </w:tc>
        <w:tc>
          <w:tcPr>
            <w:tcW w:w="992" w:type="dxa"/>
            <w:shd w:val="clear" w:color="auto" w:fill="002B62"/>
          </w:tcPr>
          <w:p w14:paraId="22C25FE3" w14:textId="4C3EF244"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Input required</w:t>
            </w:r>
          </w:p>
        </w:tc>
        <w:tc>
          <w:tcPr>
            <w:tcW w:w="993" w:type="dxa"/>
            <w:shd w:val="clear" w:color="auto" w:fill="002B62"/>
          </w:tcPr>
          <w:p w14:paraId="15E552D8" w14:textId="30D00A7E" w:rsidR="00A80851" w:rsidRPr="00A80851" w:rsidRDefault="00A80851" w:rsidP="00A80851">
            <w:pPr>
              <w:spacing w:line="240" w:lineRule="exact"/>
              <w:jc w:val="center"/>
              <w:rPr>
                <w:rFonts w:cs="Arial"/>
                <w:color w:val="FFFFFF" w:themeColor="background1"/>
                <w:sz w:val="18"/>
                <w:szCs w:val="18"/>
              </w:rPr>
            </w:pPr>
            <w:r w:rsidRPr="00A80851">
              <w:rPr>
                <w:rFonts w:cs="Arial"/>
                <w:sz w:val="18"/>
                <w:szCs w:val="18"/>
              </w:rPr>
              <w:t>Input type</w:t>
            </w:r>
          </w:p>
        </w:tc>
        <w:tc>
          <w:tcPr>
            <w:tcW w:w="2097" w:type="dxa"/>
            <w:shd w:val="clear" w:color="auto" w:fill="002B62"/>
          </w:tcPr>
          <w:p w14:paraId="19A7F7F8" w14:textId="4EE713B8"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Restrictions</w:t>
            </w:r>
          </w:p>
        </w:tc>
      </w:tr>
      <w:tr w:rsidR="00A80851" w:rsidRPr="00860732" w14:paraId="13C4D143" w14:textId="77777777" w:rsidTr="00A80851">
        <w:tc>
          <w:tcPr>
            <w:tcW w:w="1413" w:type="dxa"/>
            <w:shd w:val="clear" w:color="auto" w:fill="E5EAEF"/>
          </w:tcPr>
          <w:p w14:paraId="566E9AFD" w14:textId="5B7354F6" w:rsidR="00A80851" w:rsidRPr="00A80851" w:rsidRDefault="00A80851" w:rsidP="00A80851">
            <w:pPr>
              <w:spacing w:line="240" w:lineRule="exact"/>
              <w:rPr>
                <w:rFonts w:cs="Arial"/>
                <w:sz w:val="18"/>
                <w:szCs w:val="18"/>
                <w:shd w:val="clear" w:color="auto" w:fill="FFFFFF"/>
              </w:rPr>
            </w:pPr>
            <w:r w:rsidRPr="00A80851">
              <w:rPr>
                <w:rFonts w:cs="Arial"/>
                <w:sz w:val="18"/>
                <w:szCs w:val="18"/>
              </w:rPr>
              <w:t>maximum iteration count</w:t>
            </w:r>
          </w:p>
        </w:tc>
        <w:tc>
          <w:tcPr>
            <w:tcW w:w="4394" w:type="dxa"/>
            <w:vAlign w:val="center"/>
          </w:tcPr>
          <w:p w14:paraId="6C3CC329" w14:textId="226894E9" w:rsidR="00A80851" w:rsidRPr="00A80851" w:rsidRDefault="00A80851" w:rsidP="00A80851">
            <w:pPr>
              <w:spacing w:line="240" w:lineRule="exact"/>
              <w:rPr>
                <w:rFonts w:eastAsia="ＭＳ Ｐゴシック" w:cs="Arial"/>
                <w:bCs/>
                <w:sz w:val="18"/>
                <w:szCs w:val="18"/>
              </w:rPr>
            </w:pPr>
            <w:r w:rsidRPr="00A80851">
              <w:rPr>
                <w:rFonts w:eastAsia="游ゴシック" w:cs="Arial"/>
                <w:color w:val="000000"/>
                <w:sz w:val="18"/>
                <w:szCs w:val="18"/>
              </w:rPr>
              <w:t>Enter the maximum iteration count of the array in the range of 1~99,999,999</w:t>
            </w:r>
            <w:r>
              <w:rPr>
                <w:rFonts w:eastAsia="游ゴシック" w:cs="Arial"/>
                <w:color w:val="000000"/>
                <w:sz w:val="18"/>
                <w:szCs w:val="18"/>
              </w:rPr>
              <w:t>.</w:t>
            </w:r>
          </w:p>
        </w:tc>
        <w:tc>
          <w:tcPr>
            <w:tcW w:w="992" w:type="dxa"/>
          </w:tcPr>
          <w:p w14:paraId="7217E145"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192A0B21" w14:textId="03A5C016"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7CF9BC96" w14:textId="4A753C92"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Value 1</w:t>
            </w:r>
            <w:r w:rsidRPr="00A80851">
              <w:rPr>
                <w:rFonts w:cs="Arial"/>
                <w:color w:val="000000"/>
                <w:sz w:val="18"/>
                <w:szCs w:val="18"/>
                <w:shd w:val="clear" w:color="auto" w:fill="FFFFFF"/>
              </w:rPr>
              <w:t>～</w:t>
            </w:r>
            <w:r w:rsidRPr="00A80851">
              <w:rPr>
                <w:rFonts w:cs="Arial"/>
                <w:color w:val="000000"/>
                <w:sz w:val="18"/>
                <w:szCs w:val="18"/>
                <w:shd w:val="clear" w:color="auto" w:fill="FFFFFF"/>
              </w:rPr>
              <w:t>99,999,999</w:t>
            </w:r>
          </w:p>
        </w:tc>
      </w:tr>
      <w:tr w:rsidR="00A80851" w:rsidRPr="00860732" w14:paraId="7799F3D6" w14:textId="77777777" w:rsidTr="00A80851">
        <w:tc>
          <w:tcPr>
            <w:tcW w:w="1413" w:type="dxa"/>
            <w:shd w:val="clear" w:color="auto" w:fill="E5EAEF"/>
          </w:tcPr>
          <w:p w14:paraId="009CBA1B" w14:textId="7E65F4D3" w:rsidR="00A80851" w:rsidRPr="00A80851" w:rsidRDefault="00A80851" w:rsidP="00A80851">
            <w:pPr>
              <w:spacing w:line="240" w:lineRule="exact"/>
              <w:rPr>
                <w:rFonts w:cs="Arial"/>
                <w:sz w:val="18"/>
                <w:szCs w:val="18"/>
                <w:shd w:val="clear" w:color="auto" w:fill="FFFFFF"/>
              </w:rPr>
            </w:pPr>
            <w:r w:rsidRPr="00A80851">
              <w:rPr>
                <w:rFonts w:cs="Arial"/>
                <w:sz w:val="18"/>
                <w:szCs w:val="18"/>
              </w:rPr>
              <w:t>Remarks</w:t>
            </w:r>
          </w:p>
        </w:tc>
        <w:tc>
          <w:tcPr>
            <w:tcW w:w="4394" w:type="dxa"/>
            <w:vAlign w:val="center"/>
          </w:tcPr>
          <w:p w14:paraId="179C4B38" w14:textId="62B5E5F1" w:rsidR="00A80851" w:rsidRPr="00A80851" w:rsidRDefault="00A80851" w:rsidP="00A80851">
            <w:pPr>
              <w:spacing w:line="240" w:lineRule="exact"/>
              <w:rPr>
                <w:rFonts w:cs="Arial"/>
                <w:sz w:val="18"/>
                <w:szCs w:val="18"/>
                <w:shd w:val="clear" w:color="auto" w:fill="FFFFFF"/>
              </w:rPr>
            </w:pPr>
            <w:r w:rsidRPr="00A80851">
              <w:rPr>
                <w:rFonts w:eastAsia="游ゴシック" w:cs="Arial"/>
                <w:color w:val="000000"/>
                <w:sz w:val="18"/>
                <w:szCs w:val="18"/>
              </w:rPr>
              <w:t>Free description field.</w:t>
            </w:r>
          </w:p>
        </w:tc>
        <w:tc>
          <w:tcPr>
            <w:tcW w:w="992" w:type="dxa"/>
          </w:tcPr>
          <w:p w14:paraId="61FE59AB"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75C2CE8C" w14:textId="70C1A577"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4D7AB5B6" w14:textId="32F8D60A"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Maximum length 4000 bytes</w:t>
            </w:r>
          </w:p>
        </w:tc>
      </w:tr>
    </w:tbl>
    <w:p w14:paraId="2663CC46" w14:textId="23C66E30" w:rsidR="00B014F6" w:rsidRDefault="00B014F6" w:rsidP="001D649E">
      <w:pPr>
        <w:pStyle w:val="34"/>
        <w:rPr>
          <w:rStyle w:val="generalbold1"/>
          <w:rFonts w:eastAsia="ＭＳ Ｐゴシック"/>
          <w:bCs/>
          <w:sz w:val="18"/>
          <w:szCs w:val="18"/>
        </w:rPr>
      </w:pPr>
    </w:p>
    <w:p w14:paraId="54751783" w14:textId="776578EA" w:rsidR="008237F7"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The display of member variable names are the variables of each heriarchy level scoped with "."</w:t>
      </w:r>
      <w:r>
        <w:rPr>
          <w:rStyle w:val="generalbold1"/>
          <w:rFonts w:eastAsia="ＭＳ Ｐゴシック"/>
          <w:bCs/>
          <w:sz w:val="21"/>
          <w:szCs w:val="21"/>
        </w:rPr>
        <w:t>.</w:t>
      </w:r>
    </w:p>
    <w:p w14:paraId="639A81CD" w14:textId="0C81AD84" w:rsidR="000C07D9" w:rsidRPr="000C07D9"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Also, if the first level is nested array, the member variable name will be displayed as "-"</w:t>
      </w:r>
      <w:r>
        <w:rPr>
          <w:rStyle w:val="generalbold1"/>
          <w:rFonts w:eastAsia="ＭＳ Ｐゴシック"/>
          <w:bCs/>
          <w:sz w:val="21"/>
          <w:szCs w:val="21"/>
        </w:rPr>
        <w:t>.</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8789" w:type="dxa"/>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44"/>
        <w:gridCol w:w="5245"/>
      </w:tblGrid>
      <w:tr w:rsidR="000C07D9" w:rsidRPr="00860732" w14:paraId="7D6C8214" w14:textId="77777777" w:rsidTr="008237F7">
        <w:tc>
          <w:tcPr>
            <w:tcW w:w="3544" w:type="dxa"/>
          </w:tcPr>
          <w:p w14:paraId="0DB7070E" w14:textId="74520D76" w:rsidR="008237F7" w:rsidRDefault="008237F7" w:rsidP="00C44CF1">
            <w:pPr>
              <w:rPr>
                <w:b/>
                <w:sz w:val="18"/>
                <w:lang w:val="en"/>
              </w:rPr>
            </w:pPr>
            <w:r>
              <w:rPr>
                <w:b/>
                <w:sz w:val="18"/>
                <w:lang w:val="en"/>
              </w:rPr>
              <w:t>V</w:t>
            </w:r>
            <w:r w:rsidRPr="008237F7">
              <w:rPr>
                <w:b/>
                <w:sz w:val="18"/>
                <w:lang w:val="en"/>
              </w:rPr>
              <w:t>ariable definition</w:t>
            </w:r>
          </w:p>
          <w:p w14:paraId="2BB623CE" w14:textId="77777777" w:rsidR="009F4C20" w:rsidRPr="008550B2" w:rsidRDefault="009F4C20" w:rsidP="009F4C20">
            <w:pPr>
              <w:rPr>
                <w:sz w:val="18"/>
                <w:lang w:val="en"/>
              </w:rPr>
            </w:pPr>
            <w:r w:rsidRPr="008550B2">
              <w:rPr>
                <w:sz w:val="18"/>
                <w:lang w:val="en"/>
              </w:rPr>
              <w:t>VAR_users:</w:t>
            </w:r>
          </w:p>
          <w:p w14:paraId="05886D48" w14:textId="77777777" w:rsidR="009F4C20" w:rsidRPr="008550B2" w:rsidRDefault="009F4C20" w:rsidP="009F4C20">
            <w:pPr>
              <w:rPr>
                <w:sz w:val="18"/>
                <w:lang w:val="en"/>
              </w:rPr>
            </w:pPr>
            <w:r w:rsidRPr="008550B2">
              <w:rPr>
                <w:sz w:val="18"/>
                <w:lang w:val="en"/>
              </w:rPr>
              <w:t xml:space="preserve">  - name: alice</w:t>
            </w:r>
          </w:p>
          <w:p w14:paraId="5DD515A8" w14:textId="77777777" w:rsidR="009F4C20" w:rsidRPr="008550B2" w:rsidRDefault="009F4C20" w:rsidP="009F4C20">
            <w:pPr>
              <w:rPr>
                <w:sz w:val="18"/>
                <w:lang w:val="en"/>
              </w:rPr>
            </w:pPr>
            <w:r w:rsidRPr="008550B2">
              <w:rPr>
                <w:sz w:val="18"/>
                <w:lang w:val="en"/>
              </w:rPr>
              <w:t xml:space="preserve">    authorized:</w:t>
            </w:r>
          </w:p>
          <w:p w14:paraId="52ACB834" w14:textId="77777777" w:rsidR="009F4C20" w:rsidRPr="008550B2" w:rsidRDefault="009F4C20" w:rsidP="009F4C20">
            <w:pPr>
              <w:rPr>
                <w:sz w:val="18"/>
                <w:lang w:val="en"/>
              </w:rPr>
            </w:pPr>
            <w:r w:rsidRPr="008550B2">
              <w:rPr>
                <w:sz w:val="18"/>
                <w:lang w:val="en"/>
              </w:rPr>
              <w:t xml:space="preserve">    - /tmp/alice/onekey.pub</w:t>
            </w:r>
          </w:p>
          <w:p w14:paraId="47238B7E" w14:textId="77777777" w:rsidR="009F4C20" w:rsidRPr="008550B2" w:rsidRDefault="009F4C20" w:rsidP="009F4C20">
            <w:pPr>
              <w:rPr>
                <w:sz w:val="18"/>
                <w:lang w:val="en"/>
              </w:rPr>
            </w:pPr>
            <w:r w:rsidRPr="008550B2">
              <w:rPr>
                <w:sz w:val="18"/>
                <w:lang w:val="en"/>
              </w:rPr>
              <w:t xml:space="preserve">    nested:</w:t>
            </w:r>
          </w:p>
          <w:p w14:paraId="39AB2A21" w14:textId="77777777" w:rsidR="009F4C20" w:rsidRPr="008550B2" w:rsidRDefault="009F4C20" w:rsidP="009F4C20">
            <w:pPr>
              <w:rPr>
                <w:sz w:val="18"/>
                <w:lang w:val="en"/>
              </w:rPr>
            </w:pPr>
            <w:r w:rsidRPr="008550B2">
              <w:rPr>
                <w:sz w:val="18"/>
                <w:lang w:val="en"/>
              </w:rPr>
              <w:t xml:space="preserve">      - craete_users:</w:t>
            </w:r>
          </w:p>
          <w:p w14:paraId="767C0728" w14:textId="77777777" w:rsidR="009F4C20" w:rsidRPr="008550B2" w:rsidRDefault="009F4C20" w:rsidP="009F4C20">
            <w:pPr>
              <w:rPr>
                <w:sz w:val="18"/>
                <w:lang w:val="en"/>
              </w:rPr>
            </w:pPr>
            <w:r w:rsidRPr="008550B2">
              <w:rPr>
                <w:sz w:val="18"/>
                <w:lang w:val="en"/>
              </w:rPr>
              <w:t xml:space="preserve">        Name: root</w:t>
            </w:r>
          </w:p>
          <w:p w14:paraId="0F2B7B33" w14:textId="77777777" w:rsidR="009F4C20" w:rsidRPr="008550B2" w:rsidRDefault="009F4C20" w:rsidP="009F4C20">
            <w:pPr>
              <w:rPr>
                <w:sz w:val="18"/>
                <w:lang w:val="en"/>
              </w:rPr>
            </w:pPr>
            <w:r w:rsidRPr="008550B2">
              <w:rPr>
                <w:sz w:val="18"/>
                <w:lang w:val="en"/>
              </w:rPr>
              <w:t xml:space="preserve">        password: xxxxxxxxx</w:t>
            </w:r>
          </w:p>
          <w:p w14:paraId="12221C23" w14:textId="77777777" w:rsidR="009F4C20" w:rsidRPr="008550B2" w:rsidRDefault="009F4C20" w:rsidP="009F4C20">
            <w:pPr>
              <w:rPr>
                <w:sz w:val="18"/>
                <w:lang w:val="en"/>
              </w:rPr>
            </w:pPr>
            <w:r w:rsidRPr="008550B2">
              <w:rPr>
                <w:sz w:val="18"/>
                <w:lang w:val="en"/>
              </w:rPr>
              <w:t xml:space="preserve">      - craete_users:</w:t>
            </w:r>
          </w:p>
          <w:p w14:paraId="419E1E91" w14:textId="77777777" w:rsidR="009F4C20" w:rsidRPr="008550B2" w:rsidRDefault="009F4C20" w:rsidP="009F4C20">
            <w:pPr>
              <w:rPr>
                <w:sz w:val="18"/>
                <w:lang w:val="en"/>
              </w:rPr>
            </w:pPr>
            <w:r w:rsidRPr="008550B2">
              <w:rPr>
                <w:sz w:val="18"/>
                <w:lang w:val="en"/>
              </w:rPr>
              <w:t xml:space="preserve">        Name: mysql</w:t>
            </w:r>
          </w:p>
          <w:p w14:paraId="6FBCE8B4" w14:textId="6A076ED3" w:rsidR="000C07D9" w:rsidRPr="00860732" w:rsidRDefault="009F4C20" w:rsidP="009F4C20">
            <w:pPr>
              <w:rPr>
                <w:sz w:val="18"/>
                <w:lang w:val="en"/>
              </w:rPr>
            </w:pPr>
            <w:r w:rsidRPr="008550B2">
              <w:rPr>
                <w:sz w:val="18"/>
                <w:lang w:val="en"/>
              </w:rPr>
              <w:t xml:space="preserve">        password: xxxxxxxxx</w:t>
            </w:r>
          </w:p>
        </w:tc>
        <w:tc>
          <w:tcPr>
            <w:tcW w:w="5245" w:type="dxa"/>
          </w:tcPr>
          <w:p w14:paraId="0C3E2FC9" w14:textId="77777777" w:rsidR="008237F7" w:rsidRDefault="008237F7" w:rsidP="00C44CF1">
            <w:pPr>
              <w:rPr>
                <w:b/>
                <w:sz w:val="18"/>
              </w:rPr>
            </w:pPr>
            <w:r w:rsidRPr="008237F7">
              <w:rPr>
                <w:b/>
                <w:sz w:val="18"/>
              </w:rPr>
              <w:t>Display of member variable</w:t>
            </w:r>
            <w:r w:rsidR="000C07D9" w:rsidRPr="00860732">
              <w:rPr>
                <w:rFonts w:hint="eastAsia"/>
                <w:b/>
                <w:sz w:val="18"/>
              </w:rPr>
              <w:t xml:space="preserve"> </w:t>
            </w:r>
            <w:r w:rsidR="000C07D9" w:rsidRPr="00860732">
              <w:rPr>
                <w:rFonts w:hint="eastAsia"/>
                <w:sz w:val="18"/>
              </w:rPr>
              <w:t xml:space="preserve"> </w:t>
            </w:r>
            <w:r w:rsidRPr="008237F7">
              <w:rPr>
                <w:b/>
                <w:sz w:val="18"/>
              </w:rPr>
              <w:t xml:space="preserve">default value of the </w:t>
            </w:r>
          </w:p>
          <w:p w14:paraId="33054CDC" w14:textId="701792DF" w:rsidR="000C07D9" w:rsidRPr="00860732" w:rsidRDefault="008237F7" w:rsidP="008237F7">
            <w:pPr>
              <w:ind w:firstLineChars="1400" w:firstLine="2530"/>
              <w:rPr>
                <w:sz w:val="18"/>
              </w:rPr>
            </w:pPr>
            <w:r w:rsidRPr="008237F7">
              <w:rPr>
                <w:b/>
                <w:sz w:val="18"/>
              </w:rPr>
              <w:t>maximum iteration count</w:t>
            </w:r>
          </w:p>
          <w:p w14:paraId="6D626332" w14:textId="749ABAB1" w:rsidR="000C07D9" w:rsidRPr="00860732" w:rsidRDefault="000C07D9" w:rsidP="000C42FC">
            <w:pPr>
              <w:pStyle w:val="aa"/>
              <w:numPr>
                <w:ilvl w:val="1"/>
                <w:numId w:val="50"/>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008237F7">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6FD9968" w:rsidR="000C07D9" w:rsidRPr="00860732" w:rsidRDefault="009F4C20"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8237F7">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D33460" w:rsidR="00B014F6" w:rsidRPr="000C07D9" w:rsidRDefault="00A25FD1" w:rsidP="001D649E">
      <w:pPr>
        <w:pStyle w:val="34"/>
        <w:rPr>
          <w:rStyle w:val="generalbold1"/>
          <w:rFonts w:eastAsia="ＭＳ Ｐゴシック"/>
          <w:bCs/>
          <w:sz w:val="21"/>
          <w:szCs w:val="21"/>
        </w:rPr>
      </w:pPr>
      <w:r w:rsidRPr="00A25FD1">
        <w:rPr>
          <w:rStyle w:val="generalbold1"/>
          <w:rFonts w:eastAsia="ＭＳ Ｐゴシック"/>
          <w:bCs/>
          <w:sz w:val="21"/>
          <w:szCs w:val="21"/>
        </w:rPr>
        <w:t>The internal process initially registers the iteration count of member variable defined in the nested variable which is defined in the role package. After the initial registration, the iteration count can be updated in the "</w:t>
      </w:r>
      <w:r w:rsidR="00BF3351">
        <w:rPr>
          <w:rStyle w:val="generalbold1"/>
          <w:rFonts w:eastAsia="ＭＳ Ｐゴシック"/>
          <w:bCs/>
          <w:sz w:val="21"/>
          <w:szCs w:val="21"/>
        </w:rPr>
        <w:t>Nested variable list</w:t>
      </w:r>
      <w:r w:rsidRPr="00A25FD1">
        <w:rPr>
          <w:rStyle w:val="generalbold1"/>
          <w:rFonts w:eastAsia="ＭＳ Ｐゴシック"/>
          <w:bCs/>
          <w:sz w:val="21"/>
          <w:szCs w:val="21"/>
        </w:rPr>
        <w:t>" menu</w:t>
      </w:r>
      <w:r>
        <w:rPr>
          <w:rStyle w:val="generalbold1"/>
          <w:rFonts w:eastAsia="ＭＳ Ｐゴシック"/>
          <w:bCs/>
          <w:sz w:val="21"/>
          <w:szCs w:val="21"/>
        </w:rPr>
        <w:t>.</w:t>
      </w:r>
    </w:p>
    <w:p w14:paraId="26B483C3" w14:textId="30E4E03E" w:rsidR="00A25FD1" w:rsidRDefault="00A25FD1" w:rsidP="00A25FD1">
      <w:pPr>
        <w:ind w:left="210"/>
      </w:pPr>
      <w:r w:rsidRPr="00A25FD1">
        <w:rPr>
          <w:rFonts w:hint="eastAsia"/>
          <w:szCs w:val="21"/>
        </w:rPr>
        <w:t>Also, since initial registration and update of iteration count is not in real time, it may take some time</w:t>
      </w:r>
      <w:r w:rsidRPr="00A25FD1">
        <w:rPr>
          <w:rFonts w:hint="eastAsia"/>
          <w:szCs w:val="21"/>
        </w:rPr>
        <w:t>※</w:t>
      </w:r>
      <w:r w:rsidRPr="00A25FD1">
        <w:rPr>
          <w:rFonts w:hint="eastAsia"/>
          <w:szCs w:val="21"/>
        </w:rPr>
        <w:t xml:space="preserve">1 until the variables can be handled in </w:t>
      </w:r>
      <w:r w:rsidRPr="005A2F19">
        <w:rPr>
          <w:szCs w:val="21"/>
        </w:rPr>
        <w:t>menu "</w:t>
      </w:r>
      <w:r w:rsidR="002B609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08204C">
        <w:rPr>
          <w:rFonts w:hint="eastAsia"/>
        </w:rPr>
        <w:t>S</w:t>
      </w:r>
      <w:r w:rsidR="0008204C">
        <w:t>ubstitution value auto-registration setting</w:t>
      </w:r>
      <w:r w:rsidRPr="00E71825">
        <w:rPr>
          <w:szCs w:val="21"/>
          <w:u w:val="single"/>
        </w:rPr>
        <w:fldChar w:fldCharType="end"/>
      </w:r>
      <w:r w:rsidRPr="005A2F19">
        <w:rPr>
          <w:szCs w:val="21"/>
        </w:rPr>
        <w:t>" and menu "</w:t>
      </w:r>
      <w:r w:rsidR="002B6093">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08204C">
        <w:t>S</w:t>
      </w:r>
      <w:r w:rsidR="0008204C">
        <w:rPr>
          <w:rFonts w:hint="eastAsia"/>
        </w:rPr>
        <w:t xml:space="preserve">ubstitution </w:t>
      </w:r>
      <w:r w:rsidR="0008204C">
        <w:t>value list</w:t>
      </w:r>
      <w:r w:rsidR="009E505F" w:rsidRPr="009E505F">
        <w:rPr>
          <w:u w:val="single"/>
        </w:rPr>
        <w:fldChar w:fldCharType="end"/>
      </w:r>
      <w:r w:rsidRPr="005A2F19">
        <w:rPr>
          <w:szCs w:val="21"/>
        </w:rPr>
        <w:t>".</w:t>
      </w:r>
    </w:p>
    <w:p w14:paraId="762FA076" w14:textId="77777777" w:rsidR="00A25FD1" w:rsidRDefault="00A25FD1" w:rsidP="00A25FD1">
      <w:r>
        <w:rPr>
          <w:rFonts w:hint="eastAsia"/>
        </w:rPr>
        <w:t xml:space="preserve">  </w:t>
      </w:r>
    </w:p>
    <w:p w14:paraId="1C2BB9CB" w14:textId="1BD2971D" w:rsidR="00A25FD1" w:rsidRDefault="00A25FD1" w:rsidP="00A25FD1">
      <w:pPr>
        <w:rPr>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BB0887">
        <w:rPr>
          <w:color w:val="FF0000"/>
          <w:u w:val="single"/>
        </w:rPr>
        <w:fldChar w:fldCharType="begin"/>
      </w:r>
      <w:r w:rsidRPr="00BB0887">
        <w:rPr>
          <w:color w:val="FF0000"/>
          <w:u w:val="single"/>
        </w:rPr>
        <w:instrText xml:space="preserve"> </w:instrText>
      </w:r>
      <w:r w:rsidRPr="00BB0887">
        <w:rPr>
          <w:rFonts w:hint="eastAsia"/>
          <w:color w:val="FF0000"/>
          <w:u w:val="single"/>
        </w:rPr>
        <w:instrText>REF _Ref31985337 \r \h</w:instrText>
      </w:r>
      <w:r w:rsidRPr="00BB0887">
        <w:rPr>
          <w:color w:val="FF0000"/>
          <w:u w:val="single"/>
        </w:rPr>
        <w:instrText xml:space="preserve">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08204C">
        <w:rPr>
          <w:color w:val="FF0000"/>
          <w:u w:val="single"/>
        </w:rPr>
        <w:t xml:space="preserve"> 7.2</w:t>
      </w:r>
      <w:r w:rsidRPr="00BB0887">
        <w:rPr>
          <w:color w:val="FF0000"/>
          <w:u w:val="single"/>
        </w:rPr>
        <w:fldChar w:fldCharType="end"/>
      </w:r>
      <w:r w:rsidRPr="00BB0887">
        <w:rPr>
          <w:color w:val="FF0000"/>
          <w:u w:val="single"/>
        </w:rPr>
        <w:t xml:space="preserve"> </w:t>
      </w:r>
      <w:r w:rsidRPr="00BB0887">
        <w:rPr>
          <w:color w:val="FF0000"/>
          <w:u w:val="single"/>
        </w:rPr>
        <w:fldChar w:fldCharType="begin"/>
      </w:r>
      <w:r w:rsidRPr="00BB0887">
        <w:rPr>
          <w:color w:val="FF0000"/>
          <w:u w:val="single"/>
        </w:rPr>
        <w:instrText xml:space="preserve"> REF _Ref31985337 \h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08204C" w:rsidRPr="0008204C">
        <w:rPr>
          <w:rFonts w:hint="eastAsia"/>
          <w:u w:val="single"/>
        </w:rPr>
        <w:t>A</w:t>
      </w:r>
      <w:r w:rsidR="0008204C" w:rsidRPr="0008204C">
        <w:rPr>
          <w:u w:val="single"/>
        </w:rPr>
        <w:t>bout the maintenance method</w:t>
      </w:r>
      <w:r w:rsidRPr="00BB0887">
        <w:rPr>
          <w:color w:val="FF0000"/>
          <w:u w:val="single"/>
        </w:rPr>
        <w:fldChar w:fldCharType="end"/>
      </w:r>
      <w:r w:rsidRPr="0001345B">
        <w:rPr>
          <w:rFonts w:hint="eastAsia"/>
          <w:color w:val="FF0000"/>
        </w:rPr>
        <w:t>", so please refer to it.</w:t>
      </w:r>
    </w:p>
    <w:p w14:paraId="3DE52945" w14:textId="77777777" w:rsidR="00424E1D" w:rsidRDefault="00424E1D" w:rsidP="00424E1D">
      <w:pPr>
        <w:pStyle w:val="a"/>
        <w:numPr>
          <w:ilvl w:val="0"/>
          <w:numId w:val="0"/>
        </w:numPr>
        <w:rPr>
          <w:color w:val="FF0000"/>
        </w:rPr>
      </w:pPr>
    </w:p>
    <w:p w14:paraId="0326126C" w14:textId="44B22063" w:rsidR="00C7746F" w:rsidRDefault="00424E1D" w:rsidP="00424E1D">
      <w:pPr>
        <w:pStyle w:val="a0"/>
        <w:numPr>
          <w:ilvl w:val="0"/>
          <w:numId w:val="0"/>
        </w:numPr>
        <w:ind w:left="289"/>
      </w:pPr>
      <w:r w:rsidRPr="00424E1D">
        <w:rPr>
          <w:b/>
        </w:rPr>
        <w:t>(4</w:t>
      </w:r>
      <w:r>
        <w:t xml:space="preserve">)  </w:t>
      </w:r>
      <w:r w:rsidR="00C7746F" w:rsidRPr="00C7746F">
        <w:t>Unique list of variable names</w:t>
      </w:r>
    </w:p>
    <w:p w14:paraId="21F81788" w14:textId="77777777" w:rsidR="007F7DDB" w:rsidRPr="00C7746F" w:rsidRDefault="007F7DDB" w:rsidP="007F7DDB">
      <w:pPr>
        <w:pStyle w:val="a0"/>
        <w:numPr>
          <w:ilvl w:val="0"/>
          <w:numId w:val="0"/>
        </w:numPr>
        <w:ind w:left="709"/>
      </w:pPr>
      <w:r w:rsidRPr="00C7746F">
        <w:t>Variable name list is unique in all role packages. When using the same variable name across role packages, the number of repetitions set in multistage variable maximum repeat list applies to variables in all role packages.</w:t>
      </w:r>
    </w:p>
    <w:p w14:paraId="5C360E31" w14:textId="02CAABF6" w:rsidR="007F7DDB" w:rsidRDefault="007F7DDB" w:rsidP="007F7DDB">
      <w:pPr>
        <w:pStyle w:val="a0"/>
        <w:numPr>
          <w:ilvl w:val="0"/>
          <w:numId w:val="0"/>
        </w:numPr>
        <w:ind w:left="709"/>
      </w:pPr>
    </w:p>
    <w:p w14:paraId="3433B829" w14:textId="1056FE0E" w:rsidR="003B291E" w:rsidRDefault="003B291E" w:rsidP="007F7DDB">
      <w:pPr>
        <w:pStyle w:val="a0"/>
        <w:numPr>
          <w:ilvl w:val="0"/>
          <w:numId w:val="0"/>
        </w:numPr>
        <w:ind w:left="709"/>
      </w:pPr>
    </w:p>
    <w:p w14:paraId="745D2032" w14:textId="1DC7B4A4" w:rsidR="003B291E" w:rsidRDefault="003B291E" w:rsidP="007F7DDB">
      <w:pPr>
        <w:pStyle w:val="a0"/>
        <w:numPr>
          <w:ilvl w:val="0"/>
          <w:numId w:val="0"/>
        </w:numPr>
        <w:ind w:left="709"/>
      </w:pPr>
    </w:p>
    <w:p w14:paraId="1169A896" w14:textId="52874875" w:rsidR="003B291E" w:rsidRDefault="003B291E" w:rsidP="007F7DDB">
      <w:pPr>
        <w:pStyle w:val="a0"/>
        <w:numPr>
          <w:ilvl w:val="0"/>
          <w:numId w:val="0"/>
        </w:numPr>
        <w:ind w:left="709"/>
      </w:pPr>
    </w:p>
    <w:p w14:paraId="2AF381F4" w14:textId="1A7119D3" w:rsidR="003B291E" w:rsidRDefault="003B291E" w:rsidP="007F7DDB">
      <w:pPr>
        <w:pStyle w:val="a0"/>
        <w:numPr>
          <w:ilvl w:val="0"/>
          <w:numId w:val="0"/>
        </w:numPr>
        <w:ind w:left="709"/>
      </w:pPr>
    </w:p>
    <w:p w14:paraId="7FF884B9" w14:textId="7750A04B" w:rsidR="003B291E" w:rsidRDefault="003B291E" w:rsidP="007F7DDB">
      <w:pPr>
        <w:pStyle w:val="a0"/>
        <w:numPr>
          <w:ilvl w:val="0"/>
          <w:numId w:val="0"/>
        </w:numPr>
        <w:ind w:left="709"/>
      </w:pPr>
    </w:p>
    <w:p w14:paraId="6B225C8C" w14:textId="5F400474" w:rsidR="003B291E" w:rsidRDefault="003B291E" w:rsidP="007F7DDB">
      <w:pPr>
        <w:pStyle w:val="a0"/>
        <w:numPr>
          <w:ilvl w:val="0"/>
          <w:numId w:val="0"/>
        </w:numPr>
        <w:ind w:left="709"/>
      </w:pPr>
    </w:p>
    <w:p w14:paraId="35F7C1BD" w14:textId="40D77214" w:rsidR="003B291E" w:rsidRDefault="003B291E" w:rsidP="007F7DDB">
      <w:pPr>
        <w:pStyle w:val="a0"/>
        <w:numPr>
          <w:ilvl w:val="0"/>
          <w:numId w:val="0"/>
        </w:numPr>
        <w:ind w:left="709"/>
      </w:pPr>
    </w:p>
    <w:p w14:paraId="244040EF" w14:textId="6C0BF23F" w:rsidR="003B291E" w:rsidRDefault="003B291E" w:rsidP="007F7DDB">
      <w:pPr>
        <w:pStyle w:val="a0"/>
        <w:numPr>
          <w:ilvl w:val="0"/>
          <w:numId w:val="0"/>
        </w:numPr>
        <w:ind w:left="709"/>
      </w:pPr>
    </w:p>
    <w:p w14:paraId="215955D9" w14:textId="2D46FA47" w:rsidR="003B291E" w:rsidRDefault="003B291E" w:rsidP="007F7DDB">
      <w:pPr>
        <w:pStyle w:val="a0"/>
        <w:numPr>
          <w:ilvl w:val="0"/>
          <w:numId w:val="0"/>
        </w:numPr>
        <w:ind w:left="709"/>
      </w:pPr>
    </w:p>
    <w:p w14:paraId="16FC36E9" w14:textId="77777777" w:rsidR="003B291E" w:rsidRDefault="003B291E" w:rsidP="007F7DDB">
      <w:pPr>
        <w:pStyle w:val="a0"/>
        <w:numPr>
          <w:ilvl w:val="0"/>
          <w:numId w:val="0"/>
        </w:numPr>
        <w:ind w:left="709"/>
      </w:pPr>
    </w:p>
    <w:p w14:paraId="4B2E5CC7" w14:textId="020CFCB9" w:rsidR="007F7DDB" w:rsidRDefault="007F7DDB" w:rsidP="00424E1D">
      <w:pPr>
        <w:pStyle w:val="a0"/>
      </w:pPr>
      <w:r w:rsidRPr="007F7DDB">
        <w:t>Access permission role</w:t>
      </w:r>
    </w:p>
    <w:p w14:paraId="21B7022A" w14:textId="25DD7CB7" w:rsidR="00C7746F" w:rsidRPr="00C7746F" w:rsidRDefault="007F7DDB" w:rsidP="00C7746F">
      <w:pPr>
        <w:pStyle w:val="a0"/>
        <w:numPr>
          <w:ilvl w:val="0"/>
          <w:numId w:val="0"/>
        </w:numPr>
        <w:ind w:left="709"/>
      </w:pPr>
      <w:r w:rsidRPr="007F7DDB">
        <w:t>The</w:t>
      </w:r>
      <w:r w:rsidR="00C000CD">
        <w:t xml:space="preserve"> permission role </w:t>
      </w:r>
      <w:r w:rsidRPr="007F7DDB">
        <w:t xml:space="preserve">is set for multistage variable maximum repeat list is set to the role package management permission role for which the variable will be defined. </w:t>
      </w:r>
      <w:r w:rsidR="001C3521" w:rsidRPr="001C3521">
        <w:t>If a variable is defined in more than one role package list, all permission roles in the</w:t>
      </w:r>
      <w:r w:rsidR="001C3521">
        <w:t xml:space="preserve"> role package lists will be set</w:t>
      </w:r>
      <w:r w:rsidRPr="007F7DDB">
        <w:t xml:space="preserve">. </w:t>
      </w:r>
      <w:r w:rsidR="001C3521" w:rsidRPr="001C3521">
        <w:t>If the permission role is empty, access to all role</w:t>
      </w:r>
      <w:r w:rsidR="001C3521">
        <w:t>s will be treated as accessible</w:t>
      </w:r>
      <w:r w:rsidRPr="007F7DDB">
        <w:t>. If the access permission role for each role package list is blank, the permission role for multistage variable maximum repeat list will be also se to blank. For more information about access permission roles, please refer to the "User_Instruction_Manual_Role-Based Access Control."</w:t>
      </w:r>
    </w:p>
    <w:p w14:paraId="31588709" w14:textId="77658198" w:rsidR="003B291E" w:rsidRDefault="003B291E" w:rsidP="00734771">
      <w:pPr>
        <w:widowControl/>
        <w:jc w:val="left"/>
        <w:rPr>
          <w:rStyle w:val="generalbold1"/>
          <w:rFonts w:eastAsia="ＭＳ Ｐゴシック"/>
          <w:bCs/>
          <w:sz w:val="18"/>
          <w:szCs w:val="18"/>
        </w:rPr>
      </w:pPr>
    </w:p>
    <w:tbl>
      <w:tblPr>
        <w:tblStyle w:val="ac"/>
        <w:tblW w:w="8222" w:type="dxa"/>
        <w:tblInd w:w="562" w:type="dxa"/>
        <w:tblLook w:val="04A0" w:firstRow="1" w:lastRow="0" w:firstColumn="1" w:lastColumn="0" w:noHBand="0" w:noVBand="1"/>
      </w:tblPr>
      <w:tblGrid>
        <w:gridCol w:w="1414"/>
        <w:gridCol w:w="1026"/>
        <w:gridCol w:w="1529"/>
        <w:gridCol w:w="1285"/>
        <w:gridCol w:w="1272"/>
        <w:gridCol w:w="1696"/>
      </w:tblGrid>
      <w:tr w:rsidR="003B291E" w:rsidRPr="00EE203D" w14:paraId="1FFDA603" w14:textId="77777777" w:rsidTr="00734771">
        <w:tc>
          <w:tcPr>
            <w:tcW w:w="3969" w:type="dxa"/>
            <w:gridSpan w:val="3"/>
            <w:shd w:val="clear" w:color="auto" w:fill="0057C9" w:themeFill="accent6" w:themeFillTint="BF"/>
          </w:tcPr>
          <w:p w14:paraId="698ED2AE" w14:textId="30DFE133"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w:t>
            </w:r>
            <w:r>
              <w:rPr>
                <w:rStyle w:val="generalbold1"/>
                <w:rFonts w:ascii="ＭＳ ゴシック" w:eastAsia="ＭＳ ゴシック" w:hAnsi="ＭＳ ゴシック"/>
                <w:bCs/>
                <w:color w:val="FFFFFF" w:themeColor="background1"/>
                <w:sz w:val="16"/>
                <w:szCs w:val="16"/>
              </w:rPr>
              <w:t>ole package list</w:t>
            </w:r>
          </w:p>
        </w:tc>
        <w:tc>
          <w:tcPr>
            <w:tcW w:w="1285" w:type="dxa"/>
            <w:tcBorders>
              <w:top w:val="single" w:sz="4" w:space="0" w:color="FFFFFF" w:themeColor="background1"/>
              <w:bottom w:val="nil"/>
            </w:tcBorders>
          </w:tcPr>
          <w:p w14:paraId="273546D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41EC441B" w14:textId="6E45E5C1" w:rsidR="003B291E" w:rsidRPr="00FE75CF" w:rsidRDefault="00734771" w:rsidP="00734771">
            <w:pPr>
              <w:pStyle w:val="a0"/>
              <w:numPr>
                <w:ilvl w:val="0"/>
                <w:numId w:val="0"/>
              </w:numPr>
              <w:rPr>
                <w:rStyle w:val="generalbold1"/>
                <w:rFonts w:ascii="ＭＳ ゴシック" w:eastAsia="ＭＳ ゴシック" w:hAnsi="ＭＳ ゴシック"/>
                <w:bCs/>
                <w:color w:val="FFFFFF" w:themeColor="background1"/>
                <w:sz w:val="16"/>
                <w:szCs w:val="16"/>
              </w:rPr>
            </w:pPr>
            <w:r w:rsidRPr="00734771">
              <w:rPr>
                <w:rStyle w:val="generalbold1"/>
                <w:rFonts w:ascii="ＭＳ ゴシック" w:eastAsia="ＭＳ ゴシック" w:hAnsi="ＭＳ ゴシック"/>
                <w:bCs/>
                <w:color w:val="FFFFFF" w:themeColor="background1"/>
                <w:sz w:val="16"/>
                <w:szCs w:val="16"/>
              </w:rPr>
              <w:t>Multistage variable maximum number of repetitions</w:t>
            </w:r>
          </w:p>
        </w:tc>
      </w:tr>
      <w:tr w:rsidR="003B291E" w:rsidRPr="00EE203D" w14:paraId="0642767D" w14:textId="77777777" w:rsidTr="00734771">
        <w:tc>
          <w:tcPr>
            <w:tcW w:w="1414" w:type="dxa"/>
            <w:shd w:val="clear" w:color="auto" w:fill="0057C9" w:themeFill="accent6" w:themeFillTint="BF"/>
          </w:tcPr>
          <w:p w14:paraId="60D691A3" w14:textId="5966CB0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Role package</w:t>
            </w:r>
          </w:p>
        </w:tc>
        <w:tc>
          <w:tcPr>
            <w:tcW w:w="1026" w:type="dxa"/>
            <w:shd w:val="clear" w:color="auto" w:fill="0057C9" w:themeFill="accent6" w:themeFillTint="BF"/>
          </w:tcPr>
          <w:p w14:paraId="229DFE2C" w14:textId="704AD83E"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529" w:type="dxa"/>
            <w:tcBorders>
              <w:top w:val="nil"/>
            </w:tcBorders>
            <w:shd w:val="clear" w:color="auto" w:fill="0057C9" w:themeFill="accent6" w:themeFillTint="BF"/>
          </w:tcPr>
          <w:p w14:paraId="222C9D4D" w14:textId="67742C7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85" w:type="dxa"/>
            <w:tcBorders>
              <w:top w:val="nil"/>
              <w:bottom w:val="nil"/>
            </w:tcBorders>
          </w:tcPr>
          <w:p w14:paraId="249B591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76B63B3E" w14:textId="0606A8E9"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696" w:type="dxa"/>
            <w:shd w:val="clear" w:color="auto" w:fill="0057C9" w:themeFill="accent6" w:themeFillTint="BF"/>
          </w:tcPr>
          <w:p w14:paraId="480BC2F1" w14:textId="2D368364"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3B291E" w:rsidRPr="00EE203D" w14:paraId="04910520" w14:textId="77777777" w:rsidTr="00734771">
        <w:tc>
          <w:tcPr>
            <w:tcW w:w="1414" w:type="dxa"/>
          </w:tcPr>
          <w:p w14:paraId="3EC8523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260688F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529" w:type="dxa"/>
          </w:tcPr>
          <w:p w14:paraId="63C0E057" w14:textId="717D9898"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8576" behindDoc="0" locked="0" layoutInCell="1" allowOverlap="1" wp14:anchorId="140E2416" wp14:editId="6B2D2D32">
                      <wp:simplePos x="0" y="0"/>
                      <wp:positionH relativeFrom="column">
                        <wp:posOffset>-687705</wp:posOffset>
                      </wp:positionH>
                      <wp:positionV relativeFrom="paragraph">
                        <wp:posOffset>13335</wp:posOffset>
                      </wp:positionV>
                      <wp:extent cx="1562100" cy="131673"/>
                      <wp:effectExtent l="0" t="0" r="19050" b="20955"/>
                      <wp:wrapNone/>
                      <wp:docPr id="143" name="正方形/長方形 143"/>
                      <wp:cNvGraphicFramePr/>
                      <a:graphic xmlns:a="http://schemas.openxmlformats.org/drawingml/2006/main">
                        <a:graphicData uri="http://schemas.microsoft.com/office/word/2010/wordprocessingShape">
                          <wps:wsp>
                            <wps:cNvSpPr/>
                            <wps:spPr>
                              <a:xfrm>
                                <a:off x="0" y="0"/>
                                <a:ext cx="156210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1F48B" id="正方形/長方形 143" o:spid="_x0000_s1026" style="position:absolute;left:0;text-align:left;margin-left:-54.15pt;margin-top:1.05pt;width:123pt;height:1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" filled="f" strokecolor="#ffc000"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796B526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31648" behindDoc="0" locked="0" layoutInCell="1" allowOverlap="1" wp14:anchorId="5F5387C7" wp14:editId="56BE37D7">
                      <wp:simplePos x="0" y="0"/>
                      <wp:positionH relativeFrom="column">
                        <wp:posOffset>-58420</wp:posOffset>
                      </wp:positionH>
                      <wp:positionV relativeFrom="paragraph">
                        <wp:posOffset>99060</wp:posOffset>
                      </wp:positionV>
                      <wp:extent cx="817880" cy="0"/>
                      <wp:effectExtent l="0" t="76200" r="20320" b="95250"/>
                      <wp:wrapNone/>
                      <wp:docPr id="144" name="直線矢印コネクタ 144"/>
                      <wp:cNvGraphicFramePr/>
                      <a:graphic xmlns:a="http://schemas.openxmlformats.org/drawingml/2006/main">
                        <a:graphicData uri="http://schemas.microsoft.com/office/word/2010/wordprocessingShape">
                          <wps:wsp>
                            <wps:cNvCnPr/>
                            <wps:spPr>
                              <a:xfrm>
                                <a:off x="0" y="0"/>
                                <a:ext cx="817880"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3365C40C" id="_x0000_t32" coordsize="21600,21600" o:spt="32" o:oned="t" path="m,l21600,21600e" filled="f">
                      <v:path arrowok="t" fillok="f" o:connecttype="none"/>
                      <o:lock v:ext="edit" shapetype="t"/>
                    </v:shapetype>
                    <v:shape id="直線矢印コネクタ 144" o:spid="_x0000_s1026" type="#_x0000_t32" style="position:absolute;left:0;text-align:left;margin-left:-4.6pt;margin-top:7.8pt;width:64.4pt;height:0;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" strokecolor="#ffc000" strokeweight="1.5pt">
                      <v:stroke endarrow="block"/>
                    </v:shape>
                  </w:pict>
                </mc:Fallback>
              </mc:AlternateContent>
            </w:r>
          </w:p>
        </w:tc>
        <w:tc>
          <w:tcPr>
            <w:tcW w:w="1272" w:type="dxa"/>
          </w:tcPr>
          <w:p w14:paraId="254624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9600" behindDoc="0" locked="0" layoutInCell="1" allowOverlap="1" wp14:anchorId="0B93E271" wp14:editId="4362B662">
                      <wp:simplePos x="0" y="0"/>
                      <wp:positionH relativeFrom="column">
                        <wp:posOffset>-34823</wp:posOffset>
                      </wp:positionH>
                      <wp:positionV relativeFrom="paragraph">
                        <wp:posOffset>14859</wp:posOffset>
                      </wp:positionV>
                      <wp:extent cx="1828800" cy="153619"/>
                      <wp:effectExtent l="0" t="0" r="19050" b="18415"/>
                      <wp:wrapNone/>
                      <wp:docPr id="149" name="正方形/長方形 149"/>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126D0" id="正方形/長方形 149" o:spid="_x0000_s1026" style="position:absolute;left:0;text-align:left;margin-left:-2.75pt;margin-top:1.15pt;width:2in;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0EE865AB" w14:textId="44D651E8"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bCs/>
                <w:sz w:val="16"/>
                <w:szCs w:val="16"/>
              </w:rPr>
              <w:t>B</w:t>
            </w:r>
            <w:r>
              <w:rPr>
                <w:rStyle w:val="generalbold1"/>
                <w:rFonts w:ascii="ＭＳ ゴシック" w:eastAsia="ＭＳ ゴシック" w:hAnsi="ＭＳ ゴシック" w:hint="eastAsia"/>
                <w:bCs/>
                <w:sz w:val="16"/>
                <w:szCs w:val="16"/>
              </w:rPr>
              <w:t>lank</w:t>
            </w:r>
          </w:p>
        </w:tc>
      </w:tr>
      <w:tr w:rsidR="003B291E" w:rsidRPr="00EE203D" w14:paraId="587ACF9F" w14:textId="77777777" w:rsidTr="00734771">
        <w:tc>
          <w:tcPr>
            <w:tcW w:w="1414" w:type="dxa"/>
          </w:tcPr>
          <w:p w14:paraId="4A7E525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B2A033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529" w:type="dxa"/>
          </w:tcPr>
          <w:p w14:paraId="45CB0C02" w14:textId="61865491"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19360" behindDoc="0" locked="0" layoutInCell="1" allowOverlap="1" wp14:anchorId="7337B19B" wp14:editId="03A5ABCF">
                      <wp:simplePos x="0" y="0"/>
                      <wp:positionH relativeFrom="column">
                        <wp:posOffset>-687705</wp:posOffset>
                      </wp:positionH>
                      <wp:positionV relativeFrom="paragraph">
                        <wp:posOffset>34925</wp:posOffset>
                      </wp:positionV>
                      <wp:extent cx="1562100" cy="161925"/>
                      <wp:effectExtent l="0" t="0" r="19050" b="28575"/>
                      <wp:wrapNone/>
                      <wp:docPr id="175" name="正方形/長方形 175"/>
                      <wp:cNvGraphicFramePr/>
                      <a:graphic xmlns:a="http://schemas.openxmlformats.org/drawingml/2006/main">
                        <a:graphicData uri="http://schemas.microsoft.com/office/word/2010/wordprocessingShape">
                          <wps:wsp>
                            <wps:cNvSpPr/>
                            <wps:spPr>
                              <a:xfrm>
                                <a:off x="0" y="0"/>
                                <a:ext cx="15621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1A4D" id="正方形/長方形 175" o:spid="_x0000_s1026" style="position:absolute;left:0;text-align:left;margin-left:-54.15pt;margin-top:2.75pt;width:123pt;height:12.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SGrgIAAJM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" filled="f" strokecolor="red"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19988245" w14:textId="79671BE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20384" behindDoc="0" locked="0" layoutInCell="1" allowOverlap="1" wp14:anchorId="3CFBA352" wp14:editId="3990CF2D">
                      <wp:simplePos x="0" y="0"/>
                      <wp:positionH relativeFrom="column">
                        <wp:posOffset>-57150</wp:posOffset>
                      </wp:positionH>
                      <wp:positionV relativeFrom="paragraph">
                        <wp:posOffset>92075</wp:posOffset>
                      </wp:positionV>
                      <wp:extent cx="548640" cy="379095"/>
                      <wp:effectExtent l="0" t="0" r="22860" b="20955"/>
                      <wp:wrapNone/>
                      <wp:docPr id="174" name="右中かっこ 174"/>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FA27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4" o:spid="_x0000_s1026" type="#_x0000_t88" style="position:absolute;left:0;text-align:left;margin-left:-4.5pt;margin-top:7.25pt;width:43.2pt;height:29.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ulvgIAAME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" adj="2287,9418" strokecolor="red" strokeweight="1.5pt"/>
                  </w:pict>
                </mc:Fallback>
              </mc:AlternateContent>
            </w:r>
          </w:p>
        </w:tc>
        <w:tc>
          <w:tcPr>
            <w:tcW w:w="1272" w:type="dxa"/>
          </w:tcPr>
          <w:p w14:paraId="0ACA46DE"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7552" behindDoc="0" locked="0" layoutInCell="1" allowOverlap="1" wp14:anchorId="7C3833BB" wp14:editId="132574A3">
                      <wp:simplePos x="0" y="0"/>
                      <wp:positionH relativeFrom="column">
                        <wp:posOffset>-34925</wp:posOffset>
                      </wp:positionH>
                      <wp:positionV relativeFrom="paragraph">
                        <wp:posOffset>24130</wp:posOffset>
                      </wp:positionV>
                      <wp:extent cx="1842770" cy="123825"/>
                      <wp:effectExtent l="0" t="0" r="24130" b="28575"/>
                      <wp:wrapNone/>
                      <wp:docPr id="187" name="正方形/長方形 187"/>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1392" id="正方形/長方形 187" o:spid="_x0000_s1026" style="position:absolute;left:0;text-align:left;margin-left:-2.75pt;margin-top:1.9pt;width:145.1pt;height:9.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3PU/dK4CAACTBQAADgAAAAAA&#10;AAAAAAAAAAAuAgAAZHJzL2Uyb0RvYy54bWxQSwECLQAUAAYACAAAACEALlFiRt0AAAAHAQAADwAA&#10;AAAAAAAAAAAAAAAI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VAR_nest2</w:t>
            </w:r>
          </w:p>
        </w:tc>
        <w:tc>
          <w:tcPr>
            <w:tcW w:w="1696" w:type="dxa"/>
          </w:tcPr>
          <w:p w14:paraId="0D0D762A" w14:textId="0193663E"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r>
      <w:tr w:rsidR="003B291E" w:rsidRPr="00EE203D" w14:paraId="40F9163A" w14:textId="77777777" w:rsidTr="00734771">
        <w:tc>
          <w:tcPr>
            <w:tcW w:w="1414" w:type="dxa"/>
          </w:tcPr>
          <w:p w14:paraId="7A7BE099"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7D64459D"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529" w:type="dxa"/>
          </w:tcPr>
          <w:p w14:paraId="0ACF97F1" w14:textId="40445C57"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4480" behindDoc="0" locked="0" layoutInCell="1" allowOverlap="1" wp14:anchorId="1EF853AE" wp14:editId="5A45F750">
                      <wp:simplePos x="0" y="0"/>
                      <wp:positionH relativeFrom="column">
                        <wp:posOffset>906780</wp:posOffset>
                      </wp:positionH>
                      <wp:positionV relativeFrom="paragraph">
                        <wp:posOffset>62865</wp:posOffset>
                      </wp:positionV>
                      <wp:extent cx="182880" cy="357505"/>
                      <wp:effectExtent l="0" t="0" r="26670" b="23495"/>
                      <wp:wrapNone/>
                      <wp:docPr id="189" name="右中かっこ 189"/>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9DD4" id="右中かっこ 189" o:spid="_x0000_s1026" type="#_x0000_t88" style="position:absolute;left:0;text-align:left;margin-left:71.4pt;margin-top:4.95pt;width:14.4pt;height:28.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2432" behindDoc="0" locked="0" layoutInCell="1" allowOverlap="1" wp14:anchorId="4D8AE2FB" wp14:editId="0EBFA2B0">
                      <wp:simplePos x="0" y="0"/>
                      <wp:positionH relativeFrom="column">
                        <wp:posOffset>-706756</wp:posOffset>
                      </wp:positionH>
                      <wp:positionV relativeFrom="paragraph">
                        <wp:posOffset>18415</wp:posOffset>
                      </wp:positionV>
                      <wp:extent cx="1590675" cy="171450"/>
                      <wp:effectExtent l="0" t="0" r="28575" b="19050"/>
                      <wp:wrapNone/>
                      <wp:docPr id="202" name="正方形/長方形 202"/>
                      <wp:cNvGraphicFramePr/>
                      <a:graphic xmlns:a="http://schemas.openxmlformats.org/drawingml/2006/main">
                        <a:graphicData uri="http://schemas.microsoft.com/office/word/2010/wordprocessingShape">
                          <wps:wsp>
                            <wps:cNvSpPr/>
                            <wps:spPr>
                              <a:xfrm>
                                <a:off x="0" y="0"/>
                                <a:ext cx="1590675" cy="171450"/>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A13D" id="正方形/長方形 202" o:spid="_x0000_s1026" style="position:absolute;left:0;text-align:left;margin-left:-55.65pt;margin-top:1.45pt;width:125.2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" filled="f" strokecolor="#0057c9 [2425]" strokeweight="2pt"/>
                  </w:pict>
                </mc:Fallback>
              </mc:AlternateContent>
            </w:r>
            <w:r w:rsidR="003B291E">
              <w:rPr>
                <w:rFonts w:ascii="ＭＳ ゴシック" w:eastAsia="ＭＳ ゴシック" w:hAnsi="ＭＳ ゴシック" w:hint="eastAsia"/>
                <w:sz w:val="16"/>
                <w:szCs w:val="16"/>
              </w:rPr>
              <w:t>Role_A</w:t>
            </w:r>
          </w:p>
        </w:tc>
        <w:tc>
          <w:tcPr>
            <w:tcW w:w="1285" w:type="dxa"/>
            <w:tcBorders>
              <w:top w:val="nil"/>
              <w:bottom w:val="nil"/>
            </w:tcBorders>
          </w:tcPr>
          <w:p w14:paraId="5904AE6C" w14:textId="126AF70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5504" behindDoc="0" locked="0" layoutInCell="1" allowOverlap="1" wp14:anchorId="4E0CAC6C" wp14:editId="69AB37BE">
                      <wp:simplePos x="0" y="0"/>
                      <wp:positionH relativeFrom="column">
                        <wp:posOffset>113030</wp:posOffset>
                      </wp:positionH>
                      <wp:positionV relativeFrom="paragraph">
                        <wp:posOffset>128905</wp:posOffset>
                      </wp:positionV>
                      <wp:extent cx="646430" cy="45719"/>
                      <wp:effectExtent l="0" t="57150" r="20320" b="50165"/>
                      <wp:wrapNone/>
                      <wp:docPr id="205" name="直線矢印コネクタ 205"/>
                      <wp:cNvGraphicFramePr/>
                      <a:graphic xmlns:a="http://schemas.openxmlformats.org/drawingml/2006/main">
                        <a:graphicData uri="http://schemas.microsoft.com/office/word/2010/wordprocessingShape">
                          <wps:wsp>
                            <wps:cNvCnPr/>
                            <wps:spPr>
                              <a:xfrm flipV="1">
                                <a:off x="0" y="0"/>
                                <a:ext cx="64643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2ADAF" id="直線矢印コネクタ 205" o:spid="_x0000_s1026" type="#_x0000_t32" style="position:absolute;left:0;text-align:left;margin-left:8.9pt;margin-top:10.15pt;width:50.9pt;height:3.6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" strokecolor="#0070c0" strokeweight="1.5pt">
                      <v:stroke endarrow="block"/>
                    </v:shape>
                  </w:pict>
                </mc:Fallback>
              </mc:AlternateContent>
            </w:r>
            <w:r w:rsidR="003B291E">
              <w:rPr>
                <w:rFonts w:ascii="ＭＳ ゴシック" w:eastAsia="ＭＳ ゴシック" w:hAnsi="ＭＳ ゴシック"/>
                <w:bCs/>
                <w:noProof/>
                <w:sz w:val="16"/>
                <w:szCs w:val="16"/>
              </w:rPr>
              <mc:AlternateContent>
                <mc:Choice Requires="wps">
                  <w:drawing>
                    <wp:anchor distT="0" distB="0" distL="114300" distR="114300" simplePos="0" relativeHeight="251921408" behindDoc="0" locked="0" layoutInCell="1" allowOverlap="1" wp14:anchorId="00EFDC01" wp14:editId="296641BF">
                      <wp:simplePos x="0" y="0"/>
                      <wp:positionH relativeFrom="column">
                        <wp:posOffset>474980</wp:posOffset>
                      </wp:positionH>
                      <wp:positionV relativeFrom="paragraph">
                        <wp:posOffset>-24377</wp:posOffset>
                      </wp:positionV>
                      <wp:extent cx="295275" cy="89146"/>
                      <wp:effectExtent l="0" t="38100" r="47625" b="25400"/>
                      <wp:wrapNone/>
                      <wp:docPr id="204" name="直線矢印コネクタ 204"/>
                      <wp:cNvGraphicFramePr/>
                      <a:graphic xmlns:a="http://schemas.openxmlformats.org/drawingml/2006/main">
                        <a:graphicData uri="http://schemas.microsoft.com/office/word/2010/wordprocessingShape">
                          <wps:wsp>
                            <wps:cNvCnPr/>
                            <wps:spPr>
                              <a:xfrm flipV="1">
                                <a:off x="0" y="0"/>
                                <a:ext cx="295275" cy="891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7F2BC" id="直線矢印コネクタ 204" o:spid="_x0000_s1026" type="#_x0000_t32" style="position:absolute;left:0;text-align:left;margin-left:37.4pt;margin-top:-1.9pt;width:23.25pt;height:7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" strokecolor="red" strokeweight="1.5pt">
                      <v:stroke endarrow="block"/>
                    </v:shape>
                  </w:pict>
                </mc:Fallback>
              </mc:AlternateContent>
            </w:r>
          </w:p>
        </w:tc>
        <w:tc>
          <w:tcPr>
            <w:tcW w:w="1272" w:type="dxa"/>
          </w:tcPr>
          <w:p w14:paraId="23A45614" w14:textId="5503EB69"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728705DE"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6528" behindDoc="0" locked="0" layoutInCell="1" allowOverlap="1" wp14:anchorId="3CF9136B" wp14:editId="3A6AC477">
                      <wp:simplePos x="0" y="0"/>
                      <wp:positionH relativeFrom="column">
                        <wp:posOffset>-842544</wp:posOffset>
                      </wp:positionH>
                      <wp:positionV relativeFrom="paragraph">
                        <wp:posOffset>19329</wp:posOffset>
                      </wp:positionV>
                      <wp:extent cx="1850745" cy="138989"/>
                      <wp:effectExtent l="0" t="0" r="16510" b="13970"/>
                      <wp:wrapNone/>
                      <wp:docPr id="206" name="正方形/長方形 206"/>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4BDA7" id="正方形/長方形 206" o:spid="_x0000_s1026" style="position:absolute;left:0;text-align:left;margin-left:-66.35pt;margin-top:1.5pt;width:145.75pt;height:10.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" filled="f" strokecolor="#0057c9 [2425]" strokeweight="2pt"/>
                  </w:pict>
                </mc:Fallback>
              </mc:AlternateContent>
            </w:r>
            <w:r>
              <w:rPr>
                <w:rFonts w:ascii="ＭＳ ゴシック" w:eastAsia="ＭＳ ゴシック" w:hAnsi="ＭＳ ゴシック" w:hint="eastAsia"/>
                <w:sz w:val="16"/>
                <w:szCs w:val="16"/>
              </w:rPr>
              <w:t>Role_A,Role_B</w:t>
            </w:r>
          </w:p>
        </w:tc>
      </w:tr>
      <w:tr w:rsidR="003B291E" w:rsidRPr="00EE203D" w14:paraId="4BFE58FF" w14:textId="77777777" w:rsidTr="00734771">
        <w:tc>
          <w:tcPr>
            <w:tcW w:w="1414" w:type="dxa"/>
          </w:tcPr>
          <w:p w14:paraId="2ED67D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8EB87D" w14:textId="77777777" w:rsidR="003B291E" w:rsidRPr="009D704A" w:rsidRDefault="003B291E" w:rsidP="00734771">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529" w:type="dxa"/>
          </w:tcPr>
          <w:p w14:paraId="7F4889DE" w14:textId="7B2B100B" w:rsidR="003B291E" w:rsidRPr="009D704A" w:rsidRDefault="009A6ECC" w:rsidP="00734771">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934720" behindDoc="0" locked="0" layoutInCell="1" allowOverlap="1" wp14:anchorId="49FD6DF6" wp14:editId="09AD8B3E">
                      <wp:simplePos x="0" y="0"/>
                      <wp:positionH relativeFrom="column">
                        <wp:posOffset>855345</wp:posOffset>
                      </wp:positionH>
                      <wp:positionV relativeFrom="paragraph">
                        <wp:posOffset>116205</wp:posOffset>
                      </wp:positionV>
                      <wp:extent cx="875030" cy="263525"/>
                      <wp:effectExtent l="0" t="38100" r="58420" b="22225"/>
                      <wp:wrapNone/>
                      <wp:docPr id="209" name="直線矢印コネクタ 209"/>
                      <wp:cNvGraphicFramePr/>
                      <a:graphic xmlns:a="http://schemas.openxmlformats.org/drawingml/2006/main">
                        <a:graphicData uri="http://schemas.microsoft.com/office/word/2010/wordprocessingShape">
                          <wps:wsp>
                            <wps:cNvCnPr/>
                            <wps:spPr>
                              <a:xfrm flipV="1">
                                <a:off x="0" y="0"/>
                                <a:ext cx="875030" cy="2635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4C38D" id="直線矢印コネクタ 209" o:spid="_x0000_s1026" type="#_x0000_t32" style="position:absolute;left:0;text-align:left;margin-left:67.35pt;margin-top:9.15pt;width:68.9pt;height:20.7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" strokecolor="#00b050" strokeweight="1.5pt">
                      <v:stroke endarrow="block"/>
                    </v:shape>
                  </w:pict>
                </mc:Fallback>
              </mc:AlternateContent>
            </w:r>
            <w:r w:rsidR="003B291E">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30624" behindDoc="0" locked="0" layoutInCell="1" allowOverlap="1" wp14:anchorId="2CFFE5D8" wp14:editId="3896A922">
                      <wp:simplePos x="0" y="0"/>
                      <wp:positionH relativeFrom="column">
                        <wp:posOffset>-716280</wp:posOffset>
                      </wp:positionH>
                      <wp:positionV relativeFrom="paragraph">
                        <wp:posOffset>11430</wp:posOffset>
                      </wp:positionV>
                      <wp:extent cx="1619250" cy="171450"/>
                      <wp:effectExtent l="0" t="0" r="19050" b="19050"/>
                      <wp:wrapNone/>
                      <wp:docPr id="207" name="正方形/長方形 207"/>
                      <wp:cNvGraphicFramePr/>
                      <a:graphic xmlns:a="http://schemas.openxmlformats.org/drawingml/2006/main">
                        <a:graphicData uri="http://schemas.microsoft.com/office/word/2010/wordprocessingShape">
                          <wps:wsp>
                            <wps:cNvSpPr/>
                            <wps:spPr>
                              <a:xfrm>
                                <a:off x="0" y="0"/>
                                <a:ext cx="1619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E41D" id="正方形/長方形 207" o:spid="_x0000_s1026" style="position:absolute;left:0;text-align:left;margin-left:-56.4pt;margin-top:.9pt;width:127.5pt;height:1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XPrwIAAJM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" filled="f" strokecolor="red" strokeweight="2pt"/>
                  </w:pict>
                </mc:Fallback>
              </mc:AlternateContent>
            </w:r>
            <w:r w:rsidR="003B291E" w:rsidRPr="009D704A">
              <w:rPr>
                <w:rStyle w:val="generalbold1"/>
                <w:rFonts w:ascii="ＭＳ ゴシック" w:eastAsia="ＭＳ ゴシック" w:hAnsi="ＭＳ ゴシック" w:hint="eastAsia"/>
                <w:bCs/>
                <w:sz w:val="16"/>
                <w:szCs w:val="16"/>
              </w:rPr>
              <w:t>Role_A</w:t>
            </w:r>
          </w:p>
        </w:tc>
        <w:tc>
          <w:tcPr>
            <w:tcW w:w="1285" w:type="dxa"/>
            <w:tcBorders>
              <w:top w:val="nil"/>
              <w:bottom w:val="nil"/>
            </w:tcBorders>
          </w:tcPr>
          <w:p w14:paraId="1CDE1099" w14:textId="67E79D05"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0E2F764E" w14:textId="0E26A23F" w:rsidR="003B291E" w:rsidRPr="00EE203D" w:rsidRDefault="003B291E" w:rsidP="00734771">
            <w:pPr>
              <w:rPr>
                <w:rFonts w:ascii="ＭＳ ゴシック" w:eastAsia="ＭＳ ゴシック" w:hAnsi="ＭＳ ゴシック"/>
                <w:sz w:val="16"/>
                <w:szCs w:val="16"/>
              </w:rPr>
            </w:pPr>
            <w:r w:rsidRPr="00A0179F">
              <w:rPr>
                <w:rFonts w:hint="eastAsia"/>
                <w:noProof/>
              </w:rPr>
              <mc:AlternateContent>
                <mc:Choice Requires="wps">
                  <w:drawing>
                    <wp:anchor distT="0" distB="0" distL="114300" distR="114300" simplePos="0" relativeHeight="251933696" behindDoc="0" locked="0" layoutInCell="1" allowOverlap="1" wp14:anchorId="621DCEC9" wp14:editId="2C92E3FD">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E2321" id="正方形/長方形 220" o:spid="_x0000_s1026" style="position:absolute;left:0;text-align:left;margin-left:-2.15pt;margin-top:1.1pt;width:2in;height:12.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4DDA5511"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3B291E" w:rsidRPr="00EE203D" w14:paraId="72CBAD64" w14:textId="77777777" w:rsidTr="00734771">
        <w:trPr>
          <w:gridAfter w:val="3"/>
          <w:wAfter w:w="4253" w:type="dxa"/>
        </w:trPr>
        <w:tc>
          <w:tcPr>
            <w:tcW w:w="1414" w:type="dxa"/>
          </w:tcPr>
          <w:p w14:paraId="77A9171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CE788C6" w14:textId="77777777" w:rsidR="003B291E" w:rsidRPr="00971FC1" w:rsidRDefault="003B291E" w:rsidP="00734771">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529" w:type="dxa"/>
          </w:tcPr>
          <w:p w14:paraId="4976EF6B" w14:textId="77777777" w:rsidR="003B291E" w:rsidRPr="00971FC1" w:rsidRDefault="003B291E" w:rsidP="00734771">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3456" behindDoc="0" locked="0" layoutInCell="1" allowOverlap="1" wp14:anchorId="1A413B20" wp14:editId="37B71089">
                      <wp:simplePos x="0" y="0"/>
                      <wp:positionH relativeFrom="column">
                        <wp:posOffset>-716280</wp:posOffset>
                      </wp:positionH>
                      <wp:positionV relativeFrom="paragraph">
                        <wp:posOffset>13970</wp:posOffset>
                      </wp:positionV>
                      <wp:extent cx="1600200" cy="180975"/>
                      <wp:effectExtent l="0" t="0" r="19050" b="28575"/>
                      <wp:wrapNone/>
                      <wp:docPr id="211" name="正方形/長方形 211"/>
                      <wp:cNvGraphicFramePr/>
                      <a:graphic xmlns:a="http://schemas.openxmlformats.org/drawingml/2006/main">
                        <a:graphicData uri="http://schemas.microsoft.com/office/word/2010/wordprocessingShape">
                          <wps:wsp>
                            <wps:cNvSpPr/>
                            <wps:spPr>
                              <a:xfrm>
                                <a:off x="0" y="0"/>
                                <a:ext cx="1600200" cy="180975"/>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2BA76" id="正方形/長方形 211" o:spid="_x0000_s1026" style="position:absolute;left:0;text-align:left;margin-left:-56.4pt;margin-top:1.1pt;width:126pt;height:14.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3B291E" w:rsidRPr="00EE203D" w14:paraId="7F08EA36" w14:textId="77777777" w:rsidTr="00734771">
        <w:trPr>
          <w:gridAfter w:val="3"/>
          <w:wAfter w:w="4253" w:type="dxa"/>
        </w:trPr>
        <w:tc>
          <w:tcPr>
            <w:tcW w:w="1414" w:type="dxa"/>
          </w:tcPr>
          <w:p w14:paraId="0AC7C726"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D2FACFC"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932672" behindDoc="0" locked="0" layoutInCell="1" allowOverlap="1" wp14:anchorId="580B7F13" wp14:editId="4035C834">
                      <wp:simplePos x="0" y="0"/>
                      <wp:positionH relativeFrom="column">
                        <wp:posOffset>-55245</wp:posOffset>
                      </wp:positionH>
                      <wp:positionV relativeFrom="paragraph">
                        <wp:posOffset>16510</wp:posOffset>
                      </wp:positionV>
                      <wp:extent cx="1581150" cy="171450"/>
                      <wp:effectExtent l="0" t="0" r="19050" b="19050"/>
                      <wp:wrapNone/>
                      <wp:docPr id="214" name="正方形/長方形 214"/>
                      <wp:cNvGraphicFramePr/>
                      <a:graphic xmlns:a="http://schemas.openxmlformats.org/drawingml/2006/main">
                        <a:graphicData uri="http://schemas.microsoft.com/office/word/2010/wordprocessingShape">
                          <wps:wsp>
                            <wps:cNvSpPr/>
                            <wps:spPr>
                              <a:xfrm>
                                <a:off x="0" y="0"/>
                                <a:ext cx="1581150"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B56D3" id="正方形/長方形 214" o:spid="_x0000_s1026" style="position:absolute;left:0;text-align:left;margin-left:-4.35pt;margin-top:1.3pt;width:124.5pt;height:1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529" w:type="dxa"/>
          </w:tcPr>
          <w:p w14:paraId="190C1185" w14:textId="77777777" w:rsidR="003B291E" w:rsidRDefault="003B291E" w:rsidP="00734771">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4CE47F71" w14:textId="3A43D783" w:rsidR="00B014F6" w:rsidRPr="007D02B6" w:rsidRDefault="00B014F6" w:rsidP="003B291E">
      <w:pPr>
        <w:pStyle w:val="34"/>
        <w:ind w:leftChars="0" w:left="0"/>
        <w:rPr>
          <w:rStyle w:val="generalbold1"/>
          <w:rFonts w:eastAsia="ＭＳ Ｐゴシック"/>
          <w:bCs/>
          <w:sz w:val="18"/>
          <w:szCs w:val="18"/>
        </w:rPr>
      </w:pPr>
    </w:p>
    <w:p w14:paraId="104EC3BC" w14:textId="51AF64F5" w:rsidR="003B291E" w:rsidRPr="003B291E" w:rsidRDefault="00E77871">
      <w:pPr>
        <w:widowControl/>
        <w:jc w:val="left"/>
        <w:rPr>
          <w:rStyle w:val="generalbold1"/>
          <w:rFonts w:eastAsia="ＭＳ Ｐゴシック"/>
          <w:bCs/>
          <w:sz w:val="18"/>
          <w:szCs w:val="18"/>
        </w:rPr>
      </w:pPr>
      <w:r>
        <w:rPr>
          <w:rStyle w:val="generalbold1"/>
          <w:rFonts w:eastAsia="ＭＳ Ｐゴシック"/>
          <w:bCs/>
          <w:sz w:val="18"/>
          <w:szCs w:val="18"/>
        </w:rPr>
        <w:br w:type="page"/>
      </w:r>
    </w:p>
    <w:p w14:paraId="41C9A61E" w14:textId="1EE23F6F" w:rsidR="00D64A6B" w:rsidRPr="00CE0420" w:rsidRDefault="000831E7" w:rsidP="008D4D1B">
      <w:pPr>
        <w:pStyle w:val="30"/>
        <w:rPr>
          <w:rFonts w:ascii="Arial" w:hAnsi="Arial"/>
        </w:rPr>
      </w:pPr>
      <w:bookmarkStart w:id="162" w:name="_代入値自動登録設定"/>
      <w:bookmarkStart w:id="163" w:name="_Ref31900786"/>
      <w:bookmarkStart w:id="164" w:name="_Toc105605725"/>
      <w:bookmarkEnd w:id="162"/>
      <w:r>
        <w:rPr>
          <w:rFonts w:ascii="Arial" w:hAnsi="Arial" w:hint="eastAsia"/>
        </w:rPr>
        <w:lastRenderedPageBreak/>
        <w:t>S</w:t>
      </w:r>
      <w:r>
        <w:rPr>
          <w:rFonts w:ascii="Arial" w:hAnsi="Arial"/>
        </w:rPr>
        <w:t>ubstitution value auto-registration setting</w:t>
      </w:r>
      <w:bookmarkEnd w:id="163"/>
      <w:bookmarkEnd w:id="164"/>
    </w:p>
    <w:p w14:paraId="589E7E80" w14:textId="5F884205" w:rsidR="001F1774" w:rsidRPr="008D5D18" w:rsidRDefault="008D5D18" w:rsidP="000C42FC">
      <w:pPr>
        <w:pStyle w:val="a0"/>
        <w:numPr>
          <w:ilvl w:val="0"/>
          <w:numId w:val="28"/>
        </w:numPr>
        <w:rPr>
          <w:u w:val="single"/>
        </w:rPr>
      </w:pPr>
      <w:r>
        <w:t xml:space="preserve">Link the parameter sheet created in menu creation function with the variables in the Movement. </w:t>
      </w:r>
      <w:r w:rsidRPr="008D5D18">
        <w:t>The registered information will reflected to "substitution value list" menu and "target host" menu by internal process</w:t>
      </w:r>
      <w:r>
        <w:t>.</w:t>
      </w:r>
    </w:p>
    <w:p w14:paraId="08A4FAB3" w14:textId="77777777" w:rsidR="008D5D18" w:rsidRPr="008D5D18" w:rsidRDefault="008D5D18" w:rsidP="008D5D18">
      <w:pPr>
        <w:pStyle w:val="a0"/>
        <w:numPr>
          <w:ilvl w:val="0"/>
          <w:numId w:val="0"/>
        </w:numPr>
        <w:ind w:left="709"/>
        <w:rPr>
          <w:u w:val="single"/>
        </w:rPr>
      </w:pPr>
    </w:p>
    <w:p w14:paraId="6FF6B0DA" w14:textId="7DEACEE1" w:rsidR="00D64A6B" w:rsidRDefault="008D5D18" w:rsidP="001F1774">
      <w:pPr>
        <w:pStyle w:val="a0"/>
        <w:numPr>
          <w:ilvl w:val="0"/>
          <w:numId w:val="0"/>
        </w:numPr>
        <w:ind w:left="709"/>
        <w:rPr>
          <w:u w:val="single"/>
        </w:rPr>
      </w:pPr>
      <w:r>
        <w:t xml:space="preserve">The reflection rule is </w:t>
      </w:r>
      <w:r w:rsidR="00531C7A">
        <w:t>write</w:t>
      </w:r>
      <w:r>
        <w:t>d in “</w:t>
      </w:r>
      <w:r w:rsidR="00571744">
        <w:t>6.6</w:t>
      </w:r>
      <w:hyperlink w:anchor="_BackYard_contents" w:history="1">
        <w:r w:rsidR="00571744" w:rsidRPr="00571744">
          <w:rPr>
            <w:rStyle w:val="af5"/>
          </w:rPr>
          <w:t>BackYard contents</w:t>
        </w:r>
      </w:hyperlink>
      <w:r w:rsidR="00571744">
        <w:t xml:space="preserve"> </w:t>
      </w:r>
      <w:r w:rsidR="00571744">
        <w:fldChar w:fldCharType="begin"/>
      </w:r>
      <w:r w:rsidR="00571744">
        <w:instrText xml:space="preserve"> REF _Ref32241374 \r \h </w:instrText>
      </w:r>
      <w:r w:rsidR="00571744">
        <w:fldChar w:fldCharType="separate"/>
      </w:r>
      <w:r w:rsidR="0008204C">
        <w:t>(2)</w:t>
      </w:r>
      <w:r w:rsidR="00571744">
        <w:fldChar w:fldCharType="end"/>
      </w:r>
      <w:r w:rsidR="00571744">
        <w:t xml:space="preserve"> </w:t>
      </w:r>
      <w:r w:rsidR="00571744" w:rsidRPr="008D5D18">
        <w:fldChar w:fldCharType="begin"/>
      </w:r>
      <w:r w:rsidR="00571744" w:rsidRPr="008D5D18">
        <w:instrText xml:space="preserve"> REF _Ref32241374 \h  \* MERGEFORMAT </w:instrText>
      </w:r>
      <w:r w:rsidR="00571744" w:rsidRPr="008D5D18">
        <w:fldChar w:fldCharType="separate"/>
      </w:r>
      <w:r w:rsidR="0008204C" w:rsidRPr="0008204C">
        <w:rPr>
          <w:rFonts w:eastAsia="ＭＳ Ｐゴシック" w:cs="Arial"/>
        </w:rPr>
        <w:t>Substitution value auto-registration setting</w:t>
      </w:r>
      <w:r w:rsidR="00571744" w:rsidRPr="008D5D18">
        <w:fldChar w:fldCharType="end"/>
      </w:r>
      <w:r w:rsidR="00571744">
        <w:t>”.</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36DC012">
                <wp:simplePos x="0" y="0"/>
                <wp:positionH relativeFrom="column">
                  <wp:posOffset>531813</wp:posOffset>
                </wp:positionH>
                <wp:positionV relativeFrom="paragraph">
                  <wp:posOffset>1440180</wp:posOffset>
                </wp:positionV>
                <wp:extent cx="694944" cy="256032"/>
                <wp:effectExtent l="19050" t="19050" r="10160" b="10795"/>
                <wp:wrapNone/>
                <wp:docPr id="168" name="正方形/長方形 168"/>
                <wp:cNvGraphicFramePr/>
                <a:graphic xmlns:a="http://schemas.openxmlformats.org/drawingml/2006/main">
                  <a:graphicData uri="http://schemas.microsoft.com/office/word/2010/wordprocessingShape">
                    <wps:wsp>
                      <wps:cNvSpPr/>
                      <wps:spPr>
                        <a:xfrm>
                          <a:off x="0" y="0"/>
                          <a:ext cx="694944" cy="2560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3D8B" id="正方形/長方形 168" o:spid="_x0000_s1026" style="position:absolute;left:0;text-align:left;margin-left:41.9pt;margin-top:113.4pt;width:54.7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" filled="f" strokecolor="#c00000" strokeweight="2.25pt"/>
            </w:pict>
          </mc:Fallback>
        </mc:AlternateContent>
      </w:r>
      <w:r>
        <w:rPr>
          <w:noProof/>
        </w:rPr>
        <w:drawing>
          <wp:inline distT="0" distB="0" distL="0" distR="0" wp14:anchorId="47F9BE68" wp14:editId="4A0C6DC6">
            <wp:extent cx="4931807" cy="3722565"/>
            <wp:effectExtent l="0" t="0" r="254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931807" cy="37225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2A93D80B" w:rsidR="000C07D9" w:rsidRDefault="00424E1D" w:rsidP="00923380">
      <w:pPr>
        <w:jc w:val="center"/>
        <w:rPr>
          <w:b/>
        </w:rPr>
      </w:pPr>
      <w:r>
        <w:rPr>
          <w:b/>
        </w:rPr>
        <w:t>Figure 5.3-24</w:t>
      </w:r>
      <w:r w:rsidR="008D5D18" w:rsidRPr="008D5D18">
        <w:rPr>
          <w:b/>
        </w:rPr>
        <w:t xml:space="preserve"> Submenu screen</w:t>
      </w:r>
      <w:r w:rsidR="008D5D18">
        <w:rPr>
          <w:b/>
        </w:rPr>
        <w:t xml:space="preserve"> </w:t>
      </w:r>
      <w:r w:rsidR="008D5D18" w:rsidRPr="008D5D18">
        <w:rPr>
          <w:b/>
        </w:rPr>
        <w:t>(Substitution value auto-registration setting)</w:t>
      </w:r>
    </w:p>
    <w:p w14:paraId="3F4A5089" w14:textId="30C933AE" w:rsidR="00D64A6B" w:rsidRPr="00CE0420" w:rsidRDefault="00D64A6B" w:rsidP="00923380">
      <w:pPr>
        <w:jc w:val="center"/>
      </w:pPr>
      <w:r w:rsidRPr="00CE0420">
        <w:rPr>
          <w:rFonts w:hint="eastAsia"/>
        </w:rPr>
        <w:t>※</w:t>
      </w:r>
      <w:r w:rsidR="008D5D18" w:rsidRPr="008D5D18">
        <w:t>The screen is from Ansible-Legacy Role</w:t>
      </w:r>
    </w:p>
    <w:p w14:paraId="250E7EA8" w14:textId="052EEAA8" w:rsidR="001D649E" w:rsidRDefault="000C07D9" w:rsidP="007D02B6">
      <w:r>
        <w:rPr>
          <w:rFonts w:hint="eastAsia"/>
        </w:rPr>
        <w:t xml:space="preserve">  </w:t>
      </w:r>
    </w:p>
    <w:p w14:paraId="27033C96" w14:textId="76FBCABE" w:rsidR="000C07D9" w:rsidRPr="008D5D18" w:rsidRDefault="000C07D9" w:rsidP="001D649E">
      <w:pPr>
        <w:pStyle w:val="34"/>
      </w:pPr>
      <w:r w:rsidRPr="000C07D9">
        <w:rPr>
          <w:rFonts w:hint="eastAsia"/>
          <w:b/>
        </w:rPr>
        <w:t>(2)</w:t>
      </w:r>
      <w:r w:rsidRPr="000C07D9">
        <w:rPr>
          <w:rFonts w:hint="eastAsia"/>
        </w:rPr>
        <w:t xml:space="preserve"> </w:t>
      </w:r>
      <w:r w:rsidR="008D5D18" w:rsidRPr="008D5D18">
        <w:t>Click the "Re</w:t>
      </w:r>
      <w:r w:rsidR="008D5D18">
        <w:t xml:space="preserve">gister" - "Start Registration" </w:t>
      </w:r>
      <w:r w:rsidR="008D5D18" w:rsidRPr="008D5D18">
        <w:t>button to set the substitution value auto-registration.</w:t>
      </w:r>
    </w:p>
    <w:p w14:paraId="1D23E15E" w14:textId="7BD7C596" w:rsidR="000C07D9" w:rsidRPr="00CE0420" w:rsidRDefault="008D5D18" w:rsidP="001D649E">
      <w:pPr>
        <w:pStyle w:val="34"/>
      </w:pPr>
      <w:r w:rsidRPr="008D5D18">
        <w:rPr>
          <w:noProof/>
        </w:rPr>
        <w:drawing>
          <wp:inline distT="0" distB="0" distL="0" distR="0" wp14:anchorId="03EE0277" wp14:editId="5DB6DCEA">
            <wp:extent cx="6119495" cy="1007745"/>
            <wp:effectExtent l="0" t="0" r="0" b="1905"/>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1007745"/>
                    </a:xfrm>
                    <a:prstGeom prst="rect">
                      <a:avLst/>
                    </a:prstGeom>
                  </pic:spPr>
                </pic:pic>
              </a:graphicData>
            </a:graphic>
          </wp:inline>
        </w:drawing>
      </w:r>
    </w:p>
    <w:p w14:paraId="381DAF59" w14:textId="0AC2F480" w:rsidR="001D649E" w:rsidRPr="000C07D9" w:rsidRDefault="00424E1D" w:rsidP="000C07D9">
      <w:pPr>
        <w:pStyle w:val="34"/>
        <w:jc w:val="center"/>
        <w:rPr>
          <w:b/>
        </w:rPr>
      </w:pPr>
      <w:r>
        <w:rPr>
          <w:b/>
        </w:rPr>
        <w:t>Figure 5.3-25</w:t>
      </w:r>
      <w:r w:rsidR="008D5D18" w:rsidRPr="008D5D18">
        <w:rPr>
          <w:b/>
        </w:rPr>
        <w:t xml:space="preserve"> Registration screen</w:t>
      </w:r>
      <w:r w:rsidR="008D5D18">
        <w:rPr>
          <w:b/>
        </w:rPr>
        <w:t xml:space="preserve"> </w:t>
      </w:r>
      <w:r w:rsidR="008D5D18" w:rsidRPr="008D5D18">
        <w:rPr>
          <w:b/>
        </w:rPr>
        <w:t>(Substitution value auto-registration setting)</w:t>
      </w:r>
    </w:p>
    <w:p w14:paraId="4AFC21AD" w14:textId="33E560B8" w:rsidR="000C07D9" w:rsidRDefault="000C07D9" w:rsidP="001D649E">
      <w:pPr>
        <w:pStyle w:val="34"/>
      </w:pPr>
    </w:p>
    <w:p w14:paraId="45453545" w14:textId="77777777" w:rsidR="003D10B2" w:rsidRPr="000C07D9" w:rsidRDefault="003D10B2" w:rsidP="003D10B2">
      <w:pPr>
        <w:pStyle w:val="34"/>
        <w:jc w:val="center"/>
        <w:rPr>
          <w:b/>
        </w:rPr>
      </w:pPr>
    </w:p>
    <w:p w14:paraId="62557D3B" w14:textId="77777777" w:rsidR="003D10B2" w:rsidRDefault="003D10B2" w:rsidP="003D10B2">
      <w:pPr>
        <w:pStyle w:val="34"/>
        <w:rPr>
          <w:b/>
        </w:rPr>
      </w:pPr>
    </w:p>
    <w:p w14:paraId="25D7A771" w14:textId="77777777" w:rsidR="003D10B2" w:rsidRDefault="003D10B2" w:rsidP="003D10B2">
      <w:pPr>
        <w:pStyle w:val="34"/>
        <w:rPr>
          <w:b/>
        </w:rPr>
      </w:pPr>
    </w:p>
    <w:p w14:paraId="2467E7CA" w14:textId="77777777" w:rsidR="003D10B2" w:rsidRDefault="003D10B2" w:rsidP="003D10B2">
      <w:pPr>
        <w:pStyle w:val="34"/>
        <w:rPr>
          <w:b/>
        </w:rPr>
      </w:pPr>
    </w:p>
    <w:p w14:paraId="1888B3E0" w14:textId="77777777" w:rsidR="003D10B2" w:rsidRDefault="003D10B2" w:rsidP="003D10B2">
      <w:pPr>
        <w:pStyle w:val="34"/>
        <w:rPr>
          <w:b/>
        </w:rPr>
      </w:pPr>
    </w:p>
    <w:p w14:paraId="28B9C971" w14:textId="77777777" w:rsidR="003D10B2" w:rsidRDefault="003D10B2" w:rsidP="003D10B2">
      <w:pPr>
        <w:pStyle w:val="34"/>
        <w:rPr>
          <w:b/>
        </w:rPr>
      </w:pPr>
    </w:p>
    <w:p w14:paraId="3B02E23F" w14:textId="77777777" w:rsidR="003D10B2" w:rsidRDefault="003D10B2" w:rsidP="003D10B2">
      <w:pPr>
        <w:pStyle w:val="34"/>
        <w:rPr>
          <w:b/>
        </w:rPr>
      </w:pPr>
    </w:p>
    <w:p w14:paraId="01BC3589" w14:textId="119C7A0C" w:rsidR="000C07D9" w:rsidRPr="003D10B2" w:rsidRDefault="003D10B2" w:rsidP="003D10B2">
      <w:pPr>
        <w:pStyle w:val="34"/>
      </w:pPr>
      <w:r w:rsidRPr="000C07D9">
        <w:rPr>
          <w:rFonts w:hint="eastAsia"/>
          <w:b/>
        </w:rPr>
        <w:lastRenderedPageBreak/>
        <w:t>(</w:t>
      </w:r>
      <w:r>
        <w:rPr>
          <w:rFonts w:hint="eastAsia"/>
          <w:b/>
        </w:rPr>
        <w:t>3</w:t>
      </w:r>
      <w:r w:rsidRPr="000C07D9">
        <w:rPr>
          <w:rFonts w:hint="eastAsia"/>
          <w:b/>
        </w:rPr>
        <w:t>)</w:t>
      </w:r>
      <w:r w:rsidRPr="000C07D9">
        <w:rPr>
          <w:rFonts w:hint="eastAsia"/>
        </w:rPr>
        <w:t xml:space="preserve"> </w:t>
      </w:r>
      <w:r w:rsidRPr="003D10B2">
        <w:t>Clicking the "List/Update" Menu ID/Menu link will move the user to the target menu.</w:t>
      </w:r>
      <w:r>
        <w:rPr>
          <w:rFonts w:hint="eastAsia"/>
        </w:rPr>
        <w:t>。</w:t>
      </w:r>
    </w:p>
    <w:p w14:paraId="42AA079C" w14:textId="25FCC238" w:rsidR="00E77871" w:rsidRDefault="00F06D3B">
      <w:pPr>
        <w:widowControl/>
        <w:jc w:val="left"/>
      </w:pPr>
      <w:r>
        <w:rPr>
          <w:noProof/>
        </w:rPr>
        <w:drawing>
          <wp:inline distT="0" distB="0" distL="0" distR="0" wp14:anchorId="6CB3AB4B" wp14:editId="1C04B663">
            <wp:extent cx="6119495" cy="1477645"/>
            <wp:effectExtent l="0" t="0" r="0" b="8255"/>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1477645"/>
                    </a:xfrm>
                    <a:prstGeom prst="rect">
                      <a:avLst/>
                    </a:prstGeom>
                  </pic:spPr>
                </pic:pic>
              </a:graphicData>
            </a:graphic>
          </wp:inline>
        </w:drawing>
      </w:r>
    </w:p>
    <w:p w14:paraId="59A33F20" w14:textId="4C2168E7" w:rsidR="003D10B2" w:rsidRPr="003D10B2" w:rsidRDefault="003D10B2" w:rsidP="003D10B2">
      <w:pPr>
        <w:widowControl/>
        <w:jc w:val="center"/>
        <w:rPr>
          <w:b/>
        </w:rPr>
      </w:pPr>
      <w:r>
        <w:rPr>
          <w:b/>
        </w:rPr>
        <w:t>Figure 5.3-26 Submenu screen (Substitution value auto registration setting)</w:t>
      </w:r>
    </w:p>
    <w:p w14:paraId="41323EB9" w14:textId="77777777" w:rsidR="003D10B2" w:rsidRDefault="003D10B2">
      <w:pPr>
        <w:widowControl/>
        <w:jc w:val="left"/>
        <w:rPr>
          <w:rFonts w:asciiTheme="minorHAnsi" w:hAnsiTheme="minorHAnsi"/>
        </w:rPr>
      </w:pPr>
    </w:p>
    <w:p w14:paraId="48529649" w14:textId="6BDB6BE7" w:rsidR="000C07D9" w:rsidRPr="000C07D9" w:rsidRDefault="00224D87" w:rsidP="000C07D9">
      <w:pPr>
        <w:pStyle w:val="34"/>
        <w:jc w:val="center"/>
        <w:rPr>
          <w:b/>
        </w:rPr>
      </w:pPr>
      <w:r>
        <w:rPr>
          <w:b/>
        </w:rPr>
        <w:t>Table 5.3-11</w:t>
      </w:r>
      <w:r w:rsidR="00A95063" w:rsidRPr="00A95063">
        <w:rPr>
          <w:b/>
        </w:rPr>
        <w:t xml:space="preserve"> corresponding column list</w:t>
      </w:r>
      <w:r w:rsidR="00A95063">
        <w:rPr>
          <w:b/>
        </w:rPr>
        <w:t xml:space="preserve"> </w:t>
      </w:r>
      <w:r w:rsidR="00A95063" w:rsidRPr="00A95063">
        <w:rPr>
          <w:b/>
        </w:rPr>
        <w:t>(Substitution value auto-registration setting)</w:t>
      </w:r>
    </w:p>
    <w:tbl>
      <w:tblPr>
        <w:tblStyle w:val="ac"/>
        <w:tblW w:w="0" w:type="auto"/>
        <w:jc w:val="center"/>
        <w:tblLook w:val="04A0" w:firstRow="1" w:lastRow="0" w:firstColumn="1" w:lastColumn="0" w:noHBand="0" w:noVBand="1"/>
      </w:tblPr>
      <w:tblGrid>
        <w:gridCol w:w="847"/>
        <w:gridCol w:w="1843"/>
        <w:gridCol w:w="1396"/>
        <w:gridCol w:w="1396"/>
        <w:gridCol w:w="1396"/>
      </w:tblGrid>
      <w:tr w:rsidR="001162CC" w:rsidRPr="00860732" w14:paraId="652ABB3F" w14:textId="77777777" w:rsidTr="00A95063">
        <w:trPr>
          <w:trHeight w:val="328"/>
          <w:jc w:val="center"/>
        </w:trPr>
        <w:tc>
          <w:tcPr>
            <w:tcW w:w="2690" w:type="dxa"/>
            <w:gridSpan w:val="2"/>
            <w:shd w:val="clear" w:color="auto" w:fill="002B62"/>
          </w:tcPr>
          <w:p w14:paraId="707A7B30" w14:textId="2732418E" w:rsidR="001162CC" w:rsidRPr="00860732" w:rsidRDefault="00A95063" w:rsidP="00C44CF1">
            <w:pPr>
              <w:pStyle w:val="aff"/>
            </w:pPr>
            <w:r>
              <w:rPr>
                <w:rFonts w:hint="eastAsia"/>
              </w:rPr>
              <w:t>Column</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A95063" w:rsidRPr="00860732" w14:paraId="21BFDFDB" w14:textId="77777777" w:rsidTr="00A95063">
        <w:trPr>
          <w:jc w:val="center"/>
        </w:trPr>
        <w:tc>
          <w:tcPr>
            <w:tcW w:w="2690" w:type="dxa"/>
            <w:gridSpan w:val="2"/>
            <w:shd w:val="clear" w:color="auto" w:fill="E5EAEF"/>
          </w:tcPr>
          <w:p w14:paraId="335E5D3E" w14:textId="47A4FBF5" w:rsidR="00A95063" w:rsidRPr="00D30BBC" w:rsidRDefault="00A95063" w:rsidP="00A95063">
            <w:pPr>
              <w:pStyle w:val="aff0"/>
            </w:pPr>
            <w:r w:rsidRPr="005A16A2">
              <w:t>Menugroup:Menu</w:t>
            </w:r>
          </w:p>
        </w:tc>
        <w:tc>
          <w:tcPr>
            <w:tcW w:w="1396" w:type="dxa"/>
          </w:tcPr>
          <w:p w14:paraId="462BE8F1" w14:textId="77777777" w:rsidR="00A95063" w:rsidRPr="00860732" w:rsidRDefault="00A95063" w:rsidP="00A95063">
            <w:pPr>
              <w:pStyle w:val="aff0"/>
              <w:jc w:val="center"/>
            </w:pPr>
            <w:r w:rsidRPr="00860732">
              <w:rPr>
                <w:rFonts w:hint="eastAsia"/>
              </w:rPr>
              <w:t>○</w:t>
            </w:r>
          </w:p>
        </w:tc>
        <w:tc>
          <w:tcPr>
            <w:tcW w:w="1396" w:type="dxa"/>
          </w:tcPr>
          <w:p w14:paraId="1D944217" w14:textId="77777777" w:rsidR="00A95063" w:rsidRPr="00860732" w:rsidRDefault="00A95063" w:rsidP="00A95063">
            <w:pPr>
              <w:pStyle w:val="aff0"/>
              <w:jc w:val="center"/>
            </w:pPr>
            <w:r w:rsidRPr="00860732">
              <w:rPr>
                <w:rFonts w:hint="eastAsia"/>
              </w:rPr>
              <w:t>○</w:t>
            </w:r>
          </w:p>
        </w:tc>
        <w:tc>
          <w:tcPr>
            <w:tcW w:w="1396" w:type="dxa"/>
          </w:tcPr>
          <w:p w14:paraId="5BB82C58" w14:textId="77777777" w:rsidR="00A95063" w:rsidRPr="00860732" w:rsidRDefault="00A95063" w:rsidP="00A95063">
            <w:pPr>
              <w:pStyle w:val="aff0"/>
              <w:jc w:val="center"/>
            </w:pPr>
            <w:r w:rsidRPr="00860732">
              <w:rPr>
                <w:rFonts w:hint="eastAsia"/>
              </w:rPr>
              <w:t>○</w:t>
            </w:r>
          </w:p>
        </w:tc>
      </w:tr>
      <w:tr w:rsidR="00A95063" w:rsidRPr="00860732" w14:paraId="3859699F" w14:textId="77777777" w:rsidTr="00A95063">
        <w:trPr>
          <w:jc w:val="center"/>
        </w:trPr>
        <w:tc>
          <w:tcPr>
            <w:tcW w:w="2690" w:type="dxa"/>
            <w:gridSpan w:val="2"/>
            <w:shd w:val="clear" w:color="auto" w:fill="E5EAEF"/>
          </w:tcPr>
          <w:p w14:paraId="58FB949F" w14:textId="2952B690" w:rsidR="00A95063" w:rsidRPr="00D30BBC" w:rsidRDefault="00A95063" w:rsidP="00A95063">
            <w:pPr>
              <w:pStyle w:val="aff0"/>
              <w:rPr>
                <w:rStyle w:val="generalbold1"/>
                <w:rFonts w:eastAsia="ＭＳ Ｐゴシック"/>
                <w:bCs/>
                <w:sz w:val="16"/>
                <w:szCs w:val="16"/>
              </w:rPr>
            </w:pPr>
            <w:r w:rsidRPr="005A16A2">
              <w:t>Item</w:t>
            </w:r>
          </w:p>
        </w:tc>
        <w:tc>
          <w:tcPr>
            <w:tcW w:w="1396" w:type="dxa"/>
          </w:tcPr>
          <w:p w14:paraId="46817D3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r>
      <w:tr w:rsidR="00A95063" w:rsidRPr="00860732" w14:paraId="5A603EB6" w14:textId="77777777" w:rsidTr="00A95063">
        <w:trPr>
          <w:trHeight w:val="87"/>
          <w:jc w:val="center"/>
        </w:trPr>
        <w:tc>
          <w:tcPr>
            <w:tcW w:w="2690" w:type="dxa"/>
            <w:gridSpan w:val="2"/>
            <w:shd w:val="clear" w:color="auto" w:fill="E5EAEF"/>
          </w:tcPr>
          <w:p w14:paraId="5935BB12" w14:textId="59D6A3C9" w:rsidR="00A95063" w:rsidRPr="00D30BBC" w:rsidRDefault="00A95063" w:rsidP="00A95063">
            <w:pPr>
              <w:pStyle w:val="aff0"/>
            </w:pPr>
            <w:r w:rsidRPr="005A16A2">
              <w:t>Registration method</w:t>
            </w:r>
          </w:p>
        </w:tc>
        <w:tc>
          <w:tcPr>
            <w:tcW w:w="1396" w:type="dxa"/>
          </w:tcPr>
          <w:p w14:paraId="7D569839" w14:textId="77777777" w:rsidR="00A95063" w:rsidRPr="00860732" w:rsidRDefault="00A95063" w:rsidP="00A95063">
            <w:pPr>
              <w:pStyle w:val="aff0"/>
              <w:jc w:val="center"/>
            </w:pPr>
            <w:r w:rsidRPr="00860732">
              <w:rPr>
                <w:rFonts w:hint="eastAsia"/>
              </w:rPr>
              <w:t>○</w:t>
            </w:r>
          </w:p>
        </w:tc>
        <w:tc>
          <w:tcPr>
            <w:tcW w:w="1396" w:type="dxa"/>
          </w:tcPr>
          <w:p w14:paraId="7E1AB81E" w14:textId="77777777" w:rsidR="00A95063" w:rsidRPr="00860732" w:rsidRDefault="00A95063" w:rsidP="00A95063">
            <w:pPr>
              <w:pStyle w:val="aff0"/>
              <w:jc w:val="center"/>
            </w:pPr>
            <w:r w:rsidRPr="00860732">
              <w:rPr>
                <w:rFonts w:hint="eastAsia"/>
              </w:rPr>
              <w:t>○</w:t>
            </w:r>
          </w:p>
        </w:tc>
        <w:tc>
          <w:tcPr>
            <w:tcW w:w="1396" w:type="dxa"/>
          </w:tcPr>
          <w:p w14:paraId="62164903" w14:textId="77777777" w:rsidR="00A95063" w:rsidRPr="00860732" w:rsidRDefault="00A95063" w:rsidP="00A95063">
            <w:pPr>
              <w:pStyle w:val="aff0"/>
              <w:jc w:val="center"/>
            </w:pPr>
            <w:r w:rsidRPr="00860732">
              <w:rPr>
                <w:rFonts w:hint="eastAsia"/>
              </w:rPr>
              <w:t>○</w:t>
            </w:r>
          </w:p>
        </w:tc>
      </w:tr>
      <w:tr w:rsidR="001162CC" w:rsidRPr="00860732" w14:paraId="4C7666B5" w14:textId="77777777" w:rsidTr="00A95063">
        <w:trPr>
          <w:jc w:val="center"/>
        </w:trPr>
        <w:tc>
          <w:tcPr>
            <w:tcW w:w="2690"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A95063">
        <w:trPr>
          <w:trHeight w:val="56"/>
          <w:jc w:val="center"/>
        </w:trPr>
        <w:tc>
          <w:tcPr>
            <w:tcW w:w="847"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312C64C7" w:rsidR="001162CC" w:rsidRPr="00D30BBC" w:rsidRDefault="00A95063" w:rsidP="00C44CF1">
            <w:pPr>
              <w:pStyle w:val="aff0"/>
            </w:pPr>
            <w:r>
              <w:rPr>
                <w:rFonts w:hint="eastAsia"/>
              </w:rPr>
              <w:t>v</w:t>
            </w:r>
            <w:r>
              <w:t>ariable</w:t>
            </w:r>
          </w:p>
        </w:tc>
        <w:tc>
          <w:tcPr>
            <w:tcW w:w="1843" w:type="dxa"/>
            <w:shd w:val="clear" w:color="auto" w:fill="E5EAEF"/>
          </w:tcPr>
          <w:p w14:paraId="504B599E" w14:textId="1DDB3CF8" w:rsidR="001162CC" w:rsidRPr="00D30BBC" w:rsidRDefault="00A95063" w:rsidP="00C44CF1">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A95063">
        <w:trPr>
          <w:jc w:val="center"/>
        </w:trPr>
        <w:tc>
          <w:tcPr>
            <w:tcW w:w="847"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4F489C46" w:rsidR="001162CC" w:rsidRPr="00D30BBC" w:rsidRDefault="00A95063" w:rsidP="00C44CF1">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A95063">
        <w:trPr>
          <w:jc w:val="center"/>
        </w:trPr>
        <w:tc>
          <w:tcPr>
            <w:tcW w:w="847"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03DC11D0" w:rsidR="001162CC" w:rsidRPr="00D30BBC" w:rsidRDefault="00A95063" w:rsidP="00C44CF1">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A95063" w:rsidRPr="00860732" w14:paraId="0CB8980C" w14:textId="77777777" w:rsidTr="00A95063">
        <w:trPr>
          <w:trHeight w:val="56"/>
          <w:jc w:val="center"/>
        </w:trPr>
        <w:tc>
          <w:tcPr>
            <w:tcW w:w="847" w:type="dxa"/>
            <w:vMerge w:val="restart"/>
            <w:shd w:val="clear" w:color="auto" w:fill="E5EAEF"/>
          </w:tcPr>
          <w:p w14:paraId="23678D41" w14:textId="77777777" w:rsidR="00A95063" w:rsidRPr="00D30BBC" w:rsidRDefault="00A95063" w:rsidP="00A95063">
            <w:pPr>
              <w:pStyle w:val="aff0"/>
            </w:pPr>
            <w:r w:rsidRPr="00D30BBC">
              <w:rPr>
                <w:rFonts w:hint="eastAsia"/>
              </w:rPr>
              <w:t>Value</w:t>
            </w:r>
          </w:p>
          <w:p w14:paraId="56A2ABD0" w14:textId="2052CF7D" w:rsidR="00A95063" w:rsidRPr="00D30BBC" w:rsidRDefault="00A95063" w:rsidP="00A95063">
            <w:pPr>
              <w:pStyle w:val="aff0"/>
              <w:rPr>
                <w:rStyle w:val="generalbold1"/>
                <w:rFonts w:eastAsia="ＭＳ Ｐゴシック"/>
                <w:bCs/>
                <w:sz w:val="16"/>
                <w:szCs w:val="16"/>
              </w:rPr>
            </w:pPr>
            <w:r>
              <w:rPr>
                <w:rFonts w:hint="eastAsia"/>
              </w:rPr>
              <w:t>variable</w:t>
            </w:r>
          </w:p>
        </w:tc>
        <w:tc>
          <w:tcPr>
            <w:tcW w:w="1843" w:type="dxa"/>
            <w:shd w:val="clear" w:color="auto" w:fill="E5EAEF"/>
          </w:tcPr>
          <w:p w14:paraId="39A6230E" w14:textId="02532CB1" w:rsidR="00A95063" w:rsidRPr="00D30BBC" w:rsidRDefault="00A95063" w:rsidP="00A95063">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359B976B" w14:textId="77777777" w:rsidR="00A95063" w:rsidRPr="00860732" w:rsidRDefault="00A95063" w:rsidP="00A95063">
            <w:pPr>
              <w:pStyle w:val="aff0"/>
              <w:jc w:val="center"/>
            </w:pPr>
            <w:r w:rsidRPr="00860732">
              <w:rPr>
                <w:rFonts w:hint="eastAsia"/>
              </w:rPr>
              <w:t>○</w:t>
            </w:r>
          </w:p>
        </w:tc>
        <w:tc>
          <w:tcPr>
            <w:tcW w:w="1396" w:type="dxa"/>
          </w:tcPr>
          <w:p w14:paraId="2D0CBAB7" w14:textId="77777777" w:rsidR="00A95063" w:rsidRPr="00860732" w:rsidRDefault="00A95063" w:rsidP="00A95063">
            <w:pPr>
              <w:pStyle w:val="aff0"/>
              <w:jc w:val="center"/>
            </w:pPr>
            <w:r w:rsidRPr="00860732">
              <w:rPr>
                <w:rFonts w:hint="eastAsia"/>
              </w:rPr>
              <w:t>○</w:t>
            </w:r>
          </w:p>
        </w:tc>
        <w:tc>
          <w:tcPr>
            <w:tcW w:w="1396" w:type="dxa"/>
          </w:tcPr>
          <w:p w14:paraId="5C63C5F6" w14:textId="77777777" w:rsidR="00A95063" w:rsidRPr="00860732" w:rsidRDefault="00A95063" w:rsidP="00A95063">
            <w:pPr>
              <w:pStyle w:val="aff0"/>
              <w:jc w:val="center"/>
            </w:pPr>
            <w:r w:rsidRPr="00860732">
              <w:rPr>
                <w:rFonts w:hint="eastAsia"/>
              </w:rPr>
              <w:t>○</w:t>
            </w:r>
          </w:p>
        </w:tc>
      </w:tr>
      <w:tr w:rsidR="00A95063" w:rsidRPr="00860732" w14:paraId="0CFAF43E" w14:textId="77777777" w:rsidTr="00A95063">
        <w:trPr>
          <w:jc w:val="center"/>
        </w:trPr>
        <w:tc>
          <w:tcPr>
            <w:tcW w:w="847" w:type="dxa"/>
            <w:vMerge/>
            <w:shd w:val="clear" w:color="auto" w:fill="E5EAEF"/>
          </w:tcPr>
          <w:p w14:paraId="20ADC387"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4532CA3D" w14:textId="5C2AE820" w:rsidR="00A95063" w:rsidRPr="00D30BBC" w:rsidRDefault="00A95063" w:rsidP="00A95063">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488568D7" w14:textId="77777777" w:rsidR="00A95063" w:rsidRPr="00860732" w:rsidRDefault="00A95063" w:rsidP="00A95063">
            <w:pPr>
              <w:pStyle w:val="aff0"/>
              <w:jc w:val="center"/>
            </w:pPr>
            <w:r w:rsidRPr="00860732">
              <w:rPr>
                <w:rFonts w:hint="eastAsia"/>
              </w:rPr>
              <w:t>－</w:t>
            </w:r>
          </w:p>
        </w:tc>
        <w:tc>
          <w:tcPr>
            <w:tcW w:w="1396" w:type="dxa"/>
          </w:tcPr>
          <w:p w14:paraId="4113E269" w14:textId="77777777" w:rsidR="00A95063" w:rsidRPr="00860732" w:rsidRDefault="00A95063" w:rsidP="00A95063">
            <w:pPr>
              <w:pStyle w:val="aff0"/>
              <w:jc w:val="center"/>
            </w:pPr>
            <w:r w:rsidRPr="00860732">
              <w:rPr>
                <w:rFonts w:hint="eastAsia"/>
              </w:rPr>
              <w:t>▲</w:t>
            </w:r>
          </w:p>
        </w:tc>
        <w:tc>
          <w:tcPr>
            <w:tcW w:w="1396" w:type="dxa"/>
          </w:tcPr>
          <w:p w14:paraId="32E1BBF9" w14:textId="77777777" w:rsidR="00A95063" w:rsidRPr="00860732" w:rsidRDefault="00A95063" w:rsidP="00A95063">
            <w:pPr>
              <w:pStyle w:val="aff0"/>
              <w:jc w:val="center"/>
            </w:pPr>
            <w:r w:rsidRPr="00860732">
              <w:rPr>
                <w:rFonts w:hint="eastAsia"/>
              </w:rPr>
              <w:t>－</w:t>
            </w:r>
          </w:p>
        </w:tc>
      </w:tr>
      <w:tr w:rsidR="00A95063" w:rsidRPr="00860732" w14:paraId="1902AEDE" w14:textId="77777777" w:rsidTr="00A95063">
        <w:trPr>
          <w:trHeight w:val="56"/>
          <w:jc w:val="center"/>
        </w:trPr>
        <w:tc>
          <w:tcPr>
            <w:tcW w:w="847" w:type="dxa"/>
            <w:vMerge/>
            <w:shd w:val="clear" w:color="auto" w:fill="E5EAEF"/>
          </w:tcPr>
          <w:p w14:paraId="1278ABF8"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3A69FA79" w14:textId="35A11600" w:rsidR="00A95063" w:rsidRPr="00D30BBC" w:rsidRDefault="00A95063" w:rsidP="00A95063">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0EBAC256" w14:textId="77777777" w:rsidR="00A95063" w:rsidRPr="00860732" w:rsidRDefault="00A95063" w:rsidP="00A95063">
            <w:pPr>
              <w:pStyle w:val="aff0"/>
              <w:jc w:val="center"/>
            </w:pPr>
            <w:r w:rsidRPr="00860732">
              <w:rPr>
                <w:rFonts w:hint="eastAsia"/>
              </w:rPr>
              <w:t>△</w:t>
            </w:r>
          </w:p>
        </w:tc>
        <w:tc>
          <w:tcPr>
            <w:tcW w:w="1396" w:type="dxa"/>
          </w:tcPr>
          <w:p w14:paraId="2DBE1092" w14:textId="77777777" w:rsidR="00A95063" w:rsidRPr="00860732" w:rsidRDefault="00A95063" w:rsidP="00A95063">
            <w:pPr>
              <w:pStyle w:val="aff0"/>
              <w:jc w:val="center"/>
            </w:pPr>
            <w:r w:rsidRPr="00860732">
              <w:rPr>
                <w:rFonts w:hint="eastAsia"/>
              </w:rPr>
              <w:t>△</w:t>
            </w:r>
          </w:p>
        </w:tc>
        <w:tc>
          <w:tcPr>
            <w:tcW w:w="1396" w:type="dxa"/>
          </w:tcPr>
          <w:p w14:paraId="6F8E74C6" w14:textId="77777777" w:rsidR="00A95063" w:rsidRPr="00860732" w:rsidRDefault="00A95063" w:rsidP="00A95063">
            <w:pPr>
              <w:pStyle w:val="aff0"/>
              <w:jc w:val="center"/>
            </w:pPr>
            <w:r w:rsidRPr="00860732">
              <w:rPr>
                <w:rFonts w:hint="eastAsia"/>
              </w:rPr>
              <w:t>△</w:t>
            </w:r>
          </w:p>
        </w:tc>
      </w:tr>
      <w:tr w:rsidR="001162CC" w:rsidRPr="00860732" w14:paraId="4B21C598" w14:textId="77777777" w:rsidTr="00A95063">
        <w:trPr>
          <w:trHeight w:val="56"/>
          <w:jc w:val="center"/>
        </w:trPr>
        <w:tc>
          <w:tcPr>
            <w:tcW w:w="2690" w:type="dxa"/>
            <w:gridSpan w:val="2"/>
            <w:shd w:val="clear" w:color="auto" w:fill="E5EAEF"/>
          </w:tcPr>
          <w:p w14:paraId="16FB2E0D" w14:textId="7240BF18"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00A95063">
              <w:rPr>
                <w:rStyle w:val="generalbold1"/>
                <w:rFonts w:eastAsia="ＭＳ Ｐゴシック"/>
                <w:bCs/>
                <w:sz w:val="16"/>
                <w:szCs w:val="16"/>
              </w:rPr>
              <w:t xml:space="preserve"> </w:t>
            </w:r>
            <w:r w:rsidR="00A95063">
              <w:rPr>
                <w:rStyle w:val="generalbold1"/>
                <w:rFonts w:eastAsia="ＭＳ Ｐゴシック" w:hint="eastAsia"/>
                <w:bCs/>
                <w:sz w:val="16"/>
                <w:szCs w:val="16"/>
              </w:rPr>
              <w:t>link</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6B358308" w:rsidR="000C07D9" w:rsidRDefault="000C07D9" w:rsidP="000C07D9">
      <w:pPr>
        <w:ind w:leftChars="742" w:left="1558"/>
        <w:rPr>
          <w:sz w:val="18"/>
        </w:rPr>
      </w:pPr>
      <w:r w:rsidRPr="00860732">
        <w:rPr>
          <w:rFonts w:hint="eastAsia"/>
          <w:sz w:val="18"/>
        </w:rPr>
        <w:t>○</w:t>
      </w:r>
      <w:r w:rsidRPr="00860732">
        <w:rPr>
          <w:rFonts w:hint="eastAsia"/>
          <w:sz w:val="18"/>
        </w:rPr>
        <w:t>:</w:t>
      </w:r>
      <w:r w:rsidR="00A95063">
        <w:rPr>
          <w:sz w:val="18"/>
        </w:rPr>
        <w:t xml:space="preserve"> </w:t>
      </w:r>
      <w:r w:rsidR="00A95063">
        <w:rPr>
          <w:rFonts w:hint="eastAsia"/>
          <w:sz w:val="18"/>
        </w:rPr>
        <w:t>Required</w:t>
      </w:r>
    </w:p>
    <w:p w14:paraId="792F95E2" w14:textId="744E770C" w:rsidR="000C07D9" w:rsidRPr="00860732" w:rsidRDefault="000C07D9" w:rsidP="000C07D9">
      <w:pPr>
        <w:ind w:leftChars="742" w:left="1558"/>
        <w:rPr>
          <w:sz w:val="18"/>
        </w:rPr>
      </w:pPr>
      <w:r>
        <w:rPr>
          <w:rFonts w:hint="eastAsia"/>
          <w:sz w:val="18"/>
        </w:rPr>
        <w:t>●</w:t>
      </w:r>
      <w:r>
        <w:rPr>
          <w:rFonts w:hint="eastAsia"/>
          <w:sz w:val="18"/>
        </w:rPr>
        <w:t>:</w:t>
      </w:r>
      <w:r w:rsidR="00A95063">
        <w:rPr>
          <w:sz w:val="18"/>
        </w:rPr>
        <w:t xml:space="preserve"> Optional</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Required only if multiple specific value can be set to the selected variable</w:t>
      </w:r>
      <w:r w:rsidR="00A95063">
        <w:rPr>
          <w:sz w:val="18"/>
        </w:rPr>
        <w:t>.</w:t>
      </w:r>
      <w:r w:rsidRPr="00860732">
        <w:rPr>
          <w:rFonts w:hint="eastAsia"/>
          <w:sz w:val="18"/>
        </w:rPr>
        <w:br/>
      </w:r>
      <w:r w:rsidRPr="00860732">
        <w:rPr>
          <w:rFonts w:hint="eastAsia"/>
          <w:sz w:val="18"/>
        </w:rPr>
        <w:t>▲</w:t>
      </w:r>
      <w:r w:rsidRPr="00860732">
        <w:rPr>
          <w:rFonts w:hint="eastAsia"/>
          <w:sz w:val="18"/>
        </w:rPr>
        <w:t>:</w:t>
      </w:r>
      <w:r w:rsidR="00A95063" w:rsidRPr="00A95063">
        <w:t xml:space="preserve"> </w:t>
      </w:r>
      <w:r w:rsidR="00A95063" w:rsidRPr="00A95063">
        <w:rPr>
          <w:sz w:val="18"/>
        </w:rPr>
        <w:t>Required only if the selected variable is nested variable</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Not displayed</w:t>
      </w:r>
    </w:p>
    <w:p w14:paraId="03A7AC1A" w14:textId="386AB098" w:rsidR="000C07D9" w:rsidRPr="000C07D9" w:rsidRDefault="000C07D9" w:rsidP="001D649E">
      <w:pPr>
        <w:pStyle w:val="34"/>
      </w:pPr>
    </w:p>
    <w:p w14:paraId="1F48E02E" w14:textId="77777777" w:rsidR="003D10B2" w:rsidRDefault="003D10B2" w:rsidP="001D649E">
      <w:pPr>
        <w:pStyle w:val="34"/>
        <w:rPr>
          <w:b/>
        </w:rPr>
      </w:pPr>
    </w:p>
    <w:p w14:paraId="2475AD48" w14:textId="77777777" w:rsidR="003D10B2" w:rsidRDefault="003D10B2" w:rsidP="001D649E">
      <w:pPr>
        <w:pStyle w:val="34"/>
        <w:rPr>
          <w:b/>
        </w:rPr>
      </w:pPr>
    </w:p>
    <w:p w14:paraId="2243B9E9" w14:textId="77777777" w:rsidR="003D10B2" w:rsidRDefault="003D10B2" w:rsidP="001D649E">
      <w:pPr>
        <w:pStyle w:val="34"/>
        <w:rPr>
          <w:b/>
        </w:rPr>
      </w:pPr>
    </w:p>
    <w:p w14:paraId="7ABACEC2" w14:textId="77777777" w:rsidR="003D10B2" w:rsidRDefault="003D10B2" w:rsidP="001D649E">
      <w:pPr>
        <w:pStyle w:val="34"/>
        <w:rPr>
          <w:b/>
        </w:rPr>
      </w:pPr>
    </w:p>
    <w:p w14:paraId="1269D37B" w14:textId="77777777" w:rsidR="003D10B2" w:rsidRDefault="003D10B2" w:rsidP="001D649E">
      <w:pPr>
        <w:pStyle w:val="34"/>
        <w:rPr>
          <w:b/>
        </w:rPr>
      </w:pPr>
    </w:p>
    <w:p w14:paraId="0C39637C" w14:textId="77777777" w:rsidR="003D10B2" w:rsidRDefault="003D10B2" w:rsidP="001D649E">
      <w:pPr>
        <w:pStyle w:val="34"/>
        <w:rPr>
          <w:b/>
        </w:rPr>
      </w:pPr>
    </w:p>
    <w:p w14:paraId="135C32DD" w14:textId="77777777" w:rsidR="003D10B2" w:rsidRDefault="003D10B2" w:rsidP="001D649E">
      <w:pPr>
        <w:pStyle w:val="34"/>
        <w:rPr>
          <w:b/>
        </w:rPr>
      </w:pPr>
    </w:p>
    <w:p w14:paraId="2E2CD541" w14:textId="77777777" w:rsidR="003D10B2" w:rsidRDefault="003D10B2" w:rsidP="001D649E">
      <w:pPr>
        <w:pStyle w:val="34"/>
        <w:rPr>
          <w:b/>
        </w:rPr>
      </w:pPr>
    </w:p>
    <w:p w14:paraId="454068D9" w14:textId="77777777" w:rsidR="003D10B2" w:rsidRDefault="003D10B2" w:rsidP="001D649E">
      <w:pPr>
        <w:pStyle w:val="34"/>
        <w:rPr>
          <w:b/>
        </w:rPr>
      </w:pPr>
    </w:p>
    <w:p w14:paraId="61D24CF6" w14:textId="77777777" w:rsidR="003D10B2" w:rsidRDefault="003D10B2" w:rsidP="001D649E">
      <w:pPr>
        <w:pStyle w:val="34"/>
        <w:rPr>
          <w:b/>
        </w:rPr>
      </w:pPr>
    </w:p>
    <w:p w14:paraId="561E92D2" w14:textId="77777777" w:rsidR="003D10B2" w:rsidRDefault="003D10B2" w:rsidP="001D649E">
      <w:pPr>
        <w:pStyle w:val="34"/>
        <w:rPr>
          <w:b/>
        </w:rPr>
      </w:pPr>
    </w:p>
    <w:p w14:paraId="09D7B246" w14:textId="77777777" w:rsidR="003D10B2" w:rsidRDefault="003D10B2" w:rsidP="001D649E">
      <w:pPr>
        <w:pStyle w:val="34"/>
        <w:rPr>
          <w:b/>
        </w:rPr>
      </w:pPr>
    </w:p>
    <w:p w14:paraId="00381355" w14:textId="77777777" w:rsidR="003D10B2" w:rsidRDefault="003D10B2" w:rsidP="001D649E">
      <w:pPr>
        <w:pStyle w:val="34"/>
        <w:rPr>
          <w:b/>
        </w:rPr>
      </w:pPr>
    </w:p>
    <w:p w14:paraId="7C3EC42D" w14:textId="77777777" w:rsidR="003D10B2" w:rsidRDefault="003D10B2" w:rsidP="001D649E">
      <w:pPr>
        <w:pStyle w:val="34"/>
        <w:rPr>
          <w:b/>
        </w:rPr>
      </w:pPr>
    </w:p>
    <w:p w14:paraId="47095FF1" w14:textId="77777777" w:rsidR="003D10B2" w:rsidRDefault="003D10B2" w:rsidP="001D649E">
      <w:pPr>
        <w:pStyle w:val="34"/>
        <w:rPr>
          <w:b/>
        </w:rPr>
      </w:pPr>
    </w:p>
    <w:p w14:paraId="66C7E859" w14:textId="77777777" w:rsidR="003D10B2" w:rsidRDefault="003D10B2" w:rsidP="001D649E">
      <w:pPr>
        <w:pStyle w:val="34"/>
        <w:rPr>
          <w:b/>
        </w:rPr>
      </w:pPr>
    </w:p>
    <w:p w14:paraId="1FBCDFD3" w14:textId="77777777" w:rsidR="003D10B2" w:rsidRDefault="003D10B2" w:rsidP="001D649E">
      <w:pPr>
        <w:pStyle w:val="34"/>
        <w:rPr>
          <w:b/>
        </w:rPr>
      </w:pPr>
    </w:p>
    <w:p w14:paraId="700593E7" w14:textId="423C5605" w:rsidR="000C07D9" w:rsidRDefault="003D10B2" w:rsidP="001D649E">
      <w:pPr>
        <w:pStyle w:val="34"/>
      </w:pPr>
      <w:r>
        <w:rPr>
          <w:rFonts w:hint="eastAsia"/>
          <w:b/>
        </w:rPr>
        <w:t>(4</w:t>
      </w:r>
      <w:r w:rsidR="000C07D9" w:rsidRPr="000C07D9">
        <w:rPr>
          <w:rFonts w:hint="eastAsia"/>
          <w:b/>
        </w:rPr>
        <w:t>)</w:t>
      </w:r>
      <w:r w:rsidR="000C07D9" w:rsidRPr="000C07D9">
        <w:rPr>
          <w:rFonts w:hint="eastAsia"/>
        </w:rPr>
        <w:t xml:space="preserve"> </w:t>
      </w:r>
      <w:r w:rsidR="00A95063" w:rsidRPr="00A95063">
        <w:t xml:space="preserve">The list </w:t>
      </w:r>
      <w:r w:rsidR="00A95063">
        <w:t>of registration screen items is</w:t>
      </w:r>
      <w:r w:rsidR="00A95063" w:rsidRPr="00A95063">
        <w:t xml:space="preserve"> as follows</w:t>
      </w:r>
      <w:r w:rsidR="00A95063">
        <w:t>.</w:t>
      </w:r>
    </w:p>
    <w:p w14:paraId="72FD923C" w14:textId="1737C34D" w:rsidR="000C07D9" w:rsidRDefault="000C07D9" w:rsidP="001D649E">
      <w:pPr>
        <w:pStyle w:val="34"/>
      </w:pPr>
    </w:p>
    <w:p w14:paraId="6625D9BE" w14:textId="04C22852" w:rsidR="00BC4AF3" w:rsidRPr="00BC4AF3" w:rsidRDefault="00A95063" w:rsidP="003D10B2">
      <w:pPr>
        <w:pStyle w:val="34"/>
        <w:jc w:val="center"/>
        <w:rPr>
          <w:b/>
        </w:rPr>
      </w:pPr>
      <w:r w:rsidRPr="00A95063">
        <w:rPr>
          <w:b/>
        </w:rPr>
        <w:t>Table 5.3-1</w:t>
      </w:r>
      <w:r w:rsidR="00224D87">
        <w:rPr>
          <w:b/>
        </w:rPr>
        <w:t>2</w:t>
      </w:r>
      <w:r w:rsidRPr="00A95063">
        <w:rPr>
          <w:b/>
        </w:rPr>
        <w:t xml:space="preserve"> Registration screen item list</w:t>
      </w:r>
      <w:r>
        <w:rPr>
          <w:b/>
        </w:rPr>
        <w:t xml:space="preserve"> </w:t>
      </w:r>
      <w:r w:rsidRPr="00A95063">
        <w:rPr>
          <w:b/>
        </w:rPr>
        <w:t>(Substitution value auto-registration setting)</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1838"/>
        <w:gridCol w:w="4536"/>
        <w:gridCol w:w="992"/>
        <w:gridCol w:w="851"/>
        <w:gridCol w:w="1892"/>
      </w:tblGrid>
      <w:tr w:rsidR="00A95063" w:rsidRPr="00860732" w14:paraId="368333A3" w14:textId="77777777" w:rsidTr="00A95063">
        <w:trPr>
          <w:tblHeader/>
        </w:trPr>
        <w:tc>
          <w:tcPr>
            <w:tcW w:w="1838" w:type="dxa"/>
            <w:shd w:val="clear" w:color="auto" w:fill="002B62"/>
          </w:tcPr>
          <w:p w14:paraId="32EF8520" w14:textId="772A8CA6" w:rsidR="00A95063" w:rsidRPr="00860732" w:rsidRDefault="00A95063" w:rsidP="00A95063">
            <w:pPr>
              <w:pStyle w:val="aff"/>
            </w:pPr>
            <w:r w:rsidRPr="00E651E0">
              <w:t>Column</w:t>
            </w:r>
          </w:p>
        </w:tc>
        <w:tc>
          <w:tcPr>
            <w:tcW w:w="4536" w:type="dxa"/>
            <w:shd w:val="clear" w:color="auto" w:fill="002B62"/>
          </w:tcPr>
          <w:p w14:paraId="29D2FAF6" w14:textId="621B4B98" w:rsidR="00A95063" w:rsidRPr="00860732" w:rsidRDefault="00A95063" w:rsidP="00A95063">
            <w:pPr>
              <w:pStyle w:val="aff"/>
            </w:pPr>
            <w:r w:rsidRPr="0059571F">
              <w:t>Description</w:t>
            </w:r>
          </w:p>
        </w:tc>
        <w:tc>
          <w:tcPr>
            <w:tcW w:w="992" w:type="dxa"/>
            <w:shd w:val="clear" w:color="auto" w:fill="002B62"/>
          </w:tcPr>
          <w:p w14:paraId="7AB7BCBE" w14:textId="420EC4FF" w:rsidR="00A95063" w:rsidRPr="00860732" w:rsidRDefault="00A95063" w:rsidP="00A95063">
            <w:pPr>
              <w:pStyle w:val="aff"/>
              <w:jc w:val="center"/>
            </w:pPr>
            <w:r w:rsidRPr="00A95063">
              <w:rPr>
                <w:rFonts w:cstheme="minorHAnsi"/>
                <w:szCs w:val="18"/>
              </w:rPr>
              <w:t>Input required</w:t>
            </w:r>
          </w:p>
        </w:tc>
        <w:tc>
          <w:tcPr>
            <w:tcW w:w="851" w:type="dxa"/>
            <w:shd w:val="clear" w:color="auto" w:fill="002B62"/>
          </w:tcPr>
          <w:p w14:paraId="75D0D016" w14:textId="7DD008A7" w:rsidR="00A95063" w:rsidRPr="00860732" w:rsidRDefault="00A95063" w:rsidP="00A95063">
            <w:pPr>
              <w:pStyle w:val="aff"/>
              <w:jc w:val="center"/>
            </w:pPr>
            <w:r w:rsidRPr="00A95063">
              <w:rPr>
                <w:rFonts w:cstheme="minorHAnsi"/>
                <w:szCs w:val="18"/>
              </w:rPr>
              <w:t>Input type</w:t>
            </w:r>
          </w:p>
        </w:tc>
        <w:tc>
          <w:tcPr>
            <w:tcW w:w="1892" w:type="dxa"/>
            <w:shd w:val="clear" w:color="auto" w:fill="002B62"/>
          </w:tcPr>
          <w:p w14:paraId="66CBE0FD" w14:textId="085120FA" w:rsidR="00A95063" w:rsidRPr="00860732" w:rsidRDefault="00A95063" w:rsidP="00A95063">
            <w:pPr>
              <w:pStyle w:val="aff"/>
              <w:jc w:val="center"/>
            </w:pPr>
            <w:r>
              <w:rPr>
                <w:rFonts w:cstheme="minorHAnsi" w:hint="eastAsia"/>
                <w:szCs w:val="18"/>
              </w:rPr>
              <w:t>R</w:t>
            </w:r>
            <w:r>
              <w:rPr>
                <w:rFonts w:cstheme="minorHAnsi"/>
                <w:szCs w:val="18"/>
              </w:rPr>
              <w:t>estrictions</w:t>
            </w:r>
          </w:p>
        </w:tc>
      </w:tr>
      <w:tr w:rsidR="00A95063" w:rsidRPr="00860732" w14:paraId="13B58FDB" w14:textId="77777777" w:rsidTr="00A95063">
        <w:trPr>
          <w:tblHeader/>
        </w:trPr>
        <w:tc>
          <w:tcPr>
            <w:tcW w:w="1838" w:type="dxa"/>
            <w:shd w:val="clear" w:color="auto" w:fill="E5EAEF"/>
          </w:tcPr>
          <w:p w14:paraId="6260B301" w14:textId="03EC8427" w:rsidR="00A95063" w:rsidRPr="000C07D9" w:rsidRDefault="00A95063" w:rsidP="00A95063">
            <w:pPr>
              <w:pStyle w:val="aff0"/>
              <w:rPr>
                <w:szCs w:val="18"/>
              </w:rPr>
            </w:pPr>
            <w:r w:rsidRPr="00E651E0">
              <w:t>Menugroup:Menu</w:t>
            </w:r>
          </w:p>
        </w:tc>
        <w:tc>
          <w:tcPr>
            <w:tcW w:w="4536" w:type="dxa"/>
          </w:tcPr>
          <w:p w14:paraId="2C552485" w14:textId="77777777" w:rsidR="00A95063" w:rsidRDefault="00A95063" w:rsidP="00A95063">
            <w:pPr>
              <w:pStyle w:val="aff0"/>
            </w:pPr>
            <w:r w:rsidRPr="0059571F">
              <w:t>The menu of parameter list is displayed</w:t>
            </w:r>
            <w:r>
              <w:t>.</w:t>
            </w:r>
          </w:p>
          <w:p w14:paraId="0D1D5957" w14:textId="32C308AC" w:rsidR="00A95063" w:rsidRPr="00860732" w:rsidRDefault="00A95063" w:rsidP="00A95063">
            <w:pPr>
              <w:pStyle w:val="aff0"/>
            </w:pPr>
            <w:r w:rsidRPr="00A95063">
              <w:t>Select the menu of association target</w:t>
            </w:r>
            <w:r>
              <w:t>.</w:t>
            </w:r>
          </w:p>
        </w:tc>
        <w:tc>
          <w:tcPr>
            <w:tcW w:w="992" w:type="dxa"/>
          </w:tcPr>
          <w:p w14:paraId="39F918AD" w14:textId="77777777" w:rsidR="00A95063" w:rsidRPr="00860732" w:rsidRDefault="00A95063" w:rsidP="00A95063">
            <w:pPr>
              <w:pStyle w:val="aff0"/>
              <w:jc w:val="center"/>
            </w:pPr>
            <w:r w:rsidRPr="00860732">
              <w:rPr>
                <w:rFonts w:hint="eastAsia"/>
              </w:rPr>
              <w:t>○</w:t>
            </w:r>
          </w:p>
        </w:tc>
        <w:tc>
          <w:tcPr>
            <w:tcW w:w="851" w:type="dxa"/>
          </w:tcPr>
          <w:p w14:paraId="243475EC" w14:textId="5A96C81E" w:rsidR="00A95063" w:rsidRPr="00860732" w:rsidRDefault="00A95063" w:rsidP="00A95063">
            <w:pPr>
              <w:pStyle w:val="aff0"/>
              <w:jc w:val="center"/>
            </w:pPr>
            <w:r>
              <w:rPr>
                <w:rFonts w:hint="eastAsia"/>
              </w:rPr>
              <w:t>List</w:t>
            </w:r>
          </w:p>
        </w:tc>
        <w:tc>
          <w:tcPr>
            <w:tcW w:w="1892" w:type="dxa"/>
          </w:tcPr>
          <w:p w14:paraId="0B9CA6BE" w14:textId="77777777" w:rsidR="00A95063" w:rsidRPr="00860732" w:rsidRDefault="00A95063" w:rsidP="00A95063">
            <w:pPr>
              <w:pStyle w:val="aff0"/>
            </w:pPr>
            <w:r w:rsidRPr="00860732">
              <w:rPr>
                <w:rFonts w:hint="eastAsia"/>
              </w:rPr>
              <w:t>-</w:t>
            </w:r>
          </w:p>
        </w:tc>
      </w:tr>
      <w:tr w:rsidR="00A95063" w:rsidRPr="00860732" w14:paraId="4C608D31" w14:textId="77777777" w:rsidTr="00A95063">
        <w:trPr>
          <w:tblHeader/>
        </w:trPr>
        <w:tc>
          <w:tcPr>
            <w:tcW w:w="1838" w:type="dxa"/>
            <w:shd w:val="clear" w:color="auto" w:fill="E5EAEF"/>
          </w:tcPr>
          <w:p w14:paraId="375C8D51" w14:textId="6197387F" w:rsidR="00A95063" w:rsidRPr="000C07D9" w:rsidRDefault="00A95063" w:rsidP="00A95063">
            <w:pPr>
              <w:pStyle w:val="aff0"/>
              <w:rPr>
                <w:rStyle w:val="generalbold1"/>
                <w:sz w:val="18"/>
                <w:szCs w:val="18"/>
              </w:rPr>
            </w:pPr>
            <w:r w:rsidRPr="00E651E0">
              <w:t>item</w:t>
            </w:r>
          </w:p>
        </w:tc>
        <w:tc>
          <w:tcPr>
            <w:tcW w:w="4536" w:type="dxa"/>
          </w:tcPr>
          <w:p w14:paraId="324F0C58" w14:textId="0675386F" w:rsidR="00A95063" w:rsidRDefault="00A95063" w:rsidP="00A95063">
            <w:pPr>
              <w:pStyle w:val="aff0"/>
            </w:pPr>
            <w:r>
              <w:t>The item of selected parameter list menu is displayed.</w:t>
            </w:r>
          </w:p>
          <w:p w14:paraId="23E1E9E4" w14:textId="04C6B91D" w:rsidR="00A95063" w:rsidRPr="00A95063" w:rsidRDefault="00A95063" w:rsidP="00A95063">
            <w:pPr>
              <w:pStyle w:val="aff0"/>
              <w:rPr>
                <w:rStyle w:val="generalbold1"/>
              </w:rPr>
            </w:pPr>
            <w:r>
              <w:t>Select the item of association target.</w:t>
            </w:r>
          </w:p>
        </w:tc>
        <w:tc>
          <w:tcPr>
            <w:tcW w:w="992" w:type="dxa"/>
          </w:tcPr>
          <w:p w14:paraId="2CD69570" w14:textId="77777777" w:rsidR="00A95063" w:rsidRPr="00860732" w:rsidRDefault="00A95063" w:rsidP="00A95063">
            <w:pPr>
              <w:pStyle w:val="aff0"/>
              <w:jc w:val="center"/>
            </w:pPr>
            <w:r w:rsidRPr="00860732">
              <w:rPr>
                <w:rFonts w:hint="eastAsia"/>
              </w:rPr>
              <w:t>○</w:t>
            </w:r>
          </w:p>
        </w:tc>
        <w:tc>
          <w:tcPr>
            <w:tcW w:w="851" w:type="dxa"/>
          </w:tcPr>
          <w:p w14:paraId="3F2FB9B6" w14:textId="779D84F2" w:rsidR="00A95063" w:rsidRPr="00860732" w:rsidRDefault="00A95063" w:rsidP="00A95063">
            <w:pPr>
              <w:pStyle w:val="aff0"/>
              <w:jc w:val="center"/>
            </w:pPr>
            <w:r>
              <w:rPr>
                <w:rFonts w:hint="eastAsia"/>
              </w:rPr>
              <w:t>List</w:t>
            </w:r>
          </w:p>
        </w:tc>
        <w:tc>
          <w:tcPr>
            <w:tcW w:w="1892" w:type="dxa"/>
          </w:tcPr>
          <w:p w14:paraId="24F454A9" w14:textId="77777777" w:rsidR="00A95063" w:rsidRPr="00860732" w:rsidRDefault="00A95063" w:rsidP="00A95063">
            <w:pPr>
              <w:pStyle w:val="aff0"/>
            </w:pPr>
            <w:r w:rsidRPr="00860732">
              <w:rPr>
                <w:rFonts w:hint="eastAsia"/>
              </w:rPr>
              <w:t>-</w:t>
            </w:r>
          </w:p>
        </w:tc>
      </w:tr>
      <w:tr w:rsidR="00A95063" w:rsidRPr="00860732" w14:paraId="4CF57C6A" w14:textId="77777777" w:rsidTr="00A95063">
        <w:trPr>
          <w:tblHeader/>
        </w:trPr>
        <w:tc>
          <w:tcPr>
            <w:tcW w:w="1838" w:type="dxa"/>
            <w:shd w:val="clear" w:color="auto" w:fill="E5EAEF"/>
          </w:tcPr>
          <w:p w14:paraId="2F157AAD" w14:textId="40CF347F" w:rsidR="00A95063" w:rsidRPr="000C07D9" w:rsidRDefault="00A95063" w:rsidP="00A95063">
            <w:pPr>
              <w:pStyle w:val="aff0"/>
              <w:rPr>
                <w:szCs w:val="18"/>
              </w:rPr>
            </w:pPr>
            <w:r w:rsidRPr="00E651E0">
              <w:t>Registration method</w:t>
            </w:r>
          </w:p>
        </w:tc>
        <w:tc>
          <w:tcPr>
            <w:tcW w:w="4536" w:type="dxa"/>
          </w:tcPr>
          <w:p w14:paraId="66100B92" w14:textId="76E8188D" w:rsidR="00A95063" w:rsidRPr="00860732" w:rsidRDefault="00A95063" w:rsidP="00A95063">
            <w:pPr>
              <w:pStyle w:val="aff0"/>
            </w:pPr>
            <w:r w:rsidRPr="00860732">
              <w:rPr>
                <w:rFonts w:hint="eastAsia"/>
              </w:rPr>
              <w:t>Value</w:t>
            </w:r>
            <w:r>
              <w:rPr>
                <w:rFonts w:hint="eastAsia"/>
              </w:rPr>
              <w:t xml:space="preserve"> type</w:t>
            </w:r>
            <w:r w:rsidRPr="00860732">
              <w:rPr>
                <w:rFonts w:hint="eastAsia"/>
              </w:rPr>
              <w:t>：</w:t>
            </w:r>
            <w:r>
              <w:rPr>
                <w:rFonts w:hint="eastAsia"/>
              </w:rPr>
              <w:t xml:space="preserve"> </w:t>
            </w:r>
            <w:r w:rsidRPr="00A95063">
              <w:t xml:space="preserve">Select to set the setting value of item as the specific value of the </w:t>
            </w:r>
            <w:r w:rsidR="004246FB">
              <w:t>linked</w:t>
            </w:r>
            <w:r w:rsidRPr="00A95063">
              <w:t xml:space="preserve"> variable</w:t>
            </w:r>
            <w:r>
              <w:t>.</w:t>
            </w:r>
          </w:p>
          <w:p w14:paraId="1098E03F" w14:textId="218D881D" w:rsidR="00A95063" w:rsidRPr="00860732" w:rsidRDefault="00A95063" w:rsidP="00A95063">
            <w:pPr>
              <w:pStyle w:val="aff0"/>
            </w:pPr>
            <w:r w:rsidRPr="00860732">
              <w:rPr>
                <w:rFonts w:hint="eastAsia"/>
              </w:rPr>
              <w:t>Key</w:t>
            </w:r>
            <w:r>
              <w:t xml:space="preserve"> </w:t>
            </w:r>
            <w:r>
              <w:rPr>
                <w:rFonts w:hint="eastAsia"/>
              </w:rPr>
              <w:t>type</w:t>
            </w:r>
            <w:r w:rsidRPr="00860732">
              <w:rPr>
                <w:rFonts w:hint="eastAsia"/>
              </w:rPr>
              <w:t>：</w:t>
            </w:r>
            <w:r>
              <w:rPr>
                <w:rFonts w:hint="eastAsia"/>
              </w:rPr>
              <w:t xml:space="preserve"> </w:t>
            </w:r>
            <w:r w:rsidRPr="00A95063">
              <w:t xml:space="preserve">Select to set the name of item as the specific value of the </w:t>
            </w:r>
            <w:r w:rsidR="004246FB">
              <w:t>linked</w:t>
            </w:r>
            <w:r w:rsidRPr="00A95063">
              <w:t xml:space="preserve"> variable</w:t>
            </w:r>
            <w:r>
              <w:t>.</w:t>
            </w:r>
          </w:p>
          <w:p w14:paraId="53DF7C32" w14:textId="39E7A27C" w:rsidR="00A95063" w:rsidRPr="00860732" w:rsidRDefault="00A95063" w:rsidP="00A95063">
            <w:pPr>
              <w:pStyle w:val="aff0"/>
            </w:pPr>
            <w:r w:rsidRPr="00A95063">
              <w:t>If the setting val</w:t>
            </w:r>
            <w:r>
              <w:t>ue of the item is blank, it can</w:t>
            </w:r>
            <w:r w:rsidRPr="00A95063">
              <w:t>not be linked</w:t>
            </w:r>
            <w:r>
              <w:t>.</w:t>
            </w:r>
          </w:p>
          <w:p w14:paraId="3FAC638E" w14:textId="47E16DFE" w:rsidR="00A95063" w:rsidRPr="00860732" w:rsidRDefault="00A95063" w:rsidP="00A95063">
            <w:pPr>
              <w:pStyle w:val="aff0"/>
            </w:pPr>
            <w:r w:rsidRPr="00860732">
              <w:rPr>
                <w:rFonts w:hint="eastAsia"/>
              </w:rPr>
              <w:t>Key-Value</w:t>
            </w:r>
            <w:r>
              <w:t xml:space="preserve"> </w:t>
            </w:r>
            <w:r>
              <w:rPr>
                <w:rFonts w:hint="eastAsia"/>
              </w:rPr>
              <w:t>type</w:t>
            </w:r>
            <w:r w:rsidRPr="00860732">
              <w:rPr>
                <w:rFonts w:hint="eastAsia"/>
              </w:rPr>
              <w:t>：</w:t>
            </w:r>
            <w:r>
              <w:rPr>
                <w:rFonts w:hint="eastAsia"/>
              </w:rPr>
              <w:t xml:space="preserve"> </w:t>
            </w:r>
            <w:r w:rsidRPr="00A95063">
              <w:t xml:space="preserve">Select to set the name(Key) and setting value(Value) of item as the specific value of the </w:t>
            </w:r>
            <w:r w:rsidR="004246FB">
              <w:t>linked</w:t>
            </w:r>
            <w:r w:rsidRPr="00A95063">
              <w:t xml:space="preserve"> variable</w:t>
            </w:r>
            <w:r>
              <w:t>.</w:t>
            </w:r>
          </w:p>
        </w:tc>
        <w:tc>
          <w:tcPr>
            <w:tcW w:w="992" w:type="dxa"/>
          </w:tcPr>
          <w:p w14:paraId="2D12A307" w14:textId="01F9D3FA" w:rsidR="00A95063" w:rsidRPr="00860732" w:rsidRDefault="00A95063" w:rsidP="00A95063">
            <w:pPr>
              <w:pStyle w:val="aff0"/>
              <w:jc w:val="center"/>
            </w:pPr>
            <w:r w:rsidRPr="00860732">
              <w:rPr>
                <w:rFonts w:hint="eastAsia"/>
              </w:rPr>
              <w:t>○</w:t>
            </w:r>
          </w:p>
        </w:tc>
        <w:tc>
          <w:tcPr>
            <w:tcW w:w="851" w:type="dxa"/>
          </w:tcPr>
          <w:p w14:paraId="3F04FE23" w14:textId="4676D060" w:rsidR="00A95063" w:rsidRPr="00860732" w:rsidRDefault="00A95063" w:rsidP="00A95063">
            <w:pPr>
              <w:pStyle w:val="aff0"/>
              <w:jc w:val="center"/>
            </w:pPr>
            <w:r>
              <w:rPr>
                <w:rFonts w:hint="eastAsia"/>
              </w:rPr>
              <w:t>List</w:t>
            </w:r>
          </w:p>
        </w:tc>
        <w:tc>
          <w:tcPr>
            <w:tcW w:w="1892" w:type="dxa"/>
          </w:tcPr>
          <w:p w14:paraId="3D966034" w14:textId="77777777" w:rsidR="00A95063" w:rsidRPr="00860732" w:rsidRDefault="00A95063" w:rsidP="00A95063">
            <w:pPr>
              <w:pStyle w:val="aff0"/>
            </w:pPr>
            <w:r w:rsidRPr="00860732">
              <w:rPr>
                <w:rFonts w:hint="eastAsia"/>
              </w:rPr>
              <w:t>-</w:t>
            </w:r>
          </w:p>
        </w:tc>
      </w:tr>
      <w:tr w:rsidR="000C07D9" w:rsidRPr="00860732" w14:paraId="2B59BA4E" w14:textId="77777777" w:rsidTr="00A95063">
        <w:trPr>
          <w:tblHeader/>
        </w:trPr>
        <w:tc>
          <w:tcPr>
            <w:tcW w:w="1838"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536" w:type="dxa"/>
          </w:tcPr>
          <w:p w14:paraId="3E87122B" w14:textId="703FDA19" w:rsidR="00A95063" w:rsidRPr="00A95063" w:rsidRDefault="00A95063" w:rsidP="00A95063">
            <w:pPr>
              <w:pStyle w:val="aff0"/>
              <w:rPr>
                <w:szCs w:val="18"/>
              </w:rPr>
            </w:pPr>
            <w:r w:rsidRPr="00A95063">
              <w:rPr>
                <w:szCs w:val="18"/>
              </w:rPr>
              <w:t>The Movement registered in the Movement list will be displayed</w:t>
            </w:r>
            <w:r>
              <w:rPr>
                <w:szCs w:val="18"/>
              </w:rPr>
              <w:t>.</w:t>
            </w:r>
          </w:p>
          <w:p w14:paraId="62B524BF" w14:textId="2D7E8E05" w:rsidR="000C07D9" w:rsidRPr="00A25C1A" w:rsidRDefault="00A95063" w:rsidP="00A95063">
            <w:pPr>
              <w:pStyle w:val="aff0"/>
              <w:rPr>
                <w:szCs w:val="18"/>
              </w:rPr>
            </w:pPr>
            <w:r w:rsidRPr="00A95063">
              <w:rPr>
                <w:szCs w:val="18"/>
              </w:rPr>
              <w:t>Select the Movement</w:t>
            </w:r>
            <w:r>
              <w:rPr>
                <w:szCs w:val="18"/>
              </w:rPr>
              <w:t>.</w:t>
            </w:r>
          </w:p>
        </w:tc>
        <w:tc>
          <w:tcPr>
            <w:tcW w:w="992" w:type="dxa"/>
          </w:tcPr>
          <w:p w14:paraId="5A4F91DF" w14:textId="77777777" w:rsidR="000C07D9" w:rsidRPr="00860732" w:rsidRDefault="000C07D9" w:rsidP="00C44CF1">
            <w:pPr>
              <w:pStyle w:val="aff0"/>
              <w:jc w:val="center"/>
            </w:pPr>
            <w:r w:rsidRPr="00860732">
              <w:rPr>
                <w:rFonts w:hint="eastAsia"/>
              </w:rPr>
              <w:t>○</w:t>
            </w:r>
          </w:p>
        </w:tc>
        <w:tc>
          <w:tcPr>
            <w:tcW w:w="851" w:type="dxa"/>
          </w:tcPr>
          <w:p w14:paraId="399BF3BA" w14:textId="56D5E605" w:rsidR="000C07D9" w:rsidRPr="00860732" w:rsidRDefault="00A95063" w:rsidP="00C44CF1">
            <w:pPr>
              <w:pStyle w:val="aff0"/>
              <w:jc w:val="center"/>
            </w:pPr>
            <w:r>
              <w:rPr>
                <w:rFonts w:hint="eastAsia"/>
              </w:rPr>
              <w:t>List</w:t>
            </w:r>
          </w:p>
        </w:tc>
        <w:tc>
          <w:tcPr>
            <w:tcW w:w="1892"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988"/>
        <w:gridCol w:w="1134"/>
        <w:gridCol w:w="4536"/>
        <w:gridCol w:w="850"/>
        <w:gridCol w:w="851"/>
        <w:gridCol w:w="1750"/>
      </w:tblGrid>
      <w:tr w:rsidR="00A95063" w:rsidRPr="00860732" w14:paraId="1BD77609" w14:textId="77777777" w:rsidTr="00BC4AF3">
        <w:trPr>
          <w:tblHeader/>
          <w:jc w:val="center"/>
        </w:trPr>
        <w:tc>
          <w:tcPr>
            <w:tcW w:w="2122" w:type="dxa"/>
            <w:gridSpan w:val="2"/>
            <w:shd w:val="clear" w:color="auto" w:fill="002B62"/>
          </w:tcPr>
          <w:p w14:paraId="5C294A4E" w14:textId="078665BD" w:rsidR="00A95063" w:rsidRPr="002D3F28" w:rsidRDefault="00A95063" w:rsidP="00A95063">
            <w:pPr>
              <w:pStyle w:val="aff0"/>
              <w:rPr>
                <w:rStyle w:val="generalbold1"/>
                <w:b/>
                <w:color w:val="FFFFFF" w:themeColor="background1"/>
                <w:sz w:val="18"/>
                <w:szCs w:val="18"/>
              </w:rPr>
            </w:pPr>
            <w:r w:rsidRPr="00E651E0">
              <w:lastRenderedPageBreak/>
              <w:t>Column</w:t>
            </w:r>
          </w:p>
        </w:tc>
        <w:tc>
          <w:tcPr>
            <w:tcW w:w="4536" w:type="dxa"/>
            <w:shd w:val="clear" w:color="auto" w:fill="002B62"/>
          </w:tcPr>
          <w:p w14:paraId="37147637" w14:textId="0D29FD6C" w:rsidR="00A95063" w:rsidRPr="00D007E5" w:rsidRDefault="00A95063" w:rsidP="00A95063">
            <w:pPr>
              <w:pStyle w:val="aff0"/>
              <w:rPr>
                <w:b/>
                <w:color w:val="FFFFFF" w:themeColor="background1"/>
              </w:rPr>
            </w:pPr>
            <w:r w:rsidRPr="0059571F">
              <w:t>Description</w:t>
            </w:r>
          </w:p>
        </w:tc>
        <w:tc>
          <w:tcPr>
            <w:tcW w:w="850" w:type="dxa"/>
            <w:shd w:val="clear" w:color="auto" w:fill="002B62"/>
          </w:tcPr>
          <w:p w14:paraId="2707FAB1" w14:textId="592BFD2E" w:rsidR="00A95063" w:rsidRPr="002D3F28" w:rsidRDefault="00A95063" w:rsidP="00A95063">
            <w:pPr>
              <w:pStyle w:val="aff0"/>
              <w:jc w:val="center"/>
              <w:rPr>
                <w:rStyle w:val="generalbold1"/>
                <w:b/>
                <w:color w:val="FFFFFF" w:themeColor="background1"/>
                <w:sz w:val="18"/>
                <w:szCs w:val="18"/>
              </w:rPr>
            </w:pPr>
            <w:r w:rsidRPr="00BC4AF3">
              <w:rPr>
                <w:rFonts w:cstheme="minorHAnsi"/>
                <w:sz w:val="16"/>
                <w:szCs w:val="18"/>
              </w:rPr>
              <w:t>Input required</w:t>
            </w:r>
          </w:p>
        </w:tc>
        <w:tc>
          <w:tcPr>
            <w:tcW w:w="851" w:type="dxa"/>
            <w:shd w:val="clear" w:color="auto" w:fill="002B62"/>
          </w:tcPr>
          <w:p w14:paraId="7829228D" w14:textId="23F66E4E" w:rsidR="00A95063" w:rsidRPr="00BC4AF3" w:rsidRDefault="00A95063" w:rsidP="00A95063">
            <w:pPr>
              <w:pStyle w:val="aff0"/>
              <w:jc w:val="center"/>
              <w:rPr>
                <w:b/>
                <w:color w:val="FFFFFF" w:themeColor="background1"/>
                <w:sz w:val="16"/>
              </w:rPr>
            </w:pPr>
            <w:r w:rsidRPr="00BC4AF3">
              <w:rPr>
                <w:rFonts w:cstheme="minorHAnsi"/>
                <w:sz w:val="16"/>
                <w:szCs w:val="18"/>
              </w:rPr>
              <w:t>Input type</w:t>
            </w:r>
          </w:p>
        </w:tc>
        <w:tc>
          <w:tcPr>
            <w:tcW w:w="1750" w:type="dxa"/>
            <w:shd w:val="clear" w:color="auto" w:fill="002B62"/>
          </w:tcPr>
          <w:p w14:paraId="5D1F7BA6" w14:textId="520CF3F9" w:rsidR="00A95063" w:rsidRPr="00D007E5" w:rsidRDefault="00A95063" w:rsidP="00CF1AA4">
            <w:pPr>
              <w:pStyle w:val="aff0"/>
              <w:jc w:val="center"/>
              <w:rPr>
                <w:b/>
                <w:color w:val="FFFFFF" w:themeColor="background1"/>
              </w:rPr>
            </w:pPr>
            <w:r>
              <w:rPr>
                <w:rFonts w:cstheme="minorHAnsi" w:hint="eastAsia"/>
                <w:szCs w:val="18"/>
              </w:rPr>
              <w:t>R</w:t>
            </w:r>
            <w:r>
              <w:rPr>
                <w:rFonts w:cstheme="minorHAnsi"/>
                <w:szCs w:val="18"/>
              </w:rPr>
              <w:t>estrictions</w:t>
            </w:r>
          </w:p>
        </w:tc>
      </w:tr>
      <w:tr w:rsidR="00A95063" w:rsidRPr="00860732" w14:paraId="441696B7" w14:textId="77777777" w:rsidTr="00BC4AF3">
        <w:trPr>
          <w:tblHeader/>
          <w:jc w:val="center"/>
        </w:trPr>
        <w:tc>
          <w:tcPr>
            <w:tcW w:w="988" w:type="dxa"/>
            <w:vMerge w:val="restart"/>
            <w:shd w:val="clear" w:color="auto" w:fill="E5EAEF"/>
          </w:tcPr>
          <w:p w14:paraId="7D6931B6" w14:textId="77777777" w:rsidR="00A95063" w:rsidRPr="00D30BBC" w:rsidRDefault="00A95063" w:rsidP="00A95063">
            <w:pPr>
              <w:pStyle w:val="aff0"/>
            </w:pPr>
            <w:r w:rsidRPr="00D30BBC">
              <w:rPr>
                <w:rFonts w:hint="eastAsia"/>
              </w:rPr>
              <w:t>Key</w:t>
            </w:r>
          </w:p>
          <w:p w14:paraId="72A303AA" w14:textId="714701F6" w:rsidR="00A95063" w:rsidRDefault="00A95063" w:rsidP="00A95063">
            <w:pPr>
              <w:pStyle w:val="aff0"/>
              <w:rPr>
                <w:rStyle w:val="generalbold1"/>
                <w:sz w:val="18"/>
                <w:szCs w:val="18"/>
              </w:rPr>
            </w:pPr>
            <w:r>
              <w:rPr>
                <w:rFonts w:hint="eastAsia"/>
              </w:rPr>
              <w:t>variable</w:t>
            </w:r>
          </w:p>
        </w:tc>
        <w:tc>
          <w:tcPr>
            <w:tcW w:w="1134" w:type="dxa"/>
            <w:shd w:val="clear" w:color="auto" w:fill="E5EAEF"/>
          </w:tcPr>
          <w:p w14:paraId="0BDCF7E9" w14:textId="638B0166" w:rsidR="00A95063" w:rsidRPr="00CF1AA4" w:rsidRDefault="00A95063" w:rsidP="00A9506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6ABCAA99" w14:textId="77777777" w:rsidR="00A95063" w:rsidRDefault="00A95063" w:rsidP="00A95063">
            <w:pPr>
              <w:pStyle w:val="aff0"/>
            </w:pPr>
            <w:r>
              <w:t>The variables used in the file registered in Movement details menu are displayed.</w:t>
            </w:r>
          </w:p>
          <w:p w14:paraId="371F6303" w14:textId="19CDD5C8" w:rsidR="00A95063" w:rsidRPr="00A95063" w:rsidRDefault="00A95063" w:rsidP="00A95063">
            <w:pPr>
              <w:pStyle w:val="aff0"/>
              <w:wordWrap w:val="0"/>
              <w:jc w:val="left"/>
            </w:pPr>
            <w:r>
              <w:t>Select th</w:t>
            </w:r>
            <w:r w:rsidR="00CF1AA4">
              <w:t>e variable to associate with it</w:t>
            </w:r>
            <w:r>
              <w:t>s specific value in key type.</w:t>
            </w:r>
          </w:p>
        </w:tc>
        <w:tc>
          <w:tcPr>
            <w:tcW w:w="850" w:type="dxa"/>
          </w:tcPr>
          <w:p w14:paraId="76ADC5E4" w14:textId="77777777" w:rsidR="00A95063" w:rsidRPr="000C07D9" w:rsidRDefault="00A95063" w:rsidP="00A95063">
            <w:pPr>
              <w:pStyle w:val="aff0"/>
              <w:jc w:val="center"/>
              <w:rPr>
                <w:rStyle w:val="generalbold1"/>
                <w:sz w:val="18"/>
                <w:szCs w:val="18"/>
              </w:rPr>
            </w:pPr>
            <w:r w:rsidRPr="000C07D9">
              <w:rPr>
                <w:rStyle w:val="generalbold1"/>
                <w:rFonts w:hint="eastAsia"/>
                <w:sz w:val="18"/>
                <w:szCs w:val="18"/>
              </w:rPr>
              <w:t>○</w:t>
            </w:r>
          </w:p>
          <w:p w14:paraId="038DBF7B" w14:textId="7E632D34" w:rsidR="00A95063" w:rsidRPr="00860732" w:rsidRDefault="00BC4AF3" w:rsidP="00A95063">
            <w:pPr>
              <w:pStyle w:val="aff0"/>
              <w:jc w:val="center"/>
              <w:rPr>
                <w:rStyle w:val="generalbold1"/>
                <w:sz w:val="16"/>
              </w:rPr>
            </w:pPr>
            <w:r>
              <w:rPr>
                <w:rStyle w:val="generalbold1"/>
                <w:rFonts w:hint="eastAsia"/>
                <w:sz w:val="16"/>
              </w:rPr>
              <w:t>or</w:t>
            </w:r>
          </w:p>
          <w:p w14:paraId="4A263ADD" w14:textId="6FF78AB4" w:rsidR="00A95063" w:rsidRPr="00D007E5" w:rsidRDefault="00A95063" w:rsidP="00A95063">
            <w:pPr>
              <w:pStyle w:val="aff0"/>
              <w:jc w:val="center"/>
              <w:rPr>
                <w:rStyle w:val="generalbold1"/>
              </w:rPr>
            </w:pPr>
            <w:r w:rsidRPr="00F91D09">
              <w:rPr>
                <w:rStyle w:val="generalbold1"/>
                <w:rFonts w:hint="eastAsia"/>
                <w:sz w:val="18"/>
                <w:szCs w:val="18"/>
              </w:rPr>
              <w:t>／</w:t>
            </w:r>
          </w:p>
        </w:tc>
        <w:tc>
          <w:tcPr>
            <w:tcW w:w="851" w:type="dxa"/>
          </w:tcPr>
          <w:p w14:paraId="37AD02C8" w14:textId="1691A7C9" w:rsidR="00A95063" w:rsidRPr="00BC4AF3" w:rsidRDefault="00A95063" w:rsidP="00A95063">
            <w:pPr>
              <w:pStyle w:val="aff0"/>
              <w:jc w:val="center"/>
              <w:rPr>
                <w:sz w:val="16"/>
              </w:rPr>
            </w:pPr>
            <w:r w:rsidRPr="00BC4AF3">
              <w:rPr>
                <w:rFonts w:hint="eastAsia"/>
                <w:sz w:val="16"/>
              </w:rPr>
              <w:t>List</w:t>
            </w:r>
          </w:p>
        </w:tc>
        <w:tc>
          <w:tcPr>
            <w:tcW w:w="1750" w:type="dxa"/>
          </w:tcPr>
          <w:p w14:paraId="03508BFA" w14:textId="497F4712" w:rsidR="00A95063" w:rsidRPr="00D007E5" w:rsidRDefault="00CF1AA4" w:rsidP="00CF1AA4">
            <w:pPr>
              <w:pStyle w:val="aff0"/>
              <w:jc w:val="left"/>
            </w:pPr>
            <w:r w:rsidRPr="00CF1AA4">
              <w:t>Required if the registration method is key type of key-value type</w:t>
            </w:r>
            <w:r>
              <w:t>.</w:t>
            </w:r>
          </w:p>
        </w:tc>
      </w:tr>
      <w:tr w:rsidR="00BC4AF3" w:rsidRPr="00860732" w14:paraId="00590D05" w14:textId="77777777" w:rsidTr="00BC4AF3">
        <w:trPr>
          <w:tblHeader/>
          <w:jc w:val="center"/>
        </w:trPr>
        <w:tc>
          <w:tcPr>
            <w:tcW w:w="988" w:type="dxa"/>
            <w:vMerge/>
            <w:shd w:val="clear" w:color="auto" w:fill="E5EAEF"/>
          </w:tcPr>
          <w:p w14:paraId="5C1D9E99" w14:textId="77777777" w:rsidR="00BC4AF3" w:rsidRDefault="00BC4AF3" w:rsidP="00BC4AF3">
            <w:pPr>
              <w:pStyle w:val="aff0"/>
              <w:rPr>
                <w:rStyle w:val="generalbold1"/>
                <w:sz w:val="18"/>
                <w:szCs w:val="18"/>
              </w:rPr>
            </w:pPr>
          </w:p>
        </w:tc>
        <w:tc>
          <w:tcPr>
            <w:tcW w:w="1134" w:type="dxa"/>
            <w:shd w:val="clear" w:color="auto" w:fill="E5EAEF"/>
          </w:tcPr>
          <w:p w14:paraId="254DE861" w14:textId="292EBC0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754C20EC" w14:textId="5D972442" w:rsidR="00BC4AF3" w:rsidRDefault="00BC4AF3" w:rsidP="00BC4AF3">
            <w:pPr>
              <w:pStyle w:val="aff0"/>
            </w:pPr>
            <w:r>
              <w:t>If nested variable is selected in the variable name column, the member variable of nested variable will be displayed.</w:t>
            </w:r>
          </w:p>
          <w:p w14:paraId="38D89559" w14:textId="74D3F12E" w:rsidR="00BC4AF3" w:rsidRPr="00D007E5" w:rsidRDefault="00BC4AF3" w:rsidP="00BC4AF3">
            <w:pPr>
              <w:pStyle w:val="aff0"/>
              <w:wordWrap w:val="0"/>
              <w:jc w:val="left"/>
            </w:pPr>
            <w:r>
              <w:t>Select the member variable.</w:t>
            </w:r>
          </w:p>
        </w:tc>
        <w:tc>
          <w:tcPr>
            <w:tcW w:w="850" w:type="dxa"/>
          </w:tcPr>
          <w:p w14:paraId="73BAA6C1"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5A9C3D16" w14:textId="77777777" w:rsidR="00BC4AF3" w:rsidRPr="00860732" w:rsidRDefault="00BC4AF3" w:rsidP="00BC4AF3">
            <w:pPr>
              <w:pStyle w:val="aff0"/>
              <w:jc w:val="center"/>
              <w:rPr>
                <w:rStyle w:val="generalbold1"/>
                <w:sz w:val="16"/>
              </w:rPr>
            </w:pPr>
            <w:r>
              <w:rPr>
                <w:rStyle w:val="generalbold1"/>
                <w:rFonts w:hint="eastAsia"/>
                <w:sz w:val="16"/>
              </w:rPr>
              <w:t>or</w:t>
            </w:r>
          </w:p>
          <w:p w14:paraId="67E65571" w14:textId="36E0625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0A68AF4A" w14:textId="72B138E9" w:rsidR="00BC4AF3" w:rsidRPr="00BC4AF3" w:rsidRDefault="00BC4AF3" w:rsidP="00BC4AF3">
            <w:pPr>
              <w:pStyle w:val="aff0"/>
              <w:jc w:val="center"/>
              <w:rPr>
                <w:sz w:val="16"/>
              </w:rPr>
            </w:pPr>
            <w:r w:rsidRPr="00BC4AF3">
              <w:rPr>
                <w:rFonts w:hint="eastAsia"/>
                <w:sz w:val="16"/>
              </w:rPr>
              <w:t>List</w:t>
            </w:r>
          </w:p>
        </w:tc>
        <w:tc>
          <w:tcPr>
            <w:tcW w:w="1750" w:type="dxa"/>
          </w:tcPr>
          <w:p w14:paraId="6D195830" w14:textId="77777777" w:rsidR="00BC4AF3" w:rsidRPr="00D007E5" w:rsidRDefault="00BC4AF3" w:rsidP="00BC4AF3">
            <w:pPr>
              <w:pStyle w:val="aff0"/>
            </w:pPr>
          </w:p>
        </w:tc>
      </w:tr>
      <w:tr w:rsidR="00BC4AF3" w:rsidRPr="00860732" w14:paraId="640FDA65" w14:textId="77777777" w:rsidTr="00BC4AF3">
        <w:trPr>
          <w:tblHeader/>
          <w:jc w:val="center"/>
        </w:trPr>
        <w:tc>
          <w:tcPr>
            <w:tcW w:w="988" w:type="dxa"/>
            <w:vMerge/>
            <w:shd w:val="clear" w:color="auto" w:fill="E5EAEF"/>
          </w:tcPr>
          <w:p w14:paraId="1C6AE1D9" w14:textId="77777777" w:rsidR="00BC4AF3" w:rsidRDefault="00BC4AF3" w:rsidP="00BC4AF3">
            <w:pPr>
              <w:pStyle w:val="aff0"/>
              <w:rPr>
                <w:rStyle w:val="generalbold1"/>
                <w:sz w:val="18"/>
                <w:szCs w:val="18"/>
              </w:rPr>
            </w:pPr>
          </w:p>
        </w:tc>
        <w:tc>
          <w:tcPr>
            <w:tcW w:w="1134" w:type="dxa"/>
            <w:shd w:val="clear" w:color="auto" w:fill="E5EAEF"/>
          </w:tcPr>
          <w:p w14:paraId="24FC8418" w14:textId="2446727C"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28335514" w14:textId="6E576767" w:rsidR="00BC4AF3" w:rsidRPr="00A95063" w:rsidRDefault="00BC4AF3" w:rsidP="00BC4AF3">
            <w:pPr>
              <w:pStyle w:val="aff0"/>
              <w:rPr>
                <w:szCs w:val="18"/>
              </w:rPr>
            </w:pPr>
            <w:r w:rsidRPr="00A95063">
              <w:rPr>
                <w:szCs w:val="18"/>
              </w:rPr>
              <w:t>Required only if multiple specific value can be set to the selected variable</w:t>
            </w:r>
          </w:p>
          <w:p w14:paraId="5453AAAB" w14:textId="6996920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28C74A20" w14:textId="34424C9B"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06644CF0" w14:textId="0073659A" w:rsidR="00BC4AF3" w:rsidRPr="00F91D09" w:rsidRDefault="00BC4AF3" w:rsidP="00BC4AF3">
            <w:pPr>
              <w:pStyle w:val="aff0"/>
              <w:rPr>
                <w:szCs w:val="18"/>
              </w:rPr>
            </w:pPr>
            <w:r w:rsidRPr="00A95063">
              <w:rPr>
                <w:szCs w:val="18"/>
              </w:rPr>
              <w:t>Please enter the substitution order (from 1) even if there are no more specific value.</w:t>
            </w:r>
          </w:p>
        </w:tc>
        <w:tc>
          <w:tcPr>
            <w:tcW w:w="850" w:type="dxa"/>
          </w:tcPr>
          <w:p w14:paraId="7F943EAE"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7535A27A" w14:textId="77777777" w:rsidR="00BC4AF3" w:rsidRPr="00860732" w:rsidRDefault="00BC4AF3" w:rsidP="00BC4AF3">
            <w:pPr>
              <w:pStyle w:val="aff0"/>
              <w:jc w:val="center"/>
              <w:rPr>
                <w:rStyle w:val="generalbold1"/>
                <w:sz w:val="16"/>
              </w:rPr>
            </w:pPr>
            <w:r>
              <w:rPr>
                <w:rStyle w:val="generalbold1"/>
                <w:rFonts w:hint="eastAsia"/>
                <w:sz w:val="16"/>
              </w:rPr>
              <w:t>or</w:t>
            </w:r>
          </w:p>
          <w:p w14:paraId="50E839DA" w14:textId="25A71988" w:rsidR="00BC4AF3" w:rsidRPr="00F91D09" w:rsidRDefault="00BC4AF3" w:rsidP="00BC4AF3">
            <w:pPr>
              <w:pStyle w:val="aff0"/>
              <w:jc w:val="center"/>
              <w:rPr>
                <w:rStyle w:val="generalbold1"/>
                <w:sz w:val="16"/>
                <w:szCs w:val="16"/>
              </w:rPr>
            </w:pPr>
            <w:r w:rsidRPr="00F91D09">
              <w:rPr>
                <w:rStyle w:val="generalbold1"/>
                <w:rFonts w:hint="eastAsia"/>
                <w:sz w:val="18"/>
                <w:szCs w:val="18"/>
              </w:rPr>
              <w:t>／</w:t>
            </w:r>
          </w:p>
        </w:tc>
        <w:tc>
          <w:tcPr>
            <w:tcW w:w="851" w:type="dxa"/>
          </w:tcPr>
          <w:p w14:paraId="78002F8B" w14:textId="28AD4B69" w:rsidR="00BC4AF3" w:rsidRPr="00BC4AF3" w:rsidRDefault="00BC4AF3" w:rsidP="00BC4AF3">
            <w:pPr>
              <w:pStyle w:val="aff0"/>
              <w:jc w:val="center"/>
              <w:rPr>
                <w:sz w:val="16"/>
                <w:szCs w:val="18"/>
              </w:rPr>
            </w:pPr>
            <w:r w:rsidRPr="00BC4AF3">
              <w:rPr>
                <w:rFonts w:hint="eastAsia"/>
                <w:sz w:val="16"/>
              </w:rPr>
              <w:t>M</w:t>
            </w:r>
            <w:r w:rsidRPr="00BC4AF3">
              <w:rPr>
                <w:sz w:val="16"/>
              </w:rPr>
              <w:t>anual</w:t>
            </w:r>
          </w:p>
        </w:tc>
        <w:tc>
          <w:tcPr>
            <w:tcW w:w="1750" w:type="dxa"/>
          </w:tcPr>
          <w:p w14:paraId="3A2CCF0C" w14:textId="0E2E80DB" w:rsidR="00BC4AF3" w:rsidRPr="00F91D09" w:rsidRDefault="00BC4AF3" w:rsidP="00BC4AF3">
            <w:pPr>
              <w:pStyle w:val="aff0"/>
              <w:rPr>
                <w:szCs w:val="18"/>
              </w:rPr>
            </w:pPr>
            <w:r w:rsidRPr="00CF1AA4">
              <w:rPr>
                <w:szCs w:val="18"/>
              </w:rPr>
              <w:t>Blank or positive integer</w:t>
            </w:r>
            <w:r>
              <w:rPr>
                <w:szCs w:val="18"/>
              </w:rPr>
              <w:t>.</w:t>
            </w:r>
          </w:p>
        </w:tc>
      </w:tr>
      <w:tr w:rsidR="00BC4AF3" w:rsidRPr="00860732" w14:paraId="32C09F2D" w14:textId="77777777" w:rsidTr="00BC4AF3">
        <w:trPr>
          <w:tblHeader/>
          <w:jc w:val="center"/>
        </w:trPr>
        <w:tc>
          <w:tcPr>
            <w:tcW w:w="988" w:type="dxa"/>
            <w:vMerge w:val="restart"/>
            <w:shd w:val="clear" w:color="auto" w:fill="E5EAEF"/>
          </w:tcPr>
          <w:p w14:paraId="01B9C11D" w14:textId="77777777" w:rsidR="00BC4AF3" w:rsidRPr="00D30BBC" w:rsidRDefault="00BC4AF3" w:rsidP="00BC4AF3">
            <w:pPr>
              <w:pStyle w:val="aff0"/>
            </w:pPr>
            <w:r w:rsidRPr="00D30BBC">
              <w:rPr>
                <w:rFonts w:hint="eastAsia"/>
              </w:rPr>
              <w:t>Value</w:t>
            </w:r>
          </w:p>
          <w:p w14:paraId="206DB4C0" w14:textId="65D6E1C9" w:rsidR="00BC4AF3" w:rsidRDefault="00BC4AF3" w:rsidP="00BC4AF3">
            <w:pPr>
              <w:pStyle w:val="aff0"/>
              <w:rPr>
                <w:rStyle w:val="generalbold1"/>
                <w:sz w:val="18"/>
                <w:szCs w:val="18"/>
              </w:rPr>
            </w:pPr>
            <w:r>
              <w:t>v</w:t>
            </w:r>
            <w:r>
              <w:rPr>
                <w:rFonts w:hint="eastAsia"/>
              </w:rPr>
              <w:t>ar</w:t>
            </w:r>
            <w:r>
              <w:t>iable</w:t>
            </w:r>
          </w:p>
        </w:tc>
        <w:tc>
          <w:tcPr>
            <w:tcW w:w="1134" w:type="dxa"/>
            <w:shd w:val="clear" w:color="auto" w:fill="E5EAEF"/>
          </w:tcPr>
          <w:p w14:paraId="6AAA8B70" w14:textId="6FF038F6"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0F629550" w14:textId="77777777" w:rsidR="00BC4AF3" w:rsidRDefault="00BC4AF3" w:rsidP="00BC4AF3">
            <w:pPr>
              <w:pStyle w:val="aff0"/>
              <w:wordWrap w:val="0"/>
              <w:jc w:val="left"/>
            </w:pPr>
            <w:r w:rsidRPr="00CF1AA4">
              <w:rPr>
                <w:szCs w:val="18"/>
              </w:rPr>
              <w:t>The variables used in the file registered in Movement details menu are displayed.</w:t>
            </w:r>
          </w:p>
          <w:p w14:paraId="2BB443B2" w14:textId="4C5E50CF" w:rsidR="00BC4AF3" w:rsidRPr="00D007E5" w:rsidRDefault="00BC4AF3" w:rsidP="00BC4AF3">
            <w:pPr>
              <w:pStyle w:val="aff0"/>
              <w:wordWrap w:val="0"/>
              <w:jc w:val="left"/>
            </w:pPr>
            <w:r w:rsidRPr="00CF1AA4">
              <w:rPr>
                <w:szCs w:val="18"/>
              </w:rPr>
              <w:t>Select th</w:t>
            </w:r>
            <w:r>
              <w:rPr>
                <w:szCs w:val="18"/>
              </w:rPr>
              <w:t>e variable to associate with it</w:t>
            </w:r>
            <w:r w:rsidRPr="00CF1AA4">
              <w:rPr>
                <w:szCs w:val="18"/>
              </w:rPr>
              <w:t>s specific value in value type</w:t>
            </w:r>
            <w:r>
              <w:rPr>
                <w:szCs w:val="18"/>
              </w:rPr>
              <w:t>.</w:t>
            </w:r>
          </w:p>
        </w:tc>
        <w:tc>
          <w:tcPr>
            <w:tcW w:w="850" w:type="dxa"/>
          </w:tcPr>
          <w:p w14:paraId="7986D313"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445C69C7" w14:textId="77777777" w:rsidR="00BC4AF3" w:rsidRPr="00860732" w:rsidRDefault="00BC4AF3" w:rsidP="00BC4AF3">
            <w:pPr>
              <w:pStyle w:val="aff0"/>
              <w:jc w:val="center"/>
              <w:rPr>
                <w:rStyle w:val="generalbold1"/>
                <w:sz w:val="16"/>
              </w:rPr>
            </w:pPr>
            <w:r>
              <w:rPr>
                <w:rStyle w:val="generalbold1"/>
                <w:rFonts w:hint="eastAsia"/>
                <w:sz w:val="16"/>
              </w:rPr>
              <w:t>or</w:t>
            </w:r>
          </w:p>
          <w:p w14:paraId="3D95CEBE" w14:textId="2852C419"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37292903" w14:textId="6760E927"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411737B3" w14:textId="65C51A59" w:rsidR="00BC4AF3" w:rsidRPr="00D007E5" w:rsidRDefault="00BC4AF3" w:rsidP="00BC4AF3">
            <w:pPr>
              <w:pStyle w:val="aff0"/>
              <w:jc w:val="left"/>
            </w:pPr>
            <w:r w:rsidRPr="00CF1AA4">
              <w:t>Required if the registration method is key type of key-value type</w:t>
            </w:r>
            <w:r>
              <w:t>.</w:t>
            </w:r>
          </w:p>
        </w:tc>
      </w:tr>
      <w:tr w:rsidR="00BC4AF3" w:rsidRPr="00860732" w14:paraId="75FA5CFD" w14:textId="77777777" w:rsidTr="00BC4AF3">
        <w:trPr>
          <w:tblHeader/>
          <w:jc w:val="center"/>
        </w:trPr>
        <w:tc>
          <w:tcPr>
            <w:tcW w:w="988" w:type="dxa"/>
            <w:vMerge/>
            <w:shd w:val="clear" w:color="auto" w:fill="E5EAEF"/>
          </w:tcPr>
          <w:p w14:paraId="45282093" w14:textId="77777777" w:rsidR="00BC4AF3" w:rsidRDefault="00BC4AF3" w:rsidP="00BC4AF3">
            <w:pPr>
              <w:pStyle w:val="aff0"/>
              <w:rPr>
                <w:rStyle w:val="generalbold1"/>
                <w:sz w:val="18"/>
                <w:szCs w:val="18"/>
              </w:rPr>
            </w:pPr>
          </w:p>
        </w:tc>
        <w:tc>
          <w:tcPr>
            <w:tcW w:w="1134" w:type="dxa"/>
            <w:shd w:val="clear" w:color="auto" w:fill="E5EAEF"/>
          </w:tcPr>
          <w:p w14:paraId="61F9555F" w14:textId="63C9246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0C375B75" w14:textId="77777777" w:rsidR="00BC4AF3" w:rsidRDefault="00BC4AF3" w:rsidP="00BC4AF3">
            <w:pPr>
              <w:pStyle w:val="aff0"/>
            </w:pPr>
            <w:r>
              <w:t>If nested variable is selected in the variable name column, the member variable of nested variable will be displayed.</w:t>
            </w:r>
          </w:p>
          <w:p w14:paraId="354CFB2C" w14:textId="42BC3E18" w:rsidR="00BC4AF3" w:rsidRPr="00D007E5" w:rsidRDefault="00BC4AF3" w:rsidP="00BC4AF3">
            <w:pPr>
              <w:pStyle w:val="aff0"/>
              <w:wordWrap w:val="0"/>
              <w:jc w:val="left"/>
            </w:pPr>
            <w:r>
              <w:t>Select the member variable.</w:t>
            </w:r>
          </w:p>
        </w:tc>
        <w:tc>
          <w:tcPr>
            <w:tcW w:w="850" w:type="dxa"/>
          </w:tcPr>
          <w:p w14:paraId="61C2E198"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0C555DFC" w14:textId="77777777" w:rsidR="00BC4AF3" w:rsidRPr="00860732" w:rsidRDefault="00BC4AF3" w:rsidP="00BC4AF3">
            <w:pPr>
              <w:pStyle w:val="aff0"/>
              <w:jc w:val="center"/>
              <w:rPr>
                <w:rStyle w:val="generalbold1"/>
                <w:sz w:val="16"/>
              </w:rPr>
            </w:pPr>
            <w:r>
              <w:rPr>
                <w:rStyle w:val="generalbold1"/>
                <w:rFonts w:hint="eastAsia"/>
                <w:sz w:val="16"/>
              </w:rPr>
              <w:t>or</w:t>
            </w:r>
          </w:p>
          <w:p w14:paraId="654CA2C5" w14:textId="4203574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480D4CF6" w14:textId="0536D2E2" w:rsidR="00BC4AF3" w:rsidRPr="00BC4AF3" w:rsidRDefault="00BC4AF3" w:rsidP="00BC4AF3">
            <w:pPr>
              <w:pStyle w:val="aff0"/>
              <w:jc w:val="center"/>
              <w:rPr>
                <w:sz w:val="16"/>
              </w:rPr>
            </w:pPr>
            <w:r w:rsidRPr="00BC4AF3">
              <w:rPr>
                <w:rFonts w:hint="eastAsia"/>
                <w:sz w:val="16"/>
              </w:rPr>
              <w:t>List</w:t>
            </w:r>
          </w:p>
        </w:tc>
        <w:tc>
          <w:tcPr>
            <w:tcW w:w="1750" w:type="dxa"/>
          </w:tcPr>
          <w:p w14:paraId="414E5AB3" w14:textId="05F0B988" w:rsidR="00BC4AF3" w:rsidRPr="00D007E5" w:rsidRDefault="00BC4AF3" w:rsidP="00BC4AF3">
            <w:pPr>
              <w:pStyle w:val="aff0"/>
            </w:pPr>
            <w:r w:rsidRPr="00F91D09">
              <w:rPr>
                <w:rFonts w:hint="eastAsia"/>
                <w:szCs w:val="18"/>
              </w:rPr>
              <w:t>-</w:t>
            </w:r>
          </w:p>
        </w:tc>
      </w:tr>
      <w:tr w:rsidR="00BC4AF3" w:rsidRPr="00860732" w14:paraId="7FE53B6C" w14:textId="77777777" w:rsidTr="00BC4AF3">
        <w:trPr>
          <w:tblHeader/>
          <w:jc w:val="center"/>
        </w:trPr>
        <w:tc>
          <w:tcPr>
            <w:tcW w:w="988" w:type="dxa"/>
            <w:vMerge/>
            <w:shd w:val="clear" w:color="auto" w:fill="E5EAEF"/>
          </w:tcPr>
          <w:p w14:paraId="090B77B7" w14:textId="77777777" w:rsidR="00BC4AF3" w:rsidRDefault="00BC4AF3" w:rsidP="00BC4AF3">
            <w:pPr>
              <w:pStyle w:val="aff0"/>
              <w:rPr>
                <w:rStyle w:val="generalbold1"/>
                <w:sz w:val="18"/>
                <w:szCs w:val="18"/>
              </w:rPr>
            </w:pPr>
          </w:p>
        </w:tc>
        <w:tc>
          <w:tcPr>
            <w:tcW w:w="1134" w:type="dxa"/>
            <w:shd w:val="clear" w:color="auto" w:fill="E5EAEF"/>
          </w:tcPr>
          <w:p w14:paraId="69CC770F" w14:textId="6A6FD4F8"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7FFC95C0" w14:textId="77777777" w:rsidR="00BC4AF3" w:rsidRPr="00A95063" w:rsidRDefault="00BC4AF3" w:rsidP="00BC4AF3">
            <w:pPr>
              <w:pStyle w:val="aff0"/>
              <w:rPr>
                <w:szCs w:val="18"/>
              </w:rPr>
            </w:pPr>
            <w:r w:rsidRPr="00A95063">
              <w:rPr>
                <w:szCs w:val="18"/>
              </w:rPr>
              <w:t>Required only if multiple specific value can be set to the selected variable</w:t>
            </w:r>
          </w:p>
          <w:p w14:paraId="1809E7A1" w14:textId="7777777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4F07CF26" w14:textId="77777777"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64006598" w14:textId="79A2BF77" w:rsidR="00BC4AF3" w:rsidRPr="00D007E5" w:rsidRDefault="00BC4AF3" w:rsidP="00BC4AF3">
            <w:pPr>
              <w:pStyle w:val="aff0"/>
              <w:wordWrap w:val="0"/>
              <w:jc w:val="left"/>
            </w:pPr>
            <w:r w:rsidRPr="00A95063">
              <w:rPr>
                <w:szCs w:val="18"/>
              </w:rPr>
              <w:t>Please enter the substitution order (from 1) even if there are no more specific value.</w:t>
            </w:r>
          </w:p>
        </w:tc>
        <w:tc>
          <w:tcPr>
            <w:tcW w:w="850" w:type="dxa"/>
          </w:tcPr>
          <w:p w14:paraId="7C6479B0"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359D4A93" w14:textId="77777777" w:rsidR="00BC4AF3" w:rsidRPr="00860732" w:rsidRDefault="00BC4AF3" w:rsidP="00BC4AF3">
            <w:pPr>
              <w:pStyle w:val="aff0"/>
              <w:jc w:val="center"/>
              <w:rPr>
                <w:rStyle w:val="generalbold1"/>
                <w:sz w:val="16"/>
              </w:rPr>
            </w:pPr>
            <w:r>
              <w:rPr>
                <w:rStyle w:val="generalbold1"/>
                <w:rFonts w:hint="eastAsia"/>
                <w:sz w:val="16"/>
              </w:rPr>
              <w:t>or</w:t>
            </w:r>
          </w:p>
          <w:p w14:paraId="7E466EAD" w14:textId="6E42CA22"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6F10E9B7" w14:textId="77BB409A"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76E30FE2" w14:textId="677FDE6F" w:rsidR="00BC4AF3" w:rsidRPr="00D007E5" w:rsidRDefault="00BC4AF3" w:rsidP="00BC4AF3">
            <w:pPr>
              <w:pStyle w:val="aff0"/>
            </w:pPr>
            <w:r w:rsidRPr="00CF1AA4">
              <w:rPr>
                <w:szCs w:val="18"/>
              </w:rPr>
              <w:t>Blank or positive integer</w:t>
            </w:r>
            <w:r>
              <w:rPr>
                <w:szCs w:val="18"/>
              </w:rPr>
              <w:t>.</w:t>
            </w:r>
          </w:p>
        </w:tc>
      </w:tr>
      <w:tr w:rsidR="00CF1AA4" w:rsidRPr="00860732" w14:paraId="60443D8C" w14:textId="77777777" w:rsidTr="00BC4AF3">
        <w:trPr>
          <w:tblHeader/>
          <w:jc w:val="center"/>
        </w:trPr>
        <w:tc>
          <w:tcPr>
            <w:tcW w:w="2122" w:type="dxa"/>
            <w:gridSpan w:val="2"/>
            <w:shd w:val="clear" w:color="auto" w:fill="E5EAEF"/>
          </w:tcPr>
          <w:p w14:paraId="7F8279C9" w14:textId="6F24258F" w:rsidR="00CF1AA4" w:rsidRDefault="00CF1AA4" w:rsidP="00CF1AA4">
            <w:pPr>
              <w:pStyle w:val="aff0"/>
              <w:rPr>
                <w:rStyle w:val="generalbold1"/>
                <w:sz w:val="18"/>
                <w:szCs w:val="18"/>
              </w:rPr>
            </w:pPr>
            <w:r w:rsidRPr="00F91D09">
              <w:rPr>
                <w:rStyle w:val="generalbold1"/>
                <w:rFonts w:hint="eastAsia"/>
                <w:sz w:val="18"/>
                <w:szCs w:val="18"/>
              </w:rPr>
              <w:t>NULL</w:t>
            </w:r>
            <w:r>
              <w:rPr>
                <w:rStyle w:val="generalbold1"/>
                <w:rFonts w:hint="eastAsia"/>
                <w:sz w:val="18"/>
                <w:szCs w:val="18"/>
              </w:rPr>
              <w:t xml:space="preserve"> link</w:t>
            </w:r>
          </w:p>
        </w:tc>
        <w:tc>
          <w:tcPr>
            <w:tcW w:w="4536" w:type="dxa"/>
          </w:tcPr>
          <w:p w14:paraId="6DC8B637" w14:textId="37EDB500" w:rsidR="00CF1AA4" w:rsidRDefault="00CF1AA4" w:rsidP="00CF1AA4">
            <w:pPr>
              <w:pStyle w:val="aff0"/>
              <w:wordWrap w:val="0"/>
              <w:jc w:val="left"/>
            </w:pPr>
            <w:r>
              <w:t>Set whether to register NULL</w:t>
            </w:r>
            <w:r w:rsidR="00094C6B">
              <w:t xml:space="preserve"> </w:t>
            </w:r>
            <w:r>
              <w:t>(blank) value to substitution value list menu if the specific value in parameter sheet is NULL</w:t>
            </w:r>
            <w:r w:rsidR="00094C6B">
              <w:t xml:space="preserve"> </w:t>
            </w:r>
            <w:r>
              <w:t>(blank)</w:t>
            </w:r>
            <w:r w:rsidR="00094C6B">
              <w:t>.</w:t>
            </w:r>
          </w:p>
          <w:p w14:paraId="48034987" w14:textId="77777777" w:rsidR="00CF1AA4" w:rsidRDefault="00CF1AA4" w:rsidP="00CF1AA4">
            <w:pPr>
              <w:pStyle w:val="aff0"/>
              <w:wordWrap w:val="0"/>
              <w:jc w:val="left"/>
            </w:pPr>
            <w:r>
              <w:rPr>
                <w:rFonts w:hint="eastAsia"/>
              </w:rPr>
              <w:t>・</w:t>
            </w:r>
            <w:r>
              <w:rPr>
                <w:rFonts w:hint="eastAsia"/>
              </w:rPr>
              <w:t>If the "Valid" is set, any value in the parameter sheet will be registered in the substitution value list menu. (NULL value will be registered)</w:t>
            </w:r>
          </w:p>
          <w:p w14:paraId="41288919" w14:textId="10D0BC47" w:rsidR="00CF1AA4" w:rsidRDefault="00CF1AA4" w:rsidP="00CF1AA4">
            <w:pPr>
              <w:pStyle w:val="aff0"/>
              <w:wordWrap w:val="0"/>
              <w:jc w:val="left"/>
            </w:pPr>
            <w:r>
              <w:rPr>
                <w:rFonts w:hint="eastAsia"/>
              </w:rPr>
              <w:t>・</w:t>
            </w:r>
            <w:r>
              <w:rPr>
                <w:rFonts w:hint="eastAsia"/>
              </w:rPr>
              <w:t>If the "Invalid" is set, only specific value in the parameter sheet will be registered in the substitution value list menu</w:t>
            </w:r>
            <w:r w:rsidR="00094C6B">
              <w:t xml:space="preserve"> </w:t>
            </w:r>
            <w:r>
              <w:rPr>
                <w:rFonts w:hint="eastAsia"/>
              </w:rPr>
              <w:t>(NULL value will not be registered)</w:t>
            </w:r>
          </w:p>
          <w:p w14:paraId="4B871C2A" w14:textId="5CFE6D1A" w:rsidR="00CF1AA4" w:rsidRPr="00D007E5" w:rsidRDefault="00CF1AA4" w:rsidP="00CF1AA4">
            <w:pPr>
              <w:pStyle w:val="aff0"/>
              <w:wordWrap w:val="0"/>
              <w:jc w:val="left"/>
            </w:pPr>
            <w:r>
              <w:rPr>
                <w:rFonts w:hint="eastAsia"/>
              </w:rPr>
              <w:t>・</w:t>
            </w:r>
            <w:r>
              <w:rPr>
                <w:rFonts w:hint="eastAsia"/>
              </w:rPr>
              <w:t>If the column is blank, the "NULL link" value in Ansible interface information menu will be applied</w:t>
            </w:r>
            <w:r w:rsidR="00094C6B">
              <w:t>.</w:t>
            </w:r>
          </w:p>
        </w:tc>
        <w:tc>
          <w:tcPr>
            <w:tcW w:w="850" w:type="dxa"/>
          </w:tcPr>
          <w:p w14:paraId="195052BF" w14:textId="703EA992" w:rsidR="00CF1AA4" w:rsidRPr="00D007E5" w:rsidRDefault="00CF1AA4" w:rsidP="00CF1AA4">
            <w:pPr>
              <w:pStyle w:val="aff0"/>
              <w:jc w:val="center"/>
              <w:rPr>
                <w:rStyle w:val="generalbold1"/>
              </w:rPr>
            </w:pPr>
            <w:r w:rsidRPr="00D007E5">
              <w:rPr>
                <w:rStyle w:val="generalbold1"/>
                <w:rFonts w:hint="eastAsia"/>
              </w:rPr>
              <w:t>-</w:t>
            </w:r>
          </w:p>
        </w:tc>
        <w:tc>
          <w:tcPr>
            <w:tcW w:w="851" w:type="dxa"/>
          </w:tcPr>
          <w:p w14:paraId="39833AE9" w14:textId="026EADE2" w:rsidR="00CF1AA4" w:rsidRPr="00BC4AF3" w:rsidRDefault="00CF1AA4" w:rsidP="00CF1AA4">
            <w:pPr>
              <w:pStyle w:val="aff0"/>
              <w:jc w:val="center"/>
              <w:rPr>
                <w:sz w:val="16"/>
              </w:rPr>
            </w:pPr>
            <w:r w:rsidRPr="00BC4AF3">
              <w:rPr>
                <w:rFonts w:hint="eastAsia"/>
                <w:sz w:val="16"/>
              </w:rPr>
              <w:t>List</w:t>
            </w:r>
          </w:p>
        </w:tc>
        <w:tc>
          <w:tcPr>
            <w:tcW w:w="1750" w:type="dxa"/>
          </w:tcPr>
          <w:p w14:paraId="7A77C818" w14:textId="1E2B3557" w:rsidR="00CF1AA4" w:rsidRPr="00D007E5" w:rsidRDefault="00CF1AA4" w:rsidP="00CF1AA4">
            <w:pPr>
              <w:pStyle w:val="aff0"/>
            </w:pPr>
            <w:r w:rsidRPr="00D007E5">
              <w:rPr>
                <w:rFonts w:hint="eastAsia"/>
              </w:rPr>
              <w:t>-</w:t>
            </w:r>
          </w:p>
        </w:tc>
      </w:tr>
      <w:tr w:rsidR="00CF1AA4" w:rsidRPr="00860732" w14:paraId="29479B8F" w14:textId="77777777" w:rsidTr="00BC4AF3">
        <w:trPr>
          <w:jc w:val="center"/>
        </w:trPr>
        <w:tc>
          <w:tcPr>
            <w:tcW w:w="2122" w:type="dxa"/>
            <w:gridSpan w:val="2"/>
            <w:shd w:val="clear" w:color="auto" w:fill="E5EAEF"/>
          </w:tcPr>
          <w:p w14:paraId="78435711" w14:textId="31267ACF" w:rsidR="00CF1AA4" w:rsidRPr="00D30BBC" w:rsidRDefault="00CF1AA4" w:rsidP="00CF1AA4">
            <w:pPr>
              <w:pStyle w:val="aff0"/>
              <w:rPr>
                <w:rStyle w:val="generalbold1"/>
              </w:rPr>
            </w:pPr>
            <w:r>
              <w:rPr>
                <w:rFonts w:hint="eastAsia"/>
              </w:rPr>
              <w:t>R</w:t>
            </w:r>
            <w:r>
              <w:t>emarks</w:t>
            </w:r>
          </w:p>
        </w:tc>
        <w:tc>
          <w:tcPr>
            <w:tcW w:w="4536" w:type="dxa"/>
          </w:tcPr>
          <w:p w14:paraId="4A701745" w14:textId="565534D8" w:rsidR="00CF1AA4" w:rsidRPr="00860732" w:rsidRDefault="00CF1AA4" w:rsidP="00CF1AA4">
            <w:pPr>
              <w:pStyle w:val="aff0"/>
            </w:pPr>
            <w:r w:rsidRPr="00CF1AA4">
              <w:t>Free description field</w:t>
            </w:r>
            <w:r>
              <w:t>.</w:t>
            </w:r>
          </w:p>
        </w:tc>
        <w:tc>
          <w:tcPr>
            <w:tcW w:w="850" w:type="dxa"/>
          </w:tcPr>
          <w:p w14:paraId="493981B7" w14:textId="77777777" w:rsidR="00CF1AA4" w:rsidRPr="00860732" w:rsidRDefault="00CF1AA4" w:rsidP="00CF1AA4">
            <w:pPr>
              <w:pStyle w:val="aff0"/>
              <w:jc w:val="center"/>
              <w:rPr>
                <w:rStyle w:val="generalbold1"/>
              </w:rPr>
            </w:pPr>
            <w:r w:rsidRPr="00860732">
              <w:rPr>
                <w:rFonts w:hint="eastAsia"/>
              </w:rPr>
              <w:t>-</w:t>
            </w:r>
          </w:p>
        </w:tc>
        <w:tc>
          <w:tcPr>
            <w:tcW w:w="851" w:type="dxa"/>
          </w:tcPr>
          <w:p w14:paraId="3E32268B" w14:textId="6D06C4CE" w:rsidR="00CF1AA4" w:rsidRPr="00BC4AF3" w:rsidRDefault="00CF1AA4" w:rsidP="00CF1AA4">
            <w:pPr>
              <w:pStyle w:val="aff0"/>
              <w:jc w:val="center"/>
              <w:rPr>
                <w:sz w:val="16"/>
              </w:rPr>
            </w:pPr>
            <w:r w:rsidRPr="00BC4AF3">
              <w:rPr>
                <w:rFonts w:hint="eastAsia"/>
                <w:sz w:val="16"/>
              </w:rPr>
              <w:t>M</w:t>
            </w:r>
            <w:r w:rsidRPr="00BC4AF3">
              <w:rPr>
                <w:sz w:val="16"/>
              </w:rPr>
              <w:t>anual</w:t>
            </w:r>
          </w:p>
        </w:tc>
        <w:tc>
          <w:tcPr>
            <w:tcW w:w="1750" w:type="dxa"/>
          </w:tcPr>
          <w:p w14:paraId="24FD6CE7" w14:textId="6318EAB4" w:rsidR="00CF1AA4" w:rsidRPr="00860732" w:rsidRDefault="00CF1AA4" w:rsidP="00CF1AA4">
            <w:pPr>
              <w:pStyle w:val="aff0"/>
            </w:pPr>
            <w:r w:rsidRPr="00CF1AA4">
              <w:t>Maximum length 4000 bytes</w:t>
            </w:r>
            <w:r>
              <w:t>.</w:t>
            </w:r>
          </w:p>
        </w:tc>
      </w:tr>
    </w:tbl>
    <w:p w14:paraId="791FE945" w14:textId="3EA54E82" w:rsidR="008424BA" w:rsidRDefault="00BC4AF3" w:rsidP="000D064F">
      <w:pPr>
        <w:pStyle w:val="34"/>
        <w:rPr>
          <w:b/>
          <w:color w:val="FF0000"/>
        </w:rPr>
      </w:pPr>
      <w:r>
        <w:rPr>
          <w:rFonts w:ascii="ＭＳ Ｐゴシック" w:eastAsia="ＭＳ Ｐゴシック" w:hAnsi="ＭＳ Ｐゴシック" w:hint="eastAsia"/>
          <w:b/>
          <w:color w:val="FF0000"/>
        </w:rPr>
        <w:t>※</w:t>
      </w:r>
      <w:r>
        <w:rPr>
          <w:b/>
          <w:color w:val="FF0000"/>
        </w:rPr>
        <w:t xml:space="preserve"> </w:t>
      </w:r>
      <w:r w:rsidRPr="00BC4AF3">
        <w:rPr>
          <w:b/>
          <w:color w:val="FF0000"/>
        </w:rPr>
        <w:t xml:space="preserve">Please refer to </w:t>
      </w:r>
      <w:r>
        <w:rPr>
          <w:b/>
          <w:color w:val="FF0000"/>
        </w:rPr>
        <w:t>“</w:t>
      </w:r>
      <w:r w:rsidR="007C3EA8" w:rsidRPr="00C651F9">
        <w:rPr>
          <w:b/>
          <w:color w:val="FF0000"/>
          <w:u w:val="single"/>
        </w:rPr>
        <w:t>5.3.11</w:t>
      </w:r>
      <w:r w:rsidR="0053110F" w:rsidRPr="00C651F9">
        <w:rPr>
          <w:rFonts w:hint="eastAsia"/>
          <w:b/>
          <w:color w:val="FF0000"/>
          <w:u w:val="single"/>
        </w:rPr>
        <w:t xml:space="preserve"> </w:t>
      </w:r>
      <w:r w:rsidR="0053110F" w:rsidRPr="00C651F9">
        <w:rPr>
          <w:b/>
          <w:color w:val="FF0000"/>
          <w:u w:val="single"/>
        </w:rPr>
        <w:fldChar w:fldCharType="begin"/>
      </w:r>
      <w:r w:rsidR="0053110F" w:rsidRPr="00C651F9">
        <w:rPr>
          <w:b/>
          <w:color w:val="FF0000"/>
          <w:u w:val="single"/>
        </w:rPr>
        <w:instrText xml:space="preserve"> </w:instrText>
      </w:r>
      <w:r w:rsidR="0053110F" w:rsidRPr="00C651F9">
        <w:rPr>
          <w:rFonts w:hint="eastAsia"/>
          <w:b/>
          <w:color w:val="FF0000"/>
          <w:u w:val="single"/>
        </w:rPr>
        <w:instrText>REF _Ref32246774 \h</w:instrText>
      </w:r>
      <w:r w:rsidR="0053110F" w:rsidRPr="00C651F9">
        <w:rPr>
          <w:b/>
          <w:color w:val="FF0000"/>
          <w:u w:val="single"/>
        </w:rPr>
        <w:instrText xml:space="preserve">  \* MERGEFORMAT </w:instrText>
      </w:r>
      <w:r w:rsidR="0053110F" w:rsidRPr="00C651F9">
        <w:rPr>
          <w:b/>
          <w:color w:val="FF0000"/>
          <w:u w:val="single"/>
        </w:rPr>
      </w:r>
      <w:r w:rsidR="0053110F" w:rsidRPr="00C651F9">
        <w:rPr>
          <w:b/>
          <w:color w:val="FF0000"/>
          <w:u w:val="single"/>
        </w:rPr>
        <w:fldChar w:fldCharType="separate"/>
      </w:r>
      <w:r w:rsidR="0008204C" w:rsidRPr="0008204C">
        <w:rPr>
          <w:rFonts w:ascii="Arial" w:hAnsi="Arial"/>
          <w:b/>
          <w:color w:val="FF0000"/>
          <w:u w:val="single"/>
        </w:rPr>
        <w:t>S</w:t>
      </w:r>
      <w:r w:rsidR="0008204C" w:rsidRPr="0008204C">
        <w:rPr>
          <w:rFonts w:ascii="Arial" w:hAnsi="Arial" w:hint="eastAsia"/>
          <w:b/>
          <w:color w:val="FF0000"/>
          <w:u w:val="single"/>
        </w:rPr>
        <w:t xml:space="preserve">ubstitution </w:t>
      </w:r>
      <w:r w:rsidR="0008204C" w:rsidRPr="0008204C">
        <w:rPr>
          <w:rFonts w:ascii="Arial" w:hAnsi="Arial"/>
          <w:b/>
          <w:color w:val="FF0000"/>
          <w:u w:val="single"/>
        </w:rPr>
        <w:t>value list</w:t>
      </w:r>
      <w:r w:rsidR="0053110F" w:rsidRPr="00C651F9">
        <w:rPr>
          <w:b/>
          <w:color w:val="FF0000"/>
          <w:u w:val="single"/>
        </w:rPr>
        <w:fldChar w:fldCharType="end"/>
      </w:r>
      <w:r>
        <w:rPr>
          <w:b/>
          <w:color w:val="FF0000"/>
        </w:rPr>
        <w:t>”</w:t>
      </w:r>
      <w:r w:rsidRPr="00BC4AF3">
        <w:rPr>
          <w:b/>
          <w:color w:val="FF0000"/>
        </w:rPr>
        <w:t xml:space="preserve"> for the description of member variable name.</w:t>
      </w:r>
      <w:bookmarkStart w:id="165" w:name="_作業対象ホスト"/>
      <w:bookmarkEnd w:id="165"/>
    </w:p>
    <w:p w14:paraId="2468DEF0" w14:textId="5CF57145" w:rsidR="00871D90" w:rsidRPr="00871D90" w:rsidRDefault="00786A55" w:rsidP="00871D90">
      <w:pPr>
        <w:pStyle w:val="34"/>
      </w:pPr>
      <w:r w:rsidRPr="00786A55">
        <w:rPr>
          <w:rFonts w:hint="eastAsia"/>
          <w:b/>
        </w:rPr>
        <w:lastRenderedPageBreak/>
        <w:t>(5)</w:t>
      </w:r>
      <w:r w:rsidR="00871D90" w:rsidRPr="00871D90">
        <w:t xml:space="preserve"> If the "Ansible Common : Template list:Template Variable name / Ansible Common: File list:File embedded variable names." are used as Parameter sheet items in the Substitute value automatic registration settings, </w:t>
      </w:r>
    </w:p>
    <w:p w14:paraId="45C63F9C" w14:textId="663D6916" w:rsidR="00786A55" w:rsidRPr="00871D90" w:rsidRDefault="00871D90" w:rsidP="00871D90">
      <w:pPr>
        <w:pStyle w:val="34"/>
      </w:pPr>
      <w:r w:rsidRPr="00871D90">
        <w:t>The selected item setting value's linked Variable's specific value (Variable name) will be displayed in the Substitute value list as "{{ Variable name }}"</w:t>
      </w:r>
    </w:p>
    <w:p w14:paraId="3802293D" w14:textId="2CC02F63" w:rsidR="00786A55" w:rsidRDefault="00786A55" w:rsidP="000D064F">
      <w:pPr>
        <w:pStyle w:val="34"/>
        <w:rPr>
          <w:b/>
          <w:color w:val="FF0000"/>
        </w:rPr>
      </w:pPr>
    </w:p>
    <w:p w14:paraId="63E6AE7F" w14:textId="172D86AA" w:rsidR="00871D90" w:rsidRPr="00871D90" w:rsidRDefault="00871D90" w:rsidP="000D064F">
      <w:pPr>
        <w:pStyle w:val="34"/>
      </w:pPr>
      <w:r>
        <w:t>Parameter sheet definition</w:t>
      </w:r>
    </w:p>
    <w:p w14:paraId="43E7C7BD" w14:textId="7CF1B6EB" w:rsidR="00F06D3B" w:rsidRDefault="00786A55" w:rsidP="000D064F">
      <w:pPr>
        <w:pStyle w:val="34"/>
        <w:rPr>
          <w:b/>
          <w:color w:val="FF0000"/>
        </w:rPr>
      </w:pPr>
      <w:r>
        <w:rPr>
          <w:noProof/>
        </w:rPr>
        <mc:AlternateContent>
          <mc:Choice Requires="wps">
            <w:drawing>
              <wp:anchor distT="0" distB="0" distL="114300" distR="114300" simplePos="0" relativeHeight="252000256" behindDoc="0" locked="0" layoutInCell="1" allowOverlap="1" wp14:anchorId="60035EB7" wp14:editId="51CF7E70">
                <wp:simplePos x="0" y="0"/>
                <wp:positionH relativeFrom="page">
                  <wp:posOffset>2971800</wp:posOffset>
                </wp:positionH>
                <wp:positionV relativeFrom="paragraph">
                  <wp:posOffset>974840</wp:posOffset>
                </wp:positionV>
                <wp:extent cx="1794164" cy="248889"/>
                <wp:effectExtent l="0" t="152400" r="15875" b="18415"/>
                <wp:wrapNone/>
                <wp:docPr id="87" name="線吹き出し 1 (枠付き) 87"/>
                <wp:cNvGraphicFramePr/>
                <a:graphic xmlns:a="http://schemas.openxmlformats.org/drawingml/2006/main">
                  <a:graphicData uri="http://schemas.microsoft.com/office/word/2010/wordprocessingShape">
                    <wps:wsp>
                      <wps:cNvSpPr/>
                      <wps:spPr>
                        <a:xfrm>
                          <a:off x="0" y="0"/>
                          <a:ext cx="1794164" cy="248889"/>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5C7C009B" w14:textId="0B5601D1" w:rsidR="0008204C" w:rsidRPr="00871D90" w:rsidRDefault="0008204C"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035EB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87" o:spid="_x0000_s1116" type="#_x0000_t47" style="position:absolute;left:0;text-align:left;margin-left:234pt;margin-top:76.75pt;width:141.25pt;height:19.6pt;z-index:252000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" adj="9125,-13110,10937,6" fillcolor="white [3201]" strokecolor="black [3200]" strokeweight="2pt">
                <v:textbox>
                  <w:txbxContent>
                    <w:p w14:paraId="5C7C009B" w14:textId="0B5601D1" w:rsidR="0008204C" w:rsidRPr="00871D90" w:rsidRDefault="0008204C"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v:textbox>
                <w10:wrap anchorx="page"/>
              </v:shape>
            </w:pict>
          </mc:Fallback>
        </mc:AlternateContent>
      </w:r>
      <w:r>
        <w:rPr>
          <w:noProof/>
        </w:rPr>
        <w:drawing>
          <wp:inline distT="0" distB="0" distL="0" distR="0" wp14:anchorId="43CFC185" wp14:editId="6CC5D645">
            <wp:extent cx="6119495" cy="1454150"/>
            <wp:effectExtent l="0" t="0" r="0" b="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1454150"/>
                    </a:xfrm>
                    <a:prstGeom prst="rect">
                      <a:avLst/>
                    </a:prstGeom>
                  </pic:spPr>
                </pic:pic>
              </a:graphicData>
            </a:graphic>
          </wp:inline>
        </w:drawing>
      </w:r>
    </w:p>
    <w:p w14:paraId="114F2E93" w14:textId="166756D3" w:rsidR="00F06D3B" w:rsidRPr="00871D90" w:rsidRDefault="00871D90" w:rsidP="000D064F">
      <w:pPr>
        <w:pStyle w:val="34"/>
      </w:pPr>
      <w:r w:rsidRPr="00871D90">
        <w:rPr>
          <w:rFonts w:hint="eastAsia"/>
        </w:rPr>
        <w:t>Parameter sheet</w:t>
      </w:r>
    </w:p>
    <w:p w14:paraId="55F9CE41" w14:textId="0695DEAF" w:rsidR="00F06D3B" w:rsidRDefault="00871D90" w:rsidP="000D064F">
      <w:pPr>
        <w:pStyle w:val="34"/>
        <w:rPr>
          <w:b/>
          <w:color w:val="FF0000"/>
        </w:rPr>
      </w:pPr>
      <w:r>
        <w:rPr>
          <w:noProof/>
        </w:rPr>
        <mc:AlternateContent>
          <mc:Choice Requires="wps">
            <w:drawing>
              <wp:anchor distT="0" distB="0" distL="114300" distR="114300" simplePos="0" relativeHeight="251977728" behindDoc="0" locked="0" layoutInCell="1" allowOverlap="1" wp14:anchorId="02714367" wp14:editId="40DA05C2">
                <wp:simplePos x="0" y="0"/>
                <wp:positionH relativeFrom="column">
                  <wp:posOffset>2828888</wp:posOffset>
                </wp:positionH>
                <wp:positionV relativeFrom="paragraph">
                  <wp:posOffset>1064148</wp:posOffset>
                </wp:positionV>
                <wp:extent cx="658906" cy="3845859"/>
                <wp:effectExtent l="0" t="0" r="27305" b="21590"/>
                <wp:wrapNone/>
                <wp:docPr id="774" name="カギ線コネクタ 774"/>
                <wp:cNvGraphicFramePr/>
                <a:graphic xmlns:a="http://schemas.openxmlformats.org/drawingml/2006/main">
                  <a:graphicData uri="http://schemas.microsoft.com/office/word/2010/wordprocessingShape">
                    <wps:wsp>
                      <wps:cNvCnPr/>
                      <wps:spPr>
                        <a:xfrm>
                          <a:off x="0" y="0"/>
                          <a:ext cx="658906" cy="3845859"/>
                        </a:xfrm>
                        <a:prstGeom prst="bentConnector3">
                          <a:avLst>
                            <a:gd name="adj1" fmla="val 78364"/>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F6C5E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74" o:spid="_x0000_s1026" type="#_x0000_t34" style="position:absolute;left:0;text-align:left;margin-left:222.75pt;margin-top:83.8pt;width:51.9pt;height:302.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" adj="16927" strokecolor="#0070c0" strokeweight="1.5pt"/>
            </w:pict>
          </mc:Fallback>
        </mc:AlternateContent>
      </w:r>
      <w:r>
        <w:rPr>
          <w:noProof/>
        </w:rPr>
        <mc:AlternateContent>
          <mc:Choice Requires="wps">
            <w:drawing>
              <wp:anchor distT="0" distB="0" distL="114300" distR="114300" simplePos="0" relativeHeight="251994112" behindDoc="0" locked="0" layoutInCell="1" allowOverlap="1" wp14:anchorId="0EC5D288" wp14:editId="6372452E">
                <wp:simplePos x="0" y="0"/>
                <wp:positionH relativeFrom="column">
                  <wp:posOffset>2797511</wp:posOffset>
                </wp:positionH>
                <wp:positionV relativeFrom="paragraph">
                  <wp:posOffset>947607</wp:posOffset>
                </wp:positionV>
                <wp:extent cx="98612" cy="2073836"/>
                <wp:effectExtent l="0" t="0" r="187325" b="22225"/>
                <wp:wrapNone/>
                <wp:docPr id="768" name="カギ線コネクタ 768"/>
                <wp:cNvGraphicFramePr/>
                <a:graphic xmlns:a="http://schemas.openxmlformats.org/drawingml/2006/main">
                  <a:graphicData uri="http://schemas.microsoft.com/office/word/2010/wordprocessingShape">
                    <wps:wsp>
                      <wps:cNvCnPr/>
                      <wps:spPr>
                        <a:xfrm>
                          <a:off x="0" y="0"/>
                          <a:ext cx="98612" cy="2073836"/>
                        </a:xfrm>
                        <a:prstGeom prst="bentConnector3">
                          <a:avLst>
                            <a:gd name="adj1" fmla="val 27098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07C90" id="カギ線コネクタ 768" o:spid="_x0000_s1026" type="#_x0000_t34" style="position:absolute;left:0;text-align:left;margin-left:220.3pt;margin-top:74.6pt;width:7.75pt;height:163.3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" adj="58532" strokecolor="red" strokeweight="1pt"/>
            </w:pict>
          </mc:Fallback>
        </mc:AlternateContent>
      </w:r>
      <w:r>
        <w:rPr>
          <w:noProof/>
        </w:rPr>
        <mc:AlternateContent>
          <mc:Choice Requires="wps">
            <w:drawing>
              <wp:anchor distT="0" distB="0" distL="114300" distR="114300" simplePos="0" relativeHeight="251981824" behindDoc="0" locked="0" layoutInCell="1" allowOverlap="1" wp14:anchorId="34CC039E" wp14:editId="5F33D229">
                <wp:simplePos x="0" y="0"/>
                <wp:positionH relativeFrom="column">
                  <wp:posOffset>2398583</wp:posOffset>
                </wp:positionH>
                <wp:positionV relativeFrom="paragraph">
                  <wp:posOffset>1023807</wp:posOffset>
                </wp:positionV>
                <wp:extent cx="407894" cy="81915"/>
                <wp:effectExtent l="0" t="0" r="11430" b="13335"/>
                <wp:wrapNone/>
                <wp:docPr id="339" name="角丸四角形 339"/>
                <wp:cNvGraphicFramePr/>
                <a:graphic xmlns:a="http://schemas.openxmlformats.org/drawingml/2006/main">
                  <a:graphicData uri="http://schemas.microsoft.com/office/word/2010/wordprocessingShape">
                    <wps:wsp>
                      <wps:cNvSpPr/>
                      <wps:spPr>
                        <a:xfrm>
                          <a:off x="0" y="0"/>
                          <a:ext cx="407894" cy="81915"/>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D5D2D" id="角丸四角形 339" o:spid="_x0000_s1026" style="position:absolute;left:0;text-align:left;margin-left:188.85pt;margin-top:80.6pt;width:32.1pt;height:6.4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" filled="f" strokecolor="#0057c9 [2425]" strokeweight="2pt"/>
            </w:pict>
          </mc:Fallback>
        </mc:AlternateContent>
      </w:r>
      <w:r>
        <w:rPr>
          <w:noProof/>
        </w:rPr>
        <mc:AlternateContent>
          <mc:Choice Requires="wps">
            <w:drawing>
              <wp:anchor distT="0" distB="0" distL="114300" distR="114300" simplePos="0" relativeHeight="251992064" behindDoc="0" locked="0" layoutInCell="1" allowOverlap="1" wp14:anchorId="00247904" wp14:editId="531BA9F0">
                <wp:simplePos x="0" y="0"/>
                <wp:positionH relativeFrom="column">
                  <wp:posOffset>2412029</wp:posOffset>
                </wp:positionH>
                <wp:positionV relativeFrom="paragraph">
                  <wp:posOffset>898300</wp:posOffset>
                </wp:positionV>
                <wp:extent cx="376517" cy="143435"/>
                <wp:effectExtent l="0" t="0" r="24130" b="28575"/>
                <wp:wrapNone/>
                <wp:docPr id="548" name="角丸四角形 548"/>
                <wp:cNvGraphicFramePr/>
                <a:graphic xmlns:a="http://schemas.openxmlformats.org/drawingml/2006/main">
                  <a:graphicData uri="http://schemas.microsoft.com/office/word/2010/wordprocessingShape">
                    <wps:wsp>
                      <wps:cNvSpPr/>
                      <wps:spPr>
                        <a:xfrm>
                          <a:off x="0" y="0"/>
                          <a:ext cx="376517" cy="14343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7056C" id="角丸四角形 548" o:spid="_x0000_s1026" style="position:absolute;left:0;text-align:left;margin-left:189.9pt;margin-top:70.75pt;width:29.65pt;height:11.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90016" behindDoc="0" locked="0" layoutInCell="1" allowOverlap="1" wp14:anchorId="37782B4B" wp14:editId="64C436CB">
                <wp:simplePos x="0" y="0"/>
                <wp:positionH relativeFrom="column">
                  <wp:posOffset>658206</wp:posOffset>
                </wp:positionH>
                <wp:positionV relativeFrom="paragraph">
                  <wp:posOffset>544195</wp:posOffset>
                </wp:positionV>
                <wp:extent cx="1544782" cy="2556164"/>
                <wp:effectExtent l="838200" t="0" r="17780" b="34925"/>
                <wp:wrapNone/>
                <wp:docPr id="575" name="カギ線コネクタ 575"/>
                <wp:cNvGraphicFramePr/>
                <a:graphic xmlns:a="http://schemas.openxmlformats.org/drawingml/2006/main">
                  <a:graphicData uri="http://schemas.microsoft.com/office/word/2010/wordprocessingShape">
                    <wps:wsp>
                      <wps:cNvCnPr/>
                      <wps:spPr>
                        <a:xfrm>
                          <a:off x="0" y="0"/>
                          <a:ext cx="1544782" cy="2556164"/>
                        </a:xfrm>
                        <a:prstGeom prst="bentConnector3">
                          <a:avLst>
                            <a:gd name="adj1" fmla="val -5382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C4927" id="カギ線コネクタ 575" o:spid="_x0000_s1026" type="#_x0000_t34" style="position:absolute;left:0;text-align:left;margin-left:51.85pt;margin-top:42.85pt;width:121.65pt;height:20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" adj="-11627"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6A2DCBFF" wp14:editId="667573F6">
                <wp:simplePos x="0" y="0"/>
                <wp:positionH relativeFrom="column">
                  <wp:posOffset>131734</wp:posOffset>
                </wp:positionH>
                <wp:positionV relativeFrom="paragraph">
                  <wp:posOffset>467995</wp:posOffset>
                </wp:positionV>
                <wp:extent cx="512618" cy="145473"/>
                <wp:effectExtent l="0" t="0" r="20955" b="26035"/>
                <wp:wrapNone/>
                <wp:docPr id="569" name="角丸四角形 569"/>
                <wp:cNvGraphicFramePr/>
                <a:graphic xmlns:a="http://schemas.openxmlformats.org/drawingml/2006/main">
                  <a:graphicData uri="http://schemas.microsoft.com/office/word/2010/wordprocessingShape">
                    <wps:wsp>
                      <wps:cNvSpPr/>
                      <wps:spPr>
                        <a:xfrm>
                          <a:off x="0" y="0"/>
                          <a:ext cx="512618" cy="14547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0D794" id="角丸四角形 569" o:spid="_x0000_s1026" style="position:absolute;left:0;text-align:left;margin-left:10.35pt;margin-top:36.85pt;width:40.35pt;height:11.4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" filled="f" strokecolor="red" strokeweight="1.5pt"/>
            </w:pict>
          </mc:Fallback>
        </mc:AlternateContent>
      </w:r>
      <w:r w:rsidR="009F6670">
        <w:rPr>
          <w:noProof/>
        </w:rPr>
        <w:drawing>
          <wp:inline distT="0" distB="0" distL="0" distR="0" wp14:anchorId="5BE8DE6A" wp14:editId="7AEFF931">
            <wp:extent cx="5299363" cy="1559510"/>
            <wp:effectExtent l="0" t="0" r="0" b="317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27" cy="1564267"/>
                    </a:xfrm>
                    <a:prstGeom prst="rect">
                      <a:avLst/>
                    </a:prstGeom>
                  </pic:spPr>
                </pic:pic>
              </a:graphicData>
            </a:graphic>
          </wp:inline>
        </w:drawing>
      </w:r>
    </w:p>
    <w:p w14:paraId="0DC03234" w14:textId="28B85FF3" w:rsidR="00F06D3B" w:rsidRPr="00871D90" w:rsidRDefault="00871D90" w:rsidP="000D064F">
      <w:pPr>
        <w:pStyle w:val="34"/>
      </w:pPr>
      <w:r w:rsidRPr="00871D90">
        <w:br/>
        <w:t>Substitution value auto-registration setting</w:t>
      </w:r>
    </w:p>
    <w:p w14:paraId="03FE844F" w14:textId="45C9B1AE" w:rsidR="009A0834" w:rsidRDefault="00871D90" w:rsidP="000D064F">
      <w:pPr>
        <w:pStyle w:val="34"/>
        <w:rPr>
          <w:b/>
          <w:color w:val="FF0000"/>
        </w:rPr>
      </w:pPr>
      <w:r w:rsidRPr="009F6670">
        <w:rPr>
          <w:b/>
          <w:noProof/>
          <w:color w:val="FF0000"/>
        </w:rPr>
        <mc:AlternateContent>
          <mc:Choice Requires="wps">
            <w:drawing>
              <wp:anchor distT="0" distB="0" distL="114300" distR="114300" simplePos="0" relativeHeight="251998208" behindDoc="0" locked="0" layoutInCell="1" allowOverlap="1" wp14:anchorId="6402CF26" wp14:editId="48F9BE80">
                <wp:simplePos x="0" y="0"/>
                <wp:positionH relativeFrom="column">
                  <wp:posOffset>2743723</wp:posOffset>
                </wp:positionH>
                <wp:positionV relativeFrom="paragraph">
                  <wp:posOffset>1047638</wp:posOffset>
                </wp:positionV>
                <wp:extent cx="833718" cy="1774937"/>
                <wp:effectExtent l="0" t="0" r="24130" b="34925"/>
                <wp:wrapNone/>
                <wp:docPr id="773" name="カギ線コネクタ 773"/>
                <wp:cNvGraphicFramePr/>
                <a:graphic xmlns:a="http://schemas.openxmlformats.org/drawingml/2006/main">
                  <a:graphicData uri="http://schemas.microsoft.com/office/word/2010/wordprocessingShape">
                    <wps:wsp>
                      <wps:cNvCnPr/>
                      <wps:spPr>
                        <a:xfrm flipH="1">
                          <a:off x="0" y="0"/>
                          <a:ext cx="833718" cy="1774937"/>
                        </a:xfrm>
                        <a:prstGeom prst="bentConnector3">
                          <a:avLst>
                            <a:gd name="adj1" fmla="val 59174"/>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BC290" id="カギ線コネクタ 773" o:spid="_x0000_s1026" type="#_x0000_t34" style="position:absolute;left:0;text-align:left;margin-left:216.05pt;margin-top:82.5pt;width:65.65pt;height:139.7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" adj="12782" strokecolor="#508035 [2422]" strokeweight="1.5pt"/>
            </w:pict>
          </mc:Fallback>
        </mc:AlternateContent>
      </w:r>
      <w:r w:rsidRPr="009F6670">
        <w:rPr>
          <w:b/>
          <w:noProof/>
          <w:color w:val="FF0000"/>
        </w:rPr>
        <mc:AlternateContent>
          <mc:Choice Requires="wps">
            <w:drawing>
              <wp:anchor distT="0" distB="0" distL="114300" distR="114300" simplePos="0" relativeHeight="251996160" behindDoc="0" locked="0" layoutInCell="1" allowOverlap="1" wp14:anchorId="1496FD37" wp14:editId="2369F4D4">
                <wp:simplePos x="0" y="0"/>
                <wp:positionH relativeFrom="column">
                  <wp:posOffset>3606949</wp:posOffset>
                </wp:positionH>
                <wp:positionV relativeFrom="paragraph">
                  <wp:posOffset>960270</wp:posOffset>
                </wp:positionV>
                <wp:extent cx="374650" cy="170815"/>
                <wp:effectExtent l="0" t="0" r="25400" b="19685"/>
                <wp:wrapNone/>
                <wp:docPr id="769" name="角丸四角形 769"/>
                <wp:cNvGraphicFramePr/>
                <a:graphic xmlns:a="http://schemas.openxmlformats.org/drawingml/2006/main">
                  <a:graphicData uri="http://schemas.microsoft.com/office/word/2010/wordprocessingShape">
                    <wps:wsp>
                      <wps:cNvSpPr/>
                      <wps:spPr>
                        <a:xfrm>
                          <a:off x="0" y="0"/>
                          <a:ext cx="374650" cy="17081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36F44" id="角丸四角形 769" o:spid="_x0000_s1026" style="position:absolute;left:0;text-align:left;margin-left:284pt;margin-top:75.6pt;width:29.5pt;height:13.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" filled="f" strokecolor="#508035 [2422]" strokeweight="2pt"/>
            </w:pict>
          </mc:Fallback>
        </mc:AlternateContent>
      </w:r>
      <w:r>
        <w:rPr>
          <w:noProof/>
        </w:rPr>
        <mc:AlternateContent>
          <mc:Choice Requires="wps">
            <w:drawing>
              <wp:anchor distT="0" distB="0" distL="114300" distR="114300" simplePos="0" relativeHeight="251987968" behindDoc="0" locked="0" layoutInCell="1" allowOverlap="1" wp14:anchorId="3322B3D2" wp14:editId="0A8C8ACB">
                <wp:simplePos x="0" y="0"/>
                <wp:positionH relativeFrom="column">
                  <wp:posOffset>2478636</wp:posOffset>
                </wp:positionH>
                <wp:positionV relativeFrom="paragraph">
                  <wp:posOffset>841663</wp:posOffset>
                </wp:positionV>
                <wp:extent cx="392723" cy="288778"/>
                <wp:effectExtent l="0" t="0" r="26670" b="16510"/>
                <wp:wrapNone/>
                <wp:docPr id="340" name="角丸四角形 340"/>
                <wp:cNvGraphicFramePr/>
                <a:graphic xmlns:a="http://schemas.openxmlformats.org/drawingml/2006/main">
                  <a:graphicData uri="http://schemas.microsoft.com/office/word/2010/wordprocessingShape">
                    <wps:wsp>
                      <wps:cNvSpPr/>
                      <wps:spPr>
                        <a:xfrm>
                          <a:off x="0" y="0"/>
                          <a:ext cx="392723" cy="2887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FD063" id="角丸四角形 340" o:spid="_x0000_s1026" style="position:absolute;left:0;text-align:left;margin-left:195.15pt;margin-top:66.25pt;width:30.9pt;height:22.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85920" behindDoc="0" locked="0" layoutInCell="1" allowOverlap="1" wp14:anchorId="5F4ACD32" wp14:editId="7A2344C8">
                <wp:simplePos x="0" y="0"/>
                <wp:positionH relativeFrom="column">
                  <wp:posOffset>2203681</wp:posOffset>
                </wp:positionH>
                <wp:positionV relativeFrom="paragraph">
                  <wp:posOffset>924848</wp:posOffset>
                </wp:positionV>
                <wp:extent cx="297180" cy="218440"/>
                <wp:effectExtent l="0" t="0" r="26670" b="10160"/>
                <wp:wrapNone/>
                <wp:docPr id="570" name="角丸四角形 570"/>
                <wp:cNvGraphicFramePr/>
                <a:graphic xmlns:a="http://schemas.openxmlformats.org/drawingml/2006/main">
                  <a:graphicData uri="http://schemas.microsoft.com/office/word/2010/wordprocessingShape">
                    <wps:wsp>
                      <wps:cNvSpPr/>
                      <wps:spPr>
                        <a:xfrm>
                          <a:off x="0" y="0"/>
                          <a:ext cx="297180" cy="2184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51CC4" id="角丸四角形 570" o:spid="_x0000_s1026" style="position:absolute;left:0;text-align:left;margin-left:173.5pt;margin-top:72.8pt;width:23.4pt;height:17.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" filled="f" strokecolor="red" strokeweight="1.5pt"/>
            </w:pict>
          </mc:Fallback>
        </mc:AlternateContent>
      </w:r>
      <w:r w:rsidR="009A0834">
        <w:rPr>
          <w:noProof/>
        </w:rPr>
        <w:drawing>
          <wp:inline distT="0" distB="0" distL="0" distR="0" wp14:anchorId="0BB9B46C" wp14:editId="08E5598B">
            <wp:extent cx="5465618" cy="1506349"/>
            <wp:effectExtent l="0" t="0" r="1905" b="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7215" cy="1509545"/>
                    </a:xfrm>
                    <a:prstGeom prst="rect">
                      <a:avLst/>
                    </a:prstGeom>
                  </pic:spPr>
                </pic:pic>
              </a:graphicData>
            </a:graphic>
          </wp:inline>
        </w:drawing>
      </w:r>
    </w:p>
    <w:p w14:paraId="5879CC57" w14:textId="44A82D1C" w:rsidR="009A0834" w:rsidRPr="00871D90" w:rsidRDefault="00871D90" w:rsidP="000D064F">
      <w:pPr>
        <w:pStyle w:val="34"/>
      </w:pPr>
      <w:r w:rsidRPr="00871D90">
        <w:rPr>
          <w:rFonts w:hint="eastAsia"/>
        </w:rPr>
        <w:t>Substitution value list</w:t>
      </w:r>
    </w:p>
    <w:p w14:paraId="6273A9EB" w14:textId="496D265B" w:rsidR="009A0834" w:rsidRDefault="009F6670" w:rsidP="000D064F">
      <w:pPr>
        <w:pStyle w:val="34"/>
        <w:rPr>
          <w:b/>
          <w:color w:val="FF0000"/>
        </w:rPr>
      </w:pPr>
      <w:r w:rsidRPr="009F6670">
        <w:rPr>
          <w:b/>
          <w:noProof/>
          <w:color w:val="FF0000"/>
        </w:rPr>
        <mc:AlternateContent>
          <mc:Choice Requires="wps">
            <w:drawing>
              <wp:anchor distT="0" distB="0" distL="114300" distR="114300" simplePos="0" relativeHeight="251997184" behindDoc="0" locked="0" layoutInCell="1" allowOverlap="1" wp14:anchorId="75201D4D" wp14:editId="3709E6D8">
                <wp:simplePos x="0" y="0"/>
                <wp:positionH relativeFrom="column">
                  <wp:posOffset>2385135</wp:posOffset>
                </wp:positionH>
                <wp:positionV relativeFrom="paragraph">
                  <wp:posOffset>773467</wp:posOffset>
                </wp:positionV>
                <wp:extent cx="345141" cy="381000"/>
                <wp:effectExtent l="0" t="0" r="17145" b="19050"/>
                <wp:wrapNone/>
                <wp:docPr id="770" name="角丸四角形 770"/>
                <wp:cNvGraphicFramePr/>
                <a:graphic xmlns:a="http://schemas.openxmlformats.org/drawingml/2006/main">
                  <a:graphicData uri="http://schemas.microsoft.com/office/word/2010/wordprocessingShape">
                    <wps:wsp>
                      <wps:cNvSpPr/>
                      <wps:spPr>
                        <a:xfrm>
                          <a:off x="0" y="0"/>
                          <a:ext cx="345141" cy="381000"/>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C4E260" id="角丸四角形 770" o:spid="_x0000_s1026" style="position:absolute;left:0;text-align:left;margin-left:187.8pt;margin-top:60.9pt;width:27.2pt;height:30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" filled="f" strokecolor="#508035 [2422]" strokeweight="2pt"/>
            </w:pict>
          </mc:Fallback>
        </mc:AlternateContent>
      </w:r>
      <w:r w:rsidR="009A0834">
        <w:rPr>
          <w:noProof/>
        </w:rPr>
        <mc:AlternateContent>
          <mc:Choice Requires="wps">
            <w:drawing>
              <wp:anchor distT="0" distB="0" distL="114300" distR="114300" simplePos="0" relativeHeight="251975680" behindDoc="0" locked="0" layoutInCell="1" allowOverlap="1" wp14:anchorId="1CB33935" wp14:editId="09EB234F">
                <wp:simplePos x="0" y="0"/>
                <wp:positionH relativeFrom="column">
                  <wp:posOffset>3511550</wp:posOffset>
                </wp:positionH>
                <wp:positionV relativeFrom="paragraph">
                  <wp:posOffset>1034415</wp:posOffset>
                </wp:positionV>
                <wp:extent cx="281940" cy="114300"/>
                <wp:effectExtent l="0" t="0" r="22860" b="19050"/>
                <wp:wrapNone/>
                <wp:docPr id="771" name="角丸四角形 771"/>
                <wp:cNvGraphicFramePr/>
                <a:graphic xmlns:a="http://schemas.openxmlformats.org/drawingml/2006/main">
                  <a:graphicData uri="http://schemas.microsoft.com/office/word/2010/wordprocessingShape">
                    <wps:wsp>
                      <wps:cNvSpPr/>
                      <wps:spPr>
                        <a:xfrm>
                          <a:off x="0" y="0"/>
                          <a:ext cx="281940" cy="114300"/>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A576C" id="角丸四角形 771" o:spid="_x0000_s1026" style="position:absolute;left:0;text-align:left;margin-left:276.5pt;margin-top:81.45pt;width:22.2pt;height: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" filled="f" strokecolor="#0057c9 [2425]" strokeweight="2pt"/>
            </w:pict>
          </mc:Fallback>
        </mc:AlternateContent>
      </w:r>
      <w:r w:rsidR="009A0834">
        <w:rPr>
          <w:noProof/>
        </w:rPr>
        <w:drawing>
          <wp:inline distT="0" distB="0" distL="0" distR="0" wp14:anchorId="40639310" wp14:editId="0591F334">
            <wp:extent cx="5444836" cy="1572940"/>
            <wp:effectExtent l="0" t="0" r="381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0307" cy="1577409"/>
                    </a:xfrm>
                    <a:prstGeom prst="rect">
                      <a:avLst/>
                    </a:prstGeom>
                  </pic:spPr>
                </pic:pic>
              </a:graphicData>
            </a:graphic>
          </wp:inline>
        </w:drawing>
      </w:r>
    </w:p>
    <w:p w14:paraId="153EDEF2" w14:textId="77777777" w:rsidR="00871D90" w:rsidRDefault="00871D90" w:rsidP="008424BA">
      <w:pPr>
        <w:pStyle w:val="34"/>
        <w:ind w:leftChars="0" w:left="0"/>
        <w:rPr>
          <w:rFonts w:ascii="ＭＳ Ｐゴシック" w:eastAsia="ＭＳ Ｐゴシック" w:hAnsi="ＭＳ Ｐゴシック"/>
        </w:rPr>
      </w:pPr>
    </w:p>
    <w:p w14:paraId="0E7775CD" w14:textId="436E8D7D" w:rsidR="008424BA" w:rsidRDefault="008424BA" w:rsidP="008424BA">
      <w:pPr>
        <w:pStyle w:val="34"/>
        <w:ind w:leftChars="0" w:left="0"/>
        <w:rPr>
          <w:rFonts w:ascii="ＭＳ Ｐゴシック" w:eastAsia="ＭＳ Ｐゴシック" w:hAnsi="ＭＳ Ｐゴシック"/>
        </w:rPr>
      </w:pPr>
      <w:r w:rsidRPr="008424BA">
        <w:rPr>
          <w:rFonts w:ascii="ＭＳ Ｐゴシック" w:eastAsia="ＭＳ Ｐゴシック" w:hAnsi="ＭＳ Ｐゴシック" w:hint="eastAsia"/>
        </w:rPr>
        <w:lastRenderedPageBreak/>
        <w:t>(</w:t>
      </w:r>
      <w:r w:rsidR="00871D90">
        <w:rPr>
          <w:rFonts w:ascii="ＭＳ Ｐゴシック" w:eastAsia="ＭＳ Ｐゴシック" w:hAnsi="ＭＳ Ｐゴシック"/>
        </w:rPr>
        <w:t>6</w:t>
      </w:r>
      <w:r w:rsidRPr="008424BA">
        <w:rPr>
          <w:rFonts w:ascii="ＭＳ Ｐゴシック" w:eastAsia="ＭＳ Ｐゴシック" w:hAnsi="ＭＳ Ｐゴシック" w:hint="eastAsia"/>
        </w:rPr>
        <w:t>)</w:t>
      </w:r>
      <w:r w:rsidRPr="008424BA">
        <w:rPr>
          <w:rFonts w:ascii="ＭＳ Ｐゴシック" w:eastAsia="ＭＳ Ｐゴシック" w:hAnsi="ＭＳ Ｐゴシック"/>
        </w:rPr>
        <w:t xml:space="preserve"> </w:t>
      </w:r>
      <w:r w:rsidRPr="00CB5821">
        <w:rPr>
          <w:rFonts w:eastAsia="ＭＳ Ｐゴシック" w:cstheme="minorHAnsi"/>
        </w:rPr>
        <w:t>Access permission role</w:t>
      </w:r>
    </w:p>
    <w:p w14:paraId="03E364F8" w14:textId="2D091E10" w:rsidR="00CB5821" w:rsidRDefault="00CB5821" w:rsidP="00441680">
      <w:pPr>
        <w:pStyle w:val="34"/>
        <w:ind w:leftChars="0" w:left="315" w:hangingChars="150" w:hanging="315"/>
        <w:jc w:val="left"/>
        <w:rPr>
          <w:rFonts w:eastAsia="ＭＳ Ｐゴシック" w:cstheme="minorHAnsi"/>
        </w:rPr>
      </w:pPr>
      <w:r>
        <w:rPr>
          <w:rFonts w:ascii="ＭＳ Ｐゴシック" w:eastAsia="ＭＳ Ｐゴシック" w:hAnsi="ＭＳ Ｐゴシック"/>
        </w:rPr>
        <w:t xml:space="preserve">   </w:t>
      </w:r>
      <w:r w:rsidR="000A3C6D" w:rsidRPr="000A3C6D">
        <w:rPr>
          <w:rFonts w:eastAsia="ＭＳ Ｐゴシック" w:cstheme="minorHAnsi"/>
        </w:rPr>
        <w:t>The access permission roles set for the "Substitute value list"and "Operation target hosts" generated from the information in the "Automatic substitute value registration"will be set to the roles that match the access permission roles for each of the hosts (device list) and Operations set in the Movement and parameter sheets set in the "Automatic substitute value registration”.</w:t>
      </w:r>
      <w:r w:rsidRPr="00CB5821">
        <w:rPr>
          <w:rFonts w:cstheme="minorHAnsi"/>
        </w:rPr>
        <w:t xml:space="preserve"> </w:t>
      </w:r>
      <w:r w:rsidR="00441680" w:rsidRPr="00441680">
        <w:rPr>
          <w:rFonts w:eastAsia="ＭＳ Ｐゴシック" w:cstheme="minorHAnsi"/>
        </w:rPr>
        <w:t>If the permission role is empty, access to all role</w:t>
      </w:r>
      <w:r w:rsidR="00441680">
        <w:rPr>
          <w:rFonts w:eastAsia="ＭＳ Ｐゴシック" w:cstheme="minorHAnsi"/>
        </w:rPr>
        <w:t>s will be treated as accessible</w:t>
      </w:r>
      <w:r w:rsidRPr="00CB5821">
        <w:rPr>
          <w:rFonts w:eastAsia="ＭＳ Ｐゴシック" w:cstheme="minorHAnsi"/>
        </w:rPr>
        <w:t>.</w:t>
      </w:r>
      <w:r w:rsidRPr="00CB5821">
        <w:rPr>
          <w:rFonts w:cstheme="minorHAnsi"/>
        </w:rPr>
        <w:t xml:space="preserve"> </w:t>
      </w:r>
      <w:r w:rsidR="00441680" w:rsidRPr="00441680">
        <w:rPr>
          <w:rFonts w:eastAsia="ＭＳ Ｐゴシック" w:cstheme="minorHAnsi"/>
        </w:rPr>
        <w:t xml:space="preserve">Data without any matching role combination in each of the permission roles will not generate data in the "Substitute </w:t>
      </w:r>
      <w:r w:rsidR="00441680">
        <w:rPr>
          <w:rFonts w:eastAsia="ＭＳ Ｐゴシック" w:cstheme="minorHAnsi"/>
        </w:rPr>
        <w:t>value list" and the target host</w:t>
      </w:r>
      <w:r w:rsidRPr="00CB5821">
        <w:rPr>
          <w:rFonts w:eastAsia="ＭＳ Ｐゴシック" w:cstheme="minorHAnsi"/>
        </w:rPr>
        <w:t>.</w:t>
      </w:r>
      <w:r w:rsidRPr="00CB5821">
        <w:rPr>
          <w:rFonts w:cstheme="minorHAnsi"/>
        </w:rPr>
        <w:t xml:space="preserve"> </w:t>
      </w:r>
      <w:r w:rsidRPr="00CB5821">
        <w:rPr>
          <w:rFonts w:eastAsia="ＭＳ Ｐゴシック" w:cstheme="minorHAnsi"/>
        </w:rPr>
        <w:t>For more information about access permission roles, please refer to the "User_Instruction_Manual_Role-Based Access Control."</w:t>
      </w:r>
    </w:p>
    <w:p w14:paraId="6A8D658B" w14:textId="0953EE1D" w:rsidR="009B7C41" w:rsidRDefault="009B7C41" w:rsidP="00CB5821">
      <w:pPr>
        <w:pStyle w:val="34"/>
        <w:ind w:leftChars="0" w:left="315" w:hangingChars="150" w:hanging="315"/>
        <w:rPr>
          <w:rFonts w:eastAsia="ＭＳ Ｐゴシック" w:cstheme="minorHAnsi"/>
        </w:rPr>
      </w:pPr>
    </w:p>
    <w:tbl>
      <w:tblPr>
        <w:tblStyle w:val="ac"/>
        <w:tblW w:w="9214" w:type="dxa"/>
        <w:tblInd w:w="-5" w:type="dxa"/>
        <w:tblLook w:val="04A0" w:firstRow="1" w:lastRow="0" w:firstColumn="1" w:lastColumn="0" w:noHBand="0" w:noVBand="1"/>
      </w:tblPr>
      <w:tblGrid>
        <w:gridCol w:w="1418"/>
        <w:gridCol w:w="1516"/>
        <w:gridCol w:w="1816"/>
        <w:gridCol w:w="2054"/>
        <w:gridCol w:w="2410"/>
      </w:tblGrid>
      <w:tr w:rsidR="009B7C41" w:rsidRPr="00EE203D" w14:paraId="3081B758" w14:textId="77777777" w:rsidTr="009B7C41">
        <w:tc>
          <w:tcPr>
            <w:tcW w:w="1418" w:type="dxa"/>
            <w:shd w:val="clear" w:color="auto" w:fill="0057C9" w:themeFill="accent6" w:themeFillTint="BF"/>
          </w:tcPr>
          <w:p w14:paraId="0A1CDC9A" w14:textId="4B483BFD"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w:t>
            </w:r>
          </w:p>
        </w:tc>
        <w:tc>
          <w:tcPr>
            <w:tcW w:w="1516" w:type="dxa"/>
            <w:shd w:val="clear" w:color="auto" w:fill="0057C9" w:themeFill="accent6" w:themeFillTint="BF"/>
          </w:tcPr>
          <w:p w14:paraId="1047A9C2"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28483897"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75AFCCC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val="restart"/>
            <w:shd w:val="clear" w:color="auto" w:fill="0057C9" w:themeFill="accent6" w:themeFillTint="BF"/>
          </w:tcPr>
          <w:p w14:paraId="744FB28D" w14:textId="79BBB84C" w:rsidR="009B7C41" w:rsidRPr="00EE203D" w:rsidRDefault="00571681" w:rsidP="009B7C41">
            <w:pPr>
              <w:pStyle w:val="a0"/>
              <w:numPr>
                <w:ilvl w:val="0"/>
                <w:numId w:val="0"/>
              </w:numPr>
              <w:jc w:val="left"/>
              <w:rPr>
                <w:rStyle w:val="generalbold1"/>
                <w:rFonts w:ascii="ＭＳ ゴシック" w:eastAsia="ＭＳ ゴシック" w:hAnsi="ＭＳ ゴシック"/>
                <w:bCs/>
                <w:sz w:val="16"/>
                <w:szCs w:val="16"/>
              </w:rPr>
            </w:pPr>
            <w:r w:rsidRPr="00571681">
              <w:rPr>
                <w:rStyle w:val="generalbold1"/>
                <w:rFonts w:ascii="ＭＳ ゴシック" w:eastAsia="ＭＳ ゴシック" w:hAnsi="ＭＳ ゴシック"/>
                <w:bCs/>
                <w:color w:val="FFFFFF" w:themeColor="background1"/>
                <w:sz w:val="16"/>
                <w:szCs w:val="16"/>
              </w:rPr>
              <w:t>Access permissions deployed to Substitution value list/ Host list</w:t>
            </w:r>
          </w:p>
        </w:tc>
      </w:tr>
      <w:tr w:rsidR="009B7C41" w:rsidRPr="00EE203D" w14:paraId="5EB4EF8C" w14:textId="77777777" w:rsidTr="009B7C41">
        <w:tc>
          <w:tcPr>
            <w:tcW w:w="1418" w:type="dxa"/>
            <w:shd w:val="clear" w:color="auto" w:fill="0057C9" w:themeFill="accent6" w:themeFillTint="BF"/>
          </w:tcPr>
          <w:p w14:paraId="7B638900" w14:textId="7920E6E4" w:rsidR="009B7C41" w:rsidRPr="009E5F68" w:rsidRDefault="009B7C41" w:rsidP="009B7C41">
            <w:pPr>
              <w:pStyle w:val="a0"/>
              <w:numPr>
                <w:ilvl w:val="0"/>
                <w:numId w:val="0"/>
              </w:numP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516" w:type="dxa"/>
            <w:shd w:val="clear" w:color="auto" w:fill="0057C9" w:themeFill="accent6" w:themeFillTint="BF"/>
          </w:tcPr>
          <w:p w14:paraId="348BC3A1" w14:textId="70F5414A"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16" w:type="dxa"/>
            <w:shd w:val="clear" w:color="auto" w:fill="0057C9" w:themeFill="accent6" w:themeFillTint="BF"/>
          </w:tcPr>
          <w:p w14:paraId="70DCD06D" w14:textId="4C0499F0"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2054" w:type="dxa"/>
            <w:tcBorders>
              <w:top w:val="nil"/>
              <w:bottom w:val="nil"/>
            </w:tcBorders>
          </w:tcPr>
          <w:p w14:paraId="6234D6BD"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shd w:val="clear" w:color="auto" w:fill="0057C9" w:themeFill="accent6" w:themeFillTint="BF"/>
          </w:tcPr>
          <w:p w14:paraId="201EF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r>
      <w:tr w:rsidR="009B7C41" w:rsidRPr="00EE203D" w14:paraId="7FA82ED4" w14:textId="77777777" w:rsidTr="009B7C41">
        <w:tc>
          <w:tcPr>
            <w:tcW w:w="1418" w:type="dxa"/>
          </w:tcPr>
          <w:p w14:paraId="5E56BBA1" w14:textId="454B819E"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6768" behindDoc="0" locked="0" layoutInCell="1" allowOverlap="1" wp14:anchorId="74163353" wp14:editId="12BBDAA9">
                      <wp:simplePos x="0" y="0"/>
                      <wp:positionH relativeFrom="column">
                        <wp:posOffset>-40640</wp:posOffset>
                      </wp:positionH>
                      <wp:positionV relativeFrom="paragraph">
                        <wp:posOffset>32080</wp:posOffset>
                      </wp:positionV>
                      <wp:extent cx="2955290" cy="116840"/>
                      <wp:effectExtent l="0" t="0" r="16510" b="16510"/>
                      <wp:wrapNone/>
                      <wp:docPr id="215" name="正方形/長方形 21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B5A4" id="正方形/長方形 215" o:spid="_x0000_s1026" style="position:absolute;left:0;text-align:left;margin-left:-3.2pt;margin-top:2.55pt;width:232.7pt;height:9.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c>
          <w:tcPr>
            <w:tcW w:w="1516" w:type="dxa"/>
          </w:tcPr>
          <w:p w14:paraId="4068ED4C" w14:textId="04A468EA"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816" w:type="dxa"/>
          </w:tcPr>
          <w:p w14:paraId="14646656" w14:textId="5C3C2FE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38816" behindDoc="0" locked="0" layoutInCell="1" allowOverlap="1" wp14:anchorId="4BC04143" wp14:editId="29948633">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BF065" id="直線矢印コネクタ 388" o:spid="_x0000_s1026" type="#_x0000_t32" style="position:absolute;left:0;text-align:left;margin-left:85.1pt;margin-top:7.2pt;width:103.15pt;height: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B6B00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auto"/>
            </w:tcBorders>
          </w:tcPr>
          <w:p w14:paraId="7D8C04FC" w14:textId="057024D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7792" behindDoc="0" locked="0" layoutInCell="1" allowOverlap="1" wp14:anchorId="41ED2AB8" wp14:editId="6E3D8D2D">
                      <wp:simplePos x="0" y="0"/>
                      <wp:positionH relativeFrom="column">
                        <wp:posOffset>-60325</wp:posOffset>
                      </wp:positionH>
                      <wp:positionV relativeFrom="paragraph">
                        <wp:posOffset>22861</wp:posOffset>
                      </wp:positionV>
                      <wp:extent cx="1524000" cy="114300"/>
                      <wp:effectExtent l="0" t="0" r="19050" b="19050"/>
                      <wp:wrapNone/>
                      <wp:docPr id="386" name="正方形/長方形 386"/>
                      <wp:cNvGraphicFramePr/>
                      <a:graphic xmlns:a="http://schemas.openxmlformats.org/drawingml/2006/main">
                        <a:graphicData uri="http://schemas.microsoft.com/office/word/2010/wordprocessingShape">
                          <wps:wsp>
                            <wps:cNvSpPr/>
                            <wps:spPr>
                              <a:xfrm>
                                <a:off x="0" y="0"/>
                                <a:ext cx="1524000" cy="1143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BBE0" id="正方形/長方形 386" o:spid="_x0000_s1026" style="position:absolute;left:0;text-align:left;margin-left:-4.75pt;margin-top:1.8pt;width:120pt;height: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r>
      <w:tr w:rsidR="009B7C41" w:rsidRPr="00EE203D" w14:paraId="1A944F31" w14:textId="77777777" w:rsidTr="009B7C41">
        <w:tc>
          <w:tcPr>
            <w:tcW w:w="1418" w:type="dxa"/>
          </w:tcPr>
          <w:p w14:paraId="721981C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5795D9B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2ACDEA2B" w14:textId="6BB4848B"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1888" behindDoc="0" locked="0" layoutInCell="1" allowOverlap="1" wp14:anchorId="28E2AF16" wp14:editId="1B63A4FA">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C32DB" id="直線矢印コネクタ 391" o:spid="_x0000_s1026" type="#_x0000_t32" style="position:absolute;left:0;text-align:left;margin-left:84.35pt;margin-top:7.9pt;width:103.15pt;height: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389D3F4D"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039231FC" w14:textId="366CA2C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0864" behindDoc="0" locked="0" layoutInCell="1" allowOverlap="1" wp14:anchorId="31163A07" wp14:editId="202A6D2D">
                      <wp:simplePos x="0" y="0"/>
                      <wp:positionH relativeFrom="column">
                        <wp:posOffset>-60325</wp:posOffset>
                      </wp:positionH>
                      <wp:positionV relativeFrom="paragraph">
                        <wp:posOffset>15875</wp:posOffset>
                      </wp:positionV>
                      <wp:extent cx="1524000" cy="152400"/>
                      <wp:effectExtent l="0" t="0" r="19050" b="19050"/>
                      <wp:wrapNone/>
                      <wp:docPr id="390" name="正方形/長方形 390"/>
                      <wp:cNvGraphicFramePr/>
                      <a:graphic xmlns:a="http://schemas.openxmlformats.org/drawingml/2006/main">
                        <a:graphicData uri="http://schemas.microsoft.com/office/word/2010/wordprocessingShape">
                          <wps:wsp>
                            <wps:cNvSpPr/>
                            <wps:spPr>
                              <a:xfrm>
                                <a:off x="0" y="0"/>
                                <a:ext cx="15240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F228D" id="正方形/長方形 390" o:spid="_x0000_s1026" style="position:absolute;left:0;text-align:left;margin-left:-4.75pt;margin-top:1.25pt;width:120pt;height:1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9840" behindDoc="0" locked="0" layoutInCell="1" allowOverlap="1" wp14:anchorId="58BCD752" wp14:editId="74BC602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4C2DB" id="正方形/長方形 389" o:spid="_x0000_s1026" style="position:absolute;left:0;text-align:left;margin-left:-344.15pt;margin-top:2pt;width:232.7pt;height:9.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7DC463D8" w14:textId="77777777" w:rsidTr="009B7C41">
        <w:tc>
          <w:tcPr>
            <w:tcW w:w="1418" w:type="dxa"/>
          </w:tcPr>
          <w:p w14:paraId="46AEB89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2912" behindDoc="0" locked="0" layoutInCell="1" allowOverlap="1" wp14:anchorId="38553BFD" wp14:editId="38EB3C1E">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20661" id="正方形/長方形 392" o:spid="_x0000_s1026" style="position:absolute;left:0;text-align:left;margin-left:-4.55pt;margin-top:1.9pt;width:232.7pt;height:9.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37EC0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7493EDED" w14:textId="7BD33659"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4960" behindDoc="0" locked="0" layoutInCell="1" allowOverlap="1" wp14:anchorId="336E1142" wp14:editId="2098D9F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B034E" id="直線矢印コネクタ 410" o:spid="_x0000_s1026" type="#_x0000_t32" style="position:absolute;left:0;text-align:left;margin-left:83.75pt;margin-top:6.65pt;width:103.1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1B9B93"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402C479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3936" behindDoc="0" locked="0" layoutInCell="1" allowOverlap="1" wp14:anchorId="22EE62B3" wp14:editId="7D803F71">
                      <wp:simplePos x="0" y="0"/>
                      <wp:positionH relativeFrom="column">
                        <wp:posOffset>-69851</wp:posOffset>
                      </wp:positionH>
                      <wp:positionV relativeFrom="paragraph">
                        <wp:posOffset>8890</wp:posOffset>
                      </wp:positionV>
                      <wp:extent cx="1533525" cy="135890"/>
                      <wp:effectExtent l="0" t="0" r="28575" b="16510"/>
                      <wp:wrapNone/>
                      <wp:docPr id="401" name="正方形/長方形 401"/>
                      <wp:cNvGraphicFramePr/>
                      <a:graphic xmlns:a="http://schemas.openxmlformats.org/drawingml/2006/main">
                        <a:graphicData uri="http://schemas.microsoft.com/office/word/2010/wordprocessingShape">
                          <wps:wsp>
                            <wps:cNvSpPr/>
                            <wps:spPr>
                              <a:xfrm>
                                <a:off x="0" y="0"/>
                                <a:ext cx="1533525"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64790" id="正方形/長方形 401" o:spid="_x0000_s1026" style="position:absolute;left:0;text-align:left;margin-left:-5.5pt;margin-top:.7pt;width:120.75pt;height:10.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527B2C25" w14:textId="77777777" w:rsidTr="009B7C41">
        <w:tc>
          <w:tcPr>
            <w:tcW w:w="1418" w:type="dxa"/>
          </w:tcPr>
          <w:p w14:paraId="72374170"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5984" behindDoc="0" locked="0" layoutInCell="1" allowOverlap="1" wp14:anchorId="60CD9C0F" wp14:editId="4AE8D04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CAD42" id="正方形/長方形 411" o:spid="_x0000_s1026" style="position:absolute;left:0;text-align:left;margin-left:-5.05pt;margin-top:1.8pt;width:232.7pt;height:9.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4CD65C2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699FE63" w14:textId="77777777" w:rsidR="009B7C41" w:rsidRPr="00EE203D" w:rsidRDefault="009B7C41" w:rsidP="00D00027">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8032" behindDoc="0" locked="0" layoutInCell="1" allowOverlap="1" wp14:anchorId="608C068B" wp14:editId="76E3E3E6">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C2169" id="直線矢印コネクタ 413" o:spid="_x0000_s1026" type="#_x0000_t32" style="position:absolute;left:0;text-align:left;margin-left:83.25pt;margin-top:6.55pt;width:103.15pt;height:0;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6CC0FAF9"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7008" behindDoc="0" locked="0" layoutInCell="1" allowOverlap="1" wp14:anchorId="1FAAF3DB" wp14:editId="0440DEE6">
                      <wp:simplePos x="0" y="0"/>
                      <wp:positionH relativeFrom="column">
                        <wp:posOffset>1224914</wp:posOffset>
                      </wp:positionH>
                      <wp:positionV relativeFrom="paragraph">
                        <wp:posOffset>11430</wp:posOffset>
                      </wp:positionV>
                      <wp:extent cx="1533525" cy="152400"/>
                      <wp:effectExtent l="0" t="0" r="28575" b="19050"/>
                      <wp:wrapNone/>
                      <wp:docPr id="412" name="正方形/長方形 412"/>
                      <wp:cNvGraphicFramePr/>
                      <a:graphic xmlns:a="http://schemas.openxmlformats.org/drawingml/2006/main">
                        <a:graphicData uri="http://schemas.microsoft.com/office/word/2010/wordprocessingShape">
                          <wps:wsp>
                            <wps:cNvSpPr/>
                            <wps:spPr>
                              <a:xfrm>
                                <a:off x="0" y="0"/>
                                <a:ext cx="1533525" cy="152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01AB0" id="正方形/長方形 412" o:spid="_x0000_s1026" style="position:absolute;left:0;text-align:left;margin-left:96.45pt;margin-top:.9pt;width:120.75pt;height:1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" filled="f" strokecolor="#0070c0" strokeweight="2pt"/>
                  </w:pict>
                </mc:Fallback>
              </mc:AlternateContent>
            </w:r>
          </w:p>
        </w:tc>
        <w:tc>
          <w:tcPr>
            <w:tcW w:w="2410" w:type="dxa"/>
          </w:tcPr>
          <w:p w14:paraId="4269089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B7C41" w:rsidRPr="00EE203D" w14:paraId="1587DB30" w14:textId="77777777" w:rsidTr="009B7C41">
        <w:tc>
          <w:tcPr>
            <w:tcW w:w="1418" w:type="dxa"/>
          </w:tcPr>
          <w:p w14:paraId="5A59767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3523543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27632577"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1104" behindDoc="0" locked="0" layoutInCell="1" allowOverlap="1" wp14:anchorId="1CC43DA2" wp14:editId="2F7D2D38">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03B04" id="直線矢印コネクタ 544" o:spid="_x0000_s1026" type="#_x0000_t32" style="position:absolute;left:0;text-align:left;margin-left:82.85pt;margin-top:7.1pt;width:103.1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1A10B64" w14:textId="1DDB6C94"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50080" behindDoc="0" locked="0" layoutInCell="1" allowOverlap="1" wp14:anchorId="48CDE715" wp14:editId="38FCB96A">
                      <wp:simplePos x="0" y="0"/>
                      <wp:positionH relativeFrom="column">
                        <wp:posOffset>1224914</wp:posOffset>
                      </wp:positionH>
                      <wp:positionV relativeFrom="paragraph">
                        <wp:posOffset>13970</wp:posOffset>
                      </wp:positionV>
                      <wp:extent cx="1552575" cy="135890"/>
                      <wp:effectExtent l="0" t="0" r="28575" b="16510"/>
                      <wp:wrapNone/>
                      <wp:docPr id="234" name="正方形/長方形 234"/>
                      <wp:cNvGraphicFramePr/>
                      <a:graphic xmlns:a="http://schemas.openxmlformats.org/drawingml/2006/main">
                        <a:graphicData uri="http://schemas.microsoft.com/office/word/2010/wordprocessingShape">
                          <wps:wsp>
                            <wps:cNvSpPr/>
                            <wps:spPr>
                              <a:xfrm>
                                <a:off x="0" y="0"/>
                                <a:ext cx="1552575" cy="1358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DA9A3" id="正方形/長方形 234" o:spid="_x0000_s1026" style="position:absolute;left:0;text-align:left;margin-left:96.45pt;margin-top:1.1pt;width:122.25pt;height:10.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49056" behindDoc="0" locked="0" layoutInCell="1" allowOverlap="1" wp14:anchorId="703C8E1D" wp14:editId="41EF0A8C">
                      <wp:simplePos x="0" y="0"/>
                      <wp:positionH relativeFrom="column">
                        <wp:posOffset>-3084830</wp:posOffset>
                      </wp:positionH>
                      <wp:positionV relativeFrom="paragraph">
                        <wp:posOffset>29845</wp:posOffset>
                      </wp:positionV>
                      <wp:extent cx="2955290" cy="116840"/>
                      <wp:effectExtent l="0" t="0" r="16510" b="16510"/>
                      <wp:wrapNone/>
                      <wp:docPr id="216" name="正方形/長方形 216"/>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4FC70" id="正方形/長方形 216" o:spid="_x0000_s1026" style="position:absolute;left:0;text-align:left;margin-left:-242.9pt;margin-top:2.35pt;width:232.7pt;height:9.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KeMitGuAgAAkwUAAA4AAAAA&#10;AAAAAAAAAAAALgIAAGRycy9lMm9Eb2MueG1sUEsBAi0AFAAGAAgAAAAhANDTL6/eAAAACQEAAA8A&#10;AAAAAAAAAAAAAAAACAUAAGRycy9kb3ducmV2LnhtbFBLBQYAAAAABAAEAPMAAAATBgAAAAA=&#10;" filled="f" strokecolor="#c00000" strokeweight="2pt"/>
                  </w:pict>
                </mc:Fallback>
              </mc:AlternateContent>
            </w:r>
          </w:p>
        </w:tc>
        <w:tc>
          <w:tcPr>
            <w:tcW w:w="2410" w:type="dxa"/>
          </w:tcPr>
          <w:p w14:paraId="3A3EC7E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952128" behindDoc="0" locked="0" layoutInCell="1" allowOverlap="1" wp14:anchorId="5440434F" wp14:editId="1B02306A">
                      <wp:simplePos x="0" y="0"/>
                      <wp:positionH relativeFrom="column">
                        <wp:posOffset>-1089025</wp:posOffset>
                      </wp:positionH>
                      <wp:positionV relativeFrom="paragraph">
                        <wp:posOffset>175894</wp:posOffset>
                      </wp:positionV>
                      <wp:extent cx="2324100" cy="1057275"/>
                      <wp:effectExtent l="0" t="0" r="19050" b="28575"/>
                      <wp:wrapNone/>
                      <wp:docPr id="550" name="角丸四角形 550"/>
                      <wp:cNvGraphicFramePr/>
                      <a:graphic xmlns:a="http://schemas.openxmlformats.org/drawingml/2006/main">
                        <a:graphicData uri="http://schemas.microsoft.com/office/word/2010/wordprocessingShape">
                          <wps:wsp>
                            <wps:cNvSpPr/>
                            <wps:spPr>
                              <a:xfrm>
                                <a:off x="0" y="0"/>
                                <a:ext cx="2324100" cy="105727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B3EB694" w14:textId="1601402B" w:rsidR="0008204C" w:rsidRPr="00B14792" w:rsidRDefault="0008204C"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0434F" id="角丸四角形 550" o:spid="_x0000_s1117" style="position:absolute;left:0;text-align:left;margin-left:-85.75pt;margin-top:13.85pt;width:183pt;height:83.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" fillcolor="white [3201]" strokecolor="black [3200]" strokeweight=".25pt">
                      <v:textbox>
                        <w:txbxContent>
                          <w:p w14:paraId="7B3EB694" w14:textId="1601402B" w:rsidR="0008204C" w:rsidRPr="00B14792" w:rsidRDefault="0008204C"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B7C41" w:rsidRPr="00EE203D" w14:paraId="532CADD9" w14:textId="77777777" w:rsidTr="009B7C41">
        <w:trPr>
          <w:gridAfter w:val="1"/>
          <w:wAfter w:w="2410" w:type="dxa"/>
        </w:trPr>
        <w:tc>
          <w:tcPr>
            <w:tcW w:w="1418" w:type="dxa"/>
            <w:tcBorders>
              <w:bottom w:val="single" w:sz="4" w:space="0" w:color="auto"/>
            </w:tcBorders>
          </w:tcPr>
          <w:p w14:paraId="17F073F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953152" behindDoc="0" locked="0" layoutInCell="1" allowOverlap="1" wp14:anchorId="35D10084" wp14:editId="2E0D9C79">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D259A" id="正方形/長方形 545" o:spid="_x0000_s1026" style="position:absolute;left:0;text-align:left;margin-left:-5.4pt;margin-top:1.3pt;width:232.7pt;height: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7E9E898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230FBB7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2D989F8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4176" behindDoc="0" locked="0" layoutInCell="1" allowOverlap="1" wp14:anchorId="5B38A399" wp14:editId="26E91606">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2E38C" id="直線矢印コネクタ 549" o:spid="_x0000_s1026" type="#_x0000_t32" style="position:absolute;left:0;text-align:left;margin-left:-6.8pt;margin-top:6.35pt;width:21.3pt;height:.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73E27532" w14:textId="77777777" w:rsidR="009B7C41" w:rsidRPr="00CB5821" w:rsidRDefault="009B7C41" w:rsidP="00CB5821">
      <w:pPr>
        <w:pStyle w:val="34"/>
        <w:ind w:leftChars="0" w:left="315" w:hangingChars="150" w:hanging="315"/>
        <w:rPr>
          <w:rFonts w:eastAsia="ＭＳ Ｐゴシック" w:cstheme="minorHAnsi"/>
        </w:rPr>
      </w:pPr>
    </w:p>
    <w:p w14:paraId="1C3F230F" w14:textId="50304099" w:rsidR="008424BA" w:rsidRPr="008424BA" w:rsidRDefault="008424BA" w:rsidP="008424BA">
      <w:pPr>
        <w:pStyle w:val="34"/>
        <w:ind w:leftChars="0" w:left="0"/>
        <w:rPr>
          <w:rFonts w:ascii="ＭＳ Ｐゴシック" w:eastAsia="ＭＳ Ｐゴシック" w:hAnsi="ＭＳ Ｐゴシック"/>
        </w:rPr>
      </w:pPr>
      <w:r>
        <w:rPr>
          <w:rFonts w:ascii="ＭＳ Ｐゴシック" w:eastAsia="ＭＳ Ｐゴシック" w:hAnsi="ＭＳ Ｐゴシック"/>
        </w:rPr>
        <w:t xml:space="preserve">   </w:t>
      </w:r>
    </w:p>
    <w:p w14:paraId="6A2954D9" w14:textId="4BCF97E9" w:rsidR="008424BA" w:rsidRPr="008424BA" w:rsidRDefault="008424BA" w:rsidP="008424BA">
      <w:pPr>
        <w:widowControl/>
        <w:jc w:val="left"/>
        <w:rPr>
          <w:b/>
          <w:color w:val="FF0000"/>
        </w:rPr>
      </w:pPr>
      <w:r>
        <w:rPr>
          <w:b/>
          <w:color w:val="FF0000"/>
        </w:rPr>
        <w:br w:type="page"/>
      </w:r>
    </w:p>
    <w:p w14:paraId="251D0627" w14:textId="572D6059" w:rsidR="000D064F" w:rsidRPr="00B60119" w:rsidRDefault="000D064F" w:rsidP="000D064F">
      <w:pPr>
        <w:pStyle w:val="30"/>
        <w:ind w:left="1134" w:hanging="708"/>
        <w:rPr>
          <w:rFonts w:ascii="Arial" w:hAnsi="Arial"/>
        </w:rPr>
      </w:pPr>
      <w:bookmarkStart w:id="166" w:name="_Toc105605726"/>
      <w:r>
        <w:rPr>
          <w:rFonts w:ascii="Arial" w:hAnsi="Arial"/>
        </w:rPr>
        <w:lastRenderedPageBreak/>
        <w:t>Target host</w:t>
      </w:r>
      <w:bookmarkEnd w:id="166"/>
    </w:p>
    <w:p w14:paraId="5844E544" w14:textId="3A56B1A2" w:rsidR="00D64A6B" w:rsidRDefault="00F23D2D" w:rsidP="000C42FC">
      <w:pPr>
        <w:pStyle w:val="a0"/>
        <w:numPr>
          <w:ilvl w:val="0"/>
          <w:numId w:val="29"/>
        </w:numPr>
      </w:pPr>
      <w:r w:rsidRPr="00F23D2D">
        <w:t xml:space="preserve">Register/update/discard the Movement and host </w:t>
      </w:r>
      <w:r w:rsidR="004246FB">
        <w:t>linked</w:t>
      </w:r>
      <w:r w:rsidRPr="00F23D2D">
        <w:t xml:space="preserve"> with Operation in the "Target host" menu</w:t>
      </w:r>
      <w:r>
        <w:t>.</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3C6173F3">
                <wp:simplePos x="0" y="0"/>
                <wp:positionH relativeFrom="column">
                  <wp:posOffset>586464</wp:posOffset>
                </wp:positionH>
                <wp:positionV relativeFrom="paragraph">
                  <wp:posOffset>1219476</wp:posOffset>
                </wp:positionV>
                <wp:extent cx="628153" cy="166977"/>
                <wp:effectExtent l="19050" t="19050" r="19685" b="24130"/>
                <wp:wrapNone/>
                <wp:docPr id="169" name="正方形/長方形 169"/>
                <wp:cNvGraphicFramePr/>
                <a:graphic xmlns:a="http://schemas.openxmlformats.org/drawingml/2006/main">
                  <a:graphicData uri="http://schemas.microsoft.com/office/word/2010/wordprocessingShape">
                    <wps:wsp>
                      <wps:cNvSpPr/>
                      <wps:spPr>
                        <a:xfrm>
                          <a:off x="0" y="0"/>
                          <a:ext cx="628153" cy="16697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C2A93" id="正方形/長方形 169" o:spid="_x0000_s1026" style="position:absolute;left:0;text-align:left;margin-left:46.2pt;margin-top:96pt;width:49.45pt;height: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56FA11B">
            <wp:extent cx="4239599" cy="3033623"/>
            <wp:effectExtent l="0" t="0" r="889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239599" cy="3033623"/>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6082BC68" w:rsidR="0051031D" w:rsidRDefault="004246FB" w:rsidP="00270A3F">
      <w:pPr>
        <w:pStyle w:val="34"/>
        <w:jc w:val="center"/>
        <w:rPr>
          <w:rFonts w:ascii="Arial" w:hAnsi="Arial"/>
          <w:b/>
        </w:rPr>
      </w:pPr>
      <w:r>
        <w:rPr>
          <w:rFonts w:ascii="Arial" w:hAnsi="Arial"/>
          <w:b/>
        </w:rPr>
        <w:t>Figure 5.3-27</w:t>
      </w:r>
      <w:r w:rsidR="00F23D2D" w:rsidRPr="00F23D2D">
        <w:rPr>
          <w:rFonts w:ascii="Arial" w:hAnsi="Arial"/>
          <w:b/>
        </w:rPr>
        <w:t xml:space="preserve"> Submenu screen</w:t>
      </w:r>
      <w:r w:rsidR="00F23D2D">
        <w:rPr>
          <w:rFonts w:ascii="Arial" w:hAnsi="Arial"/>
          <w:b/>
        </w:rPr>
        <w:t xml:space="preserve"> </w:t>
      </w:r>
      <w:r w:rsidR="00F23D2D" w:rsidRPr="00F23D2D">
        <w:rPr>
          <w:rFonts w:ascii="Arial" w:hAnsi="Arial"/>
          <w:b/>
        </w:rPr>
        <w:t>(Target host)</w:t>
      </w:r>
    </w:p>
    <w:p w14:paraId="26E1CB98" w14:textId="3401E736" w:rsidR="0025618C" w:rsidRDefault="0025618C" w:rsidP="00270A3F">
      <w:pPr>
        <w:pStyle w:val="34"/>
        <w:ind w:leftChars="0" w:left="0"/>
      </w:pPr>
    </w:p>
    <w:p w14:paraId="783DD722" w14:textId="37B61305" w:rsidR="00270A3F" w:rsidRDefault="00270A3F" w:rsidP="0025618C">
      <w:pPr>
        <w:pStyle w:val="34"/>
      </w:pPr>
      <w:r w:rsidRPr="00270A3F">
        <w:rPr>
          <w:rFonts w:hint="eastAsia"/>
          <w:b/>
        </w:rPr>
        <w:t>(2)</w:t>
      </w:r>
      <w:r w:rsidRPr="00270A3F">
        <w:rPr>
          <w:rFonts w:hint="eastAsia"/>
        </w:rPr>
        <w:t xml:space="preserve"> </w:t>
      </w:r>
      <w:r w:rsidR="00F23D2D" w:rsidRPr="00F23D2D">
        <w:t>Click the "Re</w:t>
      </w:r>
      <w:r w:rsidR="00F23D2D">
        <w:t xml:space="preserve">gister" - "Start Registration" </w:t>
      </w:r>
      <w:r w:rsidR="00F23D2D" w:rsidRPr="00F23D2D">
        <w:t>button to register the operation target host</w:t>
      </w:r>
      <w:r w:rsidR="00F23D2D">
        <w:t>.</w:t>
      </w:r>
    </w:p>
    <w:p w14:paraId="4CAE7E7B" w14:textId="10028097" w:rsidR="00270A3F" w:rsidRDefault="00F23D2D" w:rsidP="00270A3F">
      <w:pPr>
        <w:pStyle w:val="34"/>
        <w:ind w:firstLineChars="300" w:firstLine="630"/>
      </w:pPr>
      <w:r w:rsidRPr="00F23D2D">
        <w:rPr>
          <w:noProof/>
        </w:rPr>
        <w:drawing>
          <wp:inline distT="0" distB="0" distL="0" distR="0" wp14:anchorId="20CCBCBE" wp14:editId="46BE8887">
            <wp:extent cx="4966556" cy="1111123"/>
            <wp:effectExtent l="0" t="0" r="5715"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8055" cy="1120407"/>
                    </a:xfrm>
                    <a:prstGeom prst="rect">
                      <a:avLst/>
                    </a:prstGeom>
                  </pic:spPr>
                </pic:pic>
              </a:graphicData>
            </a:graphic>
          </wp:inline>
        </w:drawing>
      </w:r>
    </w:p>
    <w:p w14:paraId="1887AF5A" w14:textId="449E5C29" w:rsidR="00871D90" w:rsidRDefault="004246FB" w:rsidP="00871D90">
      <w:pPr>
        <w:pStyle w:val="34"/>
        <w:jc w:val="center"/>
        <w:rPr>
          <w:b/>
        </w:rPr>
      </w:pPr>
      <w:r>
        <w:rPr>
          <w:b/>
        </w:rPr>
        <w:t>Figure 5.3-28</w:t>
      </w:r>
      <w:r w:rsidR="00871D90" w:rsidRPr="00F23D2D">
        <w:rPr>
          <w:b/>
        </w:rPr>
        <w:t xml:space="preserve"> Registraton screen</w:t>
      </w:r>
      <w:r w:rsidR="00871D90">
        <w:rPr>
          <w:b/>
        </w:rPr>
        <w:t xml:space="preserve"> </w:t>
      </w:r>
      <w:r w:rsidR="00871D90" w:rsidRPr="00F23D2D">
        <w:rPr>
          <w:b/>
        </w:rPr>
        <w:t>(Target host)</w:t>
      </w:r>
    </w:p>
    <w:p w14:paraId="4B0BE7D0" w14:textId="783C82D8" w:rsidR="00871D90" w:rsidRDefault="00871D90" w:rsidP="00871D90">
      <w:pPr>
        <w:pStyle w:val="a0"/>
        <w:numPr>
          <w:ilvl w:val="0"/>
          <w:numId w:val="29"/>
        </w:numPr>
      </w:pPr>
      <w:r>
        <w:rPr>
          <w:rFonts w:hint="eastAsia"/>
        </w:rPr>
        <w:t xml:space="preserve">Clicking the Movement link in the </w:t>
      </w:r>
      <w:r>
        <w:t xml:space="preserve">“List/Update” submenu will move the user to the target 5.3.7 Movement-Playbook Link. </w:t>
      </w:r>
      <w:r w:rsidR="004246FB">
        <w:t>Pressing the Substitution value management button will take the user to the target 5.4.11 Substitution value management</w:t>
      </w:r>
    </w:p>
    <w:p w14:paraId="47E771E2" w14:textId="57AD7AB1" w:rsidR="00871D90" w:rsidRDefault="00871D90" w:rsidP="00871D90">
      <w:pPr>
        <w:pStyle w:val="a0"/>
        <w:numPr>
          <w:ilvl w:val="0"/>
          <w:numId w:val="0"/>
        </w:numPr>
      </w:pPr>
    </w:p>
    <w:p w14:paraId="0D800A65" w14:textId="6F4D95B3" w:rsidR="00871D90" w:rsidRDefault="00871D90" w:rsidP="00270A3F">
      <w:pPr>
        <w:pStyle w:val="34"/>
        <w:ind w:firstLineChars="300" w:firstLine="630"/>
      </w:pPr>
      <w:r>
        <w:rPr>
          <w:noProof/>
        </w:rPr>
        <w:drawing>
          <wp:anchor distT="0" distB="0" distL="114300" distR="114300" simplePos="0" relativeHeight="252001280" behindDoc="0" locked="0" layoutInCell="1" allowOverlap="1" wp14:anchorId="554E5E7B" wp14:editId="0F73B63E">
            <wp:simplePos x="0" y="0"/>
            <wp:positionH relativeFrom="margin">
              <wp:align>right</wp:align>
            </wp:positionH>
            <wp:positionV relativeFrom="paragraph">
              <wp:posOffset>229235</wp:posOffset>
            </wp:positionV>
            <wp:extent cx="6119495" cy="1185545"/>
            <wp:effectExtent l="0" t="0" r="0" b="0"/>
            <wp:wrapSquare wrapText="bothSides"/>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19495" cy="1185545"/>
                    </a:xfrm>
                    <a:prstGeom prst="rect">
                      <a:avLst/>
                    </a:prstGeom>
                  </pic:spPr>
                </pic:pic>
              </a:graphicData>
            </a:graphic>
            <wp14:sizeRelH relativeFrom="page">
              <wp14:pctWidth>0</wp14:pctWidth>
            </wp14:sizeRelH>
            <wp14:sizeRelV relativeFrom="page">
              <wp14:pctHeight>0</wp14:pctHeight>
            </wp14:sizeRelV>
          </wp:anchor>
        </w:drawing>
      </w:r>
    </w:p>
    <w:p w14:paraId="1C018BD8" w14:textId="0C4E3474" w:rsidR="00270A3F" w:rsidRDefault="004246FB" w:rsidP="00F23D2D">
      <w:pPr>
        <w:pStyle w:val="34"/>
        <w:jc w:val="center"/>
        <w:rPr>
          <w:b/>
        </w:rPr>
      </w:pPr>
      <w:r>
        <w:rPr>
          <w:b/>
        </w:rPr>
        <w:t>Figure 5.3-29</w:t>
      </w:r>
      <w:r w:rsidR="00F23D2D" w:rsidRPr="00F23D2D">
        <w:rPr>
          <w:b/>
        </w:rPr>
        <w:t xml:space="preserve"> Registraton screen</w:t>
      </w:r>
      <w:r w:rsidR="00F23D2D">
        <w:rPr>
          <w:b/>
        </w:rPr>
        <w:t xml:space="preserve"> </w:t>
      </w:r>
      <w:r w:rsidR="00F23D2D" w:rsidRPr="00F23D2D">
        <w:rPr>
          <w:b/>
        </w:rPr>
        <w:t>(Target host)</w:t>
      </w:r>
    </w:p>
    <w:p w14:paraId="07E4198E" w14:textId="53EFBC98" w:rsidR="00F23D2D" w:rsidRDefault="00F23D2D" w:rsidP="00F23D2D">
      <w:pPr>
        <w:pStyle w:val="34"/>
        <w:jc w:val="center"/>
        <w:rPr>
          <w:b/>
        </w:rPr>
      </w:pPr>
    </w:p>
    <w:p w14:paraId="2F22F723" w14:textId="4E840B1E" w:rsidR="004246FB" w:rsidRDefault="004246FB" w:rsidP="00F23D2D">
      <w:pPr>
        <w:pStyle w:val="34"/>
        <w:jc w:val="center"/>
        <w:rPr>
          <w:b/>
        </w:rPr>
      </w:pPr>
    </w:p>
    <w:p w14:paraId="3AAB514B" w14:textId="77777777" w:rsidR="004246FB" w:rsidRPr="004246FB" w:rsidRDefault="004246FB" w:rsidP="00F23D2D">
      <w:pPr>
        <w:pStyle w:val="34"/>
        <w:jc w:val="center"/>
        <w:rPr>
          <w:b/>
        </w:rPr>
      </w:pPr>
    </w:p>
    <w:p w14:paraId="39C19DCF" w14:textId="579D16A6" w:rsidR="00270A3F" w:rsidRDefault="00270A3F" w:rsidP="009B1625">
      <w:pPr>
        <w:pStyle w:val="34"/>
      </w:pPr>
      <w:r w:rsidRPr="00270A3F">
        <w:rPr>
          <w:rFonts w:hint="eastAsia"/>
          <w:b/>
        </w:rPr>
        <w:t>(3)</w:t>
      </w:r>
      <w:r w:rsidRPr="00270A3F">
        <w:rPr>
          <w:rFonts w:hint="eastAsia"/>
        </w:rPr>
        <w:t xml:space="preserve"> </w:t>
      </w:r>
      <w:r w:rsidR="00F23D2D" w:rsidRPr="00F23D2D">
        <w:t>The list of registration screen items are as follows</w:t>
      </w:r>
      <w:r w:rsidR="00F23D2D">
        <w:t>.</w:t>
      </w:r>
    </w:p>
    <w:p w14:paraId="5B290986" w14:textId="225D89AB" w:rsidR="00270A3F" w:rsidRPr="00270A3F" w:rsidRDefault="007C3EA8" w:rsidP="00270A3F">
      <w:pPr>
        <w:pStyle w:val="34"/>
        <w:jc w:val="center"/>
        <w:rPr>
          <w:b/>
        </w:rPr>
      </w:pPr>
      <w:r>
        <w:rPr>
          <w:b/>
        </w:rPr>
        <w:lastRenderedPageBreak/>
        <w:t xml:space="preserve">Table 5.3-13 </w:t>
      </w:r>
      <w:r w:rsidR="00F23D2D" w:rsidRPr="00F23D2D">
        <w:rPr>
          <w:b/>
        </w:rPr>
        <w:t>Registration screen item list</w:t>
      </w:r>
      <w:r w:rsidR="00F23D2D">
        <w:rPr>
          <w:b/>
        </w:rPr>
        <w:t xml:space="preserve"> </w:t>
      </w:r>
      <w:r w:rsidR="00F23D2D" w:rsidRPr="00F23D2D">
        <w:rPr>
          <w:b/>
        </w:rPr>
        <w:t>(Target host)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92"/>
        <w:gridCol w:w="992"/>
        <w:gridCol w:w="1814"/>
      </w:tblGrid>
      <w:tr w:rsidR="00F23D2D" w:rsidRPr="00860732" w14:paraId="1F1ADCB6" w14:textId="77777777" w:rsidTr="00F23D2D">
        <w:tc>
          <w:tcPr>
            <w:tcW w:w="1413" w:type="dxa"/>
            <w:shd w:val="clear" w:color="auto" w:fill="002B62"/>
          </w:tcPr>
          <w:p w14:paraId="4036FB41" w14:textId="1FBAF2D4" w:rsidR="00F23D2D" w:rsidRPr="00860732" w:rsidRDefault="00F23D2D" w:rsidP="00F23D2D">
            <w:pPr>
              <w:spacing w:line="240" w:lineRule="exact"/>
              <w:jc w:val="center"/>
              <w:rPr>
                <w:rFonts w:cstheme="minorHAnsi"/>
                <w:b/>
                <w:color w:val="FFFFFF" w:themeColor="background1"/>
                <w:sz w:val="18"/>
                <w:szCs w:val="18"/>
              </w:rPr>
            </w:pPr>
            <w:r w:rsidRPr="008D3195">
              <w:t>Item</w:t>
            </w:r>
          </w:p>
        </w:tc>
        <w:tc>
          <w:tcPr>
            <w:tcW w:w="4678" w:type="dxa"/>
            <w:shd w:val="clear" w:color="auto" w:fill="002B62"/>
          </w:tcPr>
          <w:p w14:paraId="1851CE5C" w14:textId="7ACD2D72" w:rsidR="00F23D2D" w:rsidRPr="00860732" w:rsidRDefault="00F23D2D" w:rsidP="00F23D2D">
            <w:pPr>
              <w:spacing w:line="240" w:lineRule="exact"/>
              <w:jc w:val="center"/>
              <w:rPr>
                <w:rFonts w:cstheme="minorHAnsi"/>
                <w:b/>
                <w:color w:val="FFFFFF" w:themeColor="background1"/>
                <w:sz w:val="18"/>
                <w:szCs w:val="18"/>
              </w:rPr>
            </w:pPr>
            <w:r w:rsidRPr="00F23D2D">
              <w:rPr>
                <w:rFonts w:cstheme="minorHAnsi"/>
                <w:b/>
                <w:color w:val="FFFFFF" w:themeColor="background1"/>
                <w:sz w:val="18"/>
                <w:szCs w:val="18"/>
              </w:rPr>
              <w:t>Description</w:t>
            </w:r>
          </w:p>
        </w:tc>
        <w:tc>
          <w:tcPr>
            <w:tcW w:w="992" w:type="dxa"/>
            <w:shd w:val="clear" w:color="auto" w:fill="002B62"/>
          </w:tcPr>
          <w:p w14:paraId="141F155B" w14:textId="7173AB04"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w:t>
            </w:r>
          </w:p>
        </w:tc>
        <w:tc>
          <w:tcPr>
            <w:tcW w:w="992" w:type="dxa"/>
            <w:shd w:val="clear" w:color="auto" w:fill="002B62"/>
          </w:tcPr>
          <w:p w14:paraId="0782FE35" w14:textId="38C1AF36"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814" w:type="dxa"/>
            <w:shd w:val="clear" w:color="auto" w:fill="002B62"/>
          </w:tcPr>
          <w:p w14:paraId="475EE8EE" w14:textId="6CA34FBB"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23D2D" w:rsidRPr="00860732" w14:paraId="5E17A0E1" w14:textId="77777777" w:rsidTr="00F23D2D">
        <w:tc>
          <w:tcPr>
            <w:tcW w:w="1413" w:type="dxa"/>
            <w:shd w:val="clear" w:color="auto" w:fill="E5EAEF"/>
          </w:tcPr>
          <w:p w14:paraId="6491FB52" w14:textId="1063EF21" w:rsidR="00F23D2D" w:rsidRPr="00270A3F" w:rsidRDefault="00F23D2D" w:rsidP="00F23D2D">
            <w:pPr>
              <w:pStyle w:val="aff0"/>
              <w:rPr>
                <w:szCs w:val="18"/>
              </w:rPr>
            </w:pPr>
            <w:r w:rsidRPr="008D3195">
              <w:t xml:space="preserve">operation </w:t>
            </w:r>
          </w:p>
        </w:tc>
        <w:tc>
          <w:tcPr>
            <w:tcW w:w="4678" w:type="dxa"/>
          </w:tcPr>
          <w:p w14:paraId="330EFD83" w14:textId="367AB216" w:rsidR="00F23D2D" w:rsidRPr="00270A3F" w:rsidRDefault="00F23D2D" w:rsidP="00F23D2D">
            <w:pPr>
              <w:pStyle w:val="aff0"/>
              <w:rPr>
                <w:szCs w:val="18"/>
              </w:rPr>
            </w:pPr>
            <w:r w:rsidRPr="00F23D2D">
              <w:rPr>
                <w:szCs w:val="18"/>
              </w:rPr>
              <w:t>The Operation registered in the in</w:t>
            </w:r>
            <w:r>
              <w:rPr>
                <w:szCs w:val="18"/>
              </w:rPr>
              <w:t>put operation list is displayed</w:t>
            </w:r>
            <w:r>
              <w:rPr>
                <w:rFonts w:hint="eastAsia"/>
                <w:szCs w:val="18"/>
              </w:rPr>
              <w:t>.</w:t>
            </w:r>
            <w:r w:rsidRPr="00F23D2D">
              <w:rPr>
                <w:szCs w:val="18"/>
              </w:rPr>
              <w:t>Select the Operation.</w:t>
            </w:r>
          </w:p>
        </w:tc>
        <w:tc>
          <w:tcPr>
            <w:tcW w:w="992" w:type="dxa"/>
          </w:tcPr>
          <w:p w14:paraId="6120525F"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3004E0CD" w14:textId="42532534" w:rsidR="00F23D2D" w:rsidRPr="00270A3F" w:rsidRDefault="00F23D2D" w:rsidP="00F23D2D">
            <w:pPr>
              <w:pStyle w:val="aff0"/>
              <w:jc w:val="center"/>
              <w:rPr>
                <w:szCs w:val="18"/>
              </w:rPr>
            </w:pPr>
            <w:r>
              <w:rPr>
                <w:rFonts w:hint="eastAsia"/>
                <w:szCs w:val="18"/>
              </w:rPr>
              <w:t>List</w:t>
            </w:r>
          </w:p>
        </w:tc>
        <w:tc>
          <w:tcPr>
            <w:tcW w:w="1814" w:type="dxa"/>
          </w:tcPr>
          <w:p w14:paraId="4630ED97" w14:textId="77777777" w:rsidR="00F23D2D" w:rsidRPr="00270A3F" w:rsidRDefault="00F23D2D" w:rsidP="00F23D2D">
            <w:pPr>
              <w:pStyle w:val="aff0"/>
              <w:rPr>
                <w:szCs w:val="18"/>
              </w:rPr>
            </w:pPr>
            <w:r w:rsidRPr="00270A3F">
              <w:rPr>
                <w:rFonts w:hint="eastAsia"/>
                <w:szCs w:val="18"/>
              </w:rPr>
              <w:t>-</w:t>
            </w:r>
          </w:p>
        </w:tc>
      </w:tr>
      <w:tr w:rsidR="00F23D2D" w:rsidRPr="00860732" w14:paraId="3C83653C" w14:textId="77777777" w:rsidTr="00F23D2D">
        <w:tc>
          <w:tcPr>
            <w:tcW w:w="1413" w:type="dxa"/>
            <w:shd w:val="clear" w:color="auto" w:fill="E5EAEF"/>
          </w:tcPr>
          <w:p w14:paraId="4B83CE93" w14:textId="77777777" w:rsidR="00F23D2D" w:rsidRPr="00270A3F" w:rsidRDefault="00F23D2D" w:rsidP="00F23D2D">
            <w:pPr>
              <w:pStyle w:val="aff0"/>
              <w:rPr>
                <w:szCs w:val="18"/>
              </w:rPr>
            </w:pPr>
            <w:r w:rsidRPr="00270A3F">
              <w:rPr>
                <w:rStyle w:val="generalbold1"/>
                <w:sz w:val="18"/>
                <w:szCs w:val="18"/>
              </w:rPr>
              <w:t>Movement</w:t>
            </w:r>
          </w:p>
        </w:tc>
        <w:tc>
          <w:tcPr>
            <w:tcW w:w="4678" w:type="dxa"/>
          </w:tcPr>
          <w:p w14:paraId="703351C3" w14:textId="41B3F119" w:rsidR="00F23D2D" w:rsidRPr="00270A3F" w:rsidRDefault="00F23D2D" w:rsidP="00F23D2D">
            <w:pPr>
              <w:pStyle w:val="aff0"/>
              <w:jc w:val="left"/>
              <w:rPr>
                <w:szCs w:val="18"/>
              </w:rPr>
            </w:pPr>
            <w:r w:rsidRPr="00F23D2D">
              <w:rPr>
                <w:rStyle w:val="generalbold1"/>
                <w:sz w:val="18"/>
                <w:szCs w:val="18"/>
              </w:rPr>
              <w:t>The Movement registered in</w:t>
            </w:r>
            <w:r>
              <w:rPr>
                <w:rStyle w:val="generalbold1"/>
                <w:sz w:val="18"/>
                <w:szCs w:val="18"/>
              </w:rPr>
              <w:t xml:space="preserve"> the Movement list is displayed</w:t>
            </w:r>
            <w:r>
              <w:rPr>
                <w:rStyle w:val="generalbold1"/>
                <w:rFonts w:hint="eastAsia"/>
                <w:sz w:val="18"/>
                <w:szCs w:val="18"/>
              </w:rPr>
              <w:t xml:space="preserve">. </w:t>
            </w:r>
            <w:r w:rsidRPr="00F23D2D">
              <w:rPr>
                <w:rStyle w:val="generalbold1"/>
                <w:sz w:val="18"/>
                <w:szCs w:val="18"/>
              </w:rPr>
              <w:t>Select the Movement to associate with Operation</w:t>
            </w:r>
            <w:r>
              <w:rPr>
                <w:rStyle w:val="generalbold1"/>
                <w:sz w:val="18"/>
                <w:szCs w:val="18"/>
              </w:rPr>
              <w:t>.</w:t>
            </w:r>
          </w:p>
        </w:tc>
        <w:tc>
          <w:tcPr>
            <w:tcW w:w="992" w:type="dxa"/>
          </w:tcPr>
          <w:p w14:paraId="7BD491F5"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24F06867" w14:textId="06288280" w:rsidR="00F23D2D" w:rsidRPr="00270A3F" w:rsidRDefault="00F23D2D" w:rsidP="00F23D2D">
            <w:pPr>
              <w:pStyle w:val="aff0"/>
              <w:jc w:val="center"/>
              <w:rPr>
                <w:szCs w:val="18"/>
              </w:rPr>
            </w:pPr>
            <w:r>
              <w:rPr>
                <w:rFonts w:hint="eastAsia"/>
                <w:szCs w:val="18"/>
              </w:rPr>
              <w:t>List</w:t>
            </w:r>
          </w:p>
        </w:tc>
        <w:tc>
          <w:tcPr>
            <w:tcW w:w="1814" w:type="dxa"/>
          </w:tcPr>
          <w:p w14:paraId="35E20FC2" w14:textId="77777777" w:rsidR="00F23D2D" w:rsidRPr="00270A3F" w:rsidRDefault="00F23D2D" w:rsidP="00F23D2D">
            <w:pPr>
              <w:pStyle w:val="aff0"/>
              <w:rPr>
                <w:szCs w:val="18"/>
              </w:rPr>
            </w:pPr>
            <w:r w:rsidRPr="00270A3F">
              <w:rPr>
                <w:rFonts w:hint="eastAsia"/>
                <w:szCs w:val="18"/>
              </w:rPr>
              <w:t>-</w:t>
            </w:r>
          </w:p>
        </w:tc>
      </w:tr>
      <w:tr w:rsidR="00F23D2D" w:rsidRPr="00860732" w14:paraId="26775AFA" w14:textId="77777777" w:rsidTr="00F23D2D">
        <w:tc>
          <w:tcPr>
            <w:tcW w:w="1413" w:type="dxa"/>
            <w:shd w:val="clear" w:color="auto" w:fill="E5EAEF"/>
          </w:tcPr>
          <w:p w14:paraId="17CF8DE2" w14:textId="696D7DF1" w:rsidR="00F23D2D" w:rsidRPr="00270A3F" w:rsidRDefault="00F23D2D" w:rsidP="00F23D2D">
            <w:pPr>
              <w:pStyle w:val="aff0"/>
              <w:rPr>
                <w:rStyle w:val="generalbold1"/>
                <w:sz w:val="18"/>
                <w:szCs w:val="18"/>
              </w:rPr>
            </w:pPr>
            <w:r w:rsidRPr="00C92467">
              <w:t>Host</w:t>
            </w:r>
          </w:p>
        </w:tc>
        <w:tc>
          <w:tcPr>
            <w:tcW w:w="4678" w:type="dxa"/>
          </w:tcPr>
          <w:p w14:paraId="07852034" w14:textId="5602A96A" w:rsidR="00F23D2D" w:rsidRPr="00F23D2D" w:rsidRDefault="00F23D2D" w:rsidP="00F23D2D">
            <w:pPr>
              <w:pStyle w:val="aff0"/>
              <w:rPr>
                <w:rStyle w:val="generalbold1"/>
                <w:sz w:val="18"/>
                <w:szCs w:val="18"/>
              </w:rPr>
            </w:pPr>
            <w:r w:rsidRPr="00F23D2D">
              <w:rPr>
                <w:rStyle w:val="generalbold1"/>
                <w:sz w:val="18"/>
                <w:szCs w:val="18"/>
              </w:rPr>
              <w:t>The host name registered in th</w:t>
            </w:r>
            <w:r>
              <w:rPr>
                <w:rStyle w:val="generalbold1"/>
                <w:sz w:val="18"/>
                <w:szCs w:val="18"/>
              </w:rPr>
              <w:t>e device list will be displayed</w:t>
            </w:r>
            <w:r>
              <w:rPr>
                <w:rStyle w:val="generalbold1"/>
                <w:rFonts w:hint="eastAsia"/>
                <w:sz w:val="18"/>
                <w:szCs w:val="18"/>
              </w:rPr>
              <w:t>.</w:t>
            </w:r>
            <w:r>
              <w:rPr>
                <w:rStyle w:val="generalbold1"/>
                <w:sz w:val="18"/>
                <w:szCs w:val="18"/>
              </w:rPr>
              <w:t xml:space="preserve"> </w:t>
            </w:r>
            <w:r w:rsidRPr="00F23D2D">
              <w:rPr>
                <w:rStyle w:val="generalbold1"/>
                <w:sz w:val="18"/>
                <w:szCs w:val="18"/>
              </w:rPr>
              <w:t xml:space="preserve">Select the host to be </w:t>
            </w:r>
            <w:r w:rsidR="004246FB">
              <w:rPr>
                <w:rStyle w:val="generalbold1"/>
                <w:sz w:val="18"/>
                <w:szCs w:val="18"/>
              </w:rPr>
              <w:t>linked</w:t>
            </w:r>
            <w:r w:rsidRPr="00F23D2D">
              <w:rPr>
                <w:rStyle w:val="generalbold1"/>
                <w:sz w:val="18"/>
                <w:szCs w:val="18"/>
              </w:rPr>
              <w:t xml:space="preserve"> with the Operation</w:t>
            </w:r>
            <w:r>
              <w:rPr>
                <w:rStyle w:val="generalbold1"/>
                <w:sz w:val="18"/>
                <w:szCs w:val="18"/>
              </w:rPr>
              <w:t>.</w:t>
            </w:r>
          </w:p>
        </w:tc>
        <w:tc>
          <w:tcPr>
            <w:tcW w:w="992" w:type="dxa"/>
          </w:tcPr>
          <w:p w14:paraId="19312CF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0E97549B" w14:textId="507DC12F" w:rsidR="00F23D2D" w:rsidRPr="00270A3F" w:rsidRDefault="00F23D2D" w:rsidP="00F23D2D">
            <w:pPr>
              <w:pStyle w:val="aff0"/>
              <w:jc w:val="center"/>
              <w:rPr>
                <w:szCs w:val="18"/>
              </w:rPr>
            </w:pPr>
            <w:r>
              <w:rPr>
                <w:rFonts w:hint="eastAsia"/>
                <w:szCs w:val="18"/>
              </w:rPr>
              <w:t>List</w:t>
            </w:r>
          </w:p>
        </w:tc>
        <w:tc>
          <w:tcPr>
            <w:tcW w:w="1814" w:type="dxa"/>
          </w:tcPr>
          <w:p w14:paraId="5E95735B" w14:textId="77777777" w:rsidR="00F23D2D" w:rsidRPr="00270A3F" w:rsidRDefault="00F23D2D" w:rsidP="00F23D2D">
            <w:pPr>
              <w:pStyle w:val="aff0"/>
              <w:rPr>
                <w:szCs w:val="18"/>
              </w:rPr>
            </w:pPr>
            <w:r w:rsidRPr="00270A3F">
              <w:rPr>
                <w:rFonts w:hint="eastAsia"/>
                <w:szCs w:val="18"/>
              </w:rPr>
              <w:t>-</w:t>
            </w:r>
          </w:p>
        </w:tc>
      </w:tr>
      <w:tr w:rsidR="00F23D2D" w:rsidRPr="00860732" w14:paraId="781B9939" w14:textId="77777777" w:rsidTr="00F23D2D">
        <w:tc>
          <w:tcPr>
            <w:tcW w:w="1413" w:type="dxa"/>
            <w:shd w:val="clear" w:color="auto" w:fill="E5EAEF"/>
          </w:tcPr>
          <w:p w14:paraId="4BE9F865" w14:textId="234AC5E9" w:rsidR="00F23D2D" w:rsidRPr="00270A3F" w:rsidRDefault="00F23D2D" w:rsidP="00F23D2D">
            <w:pPr>
              <w:pStyle w:val="aff0"/>
              <w:rPr>
                <w:rStyle w:val="generalbold1"/>
                <w:sz w:val="18"/>
                <w:szCs w:val="18"/>
              </w:rPr>
            </w:pPr>
            <w:r w:rsidRPr="00C92467">
              <w:t>Remarks</w:t>
            </w:r>
          </w:p>
        </w:tc>
        <w:tc>
          <w:tcPr>
            <w:tcW w:w="4678" w:type="dxa"/>
          </w:tcPr>
          <w:p w14:paraId="69EB10C8" w14:textId="0B0C2F6B" w:rsidR="00F23D2D" w:rsidRPr="00270A3F" w:rsidRDefault="00F23D2D" w:rsidP="00F23D2D">
            <w:pPr>
              <w:pStyle w:val="aff0"/>
              <w:rPr>
                <w:rStyle w:val="generalbold1"/>
                <w:sz w:val="18"/>
                <w:szCs w:val="18"/>
              </w:rPr>
            </w:pPr>
            <w:r w:rsidRPr="00F23D2D">
              <w:rPr>
                <w:szCs w:val="18"/>
              </w:rPr>
              <w:t>Free description field</w:t>
            </w:r>
            <w:r>
              <w:rPr>
                <w:szCs w:val="18"/>
              </w:rPr>
              <w:t>.</w:t>
            </w:r>
          </w:p>
        </w:tc>
        <w:tc>
          <w:tcPr>
            <w:tcW w:w="992" w:type="dxa"/>
          </w:tcPr>
          <w:p w14:paraId="79EFBD8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7D47651E" w14:textId="5FC84CE2" w:rsidR="00F23D2D" w:rsidRPr="00270A3F" w:rsidRDefault="00F23D2D" w:rsidP="00F23D2D">
            <w:pPr>
              <w:pStyle w:val="aff0"/>
              <w:jc w:val="center"/>
              <w:rPr>
                <w:szCs w:val="18"/>
              </w:rPr>
            </w:pPr>
            <w:r>
              <w:rPr>
                <w:rFonts w:hint="eastAsia"/>
                <w:szCs w:val="18"/>
              </w:rPr>
              <w:t>M</w:t>
            </w:r>
            <w:r>
              <w:rPr>
                <w:szCs w:val="18"/>
              </w:rPr>
              <w:t>anual</w:t>
            </w:r>
          </w:p>
        </w:tc>
        <w:tc>
          <w:tcPr>
            <w:tcW w:w="1814" w:type="dxa"/>
          </w:tcPr>
          <w:p w14:paraId="36FF3832" w14:textId="531FCB7B" w:rsidR="00F23D2D" w:rsidRPr="00270A3F" w:rsidRDefault="00F23D2D" w:rsidP="005775FF">
            <w:pPr>
              <w:pStyle w:val="aff0"/>
              <w:jc w:val="left"/>
              <w:rPr>
                <w:szCs w:val="18"/>
              </w:rPr>
            </w:pPr>
            <w:r w:rsidRPr="00F23D2D">
              <w:rPr>
                <w:szCs w:val="18"/>
              </w:rPr>
              <w:t>Maximum length 4000 bytes</w:t>
            </w:r>
          </w:p>
        </w:tc>
      </w:tr>
    </w:tbl>
    <w:p w14:paraId="65252186" w14:textId="0A507785" w:rsidR="00F23D2D" w:rsidRPr="00F23D2D" w:rsidRDefault="00F23D2D" w:rsidP="00F23D2D">
      <w:pPr>
        <w:widowControl/>
        <w:jc w:val="left"/>
        <w:rPr>
          <w:rFonts w:eastAsiaTheme="majorEastAsia" w:cstheme="majorBidi"/>
          <w:b/>
          <w:sz w:val="22"/>
        </w:rPr>
      </w:pPr>
      <w:bookmarkStart w:id="167" w:name="_代入値管理"/>
      <w:bookmarkStart w:id="168" w:name="_Ref31898650"/>
      <w:bookmarkEnd w:id="167"/>
    </w:p>
    <w:p w14:paraId="2189321B" w14:textId="3A6F5D55" w:rsidR="00D64A6B" w:rsidRPr="00CE0420" w:rsidRDefault="00567BCC" w:rsidP="004B7AA0">
      <w:pPr>
        <w:pStyle w:val="30"/>
        <w:ind w:left="1134" w:hanging="708"/>
        <w:rPr>
          <w:rFonts w:ascii="Arial" w:hAnsi="Arial"/>
        </w:rPr>
      </w:pPr>
      <w:bookmarkStart w:id="169" w:name="_Substitution_value_list"/>
      <w:bookmarkStart w:id="170" w:name="_Ref32246774"/>
      <w:bookmarkStart w:id="171" w:name="_Toc105605727"/>
      <w:bookmarkEnd w:id="169"/>
      <w:r>
        <w:rPr>
          <w:rFonts w:ascii="Arial" w:hAnsi="Arial"/>
        </w:rPr>
        <w:t>S</w:t>
      </w:r>
      <w:r>
        <w:rPr>
          <w:rFonts w:ascii="Arial" w:hAnsi="Arial" w:hint="eastAsia"/>
        </w:rPr>
        <w:t xml:space="preserve">ubstitution </w:t>
      </w:r>
      <w:r>
        <w:rPr>
          <w:rFonts w:ascii="Arial" w:hAnsi="Arial"/>
        </w:rPr>
        <w:t>value list</w:t>
      </w:r>
      <w:bookmarkEnd w:id="168"/>
      <w:bookmarkEnd w:id="170"/>
      <w:bookmarkEnd w:id="171"/>
    </w:p>
    <w:p w14:paraId="2753ED8F" w14:textId="5F143855" w:rsidR="00923380" w:rsidRPr="00CE0420" w:rsidRDefault="005775FF" w:rsidP="000C42FC">
      <w:pPr>
        <w:pStyle w:val="a0"/>
        <w:numPr>
          <w:ilvl w:val="0"/>
          <w:numId w:val="30"/>
        </w:numPr>
      </w:pPr>
      <w:r w:rsidRPr="005775FF">
        <w:t>Register/update/discard the substitution value of variable</w:t>
      </w:r>
      <w:r>
        <w:t>.</w:t>
      </w:r>
    </w:p>
    <w:p w14:paraId="207716FC" w14:textId="77777777" w:rsidR="005775FF" w:rsidRDefault="005775FF" w:rsidP="00752245">
      <w:pPr>
        <w:pStyle w:val="a0"/>
        <w:numPr>
          <w:ilvl w:val="0"/>
          <w:numId w:val="0"/>
        </w:numPr>
        <w:ind w:leftChars="350" w:left="735"/>
      </w:pPr>
      <w:r w:rsidRPr="005775FF">
        <w:t>Users can perform maintenance (view/register/update/discard) of the specific values that are substituted with variable “VAR_” of Playbook and template file to be used in target Movement for each operation</w:t>
      </w:r>
      <w:r>
        <w:t>.</w:t>
      </w:r>
    </w:p>
    <w:p w14:paraId="0BA23980" w14:textId="011B6BF3" w:rsidR="005775FF" w:rsidRDefault="005775FF" w:rsidP="00923380">
      <w:pPr>
        <w:pStyle w:val="a0"/>
        <w:numPr>
          <w:ilvl w:val="0"/>
          <w:numId w:val="0"/>
        </w:numPr>
        <w:ind w:left="709"/>
      </w:pPr>
      <w:r w:rsidRPr="005775FF">
        <w:t xml:space="preserve">Users can also maintain the specific values that are substituted with variable “LCA_” other than "VAR_" according to the definition of </w:t>
      </w:r>
      <w:r w:rsidR="000C4D5A">
        <w:t>translation table</w:t>
      </w:r>
      <w:r>
        <w:t>.</w:t>
      </w:r>
      <w:r w:rsidRPr="005775FF">
        <w:t xml:space="preserve"> Please refer to"</w:t>
      </w:r>
      <w:r w:rsidR="001A0162">
        <w:rPr>
          <w:u w:val="single"/>
        </w:rPr>
        <w:t>6.5</w:t>
      </w:r>
      <w:r w:rsidRPr="005775FF">
        <w:rPr>
          <w:u w:val="single"/>
        </w:rPr>
        <w:t xml:space="preserve"> </w:t>
      </w:r>
      <w:r w:rsidRPr="005775FF">
        <w:rPr>
          <w:u w:val="single"/>
        </w:rPr>
        <w:fldChar w:fldCharType="begin"/>
      </w:r>
      <w:r w:rsidRPr="005775FF">
        <w:rPr>
          <w:u w:val="single"/>
        </w:rPr>
        <w:instrText xml:space="preserve"> REF _Ref31899626 \h </w:instrText>
      </w:r>
      <w:r w:rsidRPr="005775FF">
        <w:rPr>
          <w:u w:val="single"/>
        </w:rPr>
      </w:r>
      <w:r w:rsidRPr="005775FF">
        <w:rPr>
          <w:u w:val="single"/>
        </w:rPr>
        <w:fldChar w:fldCharType="separate"/>
      </w:r>
      <w:r w:rsidR="0008204C">
        <w:t>Write</w:t>
      </w:r>
      <w:r w:rsidR="0008204C" w:rsidRPr="007F1495">
        <w:t xml:space="preserve"> </w:t>
      </w:r>
      <w:r w:rsidR="0008204C">
        <w:t>translation table (Ansible-Legacy Role only)</w:t>
      </w:r>
      <w:r w:rsidRPr="005775FF">
        <w:rPr>
          <w:u w:val="single"/>
        </w:rPr>
        <w:fldChar w:fldCharType="end"/>
      </w:r>
      <w:r w:rsidRPr="005775FF">
        <w:t>" for details</w:t>
      </w:r>
      <w:r>
        <w:t>.</w:t>
      </w:r>
    </w:p>
    <w:p w14:paraId="183AAD96" w14:textId="42C1462A" w:rsidR="00923380" w:rsidRDefault="005775FF" w:rsidP="00923380">
      <w:pPr>
        <w:pStyle w:val="a0"/>
        <w:numPr>
          <w:ilvl w:val="0"/>
          <w:numId w:val="0"/>
        </w:numPr>
        <w:ind w:left="709"/>
      </w:pPr>
      <w:r w:rsidRPr="005775FF">
        <w:t>The registered variable information will be output into host variable file</w:t>
      </w:r>
      <w:r>
        <w:t xml:space="preserve"> </w:t>
      </w:r>
      <w:r w:rsidRPr="005775FF">
        <w:t>(under host_vars/) during operation execution</w:t>
      </w:r>
      <w:r>
        <w:t>.</w:t>
      </w:r>
    </w:p>
    <w:p w14:paraId="1E221655" w14:textId="17A38112"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6FB20394">
                <wp:simplePos x="0" y="0"/>
                <wp:positionH relativeFrom="column">
                  <wp:posOffset>423546</wp:posOffset>
                </wp:positionH>
                <wp:positionV relativeFrom="paragraph">
                  <wp:posOffset>1515110</wp:posOffset>
                </wp:positionV>
                <wp:extent cx="590550" cy="174423"/>
                <wp:effectExtent l="19050" t="19050" r="19050" b="16510"/>
                <wp:wrapNone/>
                <wp:docPr id="2" name="正方形/長方形 2"/>
                <wp:cNvGraphicFramePr/>
                <a:graphic xmlns:a="http://schemas.openxmlformats.org/drawingml/2006/main">
                  <a:graphicData uri="http://schemas.microsoft.com/office/word/2010/wordprocessingShape">
                    <wps:wsp>
                      <wps:cNvSpPr/>
                      <wps:spPr>
                        <a:xfrm>
                          <a:off x="0" y="0"/>
                          <a:ext cx="590550" cy="17442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FD0B5" id="正方形/長方形 2" o:spid="_x0000_s1026" style="position:absolute;left:0;text-align:left;margin-left:33.35pt;margin-top:119.3pt;width:46.5pt;height:1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" filled="f" strokecolor="#c00000" strokeweight="2.25pt"/>
            </w:pict>
          </mc:Fallback>
        </mc:AlternateContent>
      </w:r>
      <w:r w:rsidR="00CC0711">
        <w:rPr>
          <w:noProof/>
        </w:rPr>
        <w:drawing>
          <wp:inline distT="0" distB="0" distL="0" distR="0" wp14:anchorId="769B4C14" wp14:editId="60067242">
            <wp:extent cx="4987290" cy="3051958"/>
            <wp:effectExtent l="0" t="0" r="3810" b="0"/>
            <wp:docPr id="133" name="図 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0942" cy="3066432"/>
                    </a:xfrm>
                    <a:prstGeom prst="rect">
                      <a:avLst/>
                    </a:prstGeom>
                  </pic:spPr>
                </pic:pic>
              </a:graphicData>
            </a:graphic>
          </wp:inline>
        </w:drawing>
      </w:r>
      <w:r w:rsidRPr="00CE0420">
        <w:rPr>
          <w:noProof/>
        </w:rPr>
        <w:t xml:space="preserve"> </w:t>
      </w:r>
    </w:p>
    <w:p w14:paraId="30EB0EE1" w14:textId="59E54F2F" w:rsidR="00C44CF1" w:rsidRDefault="007C3EA8" w:rsidP="008F402A">
      <w:pPr>
        <w:jc w:val="center"/>
        <w:rPr>
          <w:b/>
        </w:rPr>
      </w:pPr>
      <w:r>
        <w:rPr>
          <w:b/>
        </w:rPr>
        <w:t>Figure5.3-21</w:t>
      </w:r>
      <w:r w:rsidR="00302977" w:rsidRPr="00302977">
        <w:rPr>
          <w:b/>
        </w:rPr>
        <w:t xml:space="preserve"> Submenu screen</w:t>
      </w:r>
      <w:r w:rsidR="00302977">
        <w:rPr>
          <w:b/>
        </w:rPr>
        <w:t xml:space="preserve"> </w:t>
      </w:r>
      <w:r w:rsidR="00302977" w:rsidRPr="00302977">
        <w:rPr>
          <w:b/>
        </w:rPr>
        <w:t>(Substitution value list)</w:t>
      </w:r>
    </w:p>
    <w:p w14:paraId="04CD5804" w14:textId="502617D9" w:rsidR="00923380" w:rsidRPr="00CE0420" w:rsidRDefault="00D64A6B" w:rsidP="008F402A">
      <w:pPr>
        <w:jc w:val="center"/>
      </w:pPr>
      <w:r w:rsidRPr="00CE0420">
        <w:rPr>
          <w:rFonts w:hint="eastAsia"/>
        </w:rPr>
        <w:t>※</w:t>
      </w:r>
      <w:r w:rsidR="00302977" w:rsidRPr="00302977">
        <w:t>The screen is from Ansible-Legacy Role</w:t>
      </w:r>
      <w:r w:rsidR="00302977">
        <w:t>.</w:t>
      </w:r>
    </w:p>
    <w:p w14:paraId="0F6D38F5" w14:textId="77777777" w:rsidR="00826BB3" w:rsidRPr="00CE0420" w:rsidRDefault="00826BB3" w:rsidP="008F402A">
      <w:pPr>
        <w:pStyle w:val="34"/>
      </w:pPr>
    </w:p>
    <w:p w14:paraId="36C87E55" w14:textId="068C7D38" w:rsidR="00826BB3" w:rsidRPr="00CE0420" w:rsidRDefault="004016B2" w:rsidP="008F402A">
      <w:pPr>
        <w:pStyle w:val="34"/>
      </w:pPr>
      <w:r w:rsidRPr="004016B2">
        <w:rPr>
          <w:rFonts w:hint="eastAsia"/>
          <w:b/>
        </w:rPr>
        <w:t>(2)</w:t>
      </w:r>
      <w:r w:rsidRPr="004016B2">
        <w:rPr>
          <w:rFonts w:hint="eastAsia"/>
        </w:rPr>
        <w:t xml:space="preserve"> </w:t>
      </w:r>
      <w:r w:rsidR="00302977" w:rsidRPr="00302977">
        <w:t>Click the "Re</w:t>
      </w:r>
      <w:r w:rsidR="00302977">
        <w:t xml:space="preserve">gister" - "Start Registration" </w:t>
      </w:r>
      <w:r w:rsidR="00302977" w:rsidRPr="00302977">
        <w:t>button to manage the substitution value</w:t>
      </w:r>
      <w:r w:rsidR="00302977">
        <w:t>.</w:t>
      </w:r>
    </w:p>
    <w:p w14:paraId="57619559" w14:textId="07E08227" w:rsidR="00FD6B77" w:rsidRDefault="004016B2" w:rsidP="005030DA">
      <w:pPr>
        <w:widowControl/>
        <w:jc w:val="left"/>
      </w:pPr>
      <w:r>
        <w:lastRenderedPageBreak/>
        <w:t xml:space="preserve">  </w:t>
      </w:r>
      <w:r w:rsidR="00FF6EE7">
        <w:rPr>
          <w:rFonts w:hint="eastAsia"/>
          <w:noProof/>
        </w:rPr>
        <w:t xml:space="preserve">　　　</w:t>
      </w:r>
      <w:r w:rsidR="00C93744" w:rsidRPr="00C93744">
        <w:rPr>
          <w:noProof/>
        </w:rPr>
        <w:drawing>
          <wp:inline distT="0" distB="0" distL="0" distR="0" wp14:anchorId="4AEDB78F" wp14:editId="6126C2EF">
            <wp:extent cx="5010150" cy="673735"/>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673735"/>
                    </a:xfrm>
                    <a:prstGeom prst="rect">
                      <a:avLst/>
                    </a:prstGeom>
                  </pic:spPr>
                </pic:pic>
              </a:graphicData>
            </a:graphic>
          </wp:inline>
        </w:drawing>
      </w:r>
    </w:p>
    <w:p w14:paraId="1BB3E942" w14:textId="21AA877E" w:rsidR="004016B2" w:rsidRPr="00C44CF1" w:rsidRDefault="007C3EA8" w:rsidP="00C44CF1">
      <w:pPr>
        <w:widowControl/>
        <w:jc w:val="center"/>
        <w:rPr>
          <w:b/>
        </w:rPr>
      </w:pPr>
      <w:r>
        <w:rPr>
          <w:b/>
        </w:rPr>
        <w:t>Figure 5.3-22</w:t>
      </w:r>
      <w:r w:rsidR="00302977" w:rsidRPr="00302977">
        <w:rPr>
          <w:b/>
        </w:rPr>
        <w:t xml:space="preserve"> Registr</w:t>
      </w:r>
      <w:r w:rsidR="00302977">
        <w:rPr>
          <w:b/>
        </w:rPr>
        <w:t>ation screen (Substitution valu</w:t>
      </w:r>
      <w:r w:rsidR="00302977" w:rsidRPr="00302977">
        <w:rPr>
          <w:b/>
        </w:rPr>
        <w:t>e list)</w:t>
      </w:r>
    </w:p>
    <w:p w14:paraId="0578DD64" w14:textId="35BD477B" w:rsidR="004016B2" w:rsidRDefault="004016B2" w:rsidP="005030DA">
      <w:pPr>
        <w:widowControl/>
        <w:jc w:val="left"/>
      </w:pPr>
      <w:r>
        <w:rPr>
          <w:rFonts w:hint="eastAsia"/>
        </w:rPr>
        <w:t xml:space="preserve">  </w:t>
      </w:r>
    </w:p>
    <w:p w14:paraId="027F258D" w14:textId="4FE12175" w:rsidR="004016B2" w:rsidRDefault="004016B2" w:rsidP="00302977">
      <w:pPr>
        <w:widowControl/>
        <w:ind w:left="210" w:hangingChars="100" w:hanging="210"/>
        <w:jc w:val="left"/>
      </w:pPr>
      <w:r>
        <w:rPr>
          <w:rFonts w:hint="eastAsia"/>
        </w:rPr>
        <w:t xml:space="preserve">  </w:t>
      </w:r>
      <w:r w:rsidR="00302977" w:rsidRPr="00302977">
        <w:t>The variable name in substitution value list menu is reflected from the uploaded Playbook and the information registered in the substitution value auto-registration setting menu</w:t>
      </w:r>
      <w:r w:rsidR="00302977">
        <w:t>.</w:t>
      </w:r>
    </w:p>
    <w:p w14:paraId="2ED0333E" w14:textId="77777777" w:rsidR="00D90E45" w:rsidRPr="001B1A88" w:rsidRDefault="00D90E45" w:rsidP="00D90E45">
      <w:pPr>
        <w:widowControl/>
        <w:jc w:val="left"/>
        <w:rPr>
          <w:sz w:val="18"/>
          <w:szCs w:val="21"/>
        </w:rPr>
      </w:pPr>
    </w:p>
    <w:p w14:paraId="044A9B8E" w14:textId="7E25D488" w:rsidR="00D90E45" w:rsidRPr="001B1A88" w:rsidRDefault="00302977" w:rsidP="00302977">
      <w:pPr>
        <w:pStyle w:val="26"/>
        <w:ind w:leftChars="0"/>
        <w:rPr>
          <w:b/>
          <w:color w:val="FF0000"/>
        </w:rPr>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1A0162">
        <w:rPr>
          <w:color w:val="FF0000"/>
          <w:u w:val="single"/>
        </w:rPr>
        <w:fldChar w:fldCharType="begin"/>
      </w:r>
      <w:r w:rsidRPr="001A0162">
        <w:rPr>
          <w:color w:val="FF0000"/>
          <w:u w:val="single"/>
        </w:rPr>
        <w:instrText xml:space="preserve"> </w:instrText>
      </w:r>
      <w:r w:rsidRPr="001A0162">
        <w:rPr>
          <w:rFonts w:hint="eastAsia"/>
          <w:color w:val="FF0000"/>
          <w:u w:val="single"/>
        </w:rPr>
        <w:instrText>REF _Ref31985337 \r \h</w:instrText>
      </w:r>
      <w:r w:rsidRPr="001A0162">
        <w:rPr>
          <w:color w:val="FF0000"/>
          <w:u w:val="single"/>
        </w:rPr>
        <w:instrText xml:space="preserve">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08204C">
        <w:rPr>
          <w:color w:val="FF0000"/>
          <w:u w:val="single"/>
        </w:rPr>
        <w:t xml:space="preserve"> 7.2</w:t>
      </w:r>
      <w:r w:rsidRPr="001A0162">
        <w:rPr>
          <w:color w:val="FF0000"/>
          <w:u w:val="single"/>
        </w:rPr>
        <w:fldChar w:fldCharType="end"/>
      </w:r>
      <w:r w:rsidRPr="001A0162">
        <w:rPr>
          <w:color w:val="FF0000"/>
          <w:u w:val="single"/>
        </w:rPr>
        <w:t xml:space="preserve"> </w:t>
      </w:r>
      <w:r w:rsidRPr="001A0162">
        <w:rPr>
          <w:color w:val="FF0000"/>
          <w:u w:val="single"/>
        </w:rPr>
        <w:fldChar w:fldCharType="begin"/>
      </w:r>
      <w:r w:rsidRPr="001A0162">
        <w:rPr>
          <w:color w:val="FF0000"/>
          <w:u w:val="single"/>
        </w:rPr>
        <w:instrText xml:space="preserve"> REF _Ref31985337 \h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08204C" w:rsidRPr="0008204C">
        <w:rPr>
          <w:rFonts w:hint="eastAsia"/>
          <w:u w:val="single"/>
        </w:rPr>
        <w:t>A</w:t>
      </w:r>
      <w:r w:rsidR="0008204C" w:rsidRPr="0008204C">
        <w:rPr>
          <w:u w:val="single"/>
        </w:rPr>
        <w:t>bout the maintenance method</w:t>
      </w:r>
      <w:r w:rsidRPr="001A0162">
        <w:rPr>
          <w:color w:val="FF0000"/>
          <w:u w:val="single"/>
        </w:rPr>
        <w:fldChar w:fldCharType="end"/>
      </w:r>
      <w:r w:rsidRPr="0001345B">
        <w:rPr>
          <w:rFonts w:hint="eastAsia"/>
          <w:color w:val="FF0000"/>
        </w:rPr>
        <w:t>", so please refer to it.</w:t>
      </w:r>
    </w:p>
    <w:p w14:paraId="0D2C979B" w14:textId="2D15EA8B" w:rsidR="004016B2" w:rsidRDefault="004016B2" w:rsidP="005030DA">
      <w:pPr>
        <w:widowControl/>
        <w:jc w:val="left"/>
      </w:pPr>
    </w:p>
    <w:p w14:paraId="022FA418" w14:textId="5EE78F79" w:rsidR="004016B2" w:rsidRDefault="00C44CF1" w:rsidP="00C44CF1">
      <w:pPr>
        <w:widowControl/>
        <w:ind w:firstLineChars="100" w:firstLine="211"/>
        <w:jc w:val="left"/>
      </w:pPr>
      <w:r w:rsidRPr="00C44CF1">
        <w:rPr>
          <w:rFonts w:hint="eastAsia"/>
          <w:b/>
        </w:rPr>
        <w:t>(3)</w:t>
      </w:r>
      <w:r w:rsidRPr="00C44CF1">
        <w:rPr>
          <w:rFonts w:hint="eastAsia"/>
        </w:rPr>
        <w:t xml:space="preserve"> </w:t>
      </w:r>
      <w:r w:rsidR="00302977" w:rsidRPr="00302977">
        <w:t>The list of registration screen items are as follows</w:t>
      </w:r>
      <w:r w:rsidR="00302977">
        <w:t>.</w:t>
      </w:r>
    </w:p>
    <w:p w14:paraId="5AB62A5D" w14:textId="11EE218B" w:rsidR="004016B2" w:rsidRDefault="004016B2" w:rsidP="005030DA">
      <w:pPr>
        <w:widowControl/>
        <w:jc w:val="left"/>
      </w:pPr>
    </w:p>
    <w:p w14:paraId="77899E98" w14:textId="6EFB3E27" w:rsidR="004016B2" w:rsidRPr="00C44CF1" w:rsidRDefault="00650D52" w:rsidP="00C44CF1">
      <w:pPr>
        <w:widowControl/>
        <w:jc w:val="center"/>
        <w:rPr>
          <w:b/>
        </w:rPr>
      </w:pPr>
      <w:r>
        <w:rPr>
          <w:b/>
        </w:rPr>
        <w:t>Table 5.3-14</w:t>
      </w:r>
      <w:r w:rsidR="00302977" w:rsidRPr="00302977">
        <w:rPr>
          <w:b/>
        </w:rPr>
        <w:t xml:space="preserve"> corresponding column list</w:t>
      </w:r>
      <w:r w:rsidR="00302977">
        <w:rPr>
          <w:b/>
        </w:rPr>
        <w:t xml:space="preserve"> </w:t>
      </w:r>
      <w:r w:rsidR="00302977" w:rsidRPr="00302977">
        <w:rPr>
          <w:b/>
        </w:rPr>
        <w:t>(Substitution value list)</w:t>
      </w:r>
    </w:p>
    <w:tbl>
      <w:tblPr>
        <w:tblStyle w:val="ac"/>
        <w:tblW w:w="0" w:type="auto"/>
        <w:jc w:val="center"/>
        <w:tblLook w:val="04A0" w:firstRow="1" w:lastRow="0" w:firstColumn="1" w:lastColumn="0" w:noHBand="0" w:noVBand="1"/>
      </w:tblPr>
      <w:tblGrid>
        <w:gridCol w:w="2431"/>
        <w:gridCol w:w="1353"/>
        <w:gridCol w:w="1354"/>
        <w:gridCol w:w="1354"/>
      </w:tblGrid>
      <w:tr w:rsidR="00302977" w:rsidRPr="00860732" w14:paraId="3406041B" w14:textId="77777777" w:rsidTr="00C44CF1">
        <w:trPr>
          <w:jc w:val="center"/>
        </w:trPr>
        <w:tc>
          <w:tcPr>
            <w:tcW w:w="2431" w:type="dxa"/>
            <w:shd w:val="clear" w:color="auto" w:fill="002B62"/>
          </w:tcPr>
          <w:p w14:paraId="29921609" w14:textId="585C471F" w:rsidR="00302977" w:rsidRPr="00860732" w:rsidRDefault="00302977" w:rsidP="00302977">
            <w:pPr>
              <w:pStyle w:val="aff"/>
            </w:pPr>
            <w:r w:rsidRPr="00B5258B">
              <w:t>column</w:t>
            </w:r>
          </w:p>
        </w:tc>
        <w:tc>
          <w:tcPr>
            <w:tcW w:w="1353" w:type="dxa"/>
            <w:shd w:val="clear" w:color="auto" w:fill="002B62"/>
          </w:tcPr>
          <w:p w14:paraId="6464257E" w14:textId="77777777" w:rsidR="00302977" w:rsidRPr="00860732" w:rsidRDefault="00302977" w:rsidP="00302977">
            <w:pPr>
              <w:pStyle w:val="aff"/>
              <w:jc w:val="center"/>
            </w:pPr>
            <w:r w:rsidRPr="00860732">
              <w:rPr>
                <w:rFonts w:hint="eastAsia"/>
              </w:rPr>
              <w:t>Legacy</w:t>
            </w:r>
          </w:p>
        </w:tc>
        <w:tc>
          <w:tcPr>
            <w:tcW w:w="1354" w:type="dxa"/>
            <w:shd w:val="clear" w:color="auto" w:fill="002B62"/>
          </w:tcPr>
          <w:p w14:paraId="70FF44E3" w14:textId="77777777" w:rsidR="00302977" w:rsidRPr="00860732" w:rsidRDefault="00302977" w:rsidP="00302977">
            <w:pPr>
              <w:pStyle w:val="aff"/>
              <w:jc w:val="center"/>
            </w:pPr>
            <w:r w:rsidRPr="00860732">
              <w:rPr>
                <w:rFonts w:hint="eastAsia"/>
              </w:rPr>
              <w:t>Legacy Role</w:t>
            </w:r>
          </w:p>
        </w:tc>
        <w:tc>
          <w:tcPr>
            <w:tcW w:w="1354" w:type="dxa"/>
            <w:shd w:val="clear" w:color="auto" w:fill="002B62"/>
          </w:tcPr>
          <w:p w14:paraId="0C02AACF" w14:textId="77777777" w:rsidR="00302977" w:rsidRPr="00860732" w:rsidRDefault="00302977" w:rsidP="00302977">
            <w:pPr>
              <w:pStyle w:val="aff"/>
              <w:jc w:val="center"/>
            </w:pPr>
            <w:r w:rsidRPr="00860732">
              <w:rPr>
                <w:rFonts w:hint="eastAsia"/>
              </w:rPr>
              <w:t>Pioneer</w:t>
            </w:r>
          </w:p>
        </w:tc>
      </w:tr>
      <w:tr w:rsidR="00302977" w:rsidRPr="00860732" w14:paraId="2B017937" w14:textId="77777777" w:rsidTr="00C44CF1">
        <w:trPr>
          <w:jc w:val="center"/>
        </w:trPr>
        <w:tc>
          <w:tcPr>
            <w:tcW w:w="2431" w:type="dxa"/>
            <w:shd w:val="clear" w:color="auto" w:fill="E5EAEF"/>
          </w:tcPr>
          <w:p w14:paraId="65D84D35" w14:textId="076EA7B8" w:rsidR="00302977" w:rsidRPr="00C44CF1" w:rsidRDefault="00302977" w:rsidP="00302977">
            <w:pPr>
              <w:pStyle w:val="aff0"/>
              <w:rPr>
                <w:szCs w:val="18"/>
              </w:rPr>
            </w:pPr>
            <w:r w:rsidRPr="00B5258B">
              <w:t xml:space="preserve">Operation </w:t>
            </w:r>
          </w:p>
        </w:tc>
        <w:tc>
          <w:tcPr>
            <w:tcW w:w="1353" w:type="dxa"/>
          </w:tcPr>
          <w:p w14:paraId="3616DC72" w14:textId="77777777" w:rsidR="00302977" w:rsidRPr="00860732" w:rsidRDefault="00302977" w:rsidP="00302977">
            <w:pPr>
              <w:pStyle w:val="aff0"/>
              <w:jc w:val="center"/>
            </w:pPr>
            <w:r w:rsidRPr="00860732">
              <w:rPr>
                <w:rFonts w:hint="eastAsia"/>
              </w:rPr>
              <w:t>○</w:t>
            </w:r>
          </w:p>
        </w:tc>
        <w:tc>
          <w:tcPr>
            <w:tcW w:w="1354" w:type="dxa"/>
          </w:tcPr>
          <w:p w14:paraId="2613D45D" w14:textId="77777777" w:rsidR="00302977" w:rsidRPr="00860732" w:rsidRDefault="00302977" w:rsidP="00302977">
            <w:pPr>
              <w:pStyle w:val="aff0"/>
              <w:jc w:val="center"/>
            </w:pPr>
            <w:r w:rsidRPr="00860732">
              <w:rPr>
                <w:rFonts w:hint="eastAsia"/>
              </w:rPr>
              <w:t>○</w:t>
            </w:r>
          </w:p>
        </w:tc>
        <w:tc>
          <w:tcPr>
            <w:tcW w:w="1354" w:type="dxa"/>
          </w:tcPr>
          <w:p w14:paraId="61C6AA2E" w14:textId="77777777" w:rsidR="00302977" w:rsidRPr="00860732" w:rsidRDefault="00302977" w:rsidP="00302977">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302977" w:rsidRPr="00860732" w14:paraId="4180CB31" w14:textId="77777777" w:rsidTr="00C44CF1">
        <w:trPr>
          <w:trHeight w:val="87"/>
          <w:jc w:val="center"/>
        </w:trPr>
        <w:tc>
          <w:tcPr>
            <w:tcW w:w="2431" w:type="dxa"/>
            <w:shd w:val="clear" w:color="auto" w:fill="E5EAEF"/>
          </w:tcPr>
          <w:p w14:paraId="4CD97173" w14:textId="63856A18" w:rsidR="00302977" w:rsidRPr="00C44CF1" w:rsidRDefault="00302977" w:rsidP="00302977">
            <w:pPr>
              <w:pStyle w:val="aff0"/>
              <w:rPr>
                <w:szCs w:val="18"/>
              </w:rPr>
            </w:pPr>
            <w:r w:rsidRPr="009A791E">
              <w:t>host</w:t>
            </w:r>
          </w:p>
        </w:tc>
        <w:tc>
          <w:tcPr>
            <w:tcW w:w="1353" w:type="dxa"/>
          </w:tcPr>
          <w:p w14:paraId="4CE233C6" w14:textId="77777777" w:rsidR="00302977" w:rsidRPr="00860732" w:rsidRDefault="00302977" w:rsidP="00302977">
            <w:pPr>
              <w:pStyle w:val="aff0"/>
              <w:jc w:val="center"/>
            </w:pPr>
            <w:r w:rsidRPr="00860732">
              <w:rPr>
                <w:rFonts w:hint="eastAsia"/>
              </w:rPr>
              <w:t>○</w:t>
            </w:r>
          </w:p>
        </w:tc>
        <w:tc>
          <w:tcPr>
            <w:tcW w:w="1354" w:type="dxa"/>
          </w:tcPr>
          <w:p w14:paraId="1CE91B75" w14:textId="77777777" w:rsidR="00302977" w:rsidRPr="00860732" w:rsidRDefault="00302977" w:rsidP="00302977">
            <w:pPr>
              <w:pStyle w:val="aff0"/>
              <w:jc w:val="center"/>
            </w:pPr>
            <w:r w:rsidRPr="00860732">
              <w:rPr>
                <w:rFonts w:hint="eastAsia"/>
              </w:rPr>
              <w:t>○</w:t>
            </w:r>
          </w:p>
        </w:tc>
        <w:tc>
          <w:tcPr>
            <w:tcW w:w="1354" w:type="dxa"/>
          </w:tcPr>
          <w:p w14:paraId="35CF19E4" w14:textId="77777777" w:rsidR="00302977" w:rsidRPr="00860732" w:rsidRDefault="00302977" w:rsidP="00302977">
            <w:pPr>
              <w:pStyle w:val="aff0"/>
              <w:jc w:val="center"/>
            </w:pPr>
            <w:r w:rsidRPr="00860732">
              <w:rPr>
                <w:rFonts w:hint="eastAsia"/>
              </w:rPr>
              <w:t>○</w:t>
            </w:r>
          </w:p>
        </w:tc>
      </w:tr>
      <w:tr w:rsidR="00302977" w:rsidRPr="00860732" w14:paraId="1CFE160D" w14:textId="77777777" w:rsidTr="00C44CF1">
        <w:trPr>
          <w:jc w:val="center"/>
        </w:trPr>
        <w:tc>
          <w:tcPr>
            <w:tcW w:w="2431" w:type="dxa"/>
            <w:shd w:val="clear" w:color="auto" w:fill="E5EAEF"/>
          </w:tcPr>
          <w:p w14:paraId="04FFE2DB" w14:textId="1DDB37A7" w:rsidR="00302977" w:rsidRPr="00C44CF1" w:rsidRDefault="00302977" w:rsidP="00302977">
            <w:pPr>
              <w:pStyle w:val="aff0"/>
              <w:rPr>
                <w:szCs w:val="18"/>
              </w:rPr>
            </w:pPr>
            <w:r w:rsidRPr="009A791E">
              <w:t>variable name</w:t>
            </w:r>
          </w:p>
        </w:tc>
        <w:tc>
          <w:tcPr>
            <w:tcW w:w="1353" w:type="dxa"/>
          </w:tcPr>
          <w:p w14:paraId="67AEAD0B" w14:textId="77777777" w:rsidR="00302977" w:rsidRPr="00860732" w:rsidRDefault="00302977" w:rsidP="00302977">
            <w:pPr>
              <w:pStyle w:val="aff0"/>
              <w:jc w:val="center"/>
            </w:pPr>
            <w:r w:rsidRPr="00860732">
              <w:rPr>
                <w:rFonts w:hint="eastAsia"/>
              </w:rPr>
              <w:t>○</w:t>
            </w:r>
          </w:p>
        </w:tc>
        <w:tc>
          <w:tcPr>
            <w:tcW w:w="1354" w:type="dxa"/>
          </w:tcPr>
          <w:p w14:paraId="333175C2" w14:textId="77777777" w:rsidR="00302977" w:rsidRPr="00860732" w:rsidRDefault="00302977" w:rsidP="00302977">
            <w:pPr>
              <w:pStyle w:val="aff0"/>
              <w:jc w:val="center"/>
            </w:pPr>
            <w:r w:rsidRPr="00860732">
              <w:rPr>
                <w:rFonts w:hint="eastAsia"/>
              </w:rPr>
              <w:t>○</w:t>
            </w:r>
          </w:p>
        </w:tc>
        <w:tc>
          <w:tcPr>
            <w:tcW w:w="1354" w:type="dxa"/>
          </w:tcPr>
          <w:p w14:paraId="0B7F697F" w14:textId="77777777" w:rsidR="00302977" w:rsidRPr="00860732" w:rsidRDefault="00302977" w:rsidP="00302977">
            <w:pPr>
              <w:pStyle w:val="aff0"/>
              <w:jc w:val="center"/>
            </w:pPr>
            <w:r w:rsidRPr="00860732">
              <w:rPr>
                <w:rFonts w:hint="eastAsia"/>
              </w:rPr>
              <w:t>○</w:t>
            </w:r>
          </w:p>
        </w:tc>
      </w:tr>
      <w:tr w:rsidR="00302977" w:rsidRPr="00860732" w14:paraId="231214AE" w14:textId="77777777" w:rsidTr="00C44CF1">
        <w:trPr>
          <w:jc w:val="center"/>
        </w:trPr>
        <w:tc>
          <w:tcPr>
            <w:tcW w:w="2431" w:type="dxa"/>
            <w:shd w:val="clear" w:color="auto" w:fill="E5EAEF"/>
          </w:tcPr>
          <w:p w14:paraId="5AA0ABD7" w14:textId="65C83F55" w:rsidR="00302977" w:rsidRPr="00C44CF1" w:rsidRDefault="00302977" w:rsidP="00302977">
            <w:pPr>
              <w:pStyle w:val="aff0"/>
              <w:rPr>
                <w:rStyle w:val="generalbold1"/>
                <w:sz w:val="18"/>
                <w:szCs w:val="18"/>
              </w:rPr>
            </w:pPr>
            <w:r w:rsidRPr="009A791E">
              <w:t>Member variable name</w:t>
            </w:r>
          </w:p>
        </w:tc>
        <w:tc>
          <w:tcPr>
            <w:tcW w:w="1353" w:type="dxa"/>
          </w:tcPr>
          <w:p w14:paraId="60ED3D02" w14:textId="77777777" w:rsidR="00302977" w:rsidRPr="00860732" w:rsidRDefault="00302977" w:rsidP="00302977">
            <w:pPr>
              <w:pStyle w:val="aff0"/>
              <w:jc w:val="center"/>
            </w:pPr>
            <w:r w:rsidRPr="00860732">
              <w:rPr>
                <w:rFonts w:hint="eastAsia"/>
              </w:rPr>
              <w:t>－</w:t>
            </w:r>
          </w:p>
        </w:tc>
        <w:tc>
          <w:tcPr>
            <w:tcW w:w="1354" w:type="dxa"/>
          </w:tcPr>
          <w:p w14:paraId="084A50C5" w14:textId="77777777" w:rsidR="00302977" w:rsidRPr="00860732" w:rsidRDefault="00302977" w:rsidP="00302977">
            <w:pPr>
              <w:pStyle w:val="aff0"/>
              <w:jc w:val="center"/>
            </w:pPr>
            <w:r w:rsidRPr="00860732">
              <w:rPr>
                <w:rFonts w:hint="eastAsia"/>
              </w:rPr>
              <w:t>▲</w:t>
            </w:r>
          </w:p>
        </w:tc>
        <w:tc>
          <w:tcPr>
            <w:tcW w:w="1354" w:type="dxa"/>
          </w:tcPr>
          <w:p w14:paraId="26093D48" w14:textId="77777777" w:rsidR="00302977" w:rsidRPr="00860732" w:rsidRDefault="00302977" w:rsidP="00302977">
            <w:pPr>
              <w:pStyle w:val="aff0"/>
              <w:jc w:val="center"/>
            </w:pPr>
            <w:r w:rsidRPr="00860732">
              <w:rPr>
                <w:rFonts w:hint="eastAsia"/>
              </w:rPr>
              <w:t>－</w:t>
            </w:r>
          </w:p>
        </w:tc>
      </w:tr>
      <w:tr w:rsidR="00302977" w:rsidRPr="00860732" w14:paraId="785D0E14" w14:textId="77777777" w:rsidTr="00C44CF1">
        <w:trPr>
          <w:jc w:val="center"/>
        </w:trPr>
        <w:tc>
          <w:tcPr>
            <w:tcW w:w="2431" w:type="dxa"/>
            <w:shd w:val="clear" w:color="auto" w:fill="E5EAEF"/>
          </w:tcPr>
          <w:p w14:paraId="07B010FC" w14:textId="03E13D96" w:rsidR="00302977" w:rsidRPr="00C44CF1" w:rsidRDefault="00302977" w:rsidP="00302977">
            <w:pPr>
              <w:pStyle w:val="aff0"/>
              <w:rPr>
                <w:rStyle w:val="generalbold1"/>
                <w:sz w:val="18"/>
                <w:szCs w:val="18"/>
              </w:rPr>
            </w:pPr>
            <w:r w:rsidRPr="009A791E">
              <w:t>Substitution order</w:t>
            </w:r>
          </w:p>
        </w:tc>
        <w:tc>
          <w:tcPr>
            <w:tcW w:w="1353" w:type="dxa"/>
          </w:tcPr>
          <w:p w14:paraId="088848C0" w14:textId="77777777" w:rsidR="00302977" w:rsidRPr="00860732" w:rsidRDefault="00302977" w:rsidP="00302977">
            <w:pPr>
              <w:pStyle w:val="aff0"/>
              <w:jc w:val="center"/>
            </w:pPr>
            <w:r w:rsidRPr="00860732">
              <w:rPr>
                <w:rFonts w:hint="eastAsia"/>
              </w:rPr>
              <w:t>△</w:t>
            </w:r>
          </w:p>
        </w:tc>
        <w:tc>
          <w:tcPr>
            <w:tcW w:w="1354" w:type="dxa"/>
          </w:tcPr>
          <w:p w14:paraId="6F5B9FE0" w14:textId="77777777" w:rsidR="00302977" w:rsidRPr="00860732" w:rsidRDefault="00302977" w:rsidP="00302977">
            <w:pPr>
              <w:pStyle w:val="aff0"/>
              <w:jc w:val="center"/>
            </w:pPr>
            <w:r w:rsidRPr="00860732">
              <w:rPr>
                <w:rFonts w:hint="eastAsia"/>
              </w:rPr>
              <w:t>△</w:t>
            </w:r>
          </w:p>
        </w:tc>
        <w:tc>
          <w:tcPr>
            <w:tcW w:w="1354" w:type="dxa"/>
          </w:tcPr>
          <w:p w14:paraId="29114212" w14:textId="77777777" w:rsidR="00302977" w:rsidRPr="00860732" w:rsidRDefault="00302977" w:rsidP="00302977">
            <w:pPr>
              <w:pStyle w:val="aff0"/>
              <w:jc w:val="center"/>
            </w:pPr>
            <w:r w:rsidRPr="00860732">
              <w:rPr>
                <w:rFonts w:hint="eastAsia"/>
              </w:rPr>
              <w:t>△</w:t>
            </w:r>
          </w:p>
        </w:tc>
      </w:tr>
      <w:tr w:rsidR="00302977" w:rsidRPr="00860732" w14:paraId="39C0F4CF" w14:textId="77777777" w:rsidTr="00C44CF1">
        <w:trPr>
          <w:jc w:val="center"/>
        </w:trPr>
        <w:tc>
          <w:tcPr>
            <w:tcW w:w="2431" w:type="dxa"/>
            <w:shd w:val="clear" w:color="auto" w:fill="E5EAEF"/>
          </w:tcPr>
          <w:p w14:paraId="24F22069" w14:textId="074D07FF" w:rsidR="00302977" w:rsidRPr="00C44CF1" w:rsidRDefault="00302977" w:rsidP="00302977">
            <w:pPr>
              <w:pStyle w:val="aff0"/>
              <w:rPr>
                <w:rStyle w:val="generalbold1"/>
                <w:sz w:val="18"/>
                <w:szCs w:val="18"/>
              </w:rPr>
            </w:pPr>
            <w:r w:rsidRPr="009A791E">
              <w:t>Default value(display only)</w:t>
            </w:r>
          </w:p>
        </w:tc>
        <w:tc>
          <w:tcPr>
            <w:tcW w:w="1353" w:type="dxa"/>
          </w:tcPr>
          <w:p w14:paraId="77D21B75" w14:textId="77777777" w:rsidR="00302977" w:rsidRPr="00860732" w:rsidRDefault="00302977" w:rsidP="00302977">
            <w:pPr>
              <w:pStyle w:val="aff0"/>
              <w:jc w:val="center"/>
            </w:pPr>
            <w:r w:rsidRPr="00860732">
              <w:rPr>
                <w:rFonts w:hint="eastAsia"/>
              </w:rPr>
              <w:t>－</w:t>
            </w:r>
          </w:p>
        </w:tc>
        <w:tc>
          <w:tcPr>
            <w:tcW w:w="1354" w:type="dxa"/>
          </w:tcPr>
          <w:p w14:paraId="52744400" w14:textId="77777777" w:rsidR="00302977" w:rsidRPr="00860732" w:rsidRDefault="00302977" w:rsidP="00302977">
            <w:pPr>
              <w:pStyle w:val="aff0"/>
              <w:jc w:val="center"/>
            </w:pPr>
            <w:r w:rsidRPr="00860732">
              <w:rPr>
                <w:rFonts w:hint="eastAsia"/>
              </w:rPr>
              <w:t>○</w:t>
            </w:r>
          </w:p>
        </w:tc>
        <w:tc>
          <w:tcPr>
            <w:tcW w:w="1354" w:type="dxa"/>
          </w:tcPr>
          <w:p w14:paraId="51618E70" w14:textId="77777777" w:rsidR="00302977" w:rsidRPr="00860732" w:rsidRDefault="00302977" w:rsidP="00302977">
            <w:pPr>
              <w:pStyle w:val="aff0"/>
              <w:jc w:val="center"/>
            </w:pPr>
            <w:r w:rsidRPr="00860732">
              <w:rPr>
                <w:rFonts w:hint="eastAsia"/>
              </w:rPr>
              <w:t>－</w:t>
            </w:r>
          </w:p>
        </w:tc>
      </w:tr>
    </w:tbl>
    <w:p w14:paraId="6E32E100" w14:textId="2EDA4D70"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w:t>
      </w:r>
      <w:r w:rsidRPr="00860732">
        <w:rPr>
          <w:rFonts w:hint="eastAsia"/>
        </w:rPr>
        <w:t xml:space="preserve">  </w:t>
      </w:r>
    </w:p>
    <w:p w14:paraId="30EEB410" w14:textId="2AD9E6FC"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multiple specific value can be set to the selected variable</w:t>
      </w:r>
      <w:r w:rsidRPr="00860732">
        <w:rPr>
          <w:rFonts w:hint="eastAsia"/>
        </w:rPr>
        <w:t xml:space="preserve">　</w:t>
      </w:r>
    </w:p>
    <w:p w14:paraId="507E956A" w14:textId="00FC2D1D"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the selected variable is nested variable</w:t>
      </w:r>
      <w:r w:rsidRPr="00860732">
        <w:rPr>
          <w:rFonts w:hint="eastAsia"/>
        </w:rPr>
        <w:t xml:space="preserve">  </w:t>
      </w:r>
    </w:p>
    <w:p w14:paraId="79BD9701" w14:textId="0DBE4E81" w:rsidR="00D03CDE" w:rsidRPr="00E507B6" w:rsidRDefault="00C44CF1" w:rsidP="00E507B6">
      <w:pPr>
        <w:pStyle w:val="26"/>
        <w:ind w:firstLineChars="500" w:firstLine="1050"/>
      </w:pPr>
      <w:r w:rsidRPr="00860732">
        <w:rPr>
          <w:rFonts w:hint="eastAsia"/>
        </w:rPr>
        <w:t>－</w:t>
      </w:r>
      <w:r w:rsidRPr="00860732">
        <w:rPr>
          <w:rFonts w:hint="eastAsia"/>
        </w:rPr>
        <w:t>:</w:t>
      </w:r>
      <w:r w:rsidR="00302977" w:rsidRPr="00302977">
        <w:t xml:space="preserve"> Not displayed</w:t>
      </w:r>
    </w:p>
    <w:p w14:paraId="0D6C979B" w14:textId="358D5DBD" w:rsidR="00E77871" w:rsidRDefault="00E77871">
      <w:pPr>
        <w:widowControl/>
        <w:jc w:val="left"/>
      </w:pPr>
    </w:p>
    <w:p w14:paraId="6A3D1D62" w14:textId="588E66FB" w:rsidR="004016B2" w:rsidRPr="00C44CF1" w:rsidRDefault="00650D52" w:rsidP="00C44CF1">
      <w:pPr>
        <w:widowControl/>
        <w:jc w:val="center"/>
        <w:rPr>
          <w:b/>
        </w:rPr>
      </w:pPr>
      <w:r>
        <w:rPr>
          <w:b/>
        </w:rPr>
        <w:t>Table 5.3-15</w:t>
      </w:r>
      <w:r w:rsidR="00302977" w:rsidRPr="00302977">
        <w:rPr>
          <w:b/>
        </w:rPr>
        <w:t xml:space="preserve"> Registration screen item list</w:t>
      </w:r>
      <w:r w:rsidR="00302977">
        <w:rPr>
          <w:b/>
        </w:rPr>
        <w:t xml:space="preserve"> </w:t>
      </w:r>
      <w:r w:rsidR="00302977" w:rsidRPr="00302977">
        <w:rPr>
          <w:b/>
        </w:rPr>
        <w:t>(Substitution value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63"/>
        <w:gridCol w:w="1021"/>
        <w:gridCol w:w="1814"/>
      </w:tblGrid>
      <w:tr w:rsidR="00004545" w:rsidRPr="00860732" w14:paraId="6F8A3549" w14:textId="77777777" w:rsidTr="00C255E1">
        <w:trPr>
          <w:tblHeader/>
        </w:trPr>
        <w:tc>
          <w:tcPr>
            <w:tcW w:w="1413" w:type="dxa"/>
            <w:shd w:val="clear" w:color="auto" w:fill="002B62"/>
          </w:tcPr>
          <w:p w14:paraId="7EE74405" w14:textId="33297DA9" w:rsidR="00004545" w:rsidRPr="00860732" w:rsidRDefault="00004545" w:rsidP="00004545">
            <w:pPr>
              <w:spacing w:line="240" w:lineRule="exact"/>
              <w:jc w:val="center"/>
              <w:rPr>
                <w:rFonts w:cstheme="minorHAnsi"/>
                <w:b/>
                <w:color w:val="FFFFFF" w:themeColor="background1"/>
                <w:sz w:val="18"/>
                <w:szCs w:val="18"/>
              </w:rPr>
            </w:pPr>
            <w:r w:rsidRPr="002E50A9">
              <w:t>Item</w:t>
            </w:r>
          </w:p>
        </w:tc>
        <w:tc>
          <w:tcPr>
            <w:tcW w:w="4678" w:type="dxa"/>
            <w:shd w:val="clear" w:color="auto" w:fill="002B62"/>
          </w:tcPr>
          <w:p w14:paraId="0929737F" w14:textId="2820EC42" w:rsidR="00004545" w:rsidRPr="00860732" w:rsidRDefault="00004545" w:rsidP="00004545">
            <w:pPr>
              <w:spacing w:line="240" w:lineRule="exact"/>
              <w:jc w:val="center"/>
              <w:rPr>
                <w:rFonts w:cstheme="minorHAnsi"/>
                <w:b/>
                <w:color w:val="FFFFFF" w:themeColor="background1"/>
                <w:sz w:val="18"/>
                <w:szCs w:val="18"/>
              </w:rPr>
            </w:pPr>
            <w:r w:rsidRPr="00004545">
              <w:rPr>
                <w:rFonts w:cstheme="minorHAnsi"/>
                <w:b/>
                <w:color w:val="FFFFFF" w:themeColor="background1"/>
                <w:sz w:val="18"/>
                <w:szCs w:val="18"/>
              </w:rPr>
              <w:t>Description</w:t>
            </w:r>
          </w:p>
        </w:tc>
        <w:tc>
          <w:tcPr>
            <w:tcW w:w="963" w:type="dxa"/>
            <w:shd w:val="clear" w:color="auto" w:fill="002B62"/>
          </w:tcPr>
          <w:p w14:paraId="46D67091" w14:textId="41C20B4C" w:rsidR="00004545" w:rsidRPr="00860732" w:rsidRDefault="00C255E1" w:rsidP="00004545">
            <w:pPr>
              <w:spacing w:line="240" w:lineRule="exact"/>
              <w:jc w:val="center"/>
              <w:rPr>
                <w:rFonts w:cstheme="minorHAnsi"/>
                <w:b/>
                <w:color w:val="FFFFFF" w:themeColor="background1"/>
                <w:sz w:val="18"/>
                <w:szCs w:val="18"/>
              </w:rPr>
            </w:pPr>
            <w:r>
              <w:rPr>
                <w:rFonts w:cstheme="minorHAnsi"/>
                <w:b/>
                <w:color w:val="FFFFFF" w:themeColor="background1"/>
                <w:sz w:val="18"/>
                <w:szCs w:val="18"/>
              </w:rPr>
              <w:t>Input required</w:t>
            </w:r>
          </w:p>
        </w:tc>
        <w:tc>
          <w:tcPr>
            <w:tcW w:w="1021" w:type="dxa"/>
            <w:shd w:val="clear" w:color="auto" w:fill="002B62"/>
          </w:tcPr>
          <w:p w14:paraId="2BA93648" w14:textId="006F2942"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Input type</w:t>
            </w:r>
          </w:p>
        </w:tc>
        <w:tc>
          <w:tcPr>
            <w:tcW w:w="1814" w:type="dxa"/>
            <w:shd w:val="clear" w:color="auto" w:fill="002B62"/>
          </w:tcPr>
          <w:p w14:paraId="15942633" w14:textId="7F8A5884"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004545" w:rsidRPr="00860732" w14:paraId="1B105682" w14:textId="77777777" w:rsidTr="00C255E1">
        <w:tc>
          <w:tcPr>
            <w:tcW w:w="1413" w:type="dxa"/>
            <w:shd w:val="clear" w:color="auto" w:fill="E5EAEF"/>
          </w:tcPr>
          <w:p w14:paraId="242B2BA8" w14:textId="333C04EF" w:rsidR="00004545" w:rsidRPr="00D30BBC" w:rsidRDefault="00004545" w:rsidP="00004545">
            <w:pPr>
              <w:pStyle w:val="aff0"/>
            </w:pPr>
            <w:r w:rsidRPr="002E50A9">
              <w:t xml:space="preserve">Operation </w:t>
            </w:r>
          </w:p>
        </w:tc>
        <w:tc>
          <w:tcPr>
            <w:tcW w:w="4678" w:type="dxa"/>
          </w:tcPr>
          <w:p w14:paraId="71396AB9" w14:textId="55E2B66B" w:rsidR="00004545" w:rsidRPr="00860732" w:rsidRDefault="00004545" w:rsidP="00004545">
            <w:pPr>
              <w:pStyle w:val="aff0"/>
            </w:pPr>
            <w:r>
              <w:t>The Operation registered in the operation target host is displayed.</w:t>
            </w:r>
            <w:r>
              <w:rPr>
                <w:rFonts w:hint="eastAsia"/>
              </w:rPr>
              <w:t xml:space="preserve"> </w:t>
            </w:r>
            <w:r>
              <w:t>Select the Operation.</w:t>
            </w:r>
          </w:p>
        </w:tc>
        <w:tc>
          <w:tcPr>
            <w:tcW w:w="963" w:type="dxa"/>
          </w:tcPr>
          <w:p w14:paraId="42C02F92" w14:textId="77777777" w:rsidR="00004545" w:rsidRPr="00860732" w:rsidRDefault="00004545" w:rsidP="00004545">
            <w:pPr>
              <w:pStyle w:val="aff0"/>
              <w:jc w:val="center"/>
            </w:pPr>
            <w:r w:rsidRPr="00860732">
              <w:rPr>
                <w:rFonts w:hint="eastAsia"/>
              </w:rPr>
              <w:t>○</w:t>
            </w:r>
          </w:p>
        </w:tc>
        <w:tc>
          <w:tcPr>
            <w:tcW w:w="1021" w:type="dxa"/>
          </w:tcPr>
          <w:p w14:paraId="61EDD153" w14:textId="7C6A8255" w:rsidR="00004545" w:rsidRPr="00860732" w:rsidRDefault="00C255E1" w:rsidP="00004545">
            <w:pPr>
              <w:pStyle w:val="aff0"/>
              <w:jc w:val="center"/>
            </w:pPr>
            <w:r>
              <w:rPr>
                <w:rFonts w:hint="eastAsia"/>
              </w:rPr>
              <w:t>L</w:t>
            </w:r>
            <w:r>
              <w:t>ist</w:t>
            </w:r>
          </w:p>
        </w:tc>
        <w:tc>
          <w:tcPr>
            <w:tcW w:w="1814" w:type="dxa"/>
          </w:tcPr>
          <w:p w14:paraId="7B843C75" w14:textId="77777777" w:rsidR="00004545" w:rsidRPr="00860732" w:rsidRDefault="00004545" w:rsidP="00004545">
            <w:pPr>
              <w:pStyle w:val="aff0"/>
            </w:pPr>
            <w:r w:rsidRPr="00860732">
              <w:rPr>
                <w:rFonts w:hint="eastAsia"/>
              </w:rPr>
              <w:t>-</w:t>
            </w:r>
          </w:p>
        </w:tc>
      </w:tr>
      <w:tr w:rsidR="00C255E1" w:rsidRPr="00860732" w14:paraId="2C7AFA54" w14:textId="77777777" w:rsidTr="00C255E1">
        <w:tc>
          <w:tcPr>
            <w:tcW w:w="1413" w:type="dxa"/>
            <w:shd w:val="clear" w:color="auto" w:fill="E5EAEF"/>
          </w:tcPr>
          <w:p w14:paraId="5CD37265" w14:textId="77777777" w:rsidR="00C255E1" w:rsidRPr="00BC6E66" w:rsidRDefault="00C255E1" w:rsidP="00C255E1">
            <w:pPr>
              <w:pStyle w:val="aff0"/>
              <w:rPr>
                <w:szCs w:val="18"/>
              </w:rPr>
            </w:pPr>
            <w:r w:rsidRPr="00BC6E66">
              <w:rPr>
                <w:rStyle w:val="generalbold1"/>
                <w:sz w:val="18"/>
                <w:szCs w:val="18"/>
              </w:rPr>
              <w:t>Movement</w:t>
            </w:r>
          </w:p>
        </w:tc>
        <w:tc>
          <w:tcPr>
            <w:tcW w:w="4678" w:type="dxa"/>
          </w:tcPr>
          <w:p w14:paraId="563ECA86" w14:textId="4FFA71BC" w:rsidR="00C255E1" w:rsidRPr="00860732" w:rsidRDefault="00C255E1" w:rsidP="00C255E1">
            <w:pPr>
              <w:pStyle w:val="aff0"/>
            </w:pPr>
            <w:r>
              <w:t xml:space="preserve">The Movement </w:t>
            </w:r>
            <w:r w:rsidR="004246FB">
              <w:t>linked</w:t>
            </w:r>
            <w:r>
              <w:t xml:space="preserve"> with the Operation selected from the data registered in the target host menu is displayed</w:t>
            </w:r>
            <w:r>
              <w:rPr>
                <w:rFonts w:hint="eastAsia"/>
              </w:rPr>
              <w:t xml:space="preserve">. </w:t>
            </w:r>
            <w:r>
              <w:t>Select the Movement.</w:t>
            </w:r>
          </w:p>
        </w:tc>
        <w:tc>
          <w:tcPr>
            <w:tcW w:w="963" w:type="dxa"/>
          </w:tcPr>
          <w:p w14:paraId="41EC69B2" w14:textId="77777777" w:rsidR="00C255E1" w:rsidRPr="00860732" w:rsidRDefault="00C255E1" w:rsidP="00C255E1">
            <w:pPr>
              <w:pStyle w:val="aff0"/>
              <w:jc w:val="center"/>
            </w:pPr>
            <w:r w:rsidRPr="00860732">
              <w:rPr>
                <w:rFonts w:hint="eastAsia"/>
              </w:rPr>
              <w:t>○</w:t>
            </w:r>
          </w:p>
        </w:tc>
        <w:tc>
          <w:tcPr>
            <w:tcW w:w="1021" w:type="dxa"/>
          </w:tcPr>
          <w:p w14:paraId="259FA489" w14:textId="22D32F8F" w:rsidR="00C255E1" w:rsidRPr="00860732" w:rsidRDefault="00C255E1" w:rsidP="00C255E1">
            <w:pPr>
              <w:pStyle w:val="aff0"/>
              <w:jc w:val="center"/>
            </w:pPr>
            <w:r>
              <w:rPr>
                <w:rFonts w:hint="eastAsia"/>
              </w:rPr>
              <w:t>L</w:t>
            </w:r>
            <w:r>
              <w:t>ist</w:t>
            </w:r>
          </w:p>
        </w:tc>
        <w:tc>
          <w:tcPr>
            <w:tcW w:w="1814" w:type="dxa"/>
          </w:tcPr>
          <w:p w14:paraId="7877F18F" w14:textId="77777777" w:rsidR="00C255E1" w:rsidRPr="00860732" w:rsidRDefault="00C255E1" w:rsidP="00C255E1">
            <w:pPr>
              <w:pStyle w:val="aff0"/>
            </w:pPr>
            <w:r w:rsidRPr="00860732">
              <w:rPr>
                <w:rFonts w:hint="eastAsia"/>
              </w:rPr>
              <w:t>-</w:t>
            </w:r>
          </w:p>
        </w:tc>
      </w:tr>
      <w:tr w:rsidR="00C255E1" w:rsidRPr="00860732" w14:paraId="7DEE1C8A" w14:textId="77777777" w:rsidTr="00C255E1">
        <w:tc>
          <w:tcPr>
            <w:tcW w:w="1413" w:type="dxa"/>
            <w:shd w:val="clear" w:color="auto" w:fill="E5EAEF"/>
          </w:tcPr>
          <w:p w14:paraId="04E23A44" w14:textId="1FEDD649" w:rsidR="00C255E1" w:rsidRPr="00BC6E66" w:rsidRDefault="00C255E1" w:rsidP="00C255E1">
            <w:pPr>
              <w:pStyle w:val="aff0"/>
              <w:rPr>
                <w:rStyle w:val="generalbold1"/>
                <w:sz w:val="18"/>
                <w:szCs w:val="18"/>
              </w:rPr>
            </w:pPr>
            <w:r w:rsidRPr="00551DD1">
              <w:t>Host</w:t>
            </w:r>
          </w:p>
        </w:tc>
        <w:tc>
          <w:tcPr>
            <w:tcW w:w="4678" w:type="dxa"/>
            <w:tcBorders>
              <w:bottom w:val="single" w:sz="4" w:space="0" w:color="auto"/>
            </w:tcBorders>
          </w:tcPr>
          <w:p w14:paraId="79A82921" w14:textId="0FD3188E" w:rsidR="00C255E1" w:rsidRPr="00004545" w:rsidRDefault="00C255E1" w:rsidP="00C255E1">
            <w:pPr>
              <w:pStyle w:val="aff0"/>
              <w:rPr>
                <w:rStyle w:val="generalbold1"/>
                <w:sz w:val="18"/>
                <w:szCs w:val="22"/>
              </w:rPr>
            </w:pPr>
            <w:r>
              <w:t xml:space="preserve">The host </w:t>
            </w:r>
            <w:r w:rsidR="004246FB">
              <w:t>linked</w:t>
            </w:r>
            <w:r>
              <w:t xml:space="preserve"> with the Operation and Movement selected from the data registered in the target host menu is displayed.</w:t>
            </w:r>
            <w:r>
              <w:rPr>
                <w:rFonts w:hint="eastAsia"/>
              </w:rPr>
              <w:t xml:space="preserve"> </w:t>
            </w:r>
            <w:r>
              <w:t>Select the host.</w:t>
            </w:r>
          </w:p>
        </w:tc>
        <w:tc>
          <w:tcPr>
            <w:tcW w:w="963" w:type="dxa"/>
          </w:tcPr>
          <w:p w14:paraId="433EC98E" w14:textId="77777777" w:rsidR="00C255E1" w:rsidRPr="00860732" w:rsidRDefault="00C255E1" w:rsidP="00C255E1">
            <w:pPr>
              <w:pStyle w:val="aff0"/>
              <w:jc w:val="center"/>
            </w:pPr>
            <w:r w:rsidRPr="00860732">
              <w:rPr>
                <w:rFonts w:hint="eastAsia"/>
              </w:rPr>
              <w:t>○</w:t>
            </w:r>
          </w:p>
        </w:tc>
        <w:tc>
          <w:tcPr>
            <w:tcW w:w="1021" w:type="dxa"/>
          </w:tcPr>
          <w:p w14:paraId="5AC71C15" w14:textId="71BF97D1" w:rsidR="00C255E1" w:rsidRPr="00860732" w:rsidRDefault="00C255E1" w:rsidP="00C255E1">
            <w:pPr>
              <w:pStyle w:val="aff0"/>
              <w:jc w:val="center"/>
            </w:pPr>
            <w:r>
              <w:rPr>
                <w:rFonts w:hint="eastAsia"/>
              </w:rPr>
              <w:t>L</w:t>
            </w:r>
            <w:r>
              <w:t>ist</w:t>
            </w:r>
          </w:p>
        </w:tc>
        <w:tc>
          <w:tcPr>
            <w:tcW w:w="1814" w:type="dxa"/>
          </w:tcPr>
          <w:p w14:paraId="238D471E" w14:textId="77777777" w:rsidR="00C255E1" w:rsidRPr="00860732" w:rsidRDefault="00C255E1" w:rsidP="00C255E1">
            <w:pPr>
              <w:pStyle w:val="aff0"/>
            </w:pPr>
            <w:r w:rsidRPr="00860732">
              <w:rPr>
                <w:rFonts w:hint="eastAsia"/>
              </w:rPr>
              <w:t>-</w:t>
            </w:r>
          </w:p>
        </w:tc>
      </w:tr>
      <w:tr w:rsidR="00C255E1" w:rsidRPr="00860732" w14:paraId="26D0838A" w14:textId="77777777" w:rsidTr="00C255E1">
        <w:tc>
          <w:tcPr>
            <w:tcW w:w="1413" w:type="dxa"/>
            <w:shd w:val="clear" w:color="auto" w:fill="E5EAEF"/>
          </w:tcPr>
          <w:p w14:paraId="32C9E7C0" w14:textId="48BEB969" w:rsidR="00C255E1" w:rsidRPr="00BC6E66" w:rsidRDefault="00C255E1" w:rsidP="00C255E1">
            <w:pPr>
              <w:pStyle w:val="aff0"/>
              <w:rPr>
                <w:rStyle w:val="generalbold1"/>
                <w:sz w:val="18"/>
                <w:szCs w:val="18"/>
              </w:rPr>
            </w:pPr>
            <w:r w:rsidRPr="00551DD1">
              <w:t>Variable name</w:t>
            </w:r>
          </w:p>
        </w:tc>
        <w:tc>
          <w:tcPr>
            <w:tcW w:w="4678" w:type="dxa"/>
            <w:tcBorders>
              <w:bottom w:val="single" w:sz="4" w:space="0" w:color="auto"/>
            </w:tcBorders>
          </w:tcPr>
          <w:p w14:paraId="7CC76070" w14:textId="440AF5AD" w:rsidR="00C255E1" w:rsidRPr="00860732" w:rsidRDefault="00C255E1" w:rsidP="00C255E1">
            <w:pPr>
              <w:pStyle w:val="aff0"/>
            </w:pPr>
            <w:r>
              <w:t>The variable name attached with the Movement selected from the data re</w:t>
            </w:r>
            <w:r w:rsidR="004246FB">
              <w:t>gistered in the Movement-Playbook link</w:t>
            </w:r>
            <w:r>
              <w:t xml:space="preserve"> menu is displayed. Select the variable.</w:t>
            </w:r>
          </w:p>
        </w:tc>
        <w:tc>
          <w:tcPr>
            <w:tcW w:w="963" w:type="dxa"/>
          </w:tcPr>
          <w:p w14:paraId="07CB957D" w14:textId="77777777" w:rsidR="00C255E1" w:rsidRPr="00860732" w:rsidRDefault="00C255E1" w:rsidP="00C255E1">
            <w:pPr>
              <w:pStyle w:val="aff0"/>
              <w:jc w:val="center"/>
            </w:pPr>
            <w:r w:rsidRPr="00860732">
              <w:rPr>
                <w:rFonts w:hint="eastAsia"/>
              </w:rPr>
              <w:t>○</w:t>
            </w:r>
          </w:p>
        </w:tc>
        <w:tc>
          <w:tcPr>
            <w:tcW w:w="1021" w:type="dxa"/>
          </w:tcPr>
          <w:p w14:paraId="283285FF" w14:textId="48925182" w:rsidR="00C255E1" w:rsidRPr="00860732" w:rsidRDefault="00C255E1" w:rsidP="00C255E1">
            <w:pPr>
              <w:pStyle w:val="aff0"/>
              <w:jc w:val="center"/>
            </w:pPr>
            <w:r>
              <w:rPr>
                <w:rFonts w:hint="eastAsia"/>
              </w:rPr>
              <w:t>L</w:t>
            </w:r>
            <w:r>
              <w:t>ist</w:t>
            </w:r>
          </w:p>
        </w:tc>
        <w:tc>
          <w:tcPr>
            <w:tcW w:w="1814" w:type="dxa"/>
          </w:tcPr>
          <w:p w14:paraId="354B5A35" w14:textId="77777777" w:rsidR="00C255E1" w:rsidRPr="00860732" w:rsidRDefault="00C255E1" w:rsidP="00C255E1">
            <w:pPr>
              <w:pStyle w:val="aff0"/>
            </w:pPr>
            <w:r w:rsidRPr="00860732">
              <w:rPr>
                <w:rFonts w:hint="eastAsia"/>
              </w:rPr>
              <w:t>-</w:t>
            </w:r>
          </w:p>
        </w:tc>
      </w:tr>
      <w:tr w:rsidR="00C255E1" w:rsidRPr="00860732" w14:paraId="48672814" w14:textId="77777777" w:rsidTr="00C255E1">
        <w:tc>
          <w:tcPr>
            <w:tcW w:w="1413" w:type="dxa"/>
            <w:shd w:val="clear" w:color="auto" w:fill="E5EAEF"/>
          </w:tcPr>
          <w:p w14:paraId="28530845" w14:textId="26A2473D" w:rsidR="00C255E1" w:rsidRPr="00D30BBC" w:rsidRDefault="00C255E1" w:rsidP="00C255E1">
            <w:pPr>
              <w:pStyle w:val="aff0"/>
              <w:rPr>
                <w:rStyle w:val="generalbold1"/>
              </w:rPr>
            </w:pPr>
            <w:r w:rsidRPr="00551DD1">
              <w:t>Member variable name</w:t>
            </w:r>
          </w:p>
        </w:tc>
        <w:tc>
          <w:tcPr>
            <w:tcW w:w="4678" w:type="dxa"/>
            <w:tcBorders>
              <w:top w:val="single" w:sz="4" w:space="0" w:color="auto"/>
            </w:tcBorders>
          </w:tcPr>
          <w:p w14:paraId="5BE77106" w14:textId="6167C967" w:rsidR="00C255E1" w:rsidRPr="00BC6E66" w:rsidRDefault="00C255E1" w:rsidP="00C255E1">
            <w:pPr>
              <w:pStyle w:val="aff0"/>
              <w:rPr>
                <w:rStyle w:val="generalbold1"/>
                <w:sz w:val="18"/>
                <w:szCs w:val="18"/>
              </w:rPr>
            </w:pPr>
            <w:r w:rsidRPr="00004545">
              <w:rPr>
                <w:szCs w:val="18"/>
              </w:rPr>
              <w:t>If nested variable is selected in the variable name column, the member variable of nested variable will be displayed</w:t>
            </w:r>
            <w:r>
              <w:rPr>
                <w:szCs w:val="18"/>
              </w:rPr>
              <w:t>.</w:t>
            </w:r>
            <w:r>
              <w:rPr>
                <w:rFonts w:hint="eastAsia"/>
                <w:szCs w:val="18"/>
              </w:rPr>
              <w:t xml:space="preserve"> </w:t>
            </w:r>
            <w:r w:rsidRPr="00004545">
              <w:rPr>
                <w:szCs w:val="18"/>
              </w:rPr>
              <w:t>Select the member variable</w:t>
            </w:r>
            <w:r>
              <w:rPr>
                <w:szCs w:val="18"/>
              </w:rPr>
              <w:t>.</w:t>
            </w:r>
          </w:p>
        </w:tc>
        <w:tc>
          <w:tcPr>
            <w:tcW w:w="963" w:type="dxa"/>
          </w:tcPr>
          <w:p w14:paraId="58E7DE2D"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52434CDF" w14:textId="3563B485" w:rsidR="00C255E1" w:rsidRPr="00860732" w:rsidRDefault="00C255E1" w:rsidP="00C255E1">
            <w:pPr>
              <w:pStyle w:val="aff0"/>
              <w:jc w:val="center"/>
              <w:rPr>
                <w:rStyle w:val="generalbold1"/>
                <w:sz w:val="16"/>
              </w:rPr>
            </w:pPr>
            <w:r>
              <w:rPr>
                <w:rStyle w:val="generalbold1"/>
                <w:rFonts w:hint="eastAsia"/>
                <w:sz w:val="16"/>
              </w:rPr>
              <w:t>or</w:t>
            </w:r>
          </w:p>
          <w:p w14:paraId="7AE8EFC2" w14:textId="77777777" w:rsidR="00C255E1" w:rsidRPr="00BC6E66" w:rsidRDefault="00C255E1" w:rsidP="00C255E1">
            <w:pPr>
              <w:pStyle w:val="aff0"/>
              <w:jc w:val="center"/>
              <w:rPr>
                <w:b/>
                <w:szCs w:val="18"/>
              </w:rPr>
            </w:pPr>
            <w:r w:rsidRPr="00BC6E66">
              <w:rPr>
                <w:rStyle w:val="generalbold1"/>
                <w:rFonts w:hint="eastAsia"/>
                <w:sz w:val="18"/>
                <w:szCs w:val="18"/>
              </w:rPr>
              <w:t>／</w:t>
            </w:r>
          </w:p>
        </w:tc>
        <w:tc>
          <w:tcPr>
            <w:tcW w:w="1021" w:type="dxa"/>
          </w:tcPr>
          <w:p w14:paraId="5542E321" w14:textId="55EB7359" w:rsidR="00C255E1" w:rsidRPr="00860732" w:rsidRDefault="00C255E1" w:rsidP="00C255E1">
            <w:pPr>
              <w:pStyle w:val="aff0"/>
              <w:jc w:val="center"/>
            </w:pPr>
            <w:r>
              <w:rPr>
                <w:rFonts w:hint="eastAsia"/>
              </w:rPr>
              <w:t>L</w:t>
            </w:r>
            <w:r>
              <w:t>ist</w:t>
            </w:r>
          </w:p>
        </w:tc>
        <w:tc>
          <w:tcPr>
            <w:tcW w:w="1814" w:type="dxa"/>
          </w:tcPr>
          <w:p w14:paraId="02105A5C" w14:textId="77777777" w:rsidR="00C255E1" w:rsidRPr="00860732" w:rsidRDefault="00C255E1" w:rsidP="00C255E1">
            <w:pPr>
              <w:pStyle w:val="aff0"/>
            </w:pPr>
            <w:r w:rsidRPr="00860732">
              <w:rPr>
                <w:rFonts w:hint="eastAsia"/>
              </w:rPr>
              <w:t>-</w:t>
            </w:r>
          </w:p>
        </w:tc>
      </w:tr>
      <w:tr w:rsidR="00EF40CD" w:rsidRPr="00860732" w14:paraId="43A81367" w14:textId="77777777" w:rsidTr="00C255E1">
        <w:tc>
          <w:tcPr>
            <w:tcW w:w="1413" w:type="dxa"/>
            <w:shd w:val="clear" w:color="auto" w:fill="E5EAEF"/>
          </w:tcPr>
          <w:p w14:paraId="3A3CD361" w14:textId="61C22C59" w:rsidR="00EF40CD" w:rsidRPr="00551DD1" w:rsidRDefault="00EF40CD" w:rsidP="00C255E1">
            <w:pPr>
              <w:pStyle w:val="aff0"/>
            </w:pPr>
            <w:r w:rsidRPr="00EF40CD">
              <w:t>Sensitive settings</w:t>
            </w:r>
          </w:p>
        </w:tc>
        <w:tc>
          <w:tcPr>
            <w:tcW w:w="4678" w:type="dxa"/>
            <w:tcBorders>
              <w:top w:val="single" w:sz="4" w:space="0" w:color="auto"/>
            </w:tcBorders>
          </w:tcPr>
          <w:p w14:paraId="1873DB2F" w14:textId="77777777" w:rsidR="00EF40CD" w:rsidRDefault="00EF40CD" w:rsidP="00C255E1">
            <w:pPr>
              <w:pStyle w:val="aff0"/>
              <w:rPr>
                <w:szCs w:val="18"/>
              </w:rPr>
            </w:pPr>
            <w:r w:rsidRPr="00EF40CD">
              <w:rPr>
                <w:szCs w:val="18"/>
              </w:rPr>
              <w:t>Select "OFF" or "ON".</w:t>
            </w:r>
          </w:p>
          <w:p w14:paraId="16028456" w14:textId="77777777" w:rsidR="009A5629" w:rsidRDefault="009A5629" w:rsidP="00C255E1">
            <w:pPr>
              <w:pStyle w:val="aff0"/>
              <w:rPr>
                <w:szCs w:val="18"/>
              </w:rPr>
            </w:pPr>
            <w:r w:rsidRPr="009A5629">
              <w:rPr>
                <w:szCs w:val="18"/>
              </w:rPr>
              <w:t>If "ON" is selected, the specific value will be encrypted and will not be displayed on ITA.</w:t>
            </w:r>
          </w:p>
          <w:p w14:paraId="0C158B6A" w14:textId="0FF71C3A" w:rsidR="00EF40CD" w:rsidRDefault="00EF40CD" w:rsidP="00C255E1">
            <w:pPr>
              <w:pStyle w:val="aff0"/>
              <w:rPr>
                <w:szCs w:val="18"/>
              </w:rPr>
            </w:pPr>
            <w:r>
              <w:rPr>
                <w:rFonts w:hint="eastAsia"/>
                <w:szCs w:val="18"/>
              </w:rPr>
              <w:lastRenderedPageBreak/>
              <w:t>・</w:t>
            </w:r>
            <w:r>
              <w:t xml:space="preserve"> </w:t>
            </w:r>
            <w:r w:rsidRPr="00EF40CD">
              <w:rPr>
                <w:szCs w:val="18"/>
              </w:rPr>
              <w:t>For Legacy/Legacy-Role</w:t>
            </w:r>
          </w:p>
          <w:p w14:paraId="03A5FEFB" w14:textId="259E4E63" w:rsidR="00EF40CD" w:rsidRDefault="009A5629" w:rsidP="00C255E1">
            <w:pPr>
              <w:pStyle w:val="aff0"/>
              <w:rPr>
                <w:szCs w:val="18"/>
              </w:rPr>
            </w:pPr>
            <w:r w:rsidRPr="009A5629">
              <w:rPr>
                <w:szCs w:val="18"/>
              </w:rPr>
              <w:t>Host variable files passed to Ansible will be set with contents encrypted in Ansible-Vault</w:t>
            </w:r>
            <w:r w:rsidR="00EF40CD" w:rsidRPr="00EF40CD">
              <w:rPr>
                <w:szCs w:val="18"/>
              </w:rPr>
              <w:t>.</w:t>
            </w:r>
          </w:p>
          <w:p w14:paraId="26F22E5E" w14:textId="77777777" w:rsidR="00EF40CD" w:rsidRDefault="00EF40CD" w:rsidP="00C255E1">
            <w:pPr>
              <w:pStyle w:val="aff0"/>
              <w:rPr>
                <w:szCs w:val="18"/>
              </w:rPr>
            </w:pPr>
            <w:r>
              <w:rPr>
                <w:rFonts w:hint="eastAsia"/>
                <w:szCs w:val="18"/>
              </w:rPr>
              <w:t>・</w:t>
            </w:r>
            <w:r>
              <w:t xml:space="preserve"> </w:t>
            </w:r>
            <w:r w:rsidRPr="00EF40CD">
              <w:rPr>
                <w:szCs w:val="18"/>
              </w:rPr>
              <w:t>For Pionner</w:t>
            </w:r>
          </w:p>
          <w:p w14:paraId="4A8611DF" w14:textId="13FB9B21" w:rsidR="00EF40CD" w:rsidRPr="00004545" w:rsidRDefault="009A5629" w:rsidP="00C255E1">
            <w:pPr>
              <w:pStyle w:val="aff0"/>
              <w:rPr>
                <w:szCs w:val="18"/>
              </w:rPr>
            </w:pPr>
            <w:r w:rsidRPr="009A5629">
              <w:rPr>
                <w:szCs w:val="18"/>
              </w:rPr>
              <w:t>Host variable files passed to Ansible will be set with I</w:t>
            </w:r>
            <w:r>
              <w:rPr>
                <w:szCs w:val="18"/>
              </w:rPr>
              <w:t>TA's original encrypted content</w:t>
            </w:r>
            <w:r w:rsidR="00EF40CD" w:rsidRPr="00EF40CD">
              <w:rPr>
                <w:szCs w:val="18"/>
              </w:rPr>
              <w:t>.</w:t>
            </w:r>
          </w:p>
        </w:tc>
        <w:tc>
          <w:tcPr>
            <w:tcW w:w="963" w:type="dxa"/>
          </w:tcPr>
          <w:p w14:paraId="1468657E" w14:textId="77777777" w:rsidR="00EF40CD" w:rsidRPr="00BC6E66" w:rsidRDefault="00EF40CD" w:rsidP="00C255E1">
            <w:pPr>
              <w:pStyle w:val="aff0"/>
              <w:jc w:val="center"/>
              <w:rPr>
                <w:rStyle w:val="generalbold1"/>
                <w:sz w:val="18"/>
                <w:szCs w:val="18"/>
              </w:rPr>
            </w:pPr>
          </w:p>
        </w:tc>
        <w:tc>
          <w:tcPr>
            <w:tcW w:w="1021" w:type="dxa"/>
          </w:tcPr>
          <w:p w14:paraId="040A3F36" w14:textId="29D2D5D4" w:rsidR="00EF40CD" w:rsidRDefault="001F7057" w:rsidP="00C255E1">
            <w:pPr>
              <w:pStyle w:val="aff0"/>
              <w:jc w:val="center"/>
            </w:pPr>
            <w:r>
              <w:rPr>
                <w:rFonts w:hint="eastAsia"/>
              </w:rPr>
              <w:t>Button</w:t>
            </w:r>
          </w:p>
        </w:tc>
        <w:tc>
          <w:tcPr>
            <w:tcW w:w="1814" w:type="dxa"/>
          </w:tcPr>
          <w:p w14:paraId="1827A315" w14:textId="77777777" w:rsidR="00EF40CD" w:rsidRPr="00860732" w:rsidRDefault="00EF40CD" w:rsidP="00C255E1">
            <w:pPr>
              <w:pStyle w:val="aff0"/>
            </w:pPr>
          </w:p>
        </w:tc>
      </w:tr>
      <w:tr w:rsidR="00C255E1" w:rsidRPr="00860732" w14:paraId="77657B1C" w14:textId="77777777" w:rsidTr="00C255E1">
        <w:tc>
          <w:tcPr>
            <w:tcW w:w="1413" w:type="dxa"/>
            <w:shd w:val="clear" w:color="auto" w:fill="E5EAEF"/>
          </w:tcPr>
          <w:p w14:paraId="38796B00" w14:textId="3336D29D" w:rsidR="00C255E1" w:rsidRPr="00D30BBC" w:rsidRDefault="00C255E1" w:rsidP="00C255E1">
            <w:pPr>
              <w:pStyle w:val="aff0"/>
            </w:pPr>
            <w:r w:rsidRPr="00551DD1">
              <w:t>S</w:t>
            </w:r>
            <w:r>
              <w:t>pecific value</w:t>
            </w:r>
            <w:r w:rsidR="001F7057">
              <w:t xml:space="preserve"> </w:t>
            </w:r>
            <w:r w:rsidR="001F7057" w:rsidRPr="00D30BBC">
              <w:rPr>
                <w:rFonts w:hint="eastAsia"/>
              </w:rPr>
              <w:t>値</w:t>
            </w:r>
            <w:r w:rsidR="001F7057">
              <w:rPr>
                <w:rFonts w:hint="eastAsia"/>
              </w:rPr>
              <w:t>※１</w:t>
            </w:r>
          </w:p>
        </w:tc>
        <w:tc>
          <w:tcPr>
            <w:tcW w:w="4678" w:type="dxa"/>
          </w:tcPr>
          <w:p w14:paraId="03155A65" w14:textId="7CBD87F8" w:rsidR="00C255E1" w:rsidRPr="00004545" w:rsidRDefault="00C255E1" w:rsidP="00C255E1">
            <w:pPr>
              <w:pStyle w:val="aff0"/>
              <w:rPr>
                <w:szCs w:val="18"/>
              </w:rPr>
            </w:pPr>
            <w:r w:rsidRPr="00004545">
              <w:rPr>
                <w:szCs w:val="18"/>
              </w:rPr>
              <w:t>Enter the specific value used in Operation</w:t>
            </w:r>
            <w:r>
              <w:rPr>
                <w:szCs w:val="18"/>
              </w:rPr>
              <w:t xml:space="preserve"> </w:t>
            </w:r>
            <w:r w:rsidRPr="00004545">
              <w:rPr>
                <w:szCs w:val="18"/>
              </w:rPr>
              <w:t>/</w:t>
            </w:r>
            <w:r>
              <w:rPr>
                <w:szCs w:val="18"/>
              </w:rPr>
              <w:t xml:space="preserve"> </w:t>
            </w:r>
            <w:r w:rsidRPr="00004545">
              <w:rPr>
                <w:szCs w:val="18"/>
              </w:rPr>
              <w:t>Movement</w:t>
            </w:r>
            <w:r>
              <w:rPr>
                <w:szCs w:val="18"/>
              </w:rPr>
              <w:t xml:space="preserve"> </w:t>
            </w:r>
            <w:r w:rsidRPr="00004545">
              <w:rPr>
                <w:szCs w:val="18"/>
              </w:rPr>
              <w:t>/</w:t>
            </w:r>
            <w:r>
              <w:rPr>
                <w:szCs w:val="18"/>
              </w:rPr>
              <w:t xml:space="preserve"> </w:t>
            </w:r>
            <w:r w:rsidRPr="00004545">
              <w:rPr>
                <w:szCs w:val="18"/>
              </w:rPr>
              <w:t>Host</w:t>
            </w:r>
            <w:r>
              <w:rPr>
                <w:szCs w:val="18"/>
              </w:rPr>
              <w:t>.</w:t>
            </w:r>
          </w:p>
          <w:p w14:paraId="6A2F968B" w14:textId="0B43A050" w:rsidR="00C255E1" w:rsidRPr="00004545" w:rsidRDefault="00C255E1" w:rsidP="00C255E1">
            <w:pPr>
              <w:pStyle w:val="aff0"/>
              <w:rPr>
                <w:szCs w:val="18"/>
              </w:rPr>
            </w:pPr>
            <w:r>
              <w:rPr>
                <w:szCs w:val="18"/>
              </w:rPr>
              <w:t>File embedded variable "CPF_"</w:t>
            </w:r>
            <w:r w:rsidRPr="00004545">
              <w:rPr>
                <w:szCs w:val="18"/>
              </w:rPr>
              <w:t xml:space="preserve"> and template embedded </w:t>
            </w:r>
            <w:r>
              <w:rPr>
                <w:szCs w:val="18"/>
              </w:rPr>
              <w:t>varaible "TPF_</w:t>
            </w:r>
            <w:r w:rsidRPr="00004545">
              <w:rPr>
                <w:szCs w:val="18"/>
              </w:rPr>
              <w:t>" can be entere</w:t>
            </w:r>
            <w:r>
              <w:rPr>
                <w:szCs w:val="18"/>
              </w:rPr>
              <w:t>d in the specific value column.</w:t>
            </w:r>
          </w:p>
          <w:p w14:paraId="401EDAE4" w14:textId="5627CDA7" w:rsidR="00C255E1" w:rsidRPr="00CE0420" w:rsidRDefault="00C255E1" w:rsidP="00C255E1">
            <w:pPr>
              <w:pStyle w:val="aff0"/>
            </w:pPr>
            <w:r w:rsidRPr="00004545">
              <w:rPr>
                <w:szCs w:val="18"/>
              </w:rPr>
              <w:t>When describing the variable, enclose the variable name in {{}} as describing them in the Playbook</w:t>
            </w:r>
            <w:r>
              <w:rPr>
                <w:szCs w:val="18"/>
              </w:rPr>
              <w:t>.</w:t>
            </w:r>
          </w:p>
          <w:p w14:paraId="7AC04413" w14:textId="2220190A" w:rsidR="00C255E1" w:rsidRPr="00CE0420" w:rsidRDefault="00C255E1" w:rsidP="00C255E1">
            <w:pPr>
              <w:pStyle w:val="aff0"/>
            </w:pPr>
            <w:r>
              <w:t xml:space="preserve">e.g. </w:t>
            </w:r>
            <w:r w:rsidRPr="00CE0420">
              <w:rPr>
                <w:rFonts w:hint="eastAsia"/>
              </w:rPr>
              <w:t>)</w:t>
            </w:r>
          </w:p>
          <w:p w14:paraId="3D0098A5" w14:textId="7D7B6ADE" w:rsidR="00C255E1" w:rsidRPr="00CE0420" w:rsidRDefault="00C255E1" w:rsidP="00C255E1">
            <w:pPr>
              <w:pStyle w:val="aff0"/>
            </w:pPr>
            <w:r w:rsidRPr="00CE0420">
              <w:rPr>
                <w:rFonts w:hint="eastAsia"/>
              </w:rPr>
              <w:t xml:space="preserve">  </w:t>
            </w:r>
            <w:r>
              <w:t xml:space="preserve"> </w:t>
            </w:r>
            <w:r w:rsidRPr="00004545">
              <w:t>Entering TPF_sample as specific value</w:t>
            </w:r>
            <w:r>
              <w:t>.</w:t>
            </w:r>
          </w:p>
          <w:p w14:paraId="5AECC2A3" w14:textId="62FC2E1A" w:rsidR="00C255E1" w:rsidRPr="00CE0420" w:rsidRDefault="00C255E1" w:rsidP="00C255E1">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t xml:space="preserve"> </w:t>
            </w:r>
            <w:r w:rsidRPr="00004545">
              <w:t>Half-width space</w:t>
            </w:r>
          </w:p>
          <w:p w14:paraId="29D1ADB3" w14:textId="6CC6A8B5" w:rsidR="00C255E1" w:rsidRPr="00860732" w:rsidRDefault="00C255E1" w:rsidP="00C255E1">
            <w:pPr>
              <w:pStyle w:val="aff0"/>
            </w:pPr>
            <w:r w:rsidRPr="00CE0420">
              <w:rPr>
                <w:rFonts w:hint="eastAsia"/>
              </w:rPr>
              <w:t xml:space="preserve">                           </w:t>
            </w:r>
            <w:r w:rsidRPr="00CE0420">
              <w:t>‘</w:t>
            </w:r>
            <w:r w:rsidRPr="00CE0420">
              <w:rPr>
                <w:rFonts w:hint="eastAsia"/>
              </w:rPr>
              <w:t>:</w:t>
            </w:r>
            <w:r>
              <w:rPr>
                <w:rFonts w:hint="eastAsia"/>
              </w:rPr>
              <w:t xml:space="preserve"> recommended</w:t>
            </w:r>
          </w:p>
        </w:tc>
        <w:tc>
          <w:tcPr>
            <w:tcW w:w="963" w:type="dxa"/>
          </w:tcPr>
          <w:p w14:paraId="6C0174EE" w14:textId="77777777" w:rsidR="00C255E1" w:rsidRPr="00860732" w:rsidRDefault="00C255E1" w:rsidP="00C255E1">
            <w:pPr>
              <w:pStyle w:val="aff0"/>
              <w:jc w:val="center"/>
            </w:pPr>
            <w:r w:rsidRPr="00860732">
              <w:rPr>
                <w:rFonts w:hint="eastAsia"/>
              </w:rPr>
              <w:t>○</w:t>
            </w:r>
          </w:p>
        </w:tc>
        <w:tc>
          <w:tcPr>
            <w:tcW w:w="1021" w:type="dxa"/>
          </w:tcPr>
          <w:p w14:paraId="0EEFC48D" w14:textId="3364EFF2" w:rsidR="00C255E1" w:rsidRPr="00860732" w:rsidRDefault="00C255E1" w:rsidP="00C255E1">
            <w:pPr>
              <w:pStyle w:val="aff0"/>
              <w:jc w:val="center"/>
            </w:pPr>
            <w:r>
              <w:rPr>
                <w:rFonts w:hint="eastAsia"/>
              </w:rPr>
              <w:t>M</w:t>
            </w:r>
            <w:r>
              <w:t>anual</w:t>
            </w:r>
            <w:r w:rsidR="001F7057">
              <w:t xml:space="preserve"> input</w:t>
            </w:r>
          </w:p>
        </w:tc>
        <w:tc>
          <w:tcPr>
            <w:tcW w:w="1814" w:type="dxa"/>
          </w:tcPr>
          <w:p w14:paraId="1F5412E4" w14:textId="192AA6DF" w:rsidR="00C255E1" w:rsidRPr="00860732" w:rsidRDefault="00C255E1" w:rsidP="00333CDB">
            <w:pPr>
              <w:pStyle w:val="aff0"/>
              <w:jc w:val="left"/>
            </w:pPr>
            <w:r w:rsidRPr="00C255E1">
              <w:t>Maximum length 1024 bytes</w:t>
            </w:r>
          </w:p>
        </w:tc>
      </w:tr>
      <w:tr w:rsidR="00C255E1" w:rsidRPr="00860732" w14:paraId="2AF781A0" w14:textId="77777777" w:rsidTr="00C255E1">
        <w:tc>
          <w:tcPr>
            <w:tcW w:w="1413" w:type="dxa"/>
            <w:shd w:val="clear" w:color="auto" w:fill="E5EAEF"/>
          </w:tcPr>
          <w:p w14:paraId="0B30C98D" w14:textId="2994DE88" w:rsidR="00C255E1" w:rsidRPr="00D30BBC" w:rsidRDefault="00C255E1" w:rsidP="00C255E1">
            <w:pPr>
              <w:pStyle w:val="aff0"/>
            </w:pPr>
            <w:r w:rsidRPr="00171367">
              <w:t>Substitution order</w:t>
            </w:r>
          </w:p>
        </w:tc>
        <w:tc>
          <w:tcPr>
            <w:tcW w:w="4678" w:type="dxa"/>
          </w:tcPr>
          <w:p w14:paraId="5A76B640" w14:textId="51739997" w:rsidR="00C255E1" w:rsidRDefault="00C255E1" w:rsidP="00C255E1">
            <w:pPr>
              <w:pStyle w:val="aff0"/>
            </w:pPr>
            <w:r>
              <w:t>Required only if multiple specific value can be set to the selected variable.</w:t>
            </w:r>
          </w:p>
          <w:p w14:paraId="173AA0DA" w14:textId="1D6115AD" w:rsidR="00C255E1" w:rsidRDefault="00C255E1" w:rsidP="00C255E1">
            <w:pPr>
              <w:pStyle w:val="aff0"/>
            </w:pPr>
            <w:r>
              <w:t>Enter the substitution order (1~) of specific value.</w:t>
            </w:r>
          </w:p>
          <w:p w14:paraId="3F397861" w14:textId="1DC634C3" w:rsidR="00C255E1" w:rsidRDefault="00C255E1" w:rsidP="00C255E1">
            <w:pPr>
              <w:pStyle w:val="aff0"/>
            </w:pPr>
            <w:r>
              <w:t>Value will be substituted in ascending order following the entered value.</w:t>
            </w:r>
          </w:p>
          <w:p w14:paraId="40C4B7E4" w14:textId="1FACDC45" w:rsidR="00C255E1" w:rsidRPr="00860732" w:rsidRDefault="00C255E1" w:rsidP="00C255E1">
            <w:pPr>
              <w:pStyle w:val="aff0"/>
            </w:pPr>
            <w:r>
              <w:t>Please enter the substitution order (1~) even if there are no multiple specific value.</w:t>
            </w:r>
          </w:p>
        </w:tc>
        <w:tc>
          <w:tcPr>
            <w:tcW w:w="963" w:type="dxa"/>
          </w:tcPr>
          <w:p w14:paraId="55CF6BE3"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116AB6F0" w14:textId="15470462" w:rsidR="00C255E1" w:rsidRPr="00860732" w:rsidRDefault="00C255E1" w:rsidP="00C255E1">
            <w:pPr>
              <w:pStyle w:val="aff0"/>
              <w:jc w:val="center"/>
              <w:rPr>
                <w:rStyle w:val="generalbold1"/>
                <w:sz w:val="16"/>
              </w:rPr>
            </w:pPr>
            <w:r>
              <w:rPr>
                <w:rStyle w:val="generalbold1"/>
                <w:rFonts w:hint="eastAsia"/>
                <w:sz w:val="16"/>
              </w:rPr>
              <w:t>o</w:t>
            </w:r>
            <w:r>
              <w:rPr>
                <w:rStyle w:val="generalbold1"/>
                <w:sz w:val="16"/>
              </w:rPr>
              <w:t>r</w:t>
            </w:r>
          </w:p>
          <w:p w14:paraId="45F8D600" w14:textId="77777777" w:rsidR="00C255E1" w:rsidRPr="00860732" w:rsidRDefault="00C255E1" w:rsidP="00C255E1">
            <w:pPr>
              <w:pStyle w:val="aff0"/>
              <w:jc w:val="center"/>
            </w:pPr>
            <w:r w:rsidRPr="00860732">
              <w:rPr>
                <w:rFonts w:hint="eastAsia"/>
              </w:rPr>
              <w:t>／</w:t>
            </w:r>
          </w:p>
        </w:tc>
        <w:tc>
          <w:tcPr>
            <w:tcW w:w="1021" w:type="dxa"/>
          </w:tcPr>
          <w:p w14:paraId="76369C68" w14:textId="14B67E0F" w:rsidR="00C255E1" w:rsidRPr="00860732" w:rsidRDefault="00C255E1" w:rsidP="00C255E1">
            <w:pPr>
              <w:pStyle w:val="aff0"/>
              <w:jc w:val="center"/>
            </w:pPr>
            <w:r>
              <w:rPr>
                <w:rFonts w:hint="eastAsia"/>
              </w:rPr>
              <w:t>M</w:t>
            </w:r>
            <w:r>
              <w:t>anual</w:t>
            </w:r>
            <w:r w:rsidR="001F7057">
              <w:t xml:space="preserve"> input</w:t>
            </w:r>
          </w:p>
        </w:tc>
        <w:tc>
          <w:tcPr>
            <w:tcW w:w="1814" w:type="dxa"/>
          </w:tcPr>
          <w:p w14:paraId="4F45270A" w14:textId="340EFA01" w:rsidR="00C255E1" w:rsidRPr="00860732" w:rsidRDefault="00C255E1" w:rsidP="00333CDB">
            <w:pPr>
              <w:pStyle w:val="aff0"/>
              <w:jc w:val="left"/>
            </w:pPr>
            <w:r w:rsidRPr="00C255E1">
              <w:t>Blank or positive integer</w:t>
            </w:r>
          </w:p>
        </w:tc>
      </w:tr>
      <w:tr w:rsidR="00C255E1" w:rsidRPr="00860732" w14:paraId="20075D8F" w14:textId="77777777" w:rsidTr="00C255E1">
        <w:tc>
          <w:tcPr>
            <w:tcW w:w="1413" w:type="dxa"/>
            <w:shd w:val="clear" w:color="auto" w:fill="E5EAEF"/>
          </w:tcPr>
          <w:p w14:paraId="7434AC8A" w14:textId="122F1C88" w:rsidR="00C255E1" w:rsidRPr="00D30BBC" w:rsidRDefault="00C255E1" w:rsidP="00C255E1">
            <w:pPr>
              <w:pStyle w:val="aff0"/>
            </w:pPr>
            <w:r w:rsidRPr="00171367">
              <w:t>Default value</w:t>
            </w:r>
          </w:p>
        </w:tc>
        <w:tc>
          <w:tcPr>
            <w:tcW w:w="4678" w:type="dxa"/>
          </w:tcPr>
          <w:p w14:paraId="4A0A6FF9" w14:textId="77777777" w:rsidR="00C255E1" w:rsidRPr="00C255E1" w:rsidRDefault="00C255E1" w:rsidP="00C255E1">
            <w:pPr>
              <w:pStyle w:val="aff0"/>
              <w:rPr>
                <w:rStyle w:val="generalbold1"/>
                <w:sz w:val="18"/>
                <w:szCs w:val="18"/>
              </w:rPr>
            </w:pPr>
            <w:r w:rsidRPr="00C255E1">
              <w:rPr>
                <w:rStyle w:val="generalbold1"/>
                <w:sz w:val="18"/>
                <w:szCs w:val="18"/>
              </w:rPr>
              <w:t>The specific value of variable selected in the variable name or member variable name column set in the default variable definition file(defaults-&gt;main.yml) is displayed</w:t>
            </w:r>
          </w:p>
          <w:p w14:paraId="0D766E8A" w14:textId="27B782CD" w:rsidR="00C255E1" w:rsidRPr="00C255E1" w:rsidRDefault="00C255E1" w:rsidP="00C255E1">
            <w:pPr>
              <w:pStyle w:val="aff0"/>
              <w:rPr>
                <w:rStyle w:val="generalbold1"/>
                <w:sz w:val="18"/>
                <w:szCs w:val="18"/>
              </w:rPr>
            </w:pPr>
            <w:r w:rsidRPr="00C255E1">
              <w:rPr>
                <w:rStyle w:val="generalbold1"/>
                <w:sz w:val="18"/>
                <w:szCs w:val="18"/>
              </w:rPr>
              <w:t>Please refer to "</w:t>
            </w:r>
            <w:r w:rsidRPr="0052360F">
              <w:rPr>
                <w:rStyle w:val="generalbold1"/>
                <w:sz w:val="18"/>
                <w:szCs w:val="18"/>
                <w:u w:val="single"/>
              </w:rPr>
              <w:fldChar w:fldCharType="begin"/>
            </w:r>
            <w:r w:rsidRPr="0052360F">
              <w:rPr>
                <w:rStyle w:val="generalbold1"/>
                <w:sz w:val="18"/>
                <w:szCs w:val="18"/>
                <w:u w:val="single"/>
              </w:rPr>
              <w:instrText xml:space="preserve"> REF _Ref32244490 \r \h </w:instrText>
            </w:r>
            <w:r w:rsidRPr="0052360F">
              <w:rPr>
                <w:rStyle w:val="generalbold1"/>
                <w:sz w:val="18"/>
                <w:szCs w:val="18"/>
                <w:u w:val="single"/>
              </w:rPr>
            </w:r>
            <w:r w:rsidRPr="0052360F">
              <w:rPr>
                <w:rStyle w:val="generalbold1"/>
                <w:sz w:val="18"/>
                <w:szCs w:val="18"/>
                <w:u w:val="single"/>
              </w:rPr>
              <w:fldChar w:fldCharType="separate"/>
            </w:r>
            <w:r w:rsidR="0008204C">
              <w:rPr>
                <w:rStyle w:val="generalbold1"/>
                <w:sz w:val="18"/>
                <w:szCs w:val="18"/>
                <w:u w:val="single"/>
              </w:rPr>
              <w:t xml:space="preserve"> 6.4</w:t>
            </w:r>
            <w:r w:rsidRPr="0052360F">
              <w:rPr>
                <w:rStyle w:val="generalbold1"/>
                <w:sz w:val="18"/>
                <w:szCs w:val="18"/>
                <w:u w:val="single"/>
              </w:rPr>
              <w:fldChar w:fldCharType="end"/>
            </w:r>
            <w:r w:rsidRPr="0052360F">
              <w:rPr>
                <w:rStyle w:val="generalbold1"/>
                <w:sz w:val="18"/>
                <w:szCs w:val="18"/>
                <w:u w:val="single"/>
              </w:rPr>
              <w:t xml:space="preserve"> </w:t>
            </w:r>
            <w:r w:rsidRPr="0052360F">
              <w:rPr>
                <w:rStyle w:val="generalbold1"/>
                <w:sz w:val="18"/>
                <w:szCs w:val="18"/>
                <w:u w:val="single"/>
              </w:rPr>
              <w:fldChar w:fldCharType="begin"/>
            </w:r>
            <w:r w:rsidRPr="0052360F">
              <w:rPr>
                <w:rStyle w:val="generalbold1"/>
                <w:sz w:val="18"/>
                <w:szCs w:val="18"/>
                <w:u w:val="single"/>
              </w:rPr>
              <w:instrText xml:space="preserve"> REF _Ref32244493 \h </w:instrText>
            </w:r>
            <w:r w:rsidRPr="0052360F">
              <w:rPr>
                <w:rStyle w:val="generalbold1"/>
                <w:sz w:val="18"/>
                <w:szCs w:val="18"/>
                <w:u w:val="single"/>
              </w:rPr>
            </w:r>
            <w:r w:rsidRPr="0052360F">
              <w:rPr>
                <w:rStyle w:val="generalbold1"/>
                <w:sz w:val="18"/>
                <w:szCs w:val="18"/>
                <w:u w:val="single"/>
              </w:rPr>
              <w:fldChar w:fldCharType="separate"/>
            </w:r>
            <w:r w:rsidR="0008204C">
              <w:t>Write</w:t>
            </w:r>
            <w:r w:rsidR="0008204C" w:rsidRPr="009E7D1F">
              <w:t xml:space="preserve"> ITA readme</w:t>
            </w:r>
            <w:r w:rsidR="0008204C">
              <w:t xml:space="preserve"> </w:t>
            </w:r>
            <w:r w:rsidR="0008204C" w:rsidRPr="009E7D1F">
              <w:t>(Ansible-Legacy Role only)</w:t>
            </w:r>
            <w:r w:rsidRPr="0052360F">
              <w:rPr>
                <w:rStyle w:val="generalbold1"/>
                <w:sz w:val="18"/>
                <w:szCs w:val="18"/>
                <w:u w:val="single"/>
              </w:rPr>
              <w:fldChar w:fldCharType="end"/>
            </w:r>
            <w:r w:rsidR="004175B5">
              <w:rPr>
                <w:rStyle w:val="generalbold1"/>
                <w:sz w:val="18"/>
                <w:szCs w:val="18"/>
              </w:rPr>
              <w:t>" for details.</w:t>
            </w:r>
          </w:p>
          <w:p w14:paraId="137B57C3" w14:textId="4F433161" w:rsidR="00C255E1" w:rsidRPr="00C255E1" w:rsidRDefault="00C255E1" w:rsidP="00C255E1">
            <w:pPr>
              <w:pStyle w:val="aff0"/>
              <w:rPr>
                <w:rStyle w:val="generalbold1"/>
                <w:sz w:val="18"/>
                <w:szCs w:val="18"/>
              </w:rPr>
            </w:pPr>
            <w:r w:rsidRPr="00C255E1">
              <w:rPr>
                <w:rStyle w:val="generalbold1"/>
                <w:sz w:val="18"/>
                <w:szCs w:val="18"/>
              </w:rPr>
              <w:t>True is displayed when the specific value is "Yes","Y", or "y"</w:t>
            </w:r>
            <w:r>
              <w:rPr>
                <w:rStyle w:val="generalbold1"/>
                <w:sz w:val="18"/>
                <w:szCs w:val="18"/>
              </w:rPr>
              <w:t>.</w:t>
            </w:r>
          </w:p>
          <w:p w14:paraId="72770C54" w14:textId="07EBB4BB" w:rsidR="00C255E1" w:rsidRPr="00860732" w:rsidRDefault="00C255E1" w:rsidP="00C255E1">
            <w:pPr>
              <w:pStyle w:val="aff0"/>
            </w:pPr>
            <w:r w:rsidRPr="00C255E1">
              <w:rPr>
                <w:rStyle w:val="generalbold1"/>
                <w:sz w:val="18"/>
                <w:szCs w:val="18"/>
              </w:rPr>
              <w:t>False is displayed when the specific value is "No","N", or "n"</w:t>
            </w:r>
            <w:r>
              <w:rPr>
                <w:rStyle w:val="generalbold1"/>
                <w:sz w:val="18"/>
                <w:szCs w:val="18"/>
              </w:rPr>
              <w:t>.</w:t>
            </w:r>
          </w:p>
        </w:tc>
        <w:tc>
          <w:tcPr>
            <w:tcW w:w="963" w:type="dxa"/>
          </w:tcPr>
          <w:p w14:paraId="5C20F09E" w14:textId="77777777" w:rsidR="00C255E1" w:rsidRPr="00860732" w:rsidRDefault="00C255E1" w:rsidP="00C255E1">
            <w:pPr>
              <w:pStyle w:val="aff0"/>
              <w:jc w:val="center"/>
            </w:pPr>
            <w:r w:rsidRPr="00860732">
              <w:rPr>
                <w:rFonts w:hint="eastAsia"/>
              </w:rPr>
              <w:t>-</w:t>
            </w:r>
          </w:p>
        </w:tc>
        <w:tc>
          <w:tcPr>
            <w:tcW w:w="1021" w:type="dxa"/>
          </w:tcPr>
          <w:p w14:paraId="53BD3216" w14:textId="77777777" w:rsidR="00C255E1" w:rsidRDefault="00C255E1" w:rsidP="00C255E1">
            <w:pPr>
              <w:pStyle w:val="aff0"/>
              <w:jc w:val="center"/>
            </w:pPr>
            <w:r>
              <w:rPr>
                <w:rFonts w:hint="eastAsia"/>
              </w:rPr>
              <w:t>D</w:t>
            </w:r>
            <w:r>
              <w:t>isplay</w:t>
            </w:r>
          </w:p>
          <w:p w14:paraId="76BBD235" w14:textId="3B3CEE79" w:rsidR="00C255E1" w:rsidRPr="00860732" w:rsidRDefault="00C255E1" w:rsidP="00C255E1">
            <w:pPr>
              <w:pStyle w:val="aff0"/>
              <w:jc w:val="center"/>
            </w:pPr>
            <w:r>
              <w:t>only</w:t>
            </w:r>
          </w:p>
        </w:tc>
        <w:tc>
          <w:tcPr>
            <w:tcW w:w="1814" w:type="dxa"/>
          </w:tcPr>
          <w:p w14:paraId="1E7C4247" w14:textId="77777777" w:rsidR="00C255E1" w:rsidRPr="00860732" w:rsidRDefault="00C255E1" w:rsidP="00C255E1">
            <w:pPr>
              <w:pStyle w:val="aff0"/>
            </w:pPr>
            <w:r w:rsidRPr="00860732">
              <w:rPr>
                <w:rFonts w:hint="eastAsia"/>
              </w:rPr>
              <w:t>-</w:t>
            </w:r>
          </w:p>
        </w:tc>
      </w:tr>
      <w:tr w:rsidR="00C255E1" w:rsidRPr="00860732" w14:paraId="50286B9B" w14:textId="77777777" w:rsidTr="00C255E1">
        <w:tc>
          <w:tcPr>
            <w:tcW w:w="1413" w:type="dxa"/>
            <w:shd w:val="clear" w:color="auto" w:fill="E5EAEF"/>
          </w:tcPr>
          <w:p w14:paraId="559D0087" w14:textId="521EAC69" w:rsidR="00C255E1" w:rsidRPr="00D30BBC" w:rsidRDefault="00C255E1" w:rsidP="00C255E1">
            <w:pPr>
              <w:pStyle w:val="aff0"/>
            </w:pPr>
            <w:r w:rsidRPr="00171367">
              <w:t>Remarks</w:t>
            </w:r>
          </w:p>
        </w:tc>
        <w:tc>
          <w:tcPr>
            <w:tcW w:w="4678" w:type="dxa"/>
          </w:tcPr>
          <w:p w14:paraId="032A231F" w14:textId="641AE42D" w:rsidR="00C255E1" w:rsidRPr="00860732" w:rsidRDefault="00C255E1" w:rsidP="00C255E1">
            <w:pPr>
              <w:pStyle w:val="aff0"/>
              <w:rPr>
                <w:rStyle w:val="generalbold1"/>
              </w:rPr>
            </w:pPr>
            <w:r w:rsidRPr="00C255E1">
              <w:t>Free description field</w:t>
            </w:r>
            <w:r>
              <w:t>.</w:t>
            </w:r>
          </w:p>
        </w:tc>
        <w:tc>
          <w:tcPr>
            <w:tcW w:w="963" w:type="dxa"/>
          </w:tcPr>
          <w:p w14:paraId="02921B35" w14:textId="77777777" w:rsidR="00C255E1" w:rsidRPr="00860732" w:rsidRDefault="00C255E1" w:rsidP="00C255E1">
            <w:pPr>
              <w:pStyle w:val="aff0"/>
              <w:jc w:val="center"/>
            </w:pPr>
            <w:r w:rsidRPr="00860732">
              <w:rPr>
                <w:rFonts w:hint="eastAsia"/>
              </w:rPr>
              <w:t>-</w:t>
            </w:r>
          </w:p>
        </w:tc>
        <w:tc>
          <w:tcPr>
            <w:tcW w:w="1021" w:type="dxa"/>
          </w:tcPr>
          <w:p w14:paraId="3A2A638C" w14:textId="1CA2AC95" w:rsidR="00C255E1" w:rsidRPr="00860732" w:rsidRDefault="00C255E1" w:rsidP="00C255E1">
            <w:pPr>
              <w:pStyle w:val="aff0"/>
              <w:jc w:val="center"/>
            </w:pPr>
            <w:r>
              <w:rPr>
                <w:rFonts w:hint="eastAsia"/>
              </w:rPr>
              <w:t>M</w:t>
            </w:r>
            <w:r>
              <w:t>anual</w:t>
            </w:r>
            <w:r w:rsidR="001F7057">
              <w:t xml:space="preserve"> input</w:t>
            </w:r>
          </w:p>
        </w:tc>
        <w:tc>
          <w:tcPr>
            <w:tcW w:w="1814" w:type="dxa"/>
          </w:tcPr>
          <w:p w14:paraId="0739D18B" w14:textId="11441151" w:rsidR="00C255E1" w:rsidRPr="00860732" w:rsidRDefault="00C255E1" w:rsidP="00C255E1">
            <w:pPr>
              <w:pStyle w:val="aff0"/>
            </w:pPr>
            <w:r>
              <w:t>Maximum length 4000</w:t>
            </w:r>
            <w:r w:rsidRPr="00C255E1">
              <w:t xml:space="preserve"> bytes</w:t>
            </w:r>
          </w:p>
        </w:tc>
      </w:tr>
    </w:tbl>
    <w:p w14:paraId="3D3BE0DE" w14:textId="79B8DC06" w:rsidR="001F7057" w:rsidRPr="001F7057" w:rsidRDefault="001F7057" w:rsidP="001F7057">
      <w:pPr>
        <w:widowControl/>
        <w:jc w:val="left"/>
        <w:rPr>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w:t>
      </w:r>
      <w:r w:rsidRPr="001F7057">
        <w:rPr>
          <w:sz w:val="18"/>
          <w:szCs w:val="18"/>
        </w:rPr>
        <w:t xml:space="preserve">If you are going to set filed embedded variables (CPF) or template embedded variables (TPF) to the specific values, make sure that the Sensitive settings are set to "OFF". </w:t>
      </w:r>
    </w:p>
    <w:p w14:paraId="03F0FA17" w14:textId="3D2E7366" w:rsidR="00E77871" w:rsidRDefault="001F7057" w:rsidP="001F7057">
      <w:pPr>
        <w:widowControl/>
        <w:jc w:val="left"/>
      </w:pPr>
      <w:r w:rsidRPr="001F7057">
        <w:rPr>
          <w:sz w:val="18"/>
          <w:szCs w:val="18"/>
        </w:rPr>
        <w:t>If the Sensitive settings are set to "ON", the variables will not be used.</w:t>
      </w:r>
      <w:r w:rsidR="00E77871">
        <w:br w:type="page"/>
      </w:r>
    </w:p>
    <w:p w14:paraId="3641189F" w14:textId="593E0E44" w:rsidR="007C4EA1" w:rsidRDefault="007C4EA1" w:rsidP="007C4EA1">
      <w:pPr>
        <w:widowControl/>
        <w:jc w:val="left"/>
      </w:pPr>
      <w:r>
        <w:rPr>
          <w:rFonts w:hint="eastAsia"/>
        </w:rPr>
        <w:lastRenderedPageBreak/>
        <w:t>【</w:t>
      </w:r>
      <w:r w:rsidR="00C255E1" w:rsidRPr="00C255E1">
        <w:t>The display content of member variable name</w:t>
      </w:r>
      <w:r>
        <w:rPr>
          <w:rFonts w:hint="eastAsia"/>
        </w:rPr>
        <w:t>】</w:t>
      </w:r>
    </w:p>
    <w:p w14:paraId="663BBE59" w14:textId="44D2DD30" w:rsidR="00C255E1" w:rsidRDefault="00C255E1" w:rsidP="00C255E1">
      <w:pPr>
        <w:widowControl/>
        <w:ind w:firstLineChars="50" w:firstLine="105"/>
        <w:jc w:val="left"/>
      </w:pPr>
      <w:r>
        <w:t>Selecting member variable is required only if the variable is nested variable.</w:t>
      </w:r>
    </w:p>
    <w:p w14:paraId="768312F0" w14:textId="41FDE54A" w:rsidR="007C4EA1" w:rsidRDefault="00C255E1" w:rsidP="00C255E1">
      <w:pPr>
        <w:widowControl/>
        <w:ind w:firstLineChars="50" w:firstLine="105"/>
        <w:jc w:val="left"/>
      </w:pPr>
      <w:r>
        <w:t>Only the variable that requires specific value is displayed in the member variables.</w:t>
      </w:r>
    </w:p>
    <w:p w14:paraId="1D7A6ECF" w14:textId="77777777" w:rsidR="007C4EA1" w:rsidRDefault="007C4EA1" w:rsidP="007C4EA1">
      <w:pPr>
        <w:widowControl/>
        <w:jc w:val="left"/>
      </w:pPr>
    </w:p>
    <w:p w14:paraId="70558DA5" w14:textId="6EF14A4B" w:rsidR="00C255E1" w:rsidRDefault="00C255E1" w:rsidP="00C255E1">
      <w:pPr>
        <w:widowControl/>
        <w:ind w:leftChars="50" w:left="105"/>
        <w:jc w:val="left"/>
      </w:pPr>
      <w:r>
        <w:t>The display of variable names of each heriarchy level is scoped with "." .</w:t>
      </w:r>
    </w:p>
    <w:p w14:paraId="1D27D998" w14:textId="7508C75E" w:rsidR="00C255E1" w:rsidRDefault="00C255E1" w:rsidP="00C255E1">
      <w:pPr>
        <w:widowControl/>
        <w:ind w:leftChars="50" w:left="105"/>
        <w:jc w:val="left"/>
      </w:pPr>
      <w:r>
        <w:t>If the variable is in nested array, the variables are scoped with "[]" at the iteration position (0~).</w:t>
      </w:r>
    </w:p>
    <w:p w14:paraId="1648872B" w14:textId="5E6883B0" w:rsidR="00E222EB" w:rsidRDefault="00C255E1" w:rsidP="00C255E1">
      <w:pPr>
        <w:widowControl/>
        <w:ind w:leftChars="50" w:left="105"/>
        <w:jc w:val="left"/>
      </w:pPr>
      <w:r>
        <w:t>The iteration array count is set in "</w:t>
      </w:r>
      <w:r w:rsidR="00650D52" w:rsidRPr="004B4F30">
        <w:rPr>
          <w:u w:val="single"/>
        </w:rPr>
        <w:t>5.3.8</w:t>
      </w:r>
      <w:r w:rsidRPr="004B4F30">
        <w:rPr>
          <w:u w:val="single"/>
        </w:rPr>
        <w:t xml:space="preserve"> </w:t>
      </w:r>
      <w:r w:rsidRPr="004B4F30">
        <w:rPr>
          <w:u w:val="single"/>
        </w:rPr>
        <w:fldChar w:fldCharType="begin"/>
      </w:r>
      <w:r w:rsidRPr="004B4F30">
        <w:rPr>
          <w:u w:val="single"/>
        </w:rPr>
        <w:instrText xml:space="preserve"> REF _Ref32244713 \h </w:instrText>
      </w:r>
      <w:r w:rsidR="004B4F30">
        <w:rPr>
          <w:u w:val="single"/>
        </w:rPr>
        <w:instrText xml:space="preserve"> \* MERGEFORMAT </w:instrText>
      </w:r>
      <w:r w:rsidRPr="004B4F30">
        <w:rPr>
          <w:u w:val="single"/>
        </w:rPr>
      </w:r>
      <w:r w:rsidRPr="004B4F30">
        <w:rPr>
          <w:u w:val="single"/>
        </w:rPr>
        <w:fldChar w:fldCharType="separate"/>
      </w:r>
      <w:r w:rsidR="0008204C" w:rsidRPr="0008204C">
        <w:rPr>
          <w:u w:val="single"/>
        </w:rPr>
        <w:t>Nested variable list (Ansible-Legacy Role only)</w:t>
      </w:r>
      <w:r w:rsidRPr="004B4F30">
        <w:rPr>
          <w:u w:val="single"/>
        </w:rPr>
        <w:fldChar w:fldCharType="end"/>
      </w:r>
      <w:r>
        <w:t>".</w:t>
      </w:r>
    </w:p>
    <w:p w14:paraId="526A0F02" w14:textId="1A3FE45B" w:rsidR="00E222EB" w:rsidRPr="00C255E1"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43666C9" w:rsidR="00D03CDE" w:rsidRPr="00860732" w:rsidRDefault="00C255E1" w:rsidP="00CF6DC1">
            <w:pPr>
              <w:rPr>
                <w:sz w:val="18"/>
                <w:lang w:val="en"/>
              </w:rPr>
            </w:pPr>
            <w:r>
              <w:rPr>
                <w:rFonts w:hint="eastAsia"/>
                <w:sz w:val="18"/>
                <w:lang w:val="en"/>
              </w:rPr>
              <w:t>V</w:t>
            </w:r>
            <w:r>
              <w:rPr>
                <w:sz w:val="18"/>
                <w:lang w:val="en"/>
              </w:rPr>
              <w:t>ariable definition</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49B9A9CF" w:rsidR="00D03CDE" w:rsidRPr="00860732" w:rsidRDefault="00C255E1" w:rsidP="00CF6DC1">
            <w:pPr>
              <w:rPr>
                <w:sz w:val="18"/>
              </w:rPr>
            </w:pPr>
            <w:r>
              <w:rPr>
                <w:rFonts w:hint="eastAsia"/>
                <w:sz w:val="18"/>
              </w:rPr>
              <w:t>D</w:t>
            </w:r>
            <w:r>
              <w:rPr>
                <w:sz w:val="18"/>
              </w:rPr>
              <w:t>isplay of member variable</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57E85886" w:rsidR="00D03CDE" w:rsidRDefault="00D03CDE" w:rsidP="00CF6DC1">
            <w:pPr>
              <w:rPr>
                <w:sz w:val="18"/>
                <w:lang w:val="en"/>
              </w:rPr>
            </w:pPr>
          </w:p>
          <w:p w14:paraId="0798F8A8" w14:textId="77777777" w:rsidR="00C255E1" w:rsidRPr="00860732" w:rsidRDefault="00C255E1"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2A3FF0BF" w:rsidR="00D03CDE" w:rsidRPr="00860732" w:rsidRDefault="00D03CDE" w:rsidP="00BB757F">
            <w:pPr>
              <w:rPr>
                <w:sz w:val="18"/>
                <w:lang w:val="en"/>
              </w:rPr>
            </w:pPr>
            <w:r w:rsidRPr="00860732">
              <w:rPr>
                <w:rFonts w:hint="eastAsia"/>
                <w:color w:val="FF0000"/>
                <w:sz w:val="18"/>
                <w:lang w:val="en"/>
              </w:rPr>
              <w:t>※</w:t>
            </w:r>
            <w:r w:rsidR="00C255E1" w:rsidRPr="00C255E1">
              <w:rPr>
                <w:color w:val="FF0000"/>
                <w:sz w:val="18"/>
                <w:lang w:val="en"/>
              </w:rPr>
              <w:t xml:space="preserve">mysql </w:t>
            </w:r>
            <w:r w:rsidR="00C255E1">
              <w:rPr>
                <w:color w:val="FF0000"/>
                <w:sz w:val="18"/>
                <w:lang w:val="en"/>
              </w:rPr>
              <w:t xml:space="preserve">is the variable </w:t>
            </w:r>
            <w:r w:rsidR="00BB757F">
              <w:rPr>
                <w:color w:val="FF0000"/>
                <w:sz w:val="18"/>
                <w:lang w:val="en"/>
              </w:rPr>
              <w:t>which indicates</w:t>
            </w:r>
            <w:r w:rsidR="00C255E1">
              <w:rPr>
                <w:color w:val="FF0000"/>
                <w:sz w:val="18"/>
                <w:lang w:val="en"/>
              </w:rPr>
              <w:t xml:space="preserve"> the</w:t>
            </w:r>
            <w:r w:rsidR="00C255E1" w:rsidRPr="00C255E1">
              <w:rPr>
                <w:color w:val="FF0000"/>
                <w:sz w:val="18"/>
                <w:lang w:val="en"/>
              </w:rPr>
              <w:t xml:space="preserve"> hierarchy </w:t>
            </w:r>
            <w:r w:rsidR="00BB757F">
              <w:rPr>
                <w:color w:val="FF0000"/>
                <w:sz w:val="18"/>
                <w:lang w:val="en"/>
              </w:rPr>
              <w:t>directory</w:t>
            </w:r>
            <w:r w:rsidR="00C255E1" w:rsidRPr="00C255E1">
              <w:rPr>
                <w:color w:val="FF0000"/>
                <w:sz w:val="18"/>
                <w:lang w:val="en"/>
              </w:rPr>
              <w:t>, so is not displayed in member variable</w:t>
            </w:r>
            <w:r w:rsidR="00C255E1">
              <w:rPr>
                <w:color w:val="FF0000"/>
                <w:sz w:val="18"/>
                <w:lang w:val="en"/>
              </w:rPr>
              <w:t>.</w:t>
            </w:r>
          </w:p>
        </w:tc>
      </w:tr>
    </w:tbl>
    <w:p w14:paraId="21285A09" w14:textId="77777777" w:rsidR="00E222EB" w:rsidRPr="00D03CDE" w:rsidRDefault="00E222EB" w:rsidP="005030DA">
      <w:pPr>
        <w:widowControl/>
        <w:jc w:val="left"/>
      </w:pPr>
    </w:p>
    <w:p w14:paraId="1FD0F82E" w14:textId="3C2A66D2" w:rsidR="004016B2" w:rsidRDefault="00C255E1" w:rsidP="00C255E1">
      <w:pPr>
        <w:widowControl/>
        <w:jc w:val="left"/>
      </w:pPr>
      <w:r w:rsidRPr="00C255E1">
        <w:t>The information registered in "substitution value auto registration setting" menu is reflected to "substitution value list" menu and "target host" menu by internal process</w:t>
      </w:r>
      <w:r>
        <w:t>.</w:t>
      </w:r>
    </w:p>
    <w:p w14:paraId="29FD978D" w14:textId="77777777" w:rsidR="00614B3A" w:rsidRDefault="00614B3A" w:rsidP="005030DA">
      <w:pPr>
        <w:widowControl/>
        <w:jc w:val="left"/>
        <w:rPr>
          <w:b/>
          <w:color w:val="FF0000"/>
        </w:rPr>
      </w:pPr>
    </w:p>
    <w:p w14:paraId="2FA4C87E" w14:textId="0C02F1BF" w:rsidR="004016B2" w:rsidRDefault="00C255E1" w:rsidP="00C255E1">
      <w:pPr>
        <w:widowControl/>
        <w:jc w:val="left"/>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4B4F30">
        <w:rPr>
          <w:color w:val="FF0000"/>
          <w:u w:val="single"/>
        </w:rPr>
        <w:fldChar w:fldCharType="begin"/>
      </w:r>
      <w:r w:rsidRPr="004B4F30">
        <w:rPr>
          <w:color w:val="FF0000"/>
          <w:u w:val="single"/>
        </w:rPr>
        <w:instrText xml:space="preserve"> </w:instrText>
      </w:r>
      <w:r w:rsidRPr="004B4F30">
        <w:rPr>
          <w:rFonts w:hint="eastAsia"/>
          <w:color w:val="FF0000"/>
          <w:u w:val="single"/>
        </w:rPr>
        <w:instrText>REF _Ref31985337 \r \h</w:instrText>
      </w:r>
      <w:r w:rsidRPr="004B4F30">
        <w:rPr>
          <w:color w:val="FF0000"/>
          <w:u w:val="single"/>
        </w:rPr>
        <w:instrText xml:space="preserve">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08204C">
        <w:rPr>
          <w:color w:val="FF0000"/>
          <w:u w:val="single"/>
        </w:rPr>
        <w:t xml:space="preserve"> 7.2</w:t>
      </w:r>
      <w:r w:rsidRPr="004B4F30">
        <w:rPr>
          <w:color w:val="FF0000"/>
          <w:u w:val="single"/>
        </w:rPr>
        <w:fldChar w:fldCharType="end"/>
      </w:r>
      <w:r w:rsidRPr="004B4F30">
        <w:rPr>
          <w:color w:val="FF0000"/>
          <w:u w:val="single"/>
        </w:rPr>
        <w:t xml:space="preserve"> </w:t>
      </w:r>
      <w:r w:rsidRPr="004B4F30">
        <w:rPr>
          <w:color w:val="FF0000"/>
          <w:u w:val="single"/>
        </w:rPr>
        <w:fldChar w:fldCharType="begin"/>
      </w:r>
      <w:r w:rsidRPr="004B4F30">
        <w:rPr>
          <w:color w:val="FF0000"/>
          <w:u w:val="single"/>
        </w:rPr>
        <w:instrText xml:space="preserve"> REF _Ref31985337 \h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08204C" w:rsidRPr="0008204C">
        <w:rPr>
          <w:rFonts w:hint="eastAsia"/>
          <w:u w:val="single"/>
        </w:rPr>
        <w:t>A</w:t>
      </w:r>
      <w:r w:rsidR="0008204C" w:rsidRPr="0008204C">
        <w:rPr>
          <w:u w:val="single"/>
        </w:rPr>
        <w:t>bout the maintenance method</w:t>
      </w:r>
      <w:r w:rsidRPr="004B4F30">
        <w:rPr>
          <w:color w:val="FF0000"/>
          <w:u w:val="single"/>
        </w:rPr>
        <w:fldChar w:fldCharType="end"/>
      </w:r>
      <w:r w:rsidRPr="0001345B">
        <w:rPr>
          <w:rFonts w:hint="eastAsia"/>
          <w:color w:val="FF0000"/>
        </w:rPr>
        <w:t>", so please refer to it.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17BC2BE3" w:rsidR="001F7E40" w:rsidRPr="00CE0420" w:rsidRDefault="001C059F" w:rsidP="004C3560">
      <w:pPr>
        <w:pStyle w:val="aa"/>
        <w:numPr>
          <w:ilvl w:val="0"/>
          <w:numId w:val="8"/>
        </w:numPr>
        <w:ind w:leftChars="0" w:left="426"/>
        <w:rPr>
          <w:b/>
        </w:rPr>
      </w:pPr>
      <w:r>
        <w:rPr>
          <w:rFonts w:hint="eastAsia"/>
          <w:b/>
        </w:rPr>
        <w:lastRenderedPageBreak/>
        <w:t>Entering the substitution order</w:t>
      </w:r>
    </w:p>
    <w:p w14:paraId="6311ED4B" w14:textId="4DEEFD7F" w:rsidR="001C059F" w:rsidRDefault="001C059F" w:rsidP="001C059F">
      <w:pPr>
        <w:pStyle w:val="aa"/>
        <w:ind w:leftChars="200" w:left="420"/>
      </w:pPr>
      <w:r>
        <w:t>In Ansible-Legacy, if the substitution order is not enetered, the variable will be treated as normal variable.</w:t>
      </w:r>
    </w:p>
    <w:p w14:paraId="41C936FB" w14:textId="0FED7A70" w:rsidR="001C059F" w:rsidRDefault="001C059F" w:rsidP="001C059F">
      <w:pPr>
        <w:pStyle w:val="aa"/>
        <w:ind w:leftChars="200" w:left="420"/>
      </w:pPr>
      <w:r>
        <w:t>If the substitution order is entered, the variable will be handled as multiple specific value variable.</w:t>
      </w:r>
    </w:p>
    <w:p w14:paraId="5F4F01C4" w14:textId="12ACD84D"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75039A16" w14:textId="44F6A17A" w:rsidR="001C059F" w:rsidRDefault="001C059F" w:rsidP="001C059F">
      <w:pPr>
        <w:pStyle w:val="aa"/>
        <w:ind w:leftChars="200" w:left="420"/>
      </w:pPr>
      <w:r>
        <w:t>In Ansible-Legacy Role, by selecting variable name or member variable name, it is possible to enter substitution order only for multiple specific value variables.</w:t>
      </w:r>
    </w:p>
    <w:p w14:paraId="263B2EB0" w14:textId="5435395A" w:rsidR="001C059F" w:rsidRDefault="001C059F" w:rsidP="001C059F">
      <w:pPr>
        <w:pStyle w:val="aa"/>
        <w:ind w:leftChars="200" w:left="420"/>
      </w:pPr>
      <w:r>
        <w:t>Please enter if the variable is multiple specific value variables.</w:t>
      </w:r>
    </w:p>
    <w:p w14:paraId="477AD09B" w14:textId="6A26F962" w:rsidR="001C059F" w:rsidRDefault="001C059F" w:rsidP="001C059F">
      <w:pPr>
        <w:pStyle w:val="aa"/>
        <w:ind w:leftChars="200" w:left="420"/>
      </w:pPr>
      <w:r>
        <w:t>In Ansible-Pioneer, if the substitution order is not enetered, the variable will be handled as normal variable.</w:t>
      </w:r>
    </w:p>
    <w:p w14:paraId="4DA1ACC4" w14:textId="77777777" w:rsidR="001C059F" w:rsidRDefault="001C059F" w:rsidP="001C059F">
      <w:pPr>
        <w:pStyle w:val="aa"/>
        <w:ind w:leftChars="200" w:left="420"/>
      </w:pPr>
      <w:r>
        <w:t>If the substitution order is entered, the variable will be handled as multiple specific value variable</w:t>
      </w:r>
    </w:p>
    <w:p w14:paraId="4E6DA89A" w14:textId="2064F5E0"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6FC0351C" w14:textId="4BE9B35B" w:rsidR="00DE691B" w:rsidRPr="00CE0420" w:rsidRDefault="001C059F" w:rsidP="001C059F">
      <w:pPr>
        <w:pStyle w:val="aa"/>
        <w:ind w:leftChars="0" w:left="426"/>
      </w:pPr>
      <w:r>
        <w:t>In each mode, it is no problem although the substitution order is not consecutive for specific multiple concrete value variables.</w:t>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812"/>
        <w:gridCol w:w="1132"/>
        <w:gridCol w:w="990"/>
        <w:gridCol w:w="3048"/>
      </w:tblGrid>
      <w:tr w:rsidR="001C059F" w:rsidRPr="00CE0420" w14:paraId="2AA6594B" w14:textId="77777777" w:rsidTr="00B147C2">
        <w:trPr>
          <w:trHeight w:val="270"/>
        </w:trPr>
        <w:tc>
          <w:tcPr>
            <w:tcW w:w="3524" w:type="dxa"/>
            <w:gridSpan w:val="4"/>
            <w:tcBorders>
              <w:top w:val="nil"/>
              <w:left w:val="nil"/>
              <w:bottom w:val="nil"/>
              <w:right w:val="nil"/>
            </w:tcBorders>
            <w:shd w:val="clear" w:color="auto" w:fill="auto"/>
            <w:noWrap/>
            <w:vAlign w:val="center"/>
            <w:hideMark/>
          </w:tcPr>
          <w:p w14:paraId="0D190707" w14:textId="77777777" w:rsidR="001C059F" w:rsidRDefault="001C059F" w:rsidP="009A02D7">
            <w:pPr>
              <w:rPr>
                <w:b/>
              </w:rPr>
            </w:pPr>
            <w:r w:rsidRPr="001C059F">
              <w:rPr>
                <w:b/>
              </w:rPr>
              <w:t xml:space="preserve">Registration in substitution </w:t>
            </w:r>
          </w:p>
          <w:p w14:paraId="1CE0C8F0" w14:textId="79E2CE80" w:rsidR="001C059F" w:rsidRPr="00CE0420" w:rsidRDefault="001C059F" w:rsidP="009A02D7">
            <w:r w:rsidRPr="001C059F">
              <w:rPr>
                <w:b/>
              </w:rPr>
              <w:t>value list menu</w:t>
            </w:r>
          </w:p>
        </w:tc>
        <w:tc>
          <w:tcPr>
            <w:tcW w:w="990" w:type="dxa"/>
            <w:tcBorders>
              <w:top w:val="nil"/>
              <w:left w:val="nil"/>
              <w:bottom w:val="nil"/>
              <w:right w:val="nil"/>
            </w:tcBorders>
            <w:shd w:val="clear" w:color="auto" w:fill="auto"/>
            <w:noWrap/>
            <w:vAlign w:val="center"/>
            <w:hideMark/>
          </w:tcPr>
          <w:p w14:paraId="76895FC6" w14:textId="77777777" w:rsidR="001C059F" w:rsidRPr="00CE0420" w:rsidRDefault="001C059F" w:rsidP="009A02D7"/>
        </w:tc>
        <w:tc>
          <w:tcPr>
            <w:tcW w:w="3048" w:type="dxa"/>
            <w:tcBorders>
              <w:top w:val="nil"/>
              <w:left w:val="nil"/>
              <w:bottom w:val="nil"/>
              <w:right w:val="nil"/>
            </w:tcBorders>
            <w:shd w:val="clear" w:color="auto" w:fill="auto"/>
            <w:noWrap/>
            <w:vAlign w:val="center"/>
            <w:hideMark/>
          </w:tcPr>
          <w:p w14:paraId="0F2C1ECD" w14:textId="0CB63373" w:rsidR="001C059F" w:rsidRPr="00CE0420" w:rsidRDefault="00B22E32" w:rsidP="009A02D7">
            <w:pPr>
              <w:rPr>
                <w:b/>
              </w:rPr>
            </w:pPr>
            <w:r w:rsidRPr="00B22E32">
              <w:rPr>
                <w:b/>
              </w:rPr>
              <w:t>The content ou</w:t>
            </w:r>
            <w:r>
              <w:rPr>
                <w:b/>
              </w:rPr>
              <w:t>t</w:t>
            </w:r>
            <w:r w:rsidRPr="00B22E32">
              <w:rPr>
                <w:b/>
              </w:rPr>
              <w:t>put to the host variable file of HOST_A</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6782F2A7" w:rsidR="001F7E40" w:rsidRPr="00CE0420" w:rsidRDefault="001C059F" w:rsidP="009A02D7">
            <w:pPr>
              <w:pStyle w:val="aff"/>
              <w:rPr>
                <w:sz w:val="16"/>
              </w:rPr>
            </w:pPr>
            <w:r>
              <w:rPr>
                <w:rFonts w:hint="eastAsia"/>
                <w:sz w:val="16"/>
              </w:rPr>
              <w:t>Host</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20B4EC94" w:rsidR="001F7E40" w:rsidRPr="00CE0420" w:rsidRDefault="001C059F" w:rsidP="009A02D7">
            <w:pPr>
              <w:pStyle w:val="aff"/>
              <w:rPr>
                <w:sz w:val="16"/>
              </w:rPr>
            </w:pPr>
            <w:r>
              <w:rPr>
                <w:rFonts w:hint="eastAsia"/>
                <w:sz w:val="16"/>
              </w:rPr>
              <w:t>V</w:t>
            </w:r>
            <w:r>
              <w:rPr>
                <w:sz w:val="16"/>
              </w:rPr>
              <w:t>ariable</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6DD9495F" w14:textId="77777777" w:rsidR="001F7E40" w:rsidRDefault="001C059F" w:rsidP="009A02D7">
            <w:pPr>
              <w:pStyle w:val="aff"/>
              <w:rPr>
                <w:sz w:val="16"/>
              </w:rPr>
            </w:pPr>
            <w:r>
              <w:rPr>
                <w:rFonts w:hint="eastAsia"/>
                <w:sz w:val="16"/>
              </w:rPr>
              <w:t>S</w:t>
            </w:r>
            <w:r>
              <w:rPr>
                <w:sz w:val="16"/>
              </w:rPr>
              <w:t>pecific</w:t>
            </w:r>
          </w:p>
          <w:p w14:paraId="4DF26138" w14:textId="7D97A00C" w:rsidR="001C059F" w:rsidRPr="00CE0420" w:rsidRDefault="001C059F" w:rsidP="009A02D7">
            <w:pPr>
              <w:pStyle w:val="aff"/>
              <w:rPr>
                <w:sz w:val="16"/>
              </w:rPr>
            </w:pPr>
            <w:r>
              <w:rPr>
                <w:sz w:val="16"/>
              </w:rPr>
              <w:t>Value</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5EB8FACB" w14:textId="77777777" w:rsidR="001F7E40" w:rsidRDefault="00B22E32" w:rsidP="009A02D7">
            <w:pPr>
              <w:pStyle w:val="aff"/>
              <w:rPr>
                <w:sz w:val="16"/>
              </w:rPr>
            </w:pPr>
            <w:r>
              <w:rPr>
                <w:rFonts w:hint="eastAsia"/>
                <w:sz w:val="16"/>
              </w:rPr>
              <w:t>S</w:t>
            </w:r>
            <w:r>
              <w:rPr>
                <w:sz w:val="16"/>
              </w:rPr>
              <w:t>ubstitution</w:t>
            </w:r>
          </w:p>
          <w:p w14:paraId="1AD3E3CE" w14:textId="5A36B1FA" w:rsidR="00B22E32" w:rsidRPr="00CE0420" w:rsidRDefault="00B22E32" w:rsidP="009A02D7">
            <w:pPr>
              <w:pStyle w:val="aff"/>
              <w:rPr>
                <w:sz w:val="16"/>
              </w:rPr>
            </w:pPr>
            <w:r>
              <w:rPr>
                <w:sz w:val="16"/>
              </w:rPr>
              <w:t>order</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56CB5BD9" w:rsidR="00CF6C54" w:rsidRPr="00CE0420" w:rsidRDefault="00B22E32" w:rsidP="004C3560">
      <w:pPr>
        <w:pStyle w:val="aa"/>
        <w:numPr>
          <w:ilvl w:val="0"/>
          <w:numId w:val="8"/>
        </w:numPr>
        <w:ind w:leftChars="0" w:left="426"/>
        <w:rPr>
          <w:sz w:val="18"/>
        </w:rPr>
      </w:pPr>
      <w:r>
        <w:rPr>
          <w:rFonts w:hint="eastAsia"/>
          <w:b/>
        </w:rPr>
        <w:t>Output to the host variable file</w:t>
      </w:r>
    </w:p>
    <w:p w14:paraId="61819530" w14:textId="57DF68FB" w:rsidR="00B22E32" w:rsidRDefault="00B22E32" w:rsidP="00B22E32">
      <w:pPr>
        <w:pStyle w:val="aa"/>
        <w:ind w:leftChars="200" w:left="420"/>
      </w:pPr>
      <w:r>
        <w:t>The specific value of variable registered in substitution value list menu will be output to host variable file.</w:t>
      </w:r>
    </w:p>
    <w:p w14:paraId="43454A3F" w14:textId="77777777" w:rsidR="00B22E32" w:rsidRDefault="00B22E32" w:rsidP="00B22E32">
      <w:pPr>
        <w:pStyle w:val="aa"/>
        <w:ind w:leftChars="200" w:left="420"/>
      </w:pPr>
      <w:r>
        <w:t>In Ansible-Legacy and Ansible-Pioneer, if the specific value of variable used in Playbook or dialog file is not registered in substitution value list menu during operation execution, unexpected error will occur.</w:t>
      </w:r>
    </w:p>
    <w:p w14:paraId="543E3DBC" w14:textId="22BF4BDE" w:rsidR="00B22E32" w:rsidRDefault="00B22E32" w:rsidP="00B22E32">
      <w:pPr>
        <w:pStyle w:val="aa"/>
        <w:ind w:leftChars="200" w:left="420"/>
      </w:pPr>
      <w:r>
        <w:t>In Ansible-Legacy Role, only the variable registered in substitution value list menu the will be output to host variable file during operation execution.</w:t>
      </w:r>
    </w:p>
    <w:p w14:paraId="7F48B22F" w14:textId="4EAD5205" w:rsidR="00D64A6B" w:rsidRPr="00646EBC" w:rsidRDefault="00B22E32" w:rsidP="00646EBC">
      <w:pPr>
        <w:pStyle w:val="aa"/>
        <w:ind w:leftChars="0" w:left="426"/>
      </w:pPr>
      <w:r>
        <w:t>It is same for nested variables that only the member variable registered specific value will be output.</w:t>
      </w:r>
      <w:r>
        <w:br w:type="page"/>
      </w:r>
      <w:r w:rsidR="00614B3A">
        <w:lastRenderedPageBreak/>
        <w:t>e.g.</w:t>
      </w:r>
      <w:r w:rsidR="00D64A6B" w:rsidRPr="00CE0420">
        <w:rPr>
          <w:rFonts w:hint="eastAsia"/>
        </w:rPr>
        <w:t>)</w:t>
      </w:r>
    </w:p>
    <w:tbl>
      <w:tblPr>
        <w:tblStyle w:val="ac"/>
        <w:tblW w:w="9072" w:type="dxa"/>
        <w:tblInd w:w="851"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260"/>
        <w:gridCol w:w="1015"/>
        <w:gridCol w:w="1164"/>
        <w:gridCol w:w="1307"/>
        <w:gridCol w:w="948"/>
        <w:gridCol w:w="1378"/>
      </w:tblGrid>
      <w:tr w:rsidR="00FD6B77" w:rsidRPr="00CE0420" w14:paraId="79DC2817" w14:textId="77777777" w:rsidTr="00B22E32">
        <w:trPr>
          <w:trHeight w:val="247"/>
        </w:trPr>
        <w:tc>
          <w:tcPr>
            <w:tcW w:w="3260" w:type="dxa"/>
            <w:vMerge w:val="restart"/>
          </w:tcPr>
          <w:p w14:paraId="22E8A3F8" w14:textId="37596CDD" w:rsidR="00FD6B77" w:rsidRPr="00CE0420" w:rsidRDefault="00B22E32" w:rsidP="002D068D">
            <w:pPr>
              <w:rPr>
                <w:b/>
                <w:sz w:val="18"/>
                <w:lang w:val="en"/>
              </w:rPr>
            </w:pPr>
            <w:r w:rsidRPr="00B22E32">
              <w:rPr>
                <w:b/>
                <w:sz w:val="18"/>
                <w:lang w:val="en"/>
              </w:rPr>
              <w:t>Variable definition</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223F2352" w:rsidR="00FD6B77" w:rsidRPr="00CE0420" w:rsidRDefault="00B22E32" w:rsidP="002D068D">
            <w:pPr>
              <w:rPr>
                <w:sz w:val="18"/>
                <w:lang w:val="en"/>
              </w:rPr>
            </w:pPr>
            <w:r>
              <w:rPr>
                <w:sz w:val="18"/>
                <w:lang w:val="en"/>
              </w:rPr>
              <w:t xml:space="preserve">        password: </w:t>
            </w:r>
            <w:r w:rsidR="00FD6B77" w:rsidRPr="00CE0420">
              <w:rPr>
                <w:sz w:val="18"/>
                <w:lang w:val="en"/>
              </w:rPr>
              <w:t>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63CCC90D" w:rsidR="00FD6B77" w:rsidRPr="00CE0420" w:rsidRDefault="00FD6B77" w:rsidP="002D068D">
            <w:pPr>
              <w:rPr>
                <w:color w:val="404040"/>
                <w:sz w:val="18"/>
                <w:lang w:val="en"/>
              </w:rPr>
            </w:pPr>
            <w:r w:rsidRPr="00CE0420">
              <w:rPr>
                <w:sz w:val="18"/>
                <w:lang w:val="en"/>
              </w:rPr>
              <w:t xml:space="preserve">    </w:t>
            </w:r>
            <w:r w:rsidR="00B22E32">
              <w:rPr>
                <w:rFonts w:hint="eastAsia"/>
                <w:sz w:val="18"/>
                <w:lang w:val="en"/>
              </w:rPr>
              <w:t>omitted</w:t>
            </w:r>
          </w:p>
        </w:tc>
        <w:tc>
          <w:tcPr>
            <w:tcW w:w="5812" w:type="dxa"/>
            <w:gridSpan w:val="5"/>
          </w:tcPr>
          <w:p w14:paraId="6467B6C9" w14:textId="446D2544" w:rsidR="00FD6B77" w:rsidRPr="00B22E32" w:rsidRDefault="00B22E32" w:rsidP="002D068D">
            <w:pPr>
              <w:rPr>
                <w:rFonts w:eastAsia="ＭＳ ゴシック" w:cs="Courier New"/>
                <w:b/>
                <w:color w:val="404040"/>
                <w:sz w:val="18"/>
              </w:rPr>
            </w:pPr>
            <w:r w:rsidRPr="00B22E32">
              <w:rPr>
                <w:b/>
                <w:sz w:val="18"/>
              </w:rPr>
              <w:t>Registration in substitution value list menu</w:t>
            </w:r>
          </w:p>
        </w:tc>
      </w:tr>
      <w:tr w:rsidR="00FD6B77" w:rsidRPr="00CE0420" w14:paraId="64B9EE2C" w14:textId="77777777" w:rsidTr="00B22E32">
        <w:trPr>
          <w:trHeight w:val="230"/>
        </w:trPr>
        <w:tc>
          <w:tcPr>
            <w:tcW w:w="3260" w:type="dxa"/>
            <w:vMerge/>
          </w:tcPr>
          <w:p w14:paraId="0DFAE9DA" w14:textId="77777777" w:rsidR="00FD6B77" w:rsidRPr="00CE0420" w:rsidRDefault="00FD6B77" w:rsidP="002D068D">
            <w:pPr>
              <w:rPr>
                <w:sz w:val="18"/>
                <w:lang w:val="en"/>
              </w:rPr>
            </w:pPr>
          </w:p>
        </w:tc>
        <w:tc>
          <w:tcPr>
            <w:tcW w:w="1015" w:type="dxa"/>
            <w:vAlign w:val="center"/>
          </w:tcPr>
          <w:p w14:paraId="6DEA0E75" w14:textId="5590CD1F" w:rsidR="00FD6B77" w:rsidRPr="00CE0420" w:rsidRDefault="00B22E32" w:rsidP="002D068D">
            <w:pPr>
              <w:rPr>
                <w:sz w:val="18"/>
              </w:rPr>
            </w:pPr>
            <w:r>
              <w:rPr>
                <w:rFonts w:hint="eastAsia"/>
                <w:sz w:val="18"/>
              </w:rPr>
              <w:t>Host</w:t>
            </w:r>
          </w:p>
        </w:tc>
        <w:tc>
          <w:tcPr>
            <w:tcW w:w="1164" w:type="dxa"/>
            <w:vAlign w:val="center"/>
          </w:tcPr>
          <w:p w14:paraId="47399C88" w14:textId="6A3AC52B" w:rsidR="00FD6B77" w:rsidRPr="00CE0420" w:rsidRDefault="00B22E32" w:rsidP="002D068D">
            <w:pPr>
              <w:rPr>
                <w:sz w:val="18"/>
              </w:rPr>
            </w:pPr>
            <w:r>
              <w:rPr>
                <w:rFonts w:hint="eastAsia"/>
                <w:sz w:val="18"/>
              </w:rPr>
              <w:t>Variable</w:t>
            </w:r>
          </w:p>
        </w:tc>
        <w:tc>
          <w:tcPr>
            <w:tcW w:w="1307" w:type="dxa"/>
            <w:vAlign w:val="center"/>
          </w:tcPr>
          <w:p w14:paraId="0836FB54" w14:textId="406F3D64" w:rsidR="00FD6B77" w:rsidRPr="00CE0420" w:rsidRDefault="00B22E32" w:rsidP="002D068D">
            <w:pPr>
              <w:rPr>
                <w:sz w:val="18"/>
              </w:rPr>
            </w:pPr>
            <w:r>
              <w:rPr>
                <w:rFonts w:hint="eastAsia"/>
                <w:sz w:val="18"/>
              </w:rPr>
              <w:t>M</w:t>
            </w:r>
            <w:r>
              <w:rPr>
                <w:sz w:val="18"/>
              </w:rPr>
              <w:t>ember variable</w:t>
            </w:r>
          </w:p>
        </w:tc>
        <w:tc>
          <w:tcPr>
            <w:tcW w:w="948" w:type="dxa"/>
            <w:vAlign w:val="center"/>
          </w:tcPr>
          <w:p w14:paraId="40548AE6" w14:textId="41C71C42" w:rsidR="00FD6B77" w:rsidRPr="00CE0420" w:rsidRDefault="00B22E32" w:rsidP="002D068D">
            <w:pPr>
              <w:rPr>
                <w:sz w:val="18"/>
              </w:rPr>
            </w:pPr>
            <w:r>
              <w:rPr>
                <w:rFonts w:hint="eastAsia"/>
                <w:sz w:val="18"/>
              </w:rPr>
              <w:t>S</w:t>
            </w:r>
            <w:r>
              <w:rPr>
                <w:sz w:val="18"/>
              </w:rPr>
              <w:t>pecific value</w:t>
            </w:r>
          </w:p>
        </w:tc>
        <w:tc>
          <w:tcPr>
            <w:tcW w:w="1378" w:type="dxa"/>
            <w:vAlign w:val="center"/>
          </w:tcPr>
          <w:p w14:paraId="06617B0A" w14:textId="1F4CBE13" w:rsidR="00FD6B77" w:rsidRPr="00CE0420" w:rsidRDefault="00B22E32" w:rsidP="002D068D">
            <w:pPr>
              <w:rPr>
                <w:sz w:val="18"/>
              </w:rPr>
            </w:pPr>
            <w:r>
              <w:rPr>
                <w:rFonts w:hint="eastAsia"/>
                <w:sz w:val="18"/>
              </w:rPr>
              <w:t>S</w:t>
            </w:r>
            <w:r>
              <w:rPr>
                <w:sz w:val="18"/>
              </w:rPr>
              <w:t>ubsitution order</w:t>
            </w:r>
          </w:p>
        </w:tc>
      </w:tr>
      <w:tr w:rsidR="00FD6B77" w:rsidRPr="00CE0420" w14:paraId="38D21E79" w14:textId="77777777" w:rsidTr="00B22E32">
        <w:trPr>
          <w:trHeight w:val="236"/>
        </w:trPr>
        <w:tc>
          <w:tcPr>
            <w:tcW w:w="3260" w:type="dxa"/>
            <w:vMerge/>
          </w:tcPr>
          <w:p w14:paraId="4BF2E906" w14:textId="77777777" w:rsidR="00FD6B77" w:rsidRPr="00CE0420" w:rsidRDefault="00FD6B77" w:rsidP="002D068D">
            <w:pPr>
              <w:rPr>
                <w:sz w:val="18"/>
                <w:lang w:val="en"/>
              </w:rPr>
            </w:pPr>
          </w:p>
        </w:tc>
        <w:tc>
          <w:tcPr>
            <w:tcW w:w="101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48" w:type="dxa"/>
            <w:vAlign w:val="center"/>
          </w:tcPr>
          <w:p w14:paraId="72D6ECDC" w14:textId="77777777" w:rsidR="00FD6B77" w:rsidRPr="00CE0420" w:rsidRDefault="00FD6B77" w:rsidP="002D068D">
            <w:pPr>
              <w:rPr>
                <w:sz w:val="18"/>
              </w:rPr>
            </w:pPr>
            <w:r w:rsidRPr="00CE0420">
              <w:rPr>
                <w:rFonts w:hint="eastAsia"/>
                <w:sz w:val="18"/>
              </w:rPr>
              <w:t>value1</w:t>
            </w:r>
          </w:p>
        </w:tc>
        <w:tc>
          <w:tcPr>
            <w:tcW w:w="1378"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B22E32">
        <w:trPr>
          <w:trHeight w:val="215"/>
        </w:trPr>
        <w:tc>
          <w:tcPr>
            <w:tcW w:w="3260" w:type="dxa"/>
            <w:vMerge/>
          </w:tcPr>
          <w:p w14:paraId="6FE7DD39" w14:textId="77777777" w:rsidR="00FD6B77" w:rsidRPr="00CE0420" w:rsidRDefault="00FD6B77" w:rsidP="002D068D">
            <w:pPr>
              <w:rPr>
                <w:sz w:val="18"/>
                <w:lang w:val="en"/>
              </w:rPr>
            </w:pPr>
          </w:p>
        </w:tc>
        <w:tc>
          <w:tcPr>
            <w:tcW w:w="101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48" w:type="dxa"/>
            <w:vAlign w:val="center"/>
          </w:tcPr>
          <w:p w14:paraId="61EFD2A0" w14:textId="77777777" w:rsidR="00FD6B77" w:rsidRPr="00CE0420" w:rsidRDefault="00FD6B77" w:rsidP="002D068D">
            <w:pPr>
              <w:rPr>
                <w:sz w:val="18"/>
              </w:rPr>
            </w:pPr>
            <w:r w:rsidRPr="00CE0420">
              <w:rPr>
                <w:rFonts w:hint="eastAsia"/>
                <w:sz w:val="18"/>
              </w:rPr>
              <w:t>value2</w:t>
            </w:r>
          </w:p>
        </w:tc>
        <w:tc>
          <w:tcPr>
            <w:tcW w:w="1378" w:type="dxa"/>
            <w:vAlign w:val="center"/>
          </w:tcPr>
          <w:p w14:paraId="48702DC6" w14:textId="77777777" w:rsidR="00FD6B77" w:rsidRPr="00CE0420" w:rsidRDefault="00FD6B77" w:rsidP="002D068D">
            <w:pPr>
              <w:rPr>
                <w:sz w:val="18"/>
              </w:rPr>
            </w:pPr>
          </w:p>
        </w:tc>
      </w:tr>
      <w:tr w:rsidR="00FD6B77" w:rsidRPr="00CE0420" w14:paraId="2E8C05F5" w14:textId="77777777" w:rsidTr="00B22E32">
        <w:trPr>
          <w:trHeight w:val="533"/>
        </w:trPr>
        <w:tc>
          <w:tcPr>
            <w:tcW w:w="3260" w:type="dxa"/>
            <w:vMerge/>
          </w:tcPr>
          <w:p w14:paraId="0E4DB5BE" w14:textId="77777777" w:rsidR="00FD6B77" w:rsidRPr="00CE0420" w:rsidRDefault="00FD6B77" w:rsidP="002D068D">
            <w:pPr>
              <w:rPr>
                <w:sz w:val="18"/>
                <w:lang w:val="en"/>
              </w:rPr>
            </w:pPr>
          </w:p>
        </w:tc>
        <w:tc>
          <w:tcPr>
            <w:tcW w:w="5812" w:type="dxa"/>
            <w:gridSpan w:val="5"/>
          </w:tcPr>
          <w:p w14:paraId="246E83E4" w14:textId="77777777" w:rsidR="00B22E32" w:rsidRDefault="00B22E32" w:rsidP="002D068D">
            <w:pPr>
              <w:rPr>
                <w:b/>
                <w:sz w:val="18"/>
              </w:rPr>
            </w:pPr>
            <w:r w:rsidRPr="00B22E32">
              <w:rPr>
                <w:b/>
                <w:sz w:val="18"/>
              </w:rPr>
              <w:t>The content ouput to the host variable file of HOST_A</w:t>
            </w:r>
          </w:p>
          <w:p w14:paraId="04543BF0" w14:textId="4CC10876"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282AA235" w:rsidR="003F6214" w:rsidRPr="00CE0420" w:rsidRDefault="003F6214" w:rsidP="005030DA">
      <w:pPr>
        <w:widowControl/>
        <w:jc w:val="left"/>
      </w:pPr>
    </w:p>
    <w:p w14:paraId="1C0BDCC4" w14:textId="046ADC4B" w:rsidR="00CF60E6" w:rsidRPr="00CE0420" w:rsidRDefault="00B22E32" w:rsidP="004C3560">
      <w:pPr>
        <w:pStyle w:val="aa"/>
        <w:numPr>
          <w:ilvl w:val="0"/>
          <w:numId w:val="8"/>
        </w:numPr>
        <w:ind w:leftChars="0" w:left="420"/>
        <w:rPr>
          <w:b/>
        </w:rPr>
      </w:pPr>
      <w:r>
        <w:rPr>
          <w:rFonts w:hint="eastAsia"/>
          <w:b/>
        </w:rPr>
        <w:t>Default value check option</w:t>
      </w:r>
    </w:p>
    <w:p w14:paraId="673BC9D5" w14:textId="77777777" w:rsidR="00B22E32" w:rsidRDefault="00B22E32" w:rsidP="00B22E32">
      <w:pPr>
        <w:pStyle w:val="aa"/>
        <w:ind w:leftChars="200" w:left="420"/>
        <w:rPr>
          <w:szCs w:val="21"/>
        </w:rPr>
      </w:pPr>
      <w:r w:rsidRPr="00B22E32">
        <w:rPr>
          <w:szCs w:val="21"/>
        </w:rPr>
        <w:t>In the "System settings" of "ITA Management console", users can set the parameter to display warning message and not register the specific value when registering the specific value of the variable whose default value does not match between multiple roles</w:t>
      </w:r>
      <w:r>
        <w:rPr>
          <w:szCs w:val="21"/>
        </w:rPr>
        <w:t>.</w:t>
      </w:r>
    </w:p>
    <w:p w14:paraId="7F700D80" w14:textId="52CC80D2" w:rsidR="00B22E32" w:rsidRPr="00B22E32" w:rsidRDefault="00B22E32" w:rsidP="00B22E32">
      <w:pPr>
        <w:pStyle w:val="aa"/>
        <w:ind w:leftChars="200" w:left="420"/>
        <w:rPr>
          <w:szCs w:val="21"/>
        </w:rPr>
      </w:pPr>
      <w:r w:rsidRPr="00B22E32">
        <w:rPr>
          <w:szCs w:val="21"/>
        </w:rPr>
        <w:t>This parameter is not registered by default.</w:t>
      </w:r>
      <w:r>
        <w:rPr>
          <w:szCs w:val="21"/>
        </w:rPr>
        <w:t xml:space="preserve"> </w:t>
      </w:r>
      <w:r w:rsidRPr="00B22E32">
        <w:rPr>
          <w:szCs w:val="21"/>
        </w:rPr>
        <w:t>Please register if necessary.</w:t>
      </w:r>
    </w:p>
    <w:p w14:paraId="08C2E4A2" w14:textId="110D4308" w:rsidR="00B22E32" w:rsidRPr="00B22E32" w:rsidRDefault="00B22E32" w:rsidP="00B22E32">
      <w:pPr>
        <w:pStyle w:val="aa"/>
        <w:ind w:leftChars="200" w:left="420"/>
        <w:rPr>
          <w:szCs w:val="21"/>
        </w:rPr>
      </w:pPr>
      <w:r w:rsidRPr="00B22E32">
        <w:rPr>
          <w:szCs w:val="21"/>
        </w:rPr>
        <w:t>The content to register in system settings is as follows</w:t>
      </w:r>
      <w:r>
        <w:rPr>
          <w:szCs w:val="21"/>
        </w:rPr>
        <w:t>.</w:t>
      </w:r>
    </w:p>
    <w:p w14:paraId="7B23B783" w14:textId="3A58D9ED" w:rsidR="00CF60E6" w:rsidRPr="000B7D44" w:rsidRDefault="00B22E32" w:rsidP="00B22E32">
      <w:pPr>
        <w:pStyle w:val="aa"/>
        <w:ind w:leftChars="0" w:left="426"/>
        <w:rPr>
          <w:szCs w:val="21"/>
        </w:rPr>
      </w:pPr>
      <w:r w:rsidRPr="00B22E32">
        <w:rPr>
          <w:szCs w:val="21"/>
        </w:rPr>
        <w:t>Also, please refer to "User instruction manual_Ansible-Management console" for system settings</w:t>
      </w:r>
      <w:r>
        <w:rPr>
          <w:szCs w:val="21"/>
        </w:rPr>
        <w:t>.</w:t>
      </w:r>
    </w:p>
    <w:p w14:paraId="007A01D1" w14:textId="77777777" w:rsidR="00CF60E6" w:rsidRPr="00CE0420" w:rsidRDefault="00CF60E6" w:rsidP="00CF60E6">
      <w:pPr>
        <w:jc w:val="center"/>
        <w:rPr>
          <w:b/>
        </w:rPr>
      </w:pPr>
    </w:p>
    <w:p w14:paraId="41C06AFD" w14:textId="406C1598" w:rsidR="00CF60E6" w:rsidRPr="00CE0420" w:rsidRDefault="00EE7BF3" w:rsidP="00CF60E6">
      <w:pPr>
        <w:jc w:val="center"/>
        <w:rPr>
          <w:rFonts w:cstheme="minorHAnsi"/>
          <w:b/>
        </w:rPr>
      </w:pPr>
      <w:r>
        <w:rPr>
          <w:b/>
        </w:rPr>
        <w:t>Table 5.3-16</w:t>
      </w:r>
      <w:r w:rsidR="00B22E32" w:rsidRPr="00B22E32">
        <w:rPr>
          <w:b/>
        </w:rPr>
        <w:t xml:space="preserve"> Registration content in system settings</w:t>
      </w:r>
    </w:p>
    <w:tbl>
      <w:tblPr>
        <w:tblStyle w:val="ac"/>
        <w:tblW w:w="8681" w:type="dxa"/>
        <w:tblInd w:w="528" w:type="dxa"/>
        <w:tblLayout w:type="fixed"/>
        <w:tblLook w:val="04A0" w:firstRow="1" w:lastRow="0" w:firstColumn="1" w:lastColumn="0" w:noHBand="0" w:noVBand="1"/>
      </w:tblPr>
      <w:tblGrid>
        <w:gridCol w:w="1470"/>
        <w:gridCol w:w="5670"/>
        <w:gridCol w:w="1541"/>
      </w:tblGrid>
      <w:tr w:rsidR="00B22E32" w:rsidRPr="00CE0420" w14:paraId="63F2C122" w14:textId="77777777" w:rsidTr="00B22E32">
        <w:trPr>
          <w:tblHeader/>
        </w:trPr>
        <w:tc>
          <w:tcPr>
            <w:tcW w:w="1470" w:type="dxa"/>
            <w:shd w:val="clear" w:color="auto" w:fill="002B62"/>
          </w:tcPr>
          <w:p w14:paraId="0DD54A40" w14:textId="0F5A4038" w:rsidR="00B22E32" w:rsidRPr="00CE0420" w:rsidRDefault="00B22E32" w:rsidP="00B22E32">
            <w:pPr>
              <w:spacing w:line="240" w:lineRule="exact"/>
              <w:jc w:val="center"/>
              <w:rPr>
                <w:rFonts w:cstheme="minorHAnsi"/>
                <w:b/>
                <w:color w:val="FFFFFF" w:themeColor="background1"/>
                <w:sz w:val="18"/>
                <w:szCs w:val="18"/>
              </w:rPr>
            </w:pPr>
            <w:r w:rsidRPr="00C80DE2">
              <w:t>Item</w:t>
            </w:r>
          </w:p>
        </w:tc>
        <w:tc>
          <w:tcPr>
            <w:tcW w:w="5670" w:type="dxa"/>
            <w:shd w:val="clear" w:color="auto" w:fill="002B62"/>
          </w:tcPr>
          <w:p w14:paraId="4A8E20A9" w14:textId="76F684F0" w:rsidR="00B22E32" w:rsidRPr="00CE0420" w:rsidRDefault="00B22E32" w:rsidP="00B22E32">
            <w:pPr>
              <w:spacing w:line="240" w:lineRule="exact"/>
              <w:jc w:val="center"/>
              <w:rPr>
                <w:rFonts w:cstheme="minorHAnsi"/>
                <w:b/>
                <w:color w:val="FFFFFF" w:themeColor="background1"/>
                <w:sz w:val="18"/>
                <w:szCs w:val="18"/>
              </w:rPr>
            </w:pPr>
            <w:r w:rsidRPr="00B22E32">
              <w:rPr>
                <w:rFonts w:cstheme="minorHAnsi"/>
                <w:b/>
                <w:color w:val="FFFFFF" w:themeColor="background1"/>
                <w:sz w:val="18"/>
                <w:szCs w:val="18"/>
              </w:rPr>
              <w:t>Input value</w:t>
            </w:r>
          </w:p>
        </w:tc>
        <w:tc>
          <w:tcPr>
            <w:tcW w:w="1541" w:type="dxa"/>
            <w:shd w:val="clear" w:color="auto" w:fill="002B62"/>
          </w:tcPr>
          <w:p w14:paraId="7CF86483" w14:textId="0FC8058B" w:rsidR="00B22E32" w:rsidRPr="00CE0420" w:rsidRDefault="00B22E32" w:rsidP="00B22E32">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required</w:t>
            </w:r>
          </w:p>
        </w:tc>
      </w:tr>
      <w:tr w:rsidR="00B22E32" w:rsidRPr="00CE0420" w14:paraId="4433E505" w14:textId="77777777" w:rsidTr="00B22E32">
        <w:tc>
          <w:tcPr>
            <w:tcW w:w="1470" w:type="dxa"/>
          </w:tcPr>
          <w:p w14:paraId="72E8176E" w14:textId="015370DD" w:rsidR="00B22E32" w:rsidRPr="00CE0420" w:rsidRDefault="00B22E32" w:rsidP="00B22E32">
            <w:pPr>
              <w:pStyle w:val="aff0"/>
            </w:pPr>
            <w:r w:rsidRPr="00C80DE2">
              <w:t>ID</w:t>
            </w:r>
          </w:p>
        </w:tc>
        <w:tc>
          <w:tcPr>
            <w:tcW w:w="5670" w:type="dxa"/>
          </w:tcPr>
          <w:p w14:paraId="0E102753" w14:textId="366B4BFC" w:rsidR="00B22E32" w:rsidRPr="00CE0420" w:rsidRDefault="00B22E32" w:rsidP="00B22E32">
            <w:pPr>
              <w:pStyle w:val="aff0"/>
            </w:pPr>
            <w:r w:rsidRPr="00CE0420">
              <w:t xml:space="preserve">ANSIBLE_DEF_VAL_CHK </w:t>
            </w:r>
          </w:p>
        </w:tc>
        <w:tc>
          <w:tcPr>
            <w:tcW w:w="1541" w:type="dxa"/>
          </w:tcPr>
          <w:p w14:paraId="1CC145DD" w14:textId="77777777" w:rsidR="00B22E32" w:rsidRPr="00CE0420" w:rsidRDefault="00B22E32" w:rsidP="00B22E32">
            <w:pPr>
              <w:pStyle w:val="aff0"/>
              <w:jc w:val="center"/>
            </w:pPr>
            <w:r w:rsidRPr="00CE0420">
              <w:rPr>
                <w:rFonts w:hint="eastAsia"/>
              </w:rPr>
              <w:t>○</w:t>
            </w:r>
          </w:p>
        </w:tc>
      </w:tr>
      <w:tr w:rsidR="00B22E32" w:rsidRPr="00CE0420" w14:paraId="6FF61A0B" w14:textId="77777777" w:rsidTr="00B22E32">
        <w:tc>
          <w:tcPr>
            <w:tcW w:w="1470" w:type="dxa"/>
          </w:tcPr>
          <w:p w14:paraId="15E5D8F8" w14:textId="7B4A300C" w:rsidR="00B22E32" w:rsidRPr="00CE0420" w:rsidRDefault="00B22E32" w:rsidP="00B22E32">
            <w:pPr>
              <w:pStyle w:val="aff0"/>
            </w:pPr>
            <w:r w:rsidRPr="00C80DE2">
              <w:t>Item name</w:t>
            </w:r>
          </w:p>
        </w:tc>
        <w:tc>
          <w:tcPr>
            <w:tcW w:w="5670" w:type="dxa"/>
          </w:tcPr>
          <w:p w14:paraId="6FBFB3E5" w14:textId="27E86A9D" w:rsidR="00B22E32" w:rsidRPr="00CE0420" w:rsidRDefault="00B22E32" w:rsidP="00B22E32">
            <w:pPr>
              <w:pStyle w:val="aff0"/>
            </w:pPr>
            <w:r>
              <w:rPr>
                <w:rFonts w:hint="eastAsia"/>
              </w:rPr>
              <w:t>A</w:t>
            </w:r>
            <w:r>
              <w:t>ny desired string</w:t>
            </w:r>
          </w:p>
        </w:tc>
        <w:tc>
          <w:tcPr>
            <w:tcW w:w="1541" w:type="dxa"/>
          </w:tcPr>
          <w:p w14:paraId="2865479D" w14:textId="17F8D32C" w:rsidR="00B22E32" w:rsidRPr="00CE0420" w:rsidRDefault="00B22E32" w:rsidP="00B22E32">
            <w:pPr>
              <w:pStyle w:val="aff0"/>
              <w:jc w:val="center"/>
            </w:pPr>
            <w:r w:rsidRPr="00CE0420">
              <w:rPr>
                <w:rFonts w:hint="eastAsia"/>
              </w:rPr>
              <w:t>-</w:t>
            </w:r>
          </w:p>
        </w:tc>
      </w:tr>
      <w:tr w:rsidR="00B22E32" w:rsidRPr="00CE0420" w14:paraId="1548C041" w14:textId="77777777" w:rsidTr="00B22E32">
        <w:tc>
          <w:tcPr>
            <w:tcW w:w="1470" w:type="dxa"/>
          </w:tcPr>
          <w:p w14:paraId="4F51F9B4" w14:textId="00E81B30" w:rsidR="00B22E32" w:rsidRPr="00CE0420" w:rsidRDefault="00B22E32" w:rsidP="00B22E32">
            <w:pPr>
              <w:pStyle w:val="aff0"/>
              <w:rPr>
                <w:rStyle w:val="generalbold1"/>
                <w:sz w:val="18"/>
                <w:szCs w:val="22"/>
              </w:rPr>
            </w:pPr>
            <w:r w:rsidRPr="00C80DE2">
              <w:t>Setting value</w:t>
            </w:r>
          </w:p>
        </w:tc>
        <w:tc>
          <w:tcPr>
            <w:tcW w:w="5670" w:type="dxa"/>
          </w:tcPr>
          <w:p w14:paraId="052EB937" w14:textId="0D2FF979" w:rsidR="00B22E32" w:rsidRPr="00CE0420" w:rsidRDefault="00B22E32" w:rsidP="00B22E32">
            <w:pPr>
              <w:pStyle w:val="aff0"/>
            </w:pPr>
            <w:r w:rsidRPr="00CE0420">
              <w:rPr>
                <w:rFonts w:hint="eastAsia"/>
              </w:rPr>
              <w:t>1</w:t>
            </w:r>
            <w:r w:rsidRPr="00CE0420">
              <w:rPr>
                <w:rFonts w:hint="eastAsia"/>
              </w:rPr>
              <w:t>：</w:t>
            </w:r>
            <w:r w:rsidRPr="00CE0420">
              <w:rPr>
                <w:rFonts w:hint="eastAsia"/>
              </w:rPr>
              <w:t xml:space="preserve"> </w:t>
            </w:r>
            <w:r w:rsidRPr="00B22E32">
              <w:t>Parameter enabled</w:t>
            </w:r>
          </w:p>
          <w:p w14:paraId="7441DA6A" w14:textId="36DCF456" w:rsidR="00B22E32" w:rsidRPr="00CE0420" w:rsidRDefault="00B22E32" w:rsidP="00B22E32">
            <w:pPr>
              <w:pStyle w:val="aff0"/>
              <w:rPr>
                <w:rStyle w:val="generalbold1"/>
                <w:sz w:val="18"/>
                <w:szCs w:val="22"/>
              </w:rPr>
            </w:pPr>
            <w:r>
              <w:t>Contents o</w:t>
            </w:r>
            <w:r w:rsidRPr="00B22E32">
              <w:t>ther than 1 or record not registered: Parameter disabled</w:t>
            </w:r>
            <w:r>
              <w:t>.</w:t>
            </w:r>
          </w:p>
        </w:tc>
        <w:tc>
          <w:tcPr>
            <w:tcW w:w="1541" w:type="dxa"/>
          </w:tcPr>
          <w:p w14:paraId="1D650A13" w14:textId="54ABAA0C" w:rsidR="00B22E32" w:rsidRPr="00CE0420" w:rsidRDefault="00B22E32" w:rsidP="00B22E32">
            <w:pPr>
              <w:pStyle w:val="aff0"/>
              <w:jc w:val="center"/>
            </w:pPr>
            <w:r w:rsidRPr="00CE0420">
              <w:rPr>
                <w:rFonts w:hint="eastAsia"/>
              </w:rPr>
              <w:t>○</w:t>
            </w:r>
          </w:p>
        </w:tc>
      </w:tr>
      <w:tr w:rsidR="00B22E32" w:rsidRPr="00CE0420" w14:paraId="177862FB" w14:textId="77777777" w:rsidTr="00B22E32">
        <w:tc>
          <w:tcPr>
            <w:tcW w:w="1470" w:type="dxa"/>
          </w:tcPr>
          <w:p w14:paraId="23044B17" w14:textId="1E53B3D4" w:rsidR="00B22E32" w:rsidRPr="00CE0420" w:rsidRDefault="00B22E32" w:rsidP="00B22E32">
            <w:pPr>
              <w:pStyle w:val="aff0"/>
              <w:rPr>
                <w:rStyle w:val="generalbold1"/>
                <w:sz w:val="18"/>
                <w:szCs w:val="22"/>
              </w:rPr>
            </w:pPr>
            <w:r w:rsidRPr="00C80DE2">
              <w:t>Remarks</w:t>
            </w:r>
          </w:p>
        </w:tc>
        <w:tc>
          <w:tcPr>
            <w:tcW w:w="5670" w:type="dxa"/>
          </w:tcPr>
          <w:p w14:paraId="78F79AFD" w14:textId="32867AB1" w:rsidR="00B22E32" w:rsidRPr="00CE0420" w:rsidRDefault="00B22E32" w:rsidP="00B22E32">
            <w:pPr>
              <w:pStyle w:val="aff0"/>
            </w:pPr>
            <w:r>
              <w:rPr>
                <w:rFonts w:hint="eastAsia"/>
              </w:rPr>
              <w:t>A</w:t>
            </w:r>
            <w:r>
              <w:t>ny desired string</w:t>
            </w:r>
          </w:p>
        </w:tc>
        <w:tc>
          <w:tcPr>
            <w:tcW w:w="1541" w:type="dxa"/>
          </w:tcPr>
          <w:p w14:paraId="4E01DF69" w14:textId="58A78160" w:rsidR="00B22E32" w:rsidRPr="00CE0420" w:rsidRDefault="00B22E32" w:rsidP="00B22E32">
            <w:pPr>
              <w:pStyle w:val="aff0"/>
              <w:jc w:val="center"/>
            </w:pPr>
          </w:p>
        </w:tc>
      </w:tr>
    </w:tbl>
    <w:p w14:paraId="67B9E9EB" w14:textId="2EC353EA" w:rsidR="00B22E32" w:rsidRDefault="00B22E32" w:rsidP="002D068D"/>
    <w:p w14:paraId="7EF59789" w14:textId="6552E340" w:rsidR="001C3040" w:rsidRPr="00CE0420" w:rsidRDefault="00B22E32" w:rsidP="00B22E32">
      <w:pPr>
        <w:widowControl/>
        <w:jc w:val="left"/>
      </w:pPr>
      <w:r>
        <w:br w:type="page"/>
      </w:r>
    </w:p>
    <w:p w14:paraId="2841C930" w14:textId="3AFCC162" w:rsidR="00D64A6B" w:rsidRPr="00CE0420" w:rsidRDefault="00B147C2" w:rsidP="004B7AA0">
      <w:pPr>
        <w:pStyle w:val="30"/>
        <w:ind w:left="1134" w:hanging="709"/>
        <w:rPr>
          <w:rFonts w:ascii="Arial" w:hAnsi="Arial"/>
        </w:rPr>
      </w:pPr>
      <w:bookmarkStart w:id="172" w:name="_作業状態確認"/>
      <w:bookmarkStart w:id="173" w:name="_Ref31968851"/>
      <w:bookmarkStart w:id="174" w:name="_Toc105605728"/>
      <w:bookmarkEnd w:id="172"/>
      <w:r>
        <w:lastRenderedPageBreak/>
        <w:t>C</w:t>
      </w:r>
      <w:r w:rsidR="00FC287B">
        <w:t>heck operation status</w:t>
      </w:r>
      <w:bookmarkEnd w:id="173"/>
      <w:bookmarkEnd w:id="174"/>
    </w:p>
    <w:p w14:paraId="7ED00748" w14:textId="3CB256C1" w:rsidR="00D64A6B" w:rsidRDefault="00B147C2" w:rsidP="000C42FC">
      <w:pPr>
        <w:pStyle w:val="a0"/>
        <w:numPr>
          <w:ilvl w:val="0"/>
          <w:numId w:val="32"/>
        </w:numPr>
      </w:pPr>
      <w:r w:rsidRPr="00B147C2">
        <w:t>Monitor the status of operation execution</w:t>
      </w:r>
      <w:r>
        <w:t>.</w:t>
      </w:r>
    </w:p>
    <w:p w14:paraId="47272661" w14:textId="6368589D"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4DBEA7B2">
                <wp:simplePos x="0" y="0"/>
                <wp:positionH relativeFrom="column">
                  <wp:posOffset>514902</wp:posOffset>
                </wp:positionH>
                <wp:positionV relativeFrom="paragraph">
                  <wp:posOffset>2665343</wp:posOffset>
                </wp:positionV>
                <wp:extent cx="970059" cy="249196"/>
                <wp:effectExtent l="19050" t="19050" r="20955" b="17780"/>
                <wp:wrapNone/>
                <wp:docPr id="172" name="正方形/長方形 172"/>
                <wp:cNvGraphicFramePr/>
                <a:graphic xmlns:a="http://schemas.openxmlformats.org/drawingml/2006/main">
                  <a:graphicData uri="http://schemas.microsoft.com/office/word/2010/wordprocessingShape">
                    <wps:wsp>
                      <wps:cNvSpPr/>
                      <wps:spPr>
                        <a:xfrm>
                          <a:off x="0" y="0"/>
                          <a:ext cx="970059"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B80" id="正方形/長方形 172" o:spid="_x0000_s1026" style="position:absolute;left:0;text-align:left;margin-left:40.55pt;margin-top:209.85pt;width:76.4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" filled="f" strokecolor="#c00000" strokeweight="2.25pt"/>
            </w:pict>
          </mc:Fallback>
        </mc:AlternateContent>
      </w:r>
      <w:r w:rsidR="00B147C2" w:rsidRPr="00B147C2">
        <w:rPr>
          <w:noProof/>
        </w:rPr>
        <w:t xml:space="preserve"> </w:t>
      </w:r>
      <w:r w:rsidR="00B147C2" w:rsidRPr="00B147C2">
        <w:rPr>
          <w:noProof/>
        </w:rPr>
        <w:drawing>
          <wp:inline distT="0" distB="0" distL="0" distR="0" wp14:anchorId="3E0281CD" wp14:editId="65639296">
            <wp:extent cx="5003319" cy="4969565"/>
            <wp:effectExtent l="0" t="0" r="6985" b="254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31655"/>
                    <a:stretch/>
                  </pic:blipFill>
                  <pic:spPr bwMode="auto">
                    <a:xfrm>
                      <a:off x="0" y="0"/>
                      <a:ext cx="5007647" cy="4973864"/>
                    </a:xfrm>
                    <a:prstGeom prst="rect">
                      <a:avLst/>
                    </a:prstGeom>
                    <a:ln>
                      <a:noFill/>
                    </a:ln>
                    <a:extLst>
                      <a:ext uri="{53640926-AAD7-44D8-BBD7-CCE9431645EC}">
                        <a14:shadowObscured xmlns:a14="http://schemas.microsoft.com/office/drawing/2010/main"/>
                      </a:ext>
                    </a:extLst>
                  </pic:spPr>
                </pic:pic>
              </a:graphicData>
            </a:graphic>
          </wp:inline>
        </w:drawing>
      </w:r>
      <w:r w:rsidR="00B147C2" w:rsidRPr="00B147C2">
        <w:rPr>
          <w:noProof/>
        </w:rPr>
        <w:t xml:space="preserve"> </w:t>
      </w:r>
      <w:r w:rsidRPr="00CE0420">
        <w:rPr>
          <w:noProof/>
        </w:rPr>
        <w:t xml:space="preserve"> </w:t>
      </w:r>
    </w:p>
    <w:p w14:paraId="392B5FE8" w14:textId="5802917D" w:rsidR="00D64A6B" w:rsidRPr="00CE0420" w:rsidRDefault="00B147C2" w:rsidP="000B7D44">
      <w:pPr>
        <w:widowControl/>
        <w:jc w:val="center"/>
      </w:pPr>
      <w:r>
        <w:rPr>
          <w:b/>
        </w:rPr>
        <w:t xml:space="preserve">Figure </w:t>
      </w:r>
      <w:r w:rsidR="00EE7BF3">
        <w:rPr>
          <w:b/>
        </w:rPr>
        <w:t>5.3-23</w:t>
      </w:r>
      <w:r w:rsidRPr="00B147C2">
        <w:rPr>
          <w:b/>
        </w:rPr>
        <w:t xml:space="preserve"> Submenu screen</w:t>
      </w:r>
      <w:r>
        <w:rPr>
          <w:b/>
        </w:rPr>
        <w:t xml:space="preserve"> </w:t>
      </w:r>
      <w:r w:rsidRPr="00B147C2">
        <w:rPr>
          <w:b/>
        </w:rPr>
        <w:t xml:space="preserve">(Check operation status) </w:t>
      </w:r>
      <w:r w:rsidR="005030DA">
        <w:br w:type="page"/>
      </w:r>
    </w:p>
    <w:p w14:paraId="06534570" w14:textId="221AB5B4" w:rsidR="00B147C2" w:rsidRPr="00B147C2" w:rsidRDefault="00B147C2" w:rsidP="00B147C2">
      <w:pPr>
        <w:pStyle w:val="aa"/>
        <w:numPr>
          <w:ilvl w:val="0"/>
          <w:numId w:val="10"/>
        </w:numPr>
        <w:ind w:leftChars="0" w:left="1134"/>
        <w:rPr>
          <w:b/>
        </w:rPr>
      </w:pPr>
      <w:r>
        <w:rPr>
          <w:rFonts w:hint="eastAsia"/>
          <w:b/>
        </w:rPr>
        <w:lastRenderedPageBreak/>
        <w:t>Display of execution status</w:t>
      </w:r>
      <w:r w:rsidR="00923380" w:rsidRPr="00CE0420">
        <w:rPr>
          <w:b/>
        </w:rPr>
        <w:br/>
      </w:r>
      <w:r>
        <w:t>"Status" is displayed according to the execution status.</w:t>
      </w:r>
    </w:p>
    <w:p w14:paraId="439B805A" w14:textId="77777777" w:rsidR="00B147C2" w:rsidRDefault="00B147C2" w:rsidP="00B147C2">
      <w:pPr>
        <w:pStyle w:val="aa"/>
        <w:ind w:leftChars="500" w:left="1050" w:firstLine="84"/>
      </w:pPr>
      <w:r>
        <w:t>Also, the details of the execution status is displayed in execution log and error log</w:t>
      </w:r>
    </w:p>
    <w:p w14:paraId="3F97CC0B" w14:textId="77777777" w:rsidR="00B147C2" w:rsidRDefault="00B147C2" w:rsidP="00B147C2">
      <w:pPr>
        <w:pStyle w:val="aa"/>
        <w:ind w:leftChars="540" w:left="1134"/>
      </w:pPr>
      <w:r>
        <w:t>In the "execution type", "Dry run" is displayed when performing dry run, "Normal" will be displayed for other cases</w:t>
      </w:r>
    </w:p>
    <w:p w14:paraId="3D7BA98C" w14:textId="2B305290" w:rsidR="00B147C2" w:rsidRDefault="00B147C2" w:rsidP="00B147C2">
      <w:pPr>
        <w:pStyle w:val="aa"/>
        <w:ind w:leftChars="540" w:left="1134"/>
      </w:pPr>
      <w:r>
        <w:t>If the status ends with an unexpected error, the cause is incomplete registration of web contents, message will be displayed in error log.</w:t>
      </w:r>
    </w:p>
    <w:p w14:paraId="4C243ABF" w14:textId="6E8504FD" w:rsidR="00B147C2" w:rsidRDefault="00B147C2" w:rsidP="00B147C2">
      <w:pPr>
        <w:pStyle w:val="aa"/>
        <w:ind w:leftChars="540" w:left="1134"/>
      </w:pPr>
      <w:r>
        <w:t>In addition, in the case that communication with Ansible RestAPI fails due to incomplete registration in "</w:t>
      </w:r>
      <w:r w:rsidRPr="00F10CFA">
        <w:rPr>
          <w:u w:val="single"/>
        </w:rPr>
        <w:fldChar w:fldCharType="begin"/>
      </w:r>
      <w:r w:rsidRPr="00F10CFA">
        <w:rPr>
          <w:u w:val="single"/>
        </w:rPr>
        <w:instrText xml:space="preserve"> REF _Ref32246334 \r \h </w:instrText>
      </w:r>
      <w:r w:rsidR="00F10CFA">
        <w:rPr>
          <w:u w:val="single"/>
        </w:rPr>
        <w:instrText xml:space="preserve"> \* MERGEFORMAT </w:instrText>
      </w:r>
      <w:r w:rsidRPr="00F10CFA">
        <w:rPr>
          <w:u w:val="single"/>
        </w:rPr>
      </w:r>
      <w:r w:rsidRPr="00F10CFA">
        <w:rPr>
          <w:u w:val="single"/>
        </w:rPr>
        <w:fldChar w:fldCharType="separate"/>
      </w:r>
      <w:r w:rsidR="0008204C">
        <w:rPr>
          <w:u w:val="single"/>
        </w:rPr>
        <w:t>5.2.1</w:t>
      </w:r>
      <w:r w:rsidRPr="00F10CFA">
        <w:rPr>
          <w:u w:val="single"/>
        </w:rPr>
        <w:fldChar w:fldCharType="end"/>
      </w:r>
      <w:r w:rsidRPr="00F10CFA">
        <w:rPr>
          <w:u w:val="single"/>
        </w:rPr>
        <w:t xml:space="preserve"> </w:t>
      </w:r>
      <w:r w:rsidRPr="00F10CFA">
        <w:rPr>
          <w:u w:val="single"/>
        </w:rPr>
        <w:fldChar w:fldCharType="begin"/>
      </w:r>
      <w:r w:rsidRPr="00F10CFA">
        <w:rPr>
          <w:u w:val="single"/>
        </w:rPr>
        <w:instrText xml:space="preserve"> REF _Ref32246336 \h </w:instrText>
      </w:r>
      <w:r w:rsidR="00F10CFA">
        <w:rPr>
          <w:u w:val="single"/>
        </w:rPr>
        <w:instrText xml:space="preserve"> \* MERGEFORMAT </w:instrText>
      </w:r>
      <w:r w:rsidRPr="00F10CFA">
        <w:rPr>
          <w:u w:val="single"/>
        </w:rPr>
      </w:r>
      <w:r w:rsidRPr="00F10CFA">
        <w:rPr>
          <w:u w:val="single"/>
        </w:rPr>
        <w:fldChar w:fldCharType="separate"/>
      </w:r>
      <w:r w:rsidR="0008204C" w:rsidRPr="0008204C">
        <w:rPr>
          <w:u w:val="single"/>
        </w:rPr>
        <w:t>Interface information</w:t>
      </w:r>
      <w:r w:rsidRPr="00F10CFA">
        <w:rPr>
          <w:u w:val="single"/>
        </w:rPr>
        <w:fldChar w:fldCharType="end"/>
      </w:r>
      <w:r>
        <w:t xml:space="preserve">", message will not be displayed in error log. </w:t>
      </w:r>
    </w:p>
    <w:p w14:paraId="7045CBE2" w14:textId="0CE51238" w:rsidR="00B147C2" w:rsidRDefault="00B147C2" w:rsidP="00B147C2">
      <w:pPr>
        <w:pStyle w:val="aa"/>
        <w:ind w:leftChars="540" w:left="1134"/>
      </w:pPr>
      <w:r>
        <w:t>In this case, error information will be record in application log. Please check the application log if necessary.</w:t>
      </w:r>
    </w:p>
    <w:p w14:paraId="40AB96EF" w14:textId="77777777" w:rsidR="00B147C2" w:rsidRDefault="00B147C2" w:rsidP="00B147C2">
      <w:pPr>
        <w:pStyle w:val="aa"/>
        <w:ind w:leftChars="500" w:left="1050" w:firstLine="84"/>
      </w:pPr>
      <w:r>
        <w:t>The symphony which the operation is executed from is displayed in "Caller symphony"</w:t>
      </w:r>
    </w:p>
    <w:p w14:paraId="11CA3627" w14:textId="16A0A553" w:rsidR="00B147C2" w:rsidRDefault="00B147C2" w:rsidP="00B147C2">
      <w:pPr>
        <w:pStyle w:val="aa"/>
        <w:ind w:leftChars="540" w:left="1134"/>
      </w:pPr>
      <w:r>
        <w:t>The column will be blank if the operation is executed directly from Ansible-Legacy, Pioneer, LegacyRole driver.</w:t>
      </w:r>
    </w:p>
    <w:p w14:paraId="3C79B0A5" w14:textId="4A5DABDB" w:rsidR="001A0E6D" w:rsidRPr="001A0E6D" w:rsidRDefault="00B147C2" w:rsidP="00B147C2">
      <w:pPr>
        <w:pStyle w:val="aa"/>
        <w:ind w:leftChars="540" w:left="1134"/>
      </w:pPr>
      <w:r>
        <w:t>The login user when clicking the "execute" or "dry run" button in the "exeuction" menu will be displayed in "Execution User".</w:t>
      </w:r>
    </w:p>
    <w:p w14:paraId="78068DE6" w14:textId="3EC77F56" w:rsidR="00785A97" w:rsidRPr="00CE0420" w:rsidRDefault="00B147C2" w:rsidP="004C3560">
      <w:pPr>
        <w:pStyle w:val="aa"/>
        <w:numPr>
          <w:ilvl w:val="0"/>
          <w:numId w:val="10"/>
        </w:numPr>
        <w:ind w:leftChars="0" w:left="1134"/>
        <w:rPr>
          <w:b/>
        </w:rPr>
      </w:pPr>
      <w:r>
        <w:rPr>
          <w:rFonts w:hint="eastAsia"/>
          <w:b/>
        </w:rPr>
        <w:t>H</w:t>
      </w:r>
      <w:r>
        <w:rPr>
          <w:b/>
        </w:rPr>
        <w:t>ost management</w:t>
      </w:r>
    </w:p>
    <w:p w14:paraId="2E7EB926" w14:textId="4707EC73" w:rsidR="00785A97" w:rsidRPr="00CE0420" w:rsidRDefault="00B147C2" w:rsidP="00785A97">
      <w:pPr>
        <w:pStyle w:val="aa"/>
        <w:ind w:leftChars="0" w:left="1134"/>
      </w:pPr>
      <w:r w:rsidRPr="00B147C2">
        <w:t>By clicking the "confirmation" button, "</w:t>
      </w:r>
      <w:r w:rsidR="00EE7BF3">
        <w:rPr>
          <w:u w:val="single"/>
        </w:rPr>
        <w:t>5.3.10</w:t>
      </w:r>
      <w:r w:rsidR="00CB488A" w:rsidRPr="00CB488A">
        <w:rPr>
          <w:u w:val="single"/>
        </w:rPr>
        <w:t xml:space="preserve"> </w:t>
      </w:r>
      <w:r w:rsidR="0076642E">
        <w:rPr>
          <w:u w:val="single"/>
        </w:rPr>
        <w:t>Target host</w:t>
      </w:r>
      <w:r w:rsidRPr="00B147C2">
        <w:t>" will display and the host filtered by the operation and Movement of operation target will be displayed</w:t>
      </w:r>
      <w:r>
        <w:t>.</w:t>
      </w:r>
    </w:p>
    <w:p w14:paraId="482ACE25" w14:textId="6F9F32F3" w:rsidR="00785A97" w:rsidRPr="00CE0420" w:rsidRDefault="00B147C2" w:rsidP="004C3560">
      <w:pPr>
        <w:pStyle w:val="aa"/>
        <w:numPr>
          <w:ilvl w:val="0"/>
          <w:numId w:val="10"/>
        </w:numPr>
        <w:ind w:leftChars="0" w:left="1134"/>
        <w:rPr>
          <w:b/>
        </w:rPr>
      </w:pPr>
      <w:r>
        <w:rPr>
          <w:rFonts w:hint="eastAsia"/>
          <w:b/>
        </w:rPr>
        <w:t>Substituti</w:t>
      </w:r>
      <w:r>
        <w:rPr>
          <w:b/>
        </w:rPr>
        <w:t>o</w:t>
      </w:r>
      <w:r>
        <w:rPr>
          <w:rFonts w:hint="eastAsia"/>
          <w:b/>
        </w:rPr>
        <w:t>n value confirmation</w:t>
      </w:r>
    </w:p>
    <w:p w14:paraId="094F0295" w14:textId="6FAAC477" w:rsidR="001A0E6D" w:rsidRPr="00542DF3" w:rsidRDefault="00B147C2" w:rsidP="001162CC">
      <w:pPr>
        <w:ind w:leftChars="550" w:left="1155"/>
      </w:pPr>
      <w:r w:rsidRPr="00B147C2">
        <w:t>By clicking the "confirmation" button, "</w:t>
      </w:r>
      <w:r w:rsidR="00EE7BF3" w:rsidRPr="00F10CFA">
        <w:rPr>
          <w:u w:val="single"/>
        </w:rPr>
        <w:t>5.3.11</w:t>
      </w:r>
      <w:r w:rsidR="00CB488A" w:rsidRPr="00F10CFA">
        <w:rPr>
          <w:u w:val="single"/>
        </w:rPr>
        <w:t xml:space="preserve"> </w:t>
      </w:r>
      <w:r w:rsidR="00CB488A" w:rsidRPr="00F10CFA">
        <w:rPr>
          <w:u w:val="single"/>
        </w:rPr>
        <w:fldChar w:fldCharType="begin"/>
      </w:r>
      <w:r w:rsidR="00CB488A" w:rsidRPr="00F10CFA">
        <w:rPr>
          <w:u w:val="single"/>
        </w:rPr>
        <w:instrText xml:space="preserve"> REF _Ref32246774 \h </w:instrText>
      </w:r>
      <w:r w:rsidR="00F10CFA">
        <w:rPr>
          <w:u w:val="single"/>
        </w:rPr>
        <w:instrText xml:space="preserve"> \* MERGEFORMAT </w:instrText>
      </w:r>
      <w:r w:rsidR="00CB488A" w:rsidRPr="00F10CFA">
        <w:rPr>
          <w:u w:val="single"/>
        </w:rPr>
      </w:r>
      <w:r w:rsidR="00CB488A" w:rsidRPr="00F10CFA">
        <w:rPr>
          <w:u w:val="single"/>
        </w:rPr>
        <w:fldChar w:fldCharType="separate"/>
      </w:r>
      <w:r w:rsidR="0008204C" w:rsidRPr="0008204C">
        <w:rPr>
          <w:u w:val="single"/>
        </w:rPr>
        <w:t>S</w:t>
      </w:r>
      <w:r w:rsidR="0008204C" w:rsidRPr="0008204C">
        <w:rPr>
          <w:rFonts w:hint="eastAsia"/>
          <w:u w:val="single"/>
        </w:rPr>
        <w:t xml:space="preserve">ubstitution </w:t>
      </w:r>
      <w:r w:rsidR="0008204C" w:rsidRPr="0008204C">
        <w:rPr>
          <w:u w:val="single"/>
        </w:rPr>
        <w:t>value list</w:t>
      </w:r>
      <w:r w:rsidR="00CB488A" w:rsidRPr="00F10CFA">
        <w:rPr>
          <w:u w:val="single"/>
        </w:rPr>
        <w:fldChar w:fldCharType="end"/>
      </w:r>
      <w:r w:rsidRPr="00B147C2">
        <w:t>" will display and the substitution value filtered by the operation and Movement of operation target will be displayed</w:t>
      </w:r>
      <w:r>
        <w:t>.</w:t>
      </w:r>
    </w:p>
    <w:p w14:paraId="6547D540" w14:textId="0F4032A1" w:rsidR="00E155F8" w:rsidRPr="00E155F8" w:rsidRDefault="00B147C2" w:rsidP="00E155F8">
      <w:pPr>
        <w:pStyle w:val="aa"/>
        <w:numPr>
          <w:ilvl w:val="0"/>
          <w:numId w:val="10"/>
        </w:numPr>
        <w:ind w:leftChars="0" w:left="1134"/>
        <w:rPr>
          <w:b/>
        </w:rPr>
      </w:pPr>
      <w:r>
        <w:rPr>
          <w:rFonts w:hint="eastAsia"/>
          <w:b/>
        </w:rPr>
        <w:t>E</w:t>
      </w:r>
      <w:r>
        <w:rPr>
          <w:b/>
        </w:rPr>
        <w:t>mergnecy stop</w:t>
      </w:r>
      <w:r w:rsidR="00785A97" w:rsidRPr="00CE0420">
        <w:rPr>
          <w:rFonts w:hint="eastAsia"/>
          <w:b/>
        </w:rPr>
        <w:t>/</w:t>
      </w:r>
      <w:r>
        <w:rPr>
          <w:rFonts w:hint="eastAsia"/>
          <w:b/>
        </w:rPr>
        <w:t xml:space="preserve"> </w:t>
      </w:r>
      <w:r>
        <w:rPr>
          <w:b/>
        </w:rPr>
        <w:t>Schedule cancellation</w:t>
      </w:r>
    </w:p>
    <w:p w14:paraId="48741C6A" w14:textId="77777777" w:rsidR="00E155F8" w:rsidRDefault="00E155F8" w:rsidP="00E155F8">
      <w:pPr>
        <w:pStyle w:val="aa"/>
        <w:ind w:firstLine="294"/>
      </w:pPr>
      <w:r>
        <w:t>It is possible to stop the construction operation by clicking the "Emergency stop" button</w:t>
      </w:r>
    </w:p>
    <w:p w14:paraId="689CBDC7" w14:textId="2972F9CF" w:rsidR="00E155F8" w:rsidRDefault="00E155F8" w:rsidP="00E155F8">
      <w:pPr>
        <w:pStyle w:val="aa"/>
        <w:ind w:leftChars="0" w:left="1134"/>
        <w:rPr>
          <w:b/>
        </w:rPr>
      </w:pPr>
      <w:r>
        <w:t>In addition, for the "scheduled execution" operation before execution, the "schedule cancellation" button will display. Cancel the scheduled execution by clicking the "schedule cancellation" button.</w:t>
      </w:r>
    </w:p>
    <w:p w14:paraId="29040ED9" w14:textId="44EC31EB" w:rsidR="00785A97" w:rsidRPr="00CE0420" w:rsidRDefault="00E155F8" w:rsidP="004C3560">
      <w:pPr>
        <w:pStyle w:val="aa"/>
        <w:numPr>
          <w:ilvl w:val="0"/>
          <w:numId w:val="10"/>
        </w:numPr>
        <w:ind w:leftChars="0" w:left="1134"/>
        <w:rPr>
          <w:b/>
        </w:rPr>
      </w:pPr>
      <w:r>
        <w:rPr>
          <w:b/>
        </w:rPr>
        <w:t>Display of execution log</w:t>
      </w:r>
    </w:p>
    <w:p w14:paraId="21CAAFE2" w14:textId="3D57553C" w:rsidR="00923380" w:rsidRDefault="00E052F1" w:rsidP="00B147C2">
      <w:pPr>
        <w:pStyle w:val="aa"/>
        <w:ind w:leftChars="0" w:left="1134"/>
      </w:pPr>
      <w:r>
        <w:t xml:space="preserve">When </w:t>
      </w:r>
      <w:r w:rsidR="004005D7">
        <w:t>Ansible Automation Controller</w:t>
      </w:r>
      <w:r>
        <w:t xml:space="preserve"> is executed</w:t>
      </w:r>
      <w:r w:rsidRPr="00E052F1">
        <w:t>, the Playbook is ex</w:t>
      </w:r>
      <w:r>
        <w:t>ecuted in units of the device</w:t>
      </w:r>
      <w:r w:rsidRPr="00E052F1">
        <w:t xml:space="preserve"> to be built grouped by which item value, such as t</w:t>
      </w:r>
      <w:r>
        <w:t>he user password instance group</w:t>
      </w:r>
      <w:r w:rsidRPr="00E052F1">
        <w:t xml:space="preserve"> in </w:t>
      </w:r>
      <w:r>
        <w:t>the list of devices to be built</w:t>
      </w:r>
      <w:r w:rsidRPr="00E052F1">
        <w:t xml:space="preserve"> and the ansible execution log is split</w:t>
      </w:r>
      <w:r w:rsidR="00CA6FDB" w:rsidRPr="00CA6FDB">
        <w:t>.</w:t>
      </w:r>
    </w:p>
    <w:p w14:paraId="3FA1CE3F" w14:textId="22096AAC" w:rsidR="00166693" w:rsidRDefault="00166693" w:rsidP="00B147C2">
      <w:pPr>
        <w:pStyle w:val="aa"/>
        <w:ind w:leftChars="0" w:left="1134"/>
      </w:pPr>
      <w:r w:rsidRPr="00166693">
        <w:t>In addition, by specifying the number of job slices in the optional parameters in the Move</w:t>
      </w:r>
      <w:r>
        <w:t>ment list, the grouped device</w:t>
      </w:r>
      <w:r w:rsidRPr="00166693">
        <w:t xml:space="preserve"> to be built is further divided by the number of job s</w:t>
      </w:r>
      <w:r>
        <w:t>lices, the playbook is executed</w:t>
      </w:r>
      <w:r w:rsidRPr="00166693">
        <w:t xml:space="preserve"> and the ansible execution log is also divided.</w:t>
      </w:r>
    </w:p>
    <w:p w14:paraId="1D7E8DC1" w14:textId="1F4CF15A" w:rsidR="00831575" w:rsidRDefault="00F3419A" w:rsidP="00B147C2">
      <w:pPr>
        <w:pStyle w:val="aa"/>
        <w:ind w:leftChars="0" w:left="1134"/>
      </w:pPr>
      <w:r w:rsidRPr="00F3419A">
        <w:t>When the execution log is split</w:t>
      </w:r>
      <w:r>
        <w:t>ed</w:t>
      </w:r>
      <w:r w:rsidRPr="00F3419A">
        <w:t>, the pull</w:t>
      </w:r>
      <w:r>
        <w:t>-down of the display log file will be displayed and possible to</w:t>
      </w:r>
      <w:r w:rsidRPr="00F3419A">
        <w:t xml:space="preserve"> select the log file you want to display.</w:t>
      </w:r>
    </w:p>
    <w:p w14:paraId="15481FFC" w14:textId="684B16A2" w:rsidR="00701BCB" w:rsidRDefault="002527B3" w:rsidP="00B147C2">
      <w:pPr>
        <w:pStyle w:val="aa"/>
        <w:ind w:leftChars="0" w:left="1134"/>
      </w:pPr>
      <w:r>
        <w:rPr>
          <w:noProof/>
        </w:rPr>
        <w:drawing>
          <wp:inline distT="0" distB="0" distL="0" distR="0" wp14:anchorId="23B02A15" wp14:editId="4C648D9C">
            <wp:extent cx="5826887" cy="706120"/>
            <wp:effectExtent l="0" t="0" r="2540" b="0"/>
            <wp:docPr id="186" name="図 10"/>
            <wp:cNvGraphicFramePr/>
            <a:graphic xmlns:a="http://schemas.openxmlformats.org/drawingml/2006/main">
              <a:graphicData uri="http://schemas.openxmlformats.org/drawingml/2006/picture">
                <pic:pic xmlns:pic="http://schemas.openxmlformats.org/drawingml/2006/picture">
                  <pic:nvPicPr>
                    <pic:cNvPr id="11" name="図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30573" cy="706567"/>
                    </a:xfrm>
                    <a:prstGeom prst="rect">
                      <a:avLst/>
                    </a:prstGeom>
                  </pic:spPr>
                </pic:pic>
              </a:graphicData>
            </a:graphic>
          </wp:inline>
        </w:drawing>
      </w:r>
    </w:p>
    <w:p w14:paraId="33BA2D5E" w14:textId="05AD7039" w:rsidR="00701BCB" w:rsidRDefault="005A3681" w:rsidP="00B147C2">
      <w:pPr>
        <w:pStyle w:val="aa"/>
        <w:ind w:leftChars="0" w:left="1134"/>
      </w:pPr>
      <w:r w:rsidRPr="005A3681">
        <w:t>There are two types of log file names displayed in the pull-down of the display log file.</w:t>
      </w:r>
    </w:p>
    <w:p w14:paraId="2D16D0E2" w14:textId="10606C30" w:rsidR="00486013" w:rsidRDefault="00486013" w:rsidP="00486013">
      <w:pPr>
        <w:pStyle w:val="aa"/>
        <w:ind w:firstLineChars="150" w:firstLine="315"/>
      </w:pPr>
      <w:r>
        <w:t xml:space="preserve">exec.log: </w:t>
      </w:r>
      <w:r w:rsidR="005A3681" w:rsidRPr="005A3681">
        <w:t>This is a log file tha</w:t>
      </w:r>
      <w:r w:rsidR="005A3681">
        <w:t>t summarizes all execution logs</w:t>
      </w:r>
      <w:r>
        <w:t>.</w:t>
      </w:r>
    </w:p>
    <w:p w14:paraId="5F583056" w14:textId="091FB956" w:rsidR="00486013" w:rsidRDefault="005A3681" w:rsidP="00906BF0">
      <w:pPr>
        <w:pStyle w:val="aa"/>
        <w:ind w:leftChars="550" w:left="1155"/>
      </w:pPr>
      <w:r>
        <w:t xml:space="preserve">Without </w:t>
      </w:r>
      <w:r w:rsidR="00FF4718">
        <w:t xml:space="preserve">exec.log: </w:t>
      </w:r>
      <w:r>
        <w:t>Splited execution log file</w:t>
      </w:r>
      <w:r w:rsidR="00906BF0" w:rsidRPr="00906BF0">
        <w:t>. The file naming conventions is as follows.</w:t>
      </w:r>
    </w:p>
    <w:p w14:paraId="69F2E496" w14:textId="0E5EBFEE" w:rsidR="00275206" w:rsidRDefault="00FF4718" w:rsidP="00FF4718">
      <w:pPr>
        <w:pStyle w:val="aa"/>
        <w:ind w:leftChars="0" w:left="1134" w:firstLineChars="100" w:firstLine="210"/>
        <w:jc w:val="left"/>
      </w:pPr>
      <w:r>
        <w:t xml:space="preserve">Ita_&lt;mode </w:t>
      </w:r>
      <w:r w:rsidR="00AF582C">
        <w:t>name&gt;_executions_jobtpl_&lt;work number&gt;_&lt;group number&gt;_</w:t>
      </w:r>
      <w:r w:rsidR="00486013">
        <w:t>&lt;</w:t>
      </w:r>
      <w:r w:rsidR="00275206">
        <w:t>serial number</w:t>
      </w:r>
    </w:p>
    <w:p w14:paraId="30D9D997" w14:textId="68916C8D" w:rsidR="00B255DC" w:rsidRDefault="00B255DC" w:rsidP="00275206">
      <w:pPr>
        <w:pStyle w:val="aa"/>
        <w:ind w:firstLineChars="900" w:firstLine="1890"/>
      </w:pPr>
    </w:p>
    <w:p w14:paraId="2DFE3A23" w14:textId="157F2823" w:rsidR="005A3681" w:rsidRDefault="005A3681" w:rsidP="00275206">
      <w:pPr>
        <w:pStyle w:val="aa"/>
        <w:ind w:firstLineChars="900" w:firstLine="1890"/>
      </w:pPr>
    </w:p>
    <w:p w14:paraId="4A33716C" w14:textId="77777777" w:rsidR="005A3681" w:rsidRDefault="005A3681" w:rsidP="00275206">
      <w:pPr>
        <w:pStyle w:val="aa"/>
        <w:ind w:firstLineChars="900" w:firstLine="1890"/>
      </w:pPr>
    </w:p>
    <w:p w14:paraId="5AB3B09C" w14:textId="130E90E8" w:rsidR="00275206" w:rsidRDefault="00275206" w:rsidP="00275206">
      <w:pPr>
        <w:pStyle w:val="aa"/>
        <w:ind w:firstLineChars="900" w:firstLine="1890"/>
      </w:pPr>
      <w:r>
        <w:lastRenderedPageBreak/>
        <w:t>Table 5.3-17 Naming elements for split execution log files.</w:t>
      </w:r>
    </w:p>
    <w:tbl>
      <w:tblPr>
        <w:tblStyle w:val="ac"/>
        <w:tblW w:w="0" w:type="auto"/>
        <w:tblInd w:w="1134" w:type="dxa"/>
        <w:tblLook w:val="04A0" w:firstRow="1" w:lastRow="0" w:firstColumn="1" w:lastColumn="0" w:noHBand="0" w:noVBand="1"/>
      </w:tblPr>
      <w:tblGrid>
        <w:gridCol w:w="1696"/>
        <w:gridCol w:w="6797"/>
      </w:tblGrid>
      <w:tr w:rsidR="00275206" w:rsidRPr="007E2F09" w14:paraId="2356E2BC" w14:textId="77777777" w:rsidTr="005C7456">
        <w:tc>
          <w:tcPr>
            <w:tcW w:w="1696" w:type="dxa"/>
            <w:shd w:val="clear" w:color="auto" w:fill="0057C9" w:themeFill="accent6" w:themeFillTint="BF"/>
          </w:tcPr>
          <w:p w14:paraId="761B0AA1" w14:textId="3F1E9DAB" w:rsidR="00275206" w:rsidRPr="007E2F09" w:rsidRDefault="0027520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E</w:t>
            </w:r>
            <w:r>
              <w:rPr>
                <w:rFonts w:asciiTheme="minorEastAsia" w:hAnsiTheme="minorEastAsia"/>
                <w:color w:val="FFFFFF" w:themeColor="background1"/>
              </w:rPr>
              <w:t>lement</w:t>
            </w:r>
          </w:p>
        </w:tc>
        <w:tc>
          <w:tcPr>
            <w:tcW w:w="6797" w:type="dxa"/>
            <w:shd w:val="clear" w:color="auto" w:fill="0057C9" w:themeFill="accent6" w:themeFillTint="BF"/>
          </w:tcPr>
          <w:p w14:paraId="0673CB9C" w14:textId="79057EE9" w:rsidR="00275206" w:rsidRPr="007E2F09" w:rsidRDefault="00AF0DF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Content</w:t>
            </w:r>
          </w:p>
        </w:tc>
      </w:tr>
      <w:tr w:rsidR="00275206" w:rsidRPr="007E2F09" w14:paraId="5A283584" w14:textId="77777777" w:rsidTr="005C7456">
        <w:tc>
          <w:tcPr>
            <w:tcW w:w="1696" w:type="dxa"/>
          </w:tcPr>
          <w:p w14:paraId="57450F93" w14:textId="446852B9"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M</w:t>
            </w:r>
            <w:r w:rsidR="00275206" w:rsidRPr="005A44BD">
              <w:rPr>
                <w:rFonts w:asciiTheme="majorHAnsi" w:hAnsiTheme="majorHAnsi" w:cstheme="majorHAnsi"/>
              </w:rPr>
              <w:t>ode</w:t>
            </w:r>
            <w:r w:rsidRPr="005A44BD">
              <w:rPr>
                <w:rFonts w:asciiTheme="majorHAnsi" w:hAnsiTheme="majorHAnsi" w:cstheme="majorHAnsi"/>
              </w:rPr>
              <w:t>name</w:t>
            </w:r>
          </w:p>
        </w:tc>
        <w:tc>
          <w:tcPr>
            <w:tcW w:w="6797" w:type="dxa"/>
          </w:tcPr>
          <w:p w14:paraId="0F736CF9" w14:textId="40577486"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Executed mode name</w:t>
            </w:r>
            <w:r w:rsidR="00275206" w:rsidRPr="005A44BD">
              <w:rPr>
                <w:rFonts w:asciiTheme="majorHAnsi" w:hAnsiTheme="majorHAnsi" w:cstheme="majorHAnsi"/>
              </w:rPr>
              <w:t xml:space="preserve"> legacy/pioneer/legacy_role</w:t>
            </w:r>
          </w:p>
        </w:tc>
      </w:tr>
      <w:tr w:rsidR="00275206" w:rsidRPr="007E2F09" w14:paraId="2676A716" w14:textId="77777777" w:rsidTr="005C7456">
        <w:tc>
          <w:tcPr>
            <w:tcW w:w="1696" w:type="dxa"/>
          </w:tcPr>
          <w:p w14:paraId="5399F779" w14:textId="44C33200"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 number</w:t>
            </w:r>
          </w:p>
        </w:tc>
        <w:tc>
          <w:tcPr>
            <w:tcW w:w="6797" w:type="dxa"/>
          </w:tcPr>
          <w:p w14:paraId="54B7B3B9" w14:textId="18A6E0BB"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Executionnumber of execution list menu.</w:t>
            </w:r>
          </w:p>
        </w:tc>
      </w:tr>
      <w:tr w:rsidR="00275206" w:rsidRPr="007E2F09" w14:paraId="049A211F" w14:textId="77777777" w:rsidTr="005C7456">
        <w:tc>
          <w:tcPr>
            <w:tcW w:w="1696" w:type="dxa"/>
          </w:tcPr>
          <w:p w14:paraId="30F4B988" w14:textId="3104005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Group number</w:t>
            </w:r>
          </w:p>
        </w:tc>
        <w:tc>
          <w:tcPr>
            <w:tcW w:w="6797" w:type="dxa"/>
          </w:tcPr>
          <w:p w14:paraId="377E5546" w14:textId="0399C5C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 xml:space="preserve">Serial number from 1 that is grooved by the item value of </w:t>
            </w:r>
            <w:r w:rsidR="005A44BD" w:rsidRPr="005A44BD">
              <w:rPr>
                <w:rFonts w:asciiTheme="majorHAnsi" w:hAnsiTheme="majorHAnsi" w:cstheme="majorHAnsi"/>
              </w:rPr>
              <w:t>the user, password, instance gr</w:t>
            </w:r>
            <w:r w:rsidR="007A711C">
              <w:rPr>
                <w:rFonts w:asciiTheme="majorHAnsi" w:hAnsiTheme="majorHAnsi" w:cstheme="majorHAnsi"/>
              </w:rPr>
              <w:t xml:space="preserve">oove </w:t>
            </w:r>
            <w:r w:rsidRPr="005A44BD">
              <w:rPr>
                <w:rFonts w:asciiTheme="majorHAnsi" w:hAnsiTheme="majorHAnsi" w:cstheme="majorHAnsi"/>
              </w:rPr>
              <w:t>etc. of the device list and the device to be built.</w:t>
            </w:r>
          </w:p>
        </w:tc>
      </w:tr>
      <w:tr w:rsidR="00275206" w:rsidRPr="007E2F09" w14:paraId="11DC0D03" w14:textId="77777777" w:rsidTr="005C7456">
        <w:tc>
          <w:tcPr>
            <w:tcW w:w="1696" w:type="dxa"/>
          </w:tcPr>
          <w:p w14:paraId="27F548B4" w14:textId="258E3D9F"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Serial number</w:t>
            </w:r>
          </w:p>
        </w:tc>
        <w:tc>
          <w:tcPr>
            <w:tcW w:w="6797" w:type="dxa"/>
          </w:tcPr>
          <w:p w14:paraId="292ADD9F" w14:textId="5A8FCCAF" w:rsidR="004C26B7" w:rsidRPr="005A44BD" w:rsidRDefault="004C26B7" w:rsidP="004C26B7">
            <w:pPr>
              <w:rPr>
                <w:rFonts w:asciiTheme="majorHAnsi" w:hAnsiTheme="majorHAnsi" w:cstheme="majorHAnsi"/>
              </w:rPr>
            </w:pPr>
            <w:r w:rsidRPr="005A44BD">
              <w:rPr>
                <w:rFonts w:asciiTheme="majorHAnsi" w:hAnsiTheme="majorHAnsi" w:cstheme="majorHAnsi"/>
              </w:rPr>
              <w:t>Serial number from 1 that divides the group by setting the number of job slices.</w:t>
            </w:r>
          </w:p>
          <w:p w14:paraId="0AE86E4C" w14:textId="13C4B746" w:rsidR="00275206" w:rsidRPr="005A44BD" w:rsidRDefault="00686DA1" w:rsidP="004C26B7">
            <w:pPr>
              <w:pStyle w:val="aa"/>
              <w:ind w:leftChars="0" w:left="0"/>
              <w:rPr>
                <w:rFonts w:asciiTheme="majorHAnsi" w:hAnsiTheme="majorHAnsi" w:cstheme="majorHAnsi"/>
              </w:rPr>
            </w:pPr>
            <w:r w:rsidRPr="005A44BD">
              <w:rPr>
                <w:rFonts w:asciiTheme="majorHAnsi" w:hAnsiTheme="majorHAnsi" w:cstheme="majorHAnsi"/>
              </w:rPr>
              <w:t xml:space="preserve">If 0, </w:t>
            </w:r>
            <w:r w:rsidR="00077890" w:rsidRPr="005A44BD">
              <w:rPr>
                <w:rFonts w:asciiTheme="majorHAnsi" w:hAnsiTheme="majorHAnsi" w:cstheme="majorHAnsi"/>
              </w:rPr>
              <w:t>no division of job slicing was done.</w:t>
            </w:r>
          </w:p>
        </w:tc>
      </w:tr>
    </w:tbl>
    <w:p w14:paraId="0432920A" w14:textId="43788A73" w:rsidR="00275206" w:rsidRPr="00275206" w:rsidRDefault="00275206" w:rsidP="00275206"/>
    <w:p w14:paraId="2AD94F45" w14:textId="77777777" w:rsidR="009E34EF" w:rsidRPr="00686DA1" w:rsidRDefault="009E34EF" w:rsidP="00486013">
      <w:pPr>
        <w:pStyle w:val="aa"/>
        <w:ind w:leftChars="0" w:left="1134"/>
      </w:pPr>
    </w:p>
    <w:p w14:paraId="15AA6FDE" w14:textId="77777777" w:rsidR="00B147C2" w:rsidRDefault="00B147C2" w:rsidP="004C3560">
      <w:pPr>
        <w:pStyle w:val="aa"/>
        <w:numPr>
          <w:ilvl w:val="0"/>
          <w:numId w:val="10"/>
        </w:numPr>
        <w:ind w:leftChars="0" w:left="1134"/>
        <w:rPr>
          <w:b/>
        </w:rPr>
      </w:pPr>
      <w:r>
        <w:rPr>
          <w:rFonts w:hint="eastAsia"/>
          <w:b/>
        </w:rPr>
        <w:t>Log filter</w:t>
      </w:r>
    </w:p>
    <w:p w14:paraId="5023368B" w14:textId="53542D91" w:rsidR="009F563E" w:rsidRPr="001A0E6D" w:rsidRDefault="00B147C2" w:rsidP="00B147C2">
      <w:pPr>
        <w:pStyle w:val="aa"/>
        <w:ind w:leftChars="0" w:left="1134"/>
        <w:rPr>
          <w:b/>
        </w:rPr>
      </w:pPr>
      <w:r w:rsidRPr="00B147C2">
        <w:t>Execution log and error log can be filtered. By entering the string that the user wants to search in the filter box of each log and checking the "</w:t>
      </w:r>
      <w:r w:rsidRPr="00CB488A">
        <w:rPr>
          <w:u w:val="single"/>
        </w:rPr>
        <w:t>Display only corresponding lines</w:t>
      </w:r>
      <w:r w:rsidRPr="00B147C2">
        <w:t>" checkbox, only the corresponding line will be displayed.</w:t>
      </w:r>
      <w:r w:rsidR="00923380" w:rsidRPr="00CE0420">
        <w:br/>
      </w:r>
      <w:r w:rsidR="00CB488A" w:rsidRPr="00CB488A">
        <w:t>The display refresh cycle and the maximum display line count of exeuction and error log can be set in "Status monitoring cycle</w:t>
      </w:r>
      <w:r w:rsidR="00CB488A">
        <w:t xml:space="preserve"> </w:t>
      </w:r>
      <w:r w:rsidR="00CB488A" w:rsidRPr="00CB488A">
        <w:t>(milliseconds)" and "Number of rows to</w:t>
      </w:r>
      <w:r w:rsidR="00CB488A">
        <w:t xml:space="preserve"> display progress status" of "</w:t>
      </w:r>
      <w:r w:rsidR="00CB488A" w:rsidRPr="00224EAE">
        <w:rPr>
          <w:u w:val="single"/>
        </w:rPr>
        <w:fldChar w:fldCharType="begin"/>
      </w:r>
      <w:r w:rsidR="00CB488A" w:rsidRPr="00224EAE">
        <w:rPr>
          <w:u w:val="single"/>
        </w:rPr>
        <w:instrText xml:space="preserve"> REF _Ref32246800 \r \h </w:instrText>
      </w:r>
      <w:r w:rsidR="00224EAE">
        <w:rPr>
          <w:u w:val="single"/>
        </w:rPr>
        <w:instrText xml:space="preserve"> \* MERGEFORMAT </w:instrText>
      </w:r>
      <w:r w:rsidR="00CB488A" w:rsidRPr="00224EAE">
        <w:rPr>
          <w:u w:val="single"/>
        </w:rPr>
      </w:r>
      <w:r w:rsidR="00CB488A" w:rsidRPr="00224EAE">
        <w:rPr>
          <w:u w:val="single"/>
        </w:rPr>
        <w:fldChar w:fldCharType="separate"/>
      </w:r>
      <w:r w:rsidR="0008204C">
        <w:rPr>
          <w:u w:val="single"/>
        </w:rPr>
        <w:t>5.2.1</w:t>
      </w:r>
      <w:r w:rsidR="00CB488A" w:rsidRPr="00224EAE">
        <w:rPr>
          <w:u w:val="single"/>
        </w:rPr>
        <w:fldChar w:fldCharType="end"/>
      </w:r>
      <w:r w:rsidR="00CB488A" w:rsidRPr="00224EAE">
        <w:rPr>
          <w:u w:val="single"/>
        </w:rPr>
        <w:t xml:space="preserve"> </w:t>
      </w:r>
      <w:r w:rsidR="00CB488A" w:rsidRPr="00224EAE">
        <w:rPr>
          <w:u w:val="single"/>
        </w:rPr>
        <w:fldChar w:fldCharType="begin"/>
      </w:r>
      <w:r w:rsidR="00CB488A" w:rsidRPr="00224EAE">
        <w:rPr>
          <w:u w:val="single"/>
        </w:rPr>
        <w:instrText xml:space="preserve"> REF _Ref32246802 \h </w:instrText>
      </w:r>
      <w:r w:rsidR="00224EAE">
        <w:rPr>
          <w:u w:val="single"/>
        </w:rPr>
        <w:instrText xml:space="preserve"> \* MERGEFORMAT </w:instrText>
      </w:r>
      <w:r w:rsidR="00CB488A" w:rsidRPr="00224EAE">
        <w:rPr>
          <w:u w:val="single"/>
        </w:rPr>
      </w:r>
      <w:r w:rsidR="00CB488A" w:rsidRPr="00224EAE">
        <w:rPr>
          <w:u w:val="single"/>
        </w:rPr>
        <w:fldChar w:fldCharType="separate"/>
      </w:r>
      <w:r w:rsidR="0008204C" w:rsidRPr="0008204C">
        <w:rPr>
          <w:u w:val="single"/>
        </w:rPr>
        <w:t>Interface information</w:t>
      </w:r>
      <w:r w:rsidR="00CB488A" w:rsidRPr="00224EAE">
        <w:rPr>
          <w:u w:val="single"/>
        </w:rPr>
        <w:fldChar w:fldCharType="end"/>
      </w:r>
      <w:r w:rsidR="00CB488A" w:rsidRPr="00CB488A">
        <w:t>" menu.</w:t>
      </w:r>
    </w:p>
    <w:p w14:paraId="567FBDCC" w14:textId="77777777" w:rsidR="00CB488A" w:rsidRPr="00CB488A" w:rsidRDefault="00B147C2" w:rsidP="004C3560">
      <w:pPr>
        <w:pStyle w:val="aa"/>
        <w:numPr>
          <w:ilvl w:val="0"/>
          <w:numId w:val="10"/>
        </w:numPr>
        <w:ind w:leftChars="0" w:left="1134"/>
        <w:rPr>
          <w:rFonts w:eastAsia="ＭＳ Ｐゴシック"/>
          <w:b/>
        </w:rPr>
      </w:pPr>
      <w:r>
        <w:rPr>
          <w:rFonts w:hint="eastAsia"/>
          <w:b/>
        </w:rPr>
        <w:t>Input data</w:t>
      </w:r>
    </w:p>
    <w:p w14:paraId="24D7C7D0" w14:textId="166E901D" w:rsidR="00A6168C" w:rsidRDefault="00CB488A" w:rsidP="00CB488A">
      <w:pPr>
        <w:pStyle w:val="aa"/>
        <w:ind w:leftChars="0" w:left="1134"/>
      </w:pPr>
      <w:r w:rsidRPr="00CB488A">
        <w:t xml:space="preserve">Users can download </w:t>
      </w:r>
      <w:r>
        <w:t xml:space="preserve">files such as </w:t>
      </w:r>
      <w:r w:rsidRPr="00CB488A">
        <w:t>the executed Playbook</w:t>
      </w:r>
      <w:r>
        <w:t>.</w:t>
      </w:r>
    </w:p>
    <w:p w14:paraId="2A9B5FE9" w14:textId="71E415E3" w:rsidR="00CB488A" w:rsidRPr="0096208C" w:rsidRDefault="00CB488A" w:rsidP="00CB488A">
      <w:pPr>
        <w:pStyle w:val="aa"/>
        <w:ind w:leftChars="0" w:left="1134"/>
        <w:rPr>
          <w:rFonts w:eastAsia="ＭＳ Ｐゴシック"/>
          <w:b/>
        </w:rPr>
      </w:pPr>
      <w:r>
        <w:t>Please refer to “</w:t>
      </w:r>
      <w:r w:rsidR="00B3092D" w:rsidRPr="00224EAE">
        <w:rPr>
          <w:u w:val="single"/>
        </w:rPr>
        <w:t>8.1</w:t>
      </w:r>
      <w:r w:rsidR="00224EAE">
        <w:rPr>
          <w:u w:val="single"/>
        </w:rPr>
        <w:t xml:space="preserve"> </w:t>
      </w:r>
      <w:r>
        <w:fldChar w:fldCharType="begin"/>
      </w:r>
      <w:r>
        <w:instrText xml:space="preserve"> REF _Ref32246881 \h </w:instrText>
      </w:r>
      <w:r>
        <w:fldChar w:fldCharType="separate"/>
      </w:r>
      <w:r w:rsidR="0008204C" w:rsidRPr="00CB488A">
        <w:t>The linkage between the input data used during Ansible execution and ITA menu</w:t>
      </w:r>
      <w:r>
        <w:fldChar w:fldCharType="end"/>
      </w:r>
      <w:r>
        <w:t xml:space="preserve">” for the configuration of input data. </w:t>
      </w:r>
    </w:p>
    <w:p w14:paraId="240C6239" w14:textId="77777777" w:rsidR="00CB488A" w:rsidRDefault="00B147C2" w:rsidP="004C3560">
      <w:pPr>
        <w:pStyle w:val="aa"/>
        <w:numPr>
          <w:ilvl w:val="0"/>
          <w:numId w:val="10"/>
        </w:numPr>
        <w:ind w:leftChars="0" w:left="1134"/>
        <w:rPr>
          <w:b/>
        </w:rPr>
      </w:pPr>
      <w:r>
        <w:rPr>
          <w:rFonts w:hint="eastAsia"/>
          <w:b/>
        </w:rPr>
        <w:t>R</w:t>
      </w:r>
      <w:r>
        <w:rPr>
          <w:b/>
        </w:rPr>
        <w:t>esult data</w:t>
      </w:r>
    </w:p>
    <w:p w14:paraId="05194671" w14:textId="5190E6E6" w:rsidR="00D64A6B" w:rsidRPr="00CE0420" w:rsidRDefault="00CB488A" w:rsidP="00CB488A">
      <w:pPr>
        <w:pStyle w:val="aa"/>
        <w:ind w:leftChars="0" w:left="1134"/>
        <w:rPr>
          <w:b/>
        </w:rPr>
      </w:pPr>
      <w:r w:rsidRPr="00CB488A">
        <w:t>Users can download files such as execution log and error log</w:t>
      </w:r>
      <w:r>
        <w:t>.</w:t>
      </w:r>
    </w:p>
    <w:p w14:paraId="7B0CC66D" w14:textId="263EC94A" w:rsidR="00D64A6B" w:rsidRPr="00CE0420" w:rsidRDefault="005030DA" w:rsidP="005030DA">
      <w:pPr>
        <w:widowControl/>
        <w:jc w:val="left"/>
      </w:pPr>
      <w:r>
        <w:br w:type="page"/>
      </w:r>
    </w:p>
    <w:p w14:paraId="3C54B54A" w14:textId="79FE1BE9" w:rsidR="00D64A6B" w:rsidRPr="00CE0420" w:rsidRDefault="0033090B" w:rsidP="00EC666F">
      <w:pPr>
        <w:pStyle w:val="30"/>
        <w:ind w:left="1134" w:hanging="709"/>
        <w:rPr>
          <w:rFonts w:ascii="Arial" w:hAnsi="Arial"/>
        </w:rPr>
      </w:pPr>
      <w:bookmarkStart w:id="175" w:name="_Ref32486345"/>
      <w:bookmarkStart w:id="176" w:name="_Ref32486348"/>
      <w:bookmarkStart w:id="177" w:name="_Ref32486595"/>
      <w:bookmarkStart w:id="178" w:name="_Ref32486598"/>
      <w:bookmarkStart w:id="179" w:name="_Ref32486933"/>
      <w:bookmarkStart w:id="180" w:name="_Ref32486937"/>
      <w:bookmarkStart w:id="181" w:name="_Toc105605729"/>
      <w:r>
        <w:rPr>
          <w:rFonts w:ascii="Arial" w:hAnsi="Arial" w:hint="eastAsia"/>
        </w:rPr>
        <w:lastRenderedPageBreak/>
        <w:t>Execution list</w:t>
      </w:r>
      <w:bookmarkEnd w:id="175"/>
      <w:bookmarkEnd w:id="176"/>
      <w:bookmarkEnd w:id="177"/>
      <w:bookmarkEnd w:id="178"/>
      <w:bookmarkEnd w:id="179"/>
      <w:bookmarkEnd w:id="180"/>
      <w:bookmarkEnd w:id="181"/>
    </w:p>
    <w:p w14:paraId="18BB9AA6" w14:textId="310591E2" w:rsidR="00923380" w:rsidRPr="00CE0420" w:rsidRDefault="0033090B" w:rsidP="000C42FC">
      <w:pPr>
        <w:pStyle w:val="a0"/>
        <w:numPr>
          <w:ilvl w:val="0"/>
          <w:numId w:val="33"/>
        </w:numPr>
      </w:pPr>
      <w:r w:rsidRPr="0033090B">
        <w:t>The history of operation can be viewed here.</w:t>
      </w:r>
    </w:p>
    <w:p w14:paraId="17C66820" w14:textId="6497CA53" w:rsidR="00773CB9" w:rsidRPr="00CE0420" w:rsidRDefault="0033090B" w:rsidP="00773CB9">
      <w:pPr>
        <w:pStyle w:val="aa"/>
        <w:ind w:leftChars="0" w:left="703"/>
      </w:pPr>
      <w:r w:rsidRPr="0033090B">
        <w:t>The operation list table and graph will display by specifying criteria and clicking the "filter" button</w:t>
      </w:r>
      <w:r>
        <w:rPr>
          <w:rFonts w:hint="eastAsia"/>
        </w:rPr>
        <w:t>.</w:t>
      </w:r>
    </w:p>
    <w:p w14:paraId="3195629A" w14:textId="77777777" w:rsidR="00773CB9" w:rsidRPr="00CE0420" w:rsidRDefault="00773CB9" w:rsidP="00773CB9">
      <w:pPr>
        <w:pStyle w:val="aa"/>
        <w:ind w:leftChars="0" w:left="703"/>
      </w:pPr>
    </w:p>
    <w:p w14:paraId="70287FB5" w14:textId="7DA576A9" w:rsidR="00165AA1" w:rsidRDefault="0033090B" w:rsidP="00923380">
      <w:pPr>
        <w:pStyle w:val="a0"/>
        <w:numPr>
          <w:ilvl w:val="0"/>
          <w:numId w:val="0"/>
        </w:numPr>
        <w:ind w:left="709"/>
      </w:pPr>
      <w:r w:rsidRPr="0033090B">
        <w:t>By clicking the "Check execution status"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08204C" w:rsidRPr="0008204C">
        <w:rPr>
          <w:u w:val="single"/>
        </w:rPr>
        <w:t>Check operation status</w:t>
      </w:r>
      <w:r w:rsidRPr="00130B95">
        <w:rPr>
          <w:u w:val="single"/>
        </w:rPr>
        <w:fldChar w:fldCharType="end"/>
      </w:r>
      <w:r w:rsidRPr="0033090B">
        <w:t>" and the details of execution status can be viewed.</w:t>
      </w:r>
    </w:p>
    <w:p w14:paraId="207F19D6" w14:textId="5ED9C1ED"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3ED41B16">
                <wp:simplePos x="0" y="0"/>
                <wp:positionH relativeFrom="column">
                  <wp:posOffset>423545</wp:posOffset>
                </wp:positionH>
                <wp:positionV relativeFrom="paragraph">
                  <wp:posOffset>1923415</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E16D9" id="正方形/長方形 173" o:spid="_x0000_s1026" style="position:absolute;left:0;text-align:left;margin-left:33.35pt;margin-top:151.4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" filled="f" strokecolor="#c00000" strokeweight="2.25pt"/>
            </w:pict>
          </mc:Fallback>
        </mc:AlternateContent>
      </w:r>
      <w:r w:rsidR="00A71CCC" w:rsidRPr="00A71CCC">
        <w:rPr>
          <w:noProof/>
        </w:rPr>
        <w:t xml:space="preserve"> </w:t>
      </w:r>
      <w:r w:rsidR="00A71CCC">
        <w:rPr>
          <w:noProof/>
        </w:rPr>
        <w:drawing>
          <wp:inline distT="0" distB="0" distL="0" distR="0" wp14:anchorId="10D9EA3C" wp14:editId="272223BF">
            <wp:extent cx="5956300" cy="2870916"/>
            <wp:effectExtent l="0" t="0" r="6350" b="5715"/>
            <wp:docPr id="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5"/>
                    <a:stretch>
                      <a:fillRect/>
                    </a:stretch>
                  </pic:blipFill>
                  <pic:spPr>
                    <a:xfrm>
                      <a:off x="0" y="0"/>
                      <a:ext cx="6005293" cy="2894531"/>
                    </a:xfrm>
                    <a:prstGeom prst="rect">
                      <a:avLst/>
                    </a:prstGeom>
                  </pic:spPr>
                </pic:pic>
              </a:graphicData>
            </a:graphic>
          </wp:inline>
        </w:drawing>
      </w:r>
      <w:r w:rsidRPr="00CE0420">
        <w:rPr>
          <w:noProof/>
        </w:rPr>
        <w:t xml:space="preserve"> </w:t>
      </w:r>
    </w:p>
    <w:p w14:paraId="11B72289" w14:textId="750B8E68" w:rsidR="00773CB9" w:rsidRPr="00C45BE4" w:rsidRDefault="00B3092D" w:rsidP="00C45BE4">
      <w:pPr>
        <w:widowControl/>
        <w:jc w:val="center"/>
        <w:rPr>
          <w:rFonts w:cstheme="minorHAnsi"/>
          <w:b/>
          <w:szCs w:val="21"/>
        </w:rPr>
      </w:pPr>
      <w:r>
        <w:rPr>
          <w:rStyle w:val="generalbold1"/>
          <w:rFonts w:eastAsia="ＭＳ Ｐゴシック"/>
          <w:b/>
          <w:bCs/>
          <w:sz w:val="21"/>
          <w:szCs w:val="21"/>
        </w:rPr>
        <w:t>Figure 5.3-24</w:t>
      </w:r>
      <w:r w:rsidR="0033090B" w:rsidRPr="0033090B">
        <w:rPr>
          <w:rStyle w:val="generalbold1"/>
          <w:rFonts w:eastAsia="ＭＳ Ｐゴシック"/>
          <w:b/>
          <w:bCs/>
          <w:sz w:val="21"/>
          <w:szCs w:val="21"/>
        </w:rPr>
        <w:t xml:space="preserve"> Submenu screen (Execution list)</w:t>
      </w:r>
      <w:r w:rsidR="00B06A30" w:rsidRPr="00C45BE4">
        <w:rPr>
          <w:rFonts w:cstheme="minorHAnsi"/>
          <w:b/>
          <w:szCs w:val="21"/>
        </w:rPr>
        <w:br w:type="page"/>
      </w:r>
    </w:p>
    <w:p w14:paraId="143483F3" w14:textId="5D808765" w:rsidR="007838F4" w:rsidRPr="00CE0420" w:rsidRDefault="0033090B" w:rsidP="004B7AA0">
      <w:pPr>
        <w:pStyle w:val="30"/>
        <w:ind w:left="1134" w:hanging="709"/>
        <w:rPr>
          <w:rFonts w:ascii="Arial" w:hAnsi="Arial"/>
        </w:rPr>
      </w:pPr>
      <w:bookmarkStart w:id="182" w:name="_作業実行_1"/>
      <w:bookmarkStart w:id="183" w:name="_Ref32486321"/>
      <w:bookmarkStart w:id="184" w:name="_Ref32486323"/>
      <w:bookmarkStart w:id="185" w:name="_Ref32486566"/>
      <w:bookmarkStart w:id="186" w:name="_Ref32486574"/>
      <w:bookmarkStart w:id="187" w:name="_Ref32486900"/>
      <w:bookmarkStart w:id="188" w:name="_Ref32486906"/>
      <w:bookmarkStart w:id="189" w:name="_Toc105605730"/>
      <w:bookmarkStart w:id="190" w:name="_Toc435436186"/>
      <w:bookmarkEnd w:id="182"/>
      <w:r>
        <w:rPr>
          <w:rFonts w:ascii="Arial" w:hAnsi="Arial" w:hint="eastAsia"/>
        </w:rPr>
        <w:lastRenderedPageBreak/>
        <w:t>E</w:t>
      </w:r>
      <w:r>
        <w:rPr>
          <w:rFonts w:ascii="Arial" w:hAnsi="Arial"/>
        </w:rPr>
        <w:t>xecution</w:t>
      </w:r>
      <w:bookmarkEnd w:id="183"/>
      <w:bookmarkEnd w:id="184"/>
      <w:bookmarkEnd w:id="185"/>
      <w:bookmarkEnd w:id="186"/>
      <w:bookmarkEnd w:id="187"/>
      <w:bookmarkEnd w:id="188"/>
      <w:bookmarkEnd w:id="189"/>
    </w:p>
    <w:p w14:paraId="3DB6B20E" w14:textId="507A7019" w:rsidR="007838F4" w:rsidRDefault="0033090B" w:rsidP="000C42FC">
      <w:pPr>
        <w:pStyle w:val="a0"/>
        <w:numPr>
          <w:ilvl w:val="0"/>
          <w:numId w:val="31"/>
        </w:numPr>
      </w:pPr>
      <w:r w:rsidRPr="0033090B">
        <w:t>Indicate Operation execution. Select the radio button from the Movement list and operation list and click the execution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08204C" w:rsidRPr="0008204C">
        <w:rPr>
          <w:u w:val="single"/>
        </w:rPr>
        <w:t>Check operation status</w:t>
      </w:r>
      <w:r w:rsidRPr="00130B95">
        <w:rPr>
          <w:u w:val="single"/>
        </w:rPr>
        <w:fldChar w:fldCharType="end"/>
      </w:r>
      <w:r w:rsidRPr="0033090B">
        <w:t>" and the operation will be executed.</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AFD83CC">
                <wp:simplePos x="0" y="0"/>
                <wp:positionH relativeFrom="column">
                  <wp:posOffset>530225</wp:posOffset>
                </wp:positionH>
                <wp:positionV relativeFrom="paragraph">
                  <wp:posOffset>1816404</wp:posOffset>
                </wp:positionV>
                <wp:extent cx="731520" cy="206733"/>
                <wp:effectExtent l="19050" t="19050" r="11430" b="22225"/>
                <wp:wrapNone/>
                <wp:docPr id="171" name="正方形/長方形 171"/>
                <wp:cNvGraphicFramePr/>
                <a:graphic xmlns:a="http://schemas.openxmlformats.org/drawingml/2006/main">
                  <a:graphicData uri="http://schemas.microsoft.com/office/word/2010/wordprocessingShape">
                    <wps:wsp>
                      <wps:cNvSpPr/>
                      <wps:spPr>
                        <a:xfrm>
                          <a:off x="0" y="0"/>
                          <a:ext cx="731520" cy="20673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3931" id="正方形/長方形 171" o:spid="_x0000_s1026" style="position:absolute;left:0;text-align:left;margin-left:41.75pt;margin-top:143pt;width:57.6pt;height:1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" filled="f" strokecolor="#c00000" strokeweight="2.25pt"/>
            </w:pict>
          </mc:Fallback>
        </mc:AlternateContent>
      </w:r>
      <w:r>
        <w:rPr>
          <w:noProof/>
        </w:rPr>
        <w:drawing>
          <wp:inline distT="0" distB="0" distL="0" distR="0" wp14:anchorId="3953B968" wp14:editId="603A2128">
            <wp:extent cx="5160396" cy="4689014"/>
            <wp:effectExtent l="0" t="0" r="254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166727" cy="469476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1FD76FA" w:rsidR="00C45BE4" w:rsidRDefault="00B3092D" w:rsidP="007838F4">
      <w:pPr>
        <w:jc w:val="center"/>
        <w:rPr>
          <w:b/>
        </w:rPr>
      </w:pPr>
      <w:r>
        <w:rPr>
          <w:b/>
        </w:rPr>
        <w:t>Figure 5.3-25</w:t>
      </w:r>
      <w:r w:rsidR="0033090B" w:rsidRPr="0033090B">
        <w:rPr>
          <w:b/>
        </w:rPr>
        <w:t xml:space="preserve"> Submenu screen</w:t>
      </w:r>
      <w:r w:rsidR="0033090B">
        <w:rPr>
          <w:b/>
        </w:rPr>
        <w:t xml:space="preserve"> </w:t>
      </w:r>
      <w:r w:rsidR="0033090B" w:rsidRPr="0033090B">
        <w:rPr>
          <w:b/>
        </w:rPr>
        <w:t>(Execution)</w:t>
      </w:r>
    </w:p>
    <w:p w14:paraId="584D4412" w14:textId="616B16D6" w:rsidR="007838F4" w:rsidRPr="00CE0420" w:rsidRDefault="007838F4" w:rsidP="007838F4">
      <w:pPr>
        <w:jc w:val="center"/>
      </w:pPr>
      <w:r w:rsidRPr="00CE0420">
        <w:rPr>
          <w:rFonts w:hint="eastAsia"/>
        </w:rPr>
        <w:t>※</w:t>
      </w:r>
      <w:r w:rsidR="0033090B" w:rsidRPr="0033090B">
        <w:t>The screen is from Ansible Legacy</w:t>
      </w:r>
    </w:p>
    <w:p w14:paraId="27393DFB" w14:textId="77777777" w:rsidR="007838F4" w:rsidRPr="00CE0420" w:rsidRDefault="007838F4" w:rsidP="007838F4">
      <w:pPr>
        <w:jc w:val="center"/>
      </w:pPr>
    </w:p>
    <w:p w14:paraId="7D91DB1E" w14:textId="77777777" w:rsidR="00CF6F4C" w:rsidRDefault="0033090B" w:rsidP="00CF6F4C">
      <w:pPr>
        <w:pStyle w:val="aa"/>
        <w:numPr>
          <w:ilvl w:val="0"/>
          <w:numId w:val="9"/>
        </w:numPr>
        <w:ind w:leftChars="0"/>
        <w:rPr>
          <w:b/>
        </w:rPr>
      </w:pPr>
      <w:r w:rsidRPr="0033090B">
        <w:rPr>
          <w:b/>
        </w:rPr>
        <w:t>Dry run</w:t>
      </w:r>
    </w:p>
    <w:p w14:paraId="5A0B9F0C" w14:textId="151FBC92" w:rsidR="007838F4" w:rsidRPr="00CE0420" w:rsidRDefault="00CF6F4C" w:rsidP="00CF6F4C">
      <w:pPr>
        <w:pStyle w:val="aa"/>
        <w:ind w:leftChars="0" w:left="1351"/>
        <w:rPr>
          <w:b/>
        </w:rPr>
      </w:pPr>
      <w:r w:rsidRPr="00CF6F4C">
        <w:t xml:space="preserve">By clicking the "Dry run" button, dry run can be executed without actually constructing the target device. </w:t>
      </w:r>
      <w:r>
        <w:t>In the case of dry run</w:t>
      </w:r>
      <w:r w:rsidRPr="00CF6F4C">
        <w:t>, the operation of each mode is as follows.</w:t>
      </w:r>
    </w:p>
    <w:tbl>
      <w:tblPr>
        <w:tblStyle w:val="ac"/>
        <w:tblW w:w="0" w:type="auto"/>
        <w:tblInd w:w="1434" w:type="dxa"/>
        <w:tblLook w:val="04A0" w:firstRow="1" w:lastRow="0" w:firstColumn="1" w:lastColumn="0" w:noHBand="0" w:noVBand="1"/>
      </w:tblPr>
      <w:tblGrid>
        <w:gridCol w:w="2016"/>
        <w:gridCol w:w="6128"/>
      </w:tblGrid>
      <w:tr w:rsidR="00CF6F4C" w:rsidRPr="00CE0420" w14:paraId="2F7DF915" w14:textId="77777777" w:rsidTr="003E4C2D">
        <w:tc>
          <w:tcPr>
            <w:tcW w:w="2016" w:type="dxa"/>
            <w:shd w:val="clear" w:color="auto" w:fill="002B62"/>
          </w:tcPr>
          <w:p w14:paraId="0AE17989" w14:textId="77777777" w:rsidR="00CF6F4C" w:rsidRPr="00CE0420" w:rsidRDefault="00CF6F4C" w:rsidP="00CF6F4C">
            <w:pPr>
              <w:pStyle w:val="aff"/>
              <w:jc w:val="center"/>
            </w:pPr>
            <w:r w:rsidRPr="00CE0420">
              <w:rPr>
                <w:rFonts w:hint="eastAsia"/>
              </w:rPr>
              <w:t>Driver</w:t>
            </w:r>
          </w:p>
        </w:tc>
        <w:tc>
          <w:tcPr>
            <w:tcW w:w="6128" w:type="dxa"/>
            <w:shd w:val="clear" w:color="auto" w:fill="002B62"/>
          </w:tcPr>
          <w:p w14:paraId="07003F03" w14:textId="5D36FDF6" w:rsidR="00CF6F4C" w:rsidRPr="00CE0420" w:rsidRDefault="00CF6F4C" w:rsidP="00CF6F4C">
            <w:pPr>
              <w:pStyle w:val="aff"/>
              <w:jc w:val="center"/>
            </w:pPr>
            <w:r w:rsidRPr="008B0CDE">
              <w:t>Action</w:t>
            </w:r>
          </w:p>
        </w:tc>
      </w:tr>
      <w:tr w:rsidR="00CF6F4C" w:rsidRPr="00CE0420" w14:paraId="140AC6D4" w14:textId="77777777" w:rsidTr="007838F4">
        <w:trPr>
          <w:trHeight w:val="623"/>
        </w:trPr>
        <w:tc>
          <w:tcPr>
            <w:tcW w:w="2016" w:type="dxa"/>
          </w:tcPr>
          <w:p w14:paraId="0EC96DCD" w14:textId="77777777" w:rsidR="00CF6F4C" w:rsidRPr="00CE0420" w:rsidRDefault="00CF6F4C" w:rsidP="00CF6F4C">
            <w:pPr>
              <w:pStyle w:val="aff0"/>
            </w:pPr>
            <w:r w:rsidRPr="00CE0420">
              <w:rPr>
                <w:rFonts w:hint="eastAsia"/>
              </w:rPr>
              <w:t>Ansible-Legacy</w:t>
            </w:r>
          </w:p>
        </w:tc>
        <w:tc>
          <w:tcPr>
            <w:tcW w:w="6128" w:type="dxa"/>
          </w:tcPr>
          <w:p w14:paraId="60861CC6" w14:textId="6A1E5918" w:rsidR="00CF6F4C" w:rsidRPr="00CE0420" w:rsidRDefault="00CF6F4C" w:rsidP="00CF6F4C">
            <w:pPr>
              <w:pStyle w:val="aff0"/>
            </w:pPr>
            <w:r w:rsidRPr="008B0CDE">
              <w:t>Execute the playbook by specifying the -check parameter to the Ansible-Playbook command.</w:t>
            </w:r>
          </w:p>
        </w:tc>
      </w:tr>
      <w:tr w:rsidR="00CF6F4C" w:rsidRPr="00CE0420" w14:paraId="7567A56C" w14:textId="77777777" w:rsidTr="007838F4">
        <w:tc>
          <w:tcPr>
            <w:tcW w:w="2016" w:type="dxa"/>
          </w:tcPr>
          <w:p w14:paraId="7C7A5FE5" w14:textId="77777777" w:rsidR="00CF6F4C" w:rsidRPr="00CE0420" w:rsidRDefault="00CF6F4C" w:rsidP="00CF6F4C">
            <w:pPr>
              <w:pStyle w:val="aff0"/>
            </w:pPr>
            <w:r w:rsidRPr="00CE0420">
              <w:rPr>
                <w:rFonts w:hint="eastAsia"/>
              </w:rPr>
              <w:t>Ansible-Legacy Role</w:t>
            </w:r>
          </w:p>
        </w:tc>
        <w:tc>
          <w:tcPr>
            <w:tcW w:w="6128" w:type="dxa"/>
          </w:tcPr>
          <w:p w14:paraId="7DBDCCD3" w14:textId="064D940D" w:rsidR="00CF6F4C" w:rsidRPr="00CE0420" w:rsidRDefault="00CF6F4C" w:rsidP="00CF6F4C">
            <w:pPr>
              <w:pStyle w:val="aff0"/>
            </w:pPr>
            <w:r w:rsidRPr="008B0CDE">
              <w:t xml:space="preserve">Execute the role by specifying the - check parameter to the Ansible-Playbook command. </w:t>
            </w:r>
          </w:p>
        </w:tc>
      </w:tr>
      <w:tr w:rsidR="00CF6F4C" w:rsidRPr="00CE0420" w14:paraId="30B7A9A6" w14:textId="77777777" w:rsidTr="007838F4">
        <w:tc>
          <w:tcPr>
            <w:tcW w:w="2016" w:type="dxa"/>
          </w:tcPr>
          <w:p w14:paraId="24421A4B" w14:textId="77777777" w:rsidR="00CF6F4C" w:rsidRPr="00CE0420" w:rsidRDefault="00CF6F4C" w:rsidP="00CF6F4C">
            <w:pPr>
              <w:pStyle w:val="aff0"/>
            </w:pPr>
            <w:r w:rsidRPr="00CE0420">
              <w:rPr>
                <w:rFonts w:hint="eastAsia"/>
              </w:rPr>
              <w:t>Ansible-Pioneer</w:t>
            </w:r>
          </w:p>
        </w:tc>
        <w:tc>
          <w:tcPr>
            <w:tcW w:w="6128" w:type="dxa"/>
          </w:tcPr>
          <w:p w14:paraId="16F7850B" w14:textId="3F3E0EF6" w:rsidR="00CF6F4C" w:rsidRPr="00CE0420" w:rsidRDefault="00CF6F4C" w:rsidP="00CF6F4C">
            <w:pPr>
              <w:pStyle w:val="aff0"/>
            </w:pPr>
            <w:r w:rsidRPr="008B0CDE">
              <w:t>Only perform the connection check to target device</w:t>
            </w:r>
          </w:p>
        </w:tc>
      </w:tr>
    </w:tbl>
    <w:p w14:paraId="10F4170E" w14:textId="77777777" w:rsidR="007838F4" w:rsidRPr="00CE0420" w:rsidRDefault="007838F4" w:rsidP="007838F4"/>
    <w:p w14:paraId="750AD39C" w14:textId="77777777" w:rsidR="00CF6F4C" w:rsidRPr="00CF6F4C" w:rsidRDefault="00CF6F4C" w:rsidP="00CF6F4C">
      <w:pPr>
        <w:pStyle w:val="aa"/>
        <w:numPr>
          <w:ilvl w:val="0"/>
          <w:numId w:val="9"/>
        </w:numPr>
        <w:ind w:leftChars="0"/>
      </w:pPr>
      <w:r w:rsidRPr="00CF6F4C">
        <w:rPr>
          <w:b/>
          <w:u w:color="001F49" w:themeColor="accent6" w:themeShade="BF"/>
        </w:rPr>
        <w:t>Specify scheduled date/time</w:t>
      </w:r>
    </w:p>
    <w:p w14:paraId="43B82C79" w14:textId="77777777" w:rsidR="00CF6F4C" w:rsidRDefault="00CF6F4C" w:rsidP="00CF6F4C">
      <w:pPr>
        <w:pStyle w:val="aa"/>
        <w:ind w:leftChars="0" w:left="1351"/>
      </w:pPr>
      <w:r w:rsidRPr="00CF6F4C">
        <w:rPr>
          <w:rFonts w:hint="eastAsia"/>
        </w:rPr>
        <w:t xml:space="preserve">Execution can be </w:t>
      </w:r>
      <w:r>
        <w:t>scheduled by entering “Scheduled date/time” column.</w:t>
      </w:r>
    </w:p>
    <w:p w14:paraId="7F252E14" w14:textId="3F18950C" w:rsidR="007838F4" w:rsidRDefault="00CF6F4C" w:rsidP="00CF6F4C">
      <w:pPr>
        <w:pStyle w:val="aa"/>
        <w:ind w:leftChars="0" w:left="1351"/>
      </w:pPr>
      <w:r w:rsidRPr="00CF6F4C">
        <w:t>Only futur</w:t>
      </w:r>
      <w:r>
        <w:t>e date/time can be registered for</w:t>
      </w:r>
      <w:r w:rsidRPr="00CF6F4C">
        <w:t xml:space="preserve"> "Scheduled date/time"</w:t>
      </w:r>
    </w:p>
    <w:p w14:paraId="6EC3B65C" w14:textId="1A9463C2" w:rsidR="009928AA" w:rsidRDefault="009928AA" w:rsidP="00CF6F4C">
      <w:pPr>
        <w:pStyle w:val="aa"/>
        <w:ind w:leftChars="0" w:left="1351"/>
      </w:pPr>
    </w:p>
    <w:p w14:paraId="560BD3B7" w14:textId="6A17E23C" w:rsidR="009928AA" w:rsidRPr="00CF6F4C" w:rsidRDefault="009928AA" w:rsidP="00CF6F4C">
      <w:pPr>
        <w:pStyle w:val="aa"/>
        <w:ind w:leftChars="0" w:left="1351"/>
      </w:pPr>
    </w:p>
    <w:p w14:paraId="6B24BBF7" w14:textId="2D38CFC2" w:rsidR="009928AA" w:rsidRDefault="00F7456D" w:rsidP="00F7456D">
      <w:pPr>
        <w:pStyle w:val="a0"/>
        <w:numPr>
          <w:ilvl w:val="0"/>
          <w:numId w:val="31"/>
        </w:numPr>
      </w:pPr>
      <w:r w:rsidRPr="00F7456D">
        <w:t>Determining access permission ro</w:t>
      </w:r>
      <w:r>
        <w:t>le compatibility when executing</w:t>
      </w:r>
    </w:p>
    <w:p w14:paraId="69FC03E6" w14:textId="32A15FC1" w:rsidR="00C7222E" w:rsidRPr="00CE0420" w:rsidRDefault="009928AA" w:rsidP="00C7222E">
      <w:pPr>
        <w:pStyle w:val="a0"/>
        <w:numPr>
          <w:ilvl w:val="0"/>
          <w:numId w:val="0"/>
        </w:numPr>
        <w:ind w:left="709"/>
      </w:pPr>
      <w:r w:rsidRPr="009928AA">
        <w:t xml:space="preserve">Determines whether there are matching roles for each access permission role in the Movement and Operations selected in the Movement list and Operations list. </w:t>
      </w:r>
      <w:r w:rsidR="00F7456D" w:rsidRPr="00F7456D">
        <w:t>If there are no matching roles, an error message will be dispalyed and t</w:t>
      </w:r>
      <w:r w:rsidR="00F7456D">
        <w:t>he operation cannot be executed</w:t>
      </w:r>
      <w:r w:rsidRPr="009928AA">
        <w:t xml:space="preserve">. </w:t>
      </w:r>
      <w:r w:rsidR="00F7456D" w:rsidRPr="00F7456D">
        <w:t>Matching roles will be set to have access to Ope</w:t>
      </w:r>
      <w:r w:rsidR="00F7456D">
        <w:t>ration lists</w:t>
      </w:r>
      <w:r w:rsidRPr="009928AA">
        <w:t xml:space="preserve">. </w:t>
      </w:r>
      <w:r w:rsidR="00F7456D" w:rsidRPr="00F7456D">
        <w:t>If the permission role is blank, all the role</w:t>
      </w:r>
      <w:r w:rsidR="00F7456D">
        <w:t>s will be handled as accessible</w:t>
      </w:r>
      <w:r w:rsidRPr="009928AA">
        <w:t>.</w:t>
      </w:r>
      <w:r w:rsidR="00C7222E">
        <w:t xml:space="preserve"> </w:t>
      </w:r>
      <w:r w:rsidRPr="009928AA">
        <w:t>If each access permission role is blank, the operation list access permission role will be also set to blank. For more information about access permission roles, please refer to the "User_Instruction_Manual_Role-Based Access Control."</w:t>
      </w:r>
    </w:p>
    <w:tbl>
      <w:tblPr>
        <w:tblStyle w:val="ac"/>
        <w:tblpPr w:leftFromText="142" w:rightFromText="142" w:vertAnchor="text" w:horzAnchor="page" w:tblpX="2356" w:tblpY="626"/>
        <w:tblW w:w="6091" w:type="dxa"/>
        <w:tblLook w:val="04A0" w:firstRow="1" w:lastRow="0" w:firstColumn="1" w:lastColumn="0" w:noHBand="0" w:noVBand="1"/>
      </w:tblPr>
      <w:tblGrid>
        <w:gridCol w:w="1417"/>
        <w:gridCol w:w="1261"/>
        <w:gridCol w:w="1836"/>
        <w:gridCol w:w="1577"/>
      </w:tblGrid>
      <w:tr w:rsidR="00C7222E" w:rsidRPr="00EE203D" w14:paraId="733A1204" w14:textId="77777777" w:rsidTr="00C7222E">
        <w:tc>
          <w:tcPr>
            <w:tcW w:w="1417" w:type="dxa"/>
            <w:shd w:val="clear" w:color="auto" w:fill="0057C9" w:themeFill="accent6" w:themeFillTint="BF"/>
          </w:tcPr>
          <w:p w14:paraId="6536E2C0" w14:textId="7777777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05A5D697" w14:textId="4A7766B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Fonts w:ascii="ＭＳ ゴシック" w:eastAsia="ＭＳ ゴシック" w:hAnsi="ＭＳ ゴシック" w:hint="eastAsia"/>
                <w:color w:val="FFFFFF" w:themeColor="background1"/>
                <w:sz w:val="16"/>
                <w:szCs w:val="16"/>
              </w:rPr>
              <w:t>Operation</w:t>
            </w:r>
          </w:p>
        </w:tc>
        <w:tc>
          <w:tcPr>
            <w:tcW w:w="1836" w:type="dxa"/>
            <w:tcBorders>
              <w:top w:val="single" w:sz="4" w:space="0" w:color="FFFFFF" w:themeColor="background1"/>
              <w:bottom w:val="nil"/>
            </w:tcBorders>
          </w:tcPr>
          <w:p w14:paraId="4626157A"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3E12D31F" w14:textId="219B6E55"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 list</w:t>
            </w:r>
          </w:p>
        </w:tc>
      </w:tr>
      <w:tr w:rsidR="00C7222E" w:rsidRPr="00EE203D" w14:paraId="7962E88D" w14:textId="77777777" w:rsidTr="00C7222E">
        <w:tc>
          <w:tcPr>
            <w:tcW w:w="1417" w:type="dxa"/>
            <w:shd w:val="clear" w:color="auto" w:fill="0057C9" w:themeFill="accent6" w:themeFillTint="BF"/>
          </w:tcPr>
          <w:p w14:paraId="15D227C8" w14:textId="485A26D6"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61" w:type="dxa"/>
            <w:shd w:val="clear" w:color="auto" w:fill="0057C9" w:themeFill="accent6" w:themeFillTint="BF"/>
          </w:tcPr>
          <w:p w14:paraId="3A4CCEBE" w14:textId="31D2F7D3"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36" w:type="dxa"/>
            <w:tcBorders>
              <w:top w:val="nil"/>
              <w:bottom w:val="nil"/>
            </w:tcBorders>
          </w:tcPr>
          <w:p w14:paraId="2FA41382"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448D3CD1" w14:textId="75002180"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C7222E" w:rsidRPr="00EE203D" w14:paraId="31624765" w14:textId="77777777" w:rsidTr="00C7222E">
        <w:tc>
          <w:tcPr>
            <w:tcW w:w="1417" w:type="dxa"/>
          </w:tcPr>
          <w:p w14:paraId="62806620" w14:textId="05ADEEA4"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7248" behindDoc="0" locked="0" layoutInCell="1" allowOverlap="1" wp14:anchorId="4AA0BF00" wp14:editId="13CC3C18">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0090" id="正方形/長方形 552" o:spid="_x0000_s1026" style="position:absolute;left:0;text-align:left;margin-left:-3.7pt;margin-top:2.5pt;width:131.9pt;height:9.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0320" behindDoc="0" locked="0" layoutInCell="1" allowOverlap="1" wp14:anchorId="1D2A2E13" wp14:editId="76366212">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CC505" id="正方形/長方形 555" o:spid="_x0000_s1026" style="position:absolute;left:0;text-align:left;margin-left:-4.3pt;margin-top:16.9pt;width:131.9pt;height:8.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3392" behindDoc="0" locked="0" layoutInCell="1" allowOverlap="1" wp14:anchorId="1F5D3E35" wp14:editId="57283FDC">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877CF" id="正方形/長方形 558" o:spid="_x0000_s1026" style="position:absolute;left:0;text-align:left;margin-left:-4.85pt;margin-top:31.3pt;width:131.9pt;height:8.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6464" behindDoc="0" locked="0" layoutInCell="1" allowOverlap="1" wp14:anchorId="3E26B523" wp14:editId="6DFFCDDD">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007A0" id="正方形/長方形 561" o:spid="_x0000_s1026" style="position:absolute;left:0;text-align:left;margin-left:-5.45pt;margin-top:46.3pt;width:131.9pt;height:8.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9536" behindDoc="0" locked="0" layoutInCell="1" allowOverlap="1" wp14:anchorId="09898270" wp14:editId="7B5DAC92">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6E332" id="正方形/長方形 564" o:spid="_x0000_s1026" style="position:absolute;left:0;text-align:left;margin-left:-5.45pt;margin-top:61.25pt;width:131.9pt;height:8.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261" w:type="dxa"/>
          </w:tcPr>
          <w:p w14:paraId="72DAD208" w14:textId="0FA6CAD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59296" behindDoc="0" locked="0" layoutInCell="1" allowOverlap="1" wp14:anchorId="53B24B7C" wp14:editId="7A06A3FE">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60FC7" id="直線矢印コネクタ 554" o:spid="_x0000_s1026" type="#_x0000_t32" style="position:absolute;left:0;text-align:left;margin-left:54.75pt;margin-top:7.05pt;width:95.65pt;height:.5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836" w:type="dxa"/>
            <w:tcBorders>
              <w:top w:val="nil"/>
              <w:bottom w:val="nil"/>
            </w:tcBorders>
          </w:tcPr>
          <w:p w14:paraId="4FB8792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730C13D8" w14:textId="116B1AE3"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8272" behindDoc="0" locked="0" layoutInCell="1" allowOverlap="1" wp14:anchorId="6BCE4035" wp14:editId="628211AF">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024A9" id="正方形/長方形 553" o:spid="_x0000_s1026" style="position:absolute;left:0;text-align:left;margin-left:-4.75pt;margin-top:1.35pt;width:61.65pt;height:10.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r>
      <w:tr w:rsidR="00C7222E" w:rsidRPr="00EE203D" w14:paraId="55DA76D3" w14:textId="77777777" w:rsidTr="00C7222E">
        <w:tc>
          <w:tcPr>
            <w:tcW w:w="1417" w:type="dxa"/>
          </w:tcPr>
          <w:p w14:paraId="2259C655" w14:textId="6A413B1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261" w:type="dxa"/>
          </w:tcPr>
          <w:p w14:paraId="691A8025"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70560" behindDoc="0" locked="0" layoutInCell="1" allowOverlap="1" wp14:anchorId="32ED5E16" wp14:editId="573F40F7">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4AF6" id="直線矢印コネクタ 566" o:spid="_x0000_s1026" type="#_x0000_t32" style="position:absolute;left:0;text-align:left;margin-left:54.45pt;margin-top:51.65pt;width:33.4pt;height:3.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2368" behindDoc="0" locked="0" layoutInCell="1" allowOverlap="1" wp14:anchorId="30AC2ECE" wp14:editId="588C5DF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25A77" id="直線矢印コネクタ 557" o:spid="_x0000_s1026" type="#_x0000_t32" style="position:absolute;left:0;text-align:left;margin-left:56pt;margin-top:8.35pt;width:93.7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5440" behindDoc="0" locked="0" layoutInCell="1" allowOverlap="1" wp14:anchorId="1BFDB15D" wp14:editId="6E89EE16">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51206" id="直線矢印コネクタ 560" o:spid="_x0000_s1026" type="#_x0000_t32" style="position:absolute;left:0;text-align:left;margin-left:55.35pt;margin-top:21.9pt;width:93.7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8512" behindDoc="0" locked="0" layoutInCell="1" allowOverlap="1" wp14:anchorId="3C7FAFC3" wp14:editId="0986A9BB">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F3403" id="直線矢印コネクタ 563" o:spid="_x0000_s1026" type="#_x0000_t32" style="position:absolute;left:0;text-align:left;margin-left:54.85pt;margin-top:36.6pt;width:93.7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38B30068"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46235E0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7488" behindDoc="0" locked="0" layoutInCell="1" allowOverlap="1" wp14:anchorId="0E2A0EE7" wp14:editId="7E8A6E95">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2062F" id="正方形/長方形 562" o:spid="_x0000_s1026" style="position:absolute;left:0;text-align:left;margin-left:-6.15pt;margin-top:30.15pt;width:65.05pt;height:9.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1344" behindDoc="0" locked="0" layoutInCell="1" allowOverlap="1" wp14:anchorId="1FC152F3" wp14:editId="569801D4">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44D25" id="正方形/長方形 556" o:spid="_x0000_s1026" style="position:absolute;left:0;text-align:left;margin-left:-4.95pt;margin-top:.75pt;width:65.05pt;height:9.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C7222E" w:rsidRPr="00EE203D" w14:paraId="0588BA7B" w14:textId="77777777" w:rsidTr="00C7222E">
        <w:tc>
          <w:tcPr>
            <w:tcW w:w="1417" w:type="dxa"/>
          </w:tcPr>
          <w:p w14:paraId="390D5F69"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5112020E" w14:textId="77777777" w:rsidR="00C7222E" w:rsidRPr="00EE203D" w:rsidRDefault="00C7222E" w:rsidP="00C7222E">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3AE5B4CB"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4416" behindDoc="0" locked="0" layoutInCell="1" allowOverlap="1" wp14:anchorId="208AFBC8" wp14:editId="0EE9F25D">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CD2DF" id="正方形/長方形 559" o:spid="_x0000_s1026" style="position:absolute;left:0;text-align:left;margin-left:86.2pt;margin-top:.65pt;width:65.05pt;height:9.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577" w:type="dxa"/>
          </w:tcPr>
          <w:p w14:paraId="1955A431"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C7222E" w:rsidRPr="00EE203D" w14:paraId="44126CEC" w14:textId="77777777" w:rsidTr="00C7222E">
        <w:tc>
          <w:tcPr>
            <w:tcW w:w="1417" w:type="dxa"/>
          </w:tcPr>
          <w:p w14:paraId="6966A984"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2822CEF"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77028997"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c>
          <w:tcPr>
            <w:tcW w:w="1577" w:type="dxa"/>
          </w:tcPr>
          <w:p w14:paraId="37654B9C" w14:textId="77777777" w:rsidR="00C7222E" w:rsidRDefault="00C7222E" w:rsidP="00C7222E">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956224" behindDoc="0" locked="0" layoutInCell="1" allowOverlap="1" wp14:anchorId="400390EF" wp14:editId="5684236D">
                      <wp:simplePos x="0" y="0"/>
                      <wp:positionH relativeFrom="column">
                        <wp:posOffset>-852170</wp:posOffset>
                      </wp:positionH>
                      <wp:positionV relativeFrom="paragraph">
                        <wp:posOffset>194945</wp:posOffset>
                      </wp:positionV>
                      <wp:extent cx="1971675" cy="885825"/>
                      <wp:effectExtent l="0" t="0" r="28575" b="28575"/>
                      <wp:wrapNone/>
                      <wp:docPr id="551" name="角丸四角形 551"/>
                      <wp:cNvGraphicFramePr/>
                      <a:graphic xmlns:a="http://schemas.openxmlformats.org/drawingml/2006/main">
                        <a:graphicData uri="http://schemas.microsoft.com/office/word/2010/wordprocessingShape">
                          <wps:wsp>
                            <wps:cNvSpPr/>
                            <wps:spPr>
                              <a:xfrm>
                                <a:off x="0" y="0"/>
                                <a:ext cx="1971675" cy="885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4F77B02" w14:textId="5A660C94" w:rsidR="0008204C" w:rsidRPr="00C7222E" w:rsidRDefault="0008204C"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390EF" id="角丸四角形 551" o:spid="_x0000_s1118" style="position:absolute;left:0;text-align:left;margin-left:-67.1pt;margin-top:15.35pt;width:155.25pt;height:69.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" fillcolor="white [3201]" strokecolor="black [3200]" strokeweight=".25pt">
                      <v:textbox>
                        <w:txbxContent>
                          <w:p w14:paraId="44F77B02" w14:textId="5A660C94" w:rsidR="0008204C" w:rsidRPr="00C7222E" w:rsidRDefault="0008204C"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C7222E" w:rsidRPr="00EE203D" w14:paraId="029FE1A9" w14:textId="77777777" w:rsidTr="00C7222E">
        <w:trPr>
          <w:gridAfter w:val="1"/>
          <w:wAfter w:w="1577" w:type="dxa"/>
        </w:trPr>
        <w:tc>
          <w:tcPr>
            <w:tcW w:w="1417" w:type="dxa"/>
          </w:tcPr>
          <w:p w14:paraId="11E97DFE"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45932E19"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3A5C5118"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r>
    </w:tbl>
    <w:p w14:paraId="6693E97F" w14:textId="7A124571" w:rsidR="007838F4" w:rsidRPr="00CE0420" w:rsidRDefault="00C7222E" w:rsidP="00C7222E">
      <w:pPr>
        <w:pStyle w:val="a0"/>
        <w:numPr>
          <w:ilvl w:val="0"/>
          <w:numId w:val="0"/>
        </w:numPr>
      </w:pPr>
      <w:r>
        <w:rPr>
          <w:rFonts w:hint="eastAsia"/>
        </w:rPr>
        <w:t xml:space="preserve">   </w:t>
      </w:r>
    </w:p>
    <w:p w14:paraId="14C17C03" w14:textId="04CDE8BA" w:rsidR="00E84364" w:rsidRPr="00CE0420" w:rsidRDefault="009E7D1F" w:rsidP="00595EEC">
      <w:pPr>
        <w:pStyle w:val="1"/>
      </w:pPr>
      <w:bookmarkStart w:id="191" w:name="_Toc105605731"/>
      <w:r w:rsidRPr="009E7D1F">
        <w:lastRenderedPageBreak/>
        <w:t>How to write construction code</w:t>
      </w:r>
      <w:bookmarkEnd w:id="191"/>
    </w:p>
    <w:p w14:paraId="5DBF2B99" w14:textId="5AFCC46D" w:rsidR="008D405E" w:rsidRPr="00CE0420" w:rsidRDefault="00531C7A" w:rsidP="00747853">
      <w:pPr>
        <w:pStyle w:val="20"/>
      </w:pPr>
      <w:bookmarkStart w:id="192" w:name="_Ref32223336"/>
      <w:bookmarkStart w:id="193" w:name="_Toc105605732"/>
      <w:r>
        <w:t>Write</w:t>
      </w:r>
      <w:r w:rsidR="009E7D1F" w:rsidRPr="009E7D1F">
        <w:t xml:space="preserve"> Pla</w:t>
      </w:r>
      <w:r w:rsidR="009E7D1F">
        <w:t>y</w:t>
      </w:r>
      <w:r w:rsidR="009E7D1F" w:rsidRPr="009E7D1F">
        <w:t>book</w:t>
      </w:r>
      <w:r w:rsidR="0037079D">
        <w:t xml:space="preserve"> </w:t>
      </w:r>
      <w:r w:rsidR="009E7D1F" w:rsidRPr="009E7D1F">
        <w:t>(Ansible-Legacy)</w:t>
      </w:r>
      <w:bookmarkEnd w:id="192"/>
      <w:bookmarkEnd w:id="193"/>
    </w:p>
    <w:p w14:paraId="758E042B" w14:textId="7C2C9125" w:rsidR="001C175B" w:rsidRDefault="001C175B" w:rsidP="001C175B">
      <w:pPr>
        <w:ind w:left="314"/>
      </w:pPr>
      <w:r>
        <w:t xml:space="preserve">Playbooks uploaded to </w:t>
      </w:r>
      <w:r w:rsidR="00B3092D">
        <w:rPr>
          <w:u w:val="single"/>
        </w:rPr>
        <w:t>5.3.3</w:t>
      </w:r>
      <w:r w:rsidRPr="001C175B">
        <w:rPr>
          <w:u w:val="single"/>
        </w:rPr>
        <w:t xml:space="preserve"> </w:t>
      </w:r>
      <w:r w:rsidRPr="001C175B">
        <w:rPr>
          <w:u w:val="single"/>
        </w:rPr>
        <w:fldChar w:fldCharType="begin"/>
      </w:r>
      <w:r w:rsidRPr="001C175B">
        <w:rPr>
          <w:u w:val="single"/>
        </w:rPr>
        <w:instrText xml:space="preserve"> REF _Ref31899800 \h </w:instrText>
      </w:r>
      <w:r w:rsidRPr="001C175B">
        <w:rPr>
          <w:u w:val="single"/>
        </w:rPr>
      </w:r>
      <w:r w:rsidRPr="001C175B">
        <w:rPr>
          <w:u w:val="single"/>
        </w:rPr>
        <w:fldChar w:fldCharType="separate"/>
      </w:r>
      <w:r w:rsidR="0008204C" w:rsidRPr="00796CD5">
        <w:rPr>
          <w:szCs w:val="21"/>
        </w:rPr>
        <w:t>Playbook file list</w:t>
      </w:r>
      <w:r w:rsidR="0008204C">
        <w:rPr>
          <w:szCs w:val="21"/>
        </w:rPr>
        <w:t xml:space="preserve"> </w:t>
      </w:r>
      <w:r w:rsidR="0008204C" w:rsidRPr="00796CD5">
        <w:rPr>
          <w:szCs w:val="21"/>
        </w:rPr>
        <w:t>(Ansible-Legacy only)</w:t>
      </w:r>
      <w:r w:rsidRPr="001C175B">
        <w:rPr>
          <w:u w:val="single"/>
        </w:rPr>
        <w:fldChar w:fldCharType="end"/>
      </w:r>
      <w:r>
        <w:t xml:space="preserve"> are</w:t>
      </w:r>
      <w:r w:rsidR="00AC7281">
        <w:t xml:space="preserve"> included in the Playbook file </w:t>
      </w:r>
      <w:r>
        <w:t>generated by ITA and excuted</w:t>
      </w:r>
      <w:r w:rsidR="001F7057">
        <w:t xml:space="preserve"> in Include format</w:t>
      </w:r>
      <w:r>
        <w:t>.</w:t>
      </w:r>
      <w:r w:rsidR="001F7057">
        <w:t xml:space="preserve"> The Master playbook created by ITA are</w:t>
      </w:r>
      <w:r w:rsidR="008A47A8">
        <w:t xml:space="preserve"> constructed by the</w:t>
      </w:r>
      <w:r w:rsidR="001F7057">
        <w:t xml:space="preserve"> Header section and the Tasks section.</w:t>
      </w:r>
      <w:r>
        <w:t xml:space="preserve">  </w:t>
      </w:r>
    </w:p>
    <w:p w14:paraId="6953BF0A" w14:textId="4CD4D1E7" w:rsidR="001C175B" w:rsidRDefault="001C175B" w:rsidP="001C175B">
      <w:pPr>
        <w:ind w:left="314"/>
      </w:pPr>
    </w:p>
    <w:p w14:paraId="1B855AA5" w14:textId="26F11F5F" w:rsidR="001C175B" w:rsidRDefault="001C175B" w:rsidP="001C175B">
      <w:pPr>
        <w:ind w:left="314"/>
      </w:pPr>
      <w:r>
        <w:t>(1) Header section</w:t>
      </w:r>
    </w:p>
    <w:p w14:paraId="0B4D4C9E" w14:textId="11C2A435" w:rsidR="001C175B" w:rsidRDefault="00474BC3" w:rsidP="00474BC3">
      <w:pPr>
        <w:ind w:left="314" w:firstLineChars="150" w:firstLine="315"/>
      </w:pPr>
      <w:r w:rsidRPr="00474BC3">
        <w:t>The playbook does not require a header section when being uploaded.</w:t>
      </w:r>
    </w:p>
    <w:p w14:paraId="73223F05" w14:textId="457C5B47" w:rsidR="00474BC3" w:rsidRDefault="00474BC3" w:rsidP="007A00DB">
      <w:pPr>
        <w:ind w:left="735" w:hangingChars="350" w:hanging="735"/>
        <w:jc w:val="left"/>
      </w:pPr>
      <w:r>
        <w:rPr>
          <w:rFonts w:hint="eastAsia"/>
        </w:rPr>
        <w:t xml:space="preserve">   </w:t>
      </w:r>
      <w:r>
        <w:t xml:space="preserve">   </w:t>
      </w:r>
      <w:r w:rsidR="007A00DB" w:rsidRPr="007A00DB">
        <w:t>The header section has a default value, but you can change it in the header section o</w:t>
      </w:r>
      <w:r w:rsidR="007A00DB">
        <w:t>f "5.3.2.Movement List"</w:t>
      </w:r>
      <w:r w:rsidRPr="00474BC3">
        <w:t>.</w:t>
      </w:r>
    </w:p>
    <w:p w14:paraId="14A71AD0" w14:textId="7F3C7BD3" w:rsidR="00474BC3" w:rsidRDefault="00474BC3" w:rsidP="00474BC3">
      <w:pPr>
        <w:ind w:left="735" w:hangingChars="350" w:hanging="735"/>
      </w:pPr>
      <w:r>
        <w:rPr>
          <w:rFonts w:hint="eastAsia"/>
          <w:noProof/>
        </w:rPr>
        <mc:AlternateContent>
          <mc:Choice Requires="wps">
            <w:drawing>
              <wp:anchor distT="0" distB="0" distL="114300" distR="114300" simplePos="0" relativeHeight="251893760" behindDoc="0" locked="0" layoutInCell="1" allowOverlap="1" wp14:anchorId="00364096" wp14:editId="13BBFF6F">
                <wp:simplePos x="0" y="0"/>
                <wp:positionH relativeFrom="page">
                  <wp:align>center</wp:align>
                </wp:positionH>
                <wp:positionV relativeFrom="paragraph">
                  <wp:posOffset>8890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7FBD0" w14:textId="75B143E3" w:rsidR="0008204C" w:rsidRDefault="0008204C" w:rsidP="00474BC3">
                            <w:pPr>
                              <w:rPr>
                                <w:color w:val="000000" w:themeColor="text1"/>
                                <w:sz w:val="20"/>
                                <w:szCs w:val="20"/>
                              </w:rPr>
                            </w:pPr>
                            <w:r>
                              <w:rPr>
                                <w:rFonts w:hint="eastAsia"/>
                                <w:color w:val="000000" w:themeColor="text1"/>
                                <w:sz w:val="20"/>
                                <w:szCs w:val="20"/>
                              </w:rPr>
                              <w:t>Defult value of header section</w:t>
                            </w:r>
                          </w:p>
                          <w:p w14:paraId="3CE40AD1" w14:textId="1FD494FE" w:rsidR="0008204C" w:rsidRDefault="0008204C" w:rsidP="00474BC3">
                            <w:pPr>
                              <w:rPr>
                                <w:color w:val="000000" w:themeColor="text1"/>
                                <w:sz w:val="20"/>
                                <w:szCs w:val="20"/>
                              </w:rPr>
                            </w:pPr>
                            <w:r>
                              <w:rPr>
                                <w:rFonts w:hint="eastAsia"/>
                                <w:color w:val="000000" w:themeColor="text1"/>
                                <w:sz w:val="20"/>
                                <w:szCs w:val="20"/>
                              </w:rPr>
                              <w:t>・</w:t>
                            </w:r>
                            <w:r>
                              <w:rPr>
                                <w:color w:val="000000" w:themeColor="text1"/>
                                <w:sz w:val="20"/>
                                <w:szCs w:val="20"/>
                              </w:rPr>
                              <w:t xml:space="preserve">Ansible Core </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Ansible Automation Controller</w:t>
                            </w:r>
                          </w:p>
                          <w:p w14:paraId="137FCCDE" w14:textId="77777777" w:rsidR="0008204C" w:rsidRPr="001912CE" w:rsidRDefault="0008204C"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08204C" w:rsidRPr="001912CE" w:rsidRDefault="0008204C"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08204C" w:rsidRPr="001912CE" w:rsidRDefault="0008204C"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08204C" w:rsidRPr="001912CE" w:rsidRDefault="0008204C" w:rsidP="00474BC3">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64096" id="正方形/長方形 479" o:spid="_x0000_s1119" style="position:absolute;left:0;text-align:left;margin-left:0;margin-top:.7pt;width:362.3pt;height:96.2pt;z-index:251893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uNO0gIAAOg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" filled="f" strokecolor="#5a5a5a [2109]">
                <v:textbox>
                  <w:txbxContent>
                    <w:p w14:paraId="14D7FBD0" w14:textId="75B143E3" w:rsidR="0008204C" w:rsidRDefault="0008204C" w:rsidP="00474BC3">
                      <w:pPr>
                        <w:rPr>
                          <w:color w:val="000000" w:themeColor="text1"/>
                          <w:sz w:val="20"/>
                          <w:szCs w:val="20"/>
                        </w:rPr>
                      </w:pPr>
                      <w:r>
                        <w:rPr>
                          <w:rFonts w:hint="eastAsia"/>
                          <w:color w:val="000000" w:themeColor="text1"/>
                          <w:sz w:val="20"/>
                          <w:szCs w:val="20"/>
                        </w:rPr>
                        <w:t>Defult value of header section</w:t>
                      </w:r>
                    </w:p>
                    <w:p w14:paraId="3CE40AD1" w14:textId="1FD494FE" w:rsidR="0008204C" w:rsidRDefault="0008204C" w:rsidP="00474BC3">
                      <w:pPr>
                        <w:rPr>
                          <w:color w:val="000000" w:themeColor="text1"/>
                          <w:sz w:val="20"/>
                          <w:szCs w:val="20"/>
                        </w:rPr>
                      </w:pPr>
                      <w:r>
                        <w:rPr>
                          <w:rFonts w:hint="eastAsia"/>
                          <w:color w:val="000000" w:themeColor="text1"/>
                          <w:sz w:val="20"/>
                          <w:szCs w:val="20"/>
                        </w:rPr>
                        <w:t>・</w:t>
                      </w:r>
                      <w:r>
                        <w:rPr>
                          <w:color w:val="000000" w:themeColor="text1"/>
                          <w:sz w:val="20"/>
                          <w:szCs w:val="20"/>
                        </w:rPr>
                        <w:t xml:space="preserve">Ansible Core </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Ansible Automation Controller</w:t>
                      </w:r>
                    </w:p>
                    <w:p w14:paraId="137FCCDE" w14:textId="77777777" w:rsidR="0008204C" w:rsidRPr="001912CE" w:rsidRDefault="0008204C"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08204C" w:rsidRPr="001912CE" w:rsidRDefault="0008204C"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08204C" w:rsidRPr="001912CE" w:rsidRDefault="0008204C"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08204C" w:rsidRPr="001912CE" w:rsidRDefault="0008204C" w:rsidP="00474BC3">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r>
        <w:t xml:space="preserve">       </w:t>
      </w:r>
    </w:p>
    <w:p w14:paraId="6F6CE337" w14:textId="4C4D271A" w:rsidR="00474BC3" w:rsidRDefault="00474BC3" w:rsidP="00474BC3">
      <w:pPr>
        <w:ind w:left="735" w:hangingChars="350" w:hanging="735"/>
      </w:pPr>
      <w:r>
        <w:rPr>
          <w:rFonts w:hint="eastAsia"/>
        </w:rPr>
        <w:t xml:space="preserve">       </w:t>
      </w:r>
    </w:p>
    <w:p w14:paraId="16B12C9C" w14:textId="5B42A536" w:rsidR="00474BC3" w:rsidRDefault="00474BC3" w:rsidP="00474BC3">
      <w:pPr>
        <w:ind w:left="735" w:hangingChars="350" w:hanging="735"/>
      </w:pPr>
      <w:r>
        <w:rPr>
          <w:rFonts w:hint="eastAsia"/>
        </w:rPr>
        <w:t xml:space="preserve">       </w:t>
      </w:r>
    </w:p>
    <w:p w14:paraId="4F48572D" w14:textId="6CB71035" w:rsidR="00474BC3" w:rsidRDefault="00474BC3" w:rsidP="00474BC3">
      <w:pPr>
        <w:ind w:left="735" w:hangingChars="350" w:hanging="735"/>
      </w:pPr>
      <w:r>
        <w:rPr>
          <w:rFonts w:hint="eastAsia"/>
        </w:rPr>
        <w:t xml:space="preserve">       </w:t>
      </w:r>
    </w:p>
    <w:p w14:paraId="7E9D39E8" w14:textId="12368E63" w:rsidR="00474BC3" w:rsidRDefault="00474BC3" w:rsidP="00474BC3">
      <w:pPr>
        <w:ind w:left="735" w:hangingChars="350" w:hanging="735"/>
      </w:pPr>
      <w:r>
        <w:rPr>
          <w:rFonts w:hint="eastAsia"/>
        </w:rPr>
        <w:t xml:space="preserve">       </w:t>
      </w:r>
    </w:p>
    <w:p w14:paraId="329C63C8" w14:textId="5C203962" w:rsidR="00474BC3" w:rsidRDefault="00474BC3" w:rsidP="00474BC3">
      <w:pPr>
        <w:ind w:left="735" w:hangingChars="350" w:hanging="735"/>
      </w:pPr>
      <w:r>
        <w:rPr>
          <w:rFonts w:hint="eastAsia"/>
        </w:rPr>
        <w:t xml:space="preserve">       </w:t>
      </w:r>
    </w:p>
    <w:p w14:paraId="1F5E98C9" w14:textId="1B9E55DD" w:rsidR="00474BC3" w:rsidRDefault="00474BC3" w:rsidP="00474BC3">
      <w:pPr>
        <w:ind w:left="735" w:hangingChars="350" w:hanging="735"/>
      </w:pPr>
      <w:r>
        <w:rPr>
          <w:rFonts w:hint="eastAsia"/>
        </w:rPr>
        <w:t xml:space="preserve">       </w:t>
      </w:r>
    </w:p>
    <w:p w14:paraId="62C8328D" w14:textId="63AE0D8B" w:rsidR="001C175B" w:rsidRPr="001C175B" w:rsidRDefault="001C175B" w:rsidP="001C175B">
      <w:pPr>
        <w:pStyle w:val="a0"/>
        <w:numPr>
          <w:ilvl w:val="0"/>
          <w:numId w:val="0"/>
        </w:numPr>
        <w:ind w:left="314"/>
      </w:pPr>
      <w:r>
        <w:t>(2) tasks section</w:t>
      </w:r>
    </w:p>
    <w:p w14:paraId="31EC44A3" w14:textId="3495E564" w:rsidR="00293EA0" w:rsidRDefault="0037079D" w:rsidP="001C175B">
      <w:pPr>
        <w:ind w:left="314" w:firstLineChars="150" w:firstLine="315"/>
      </w:pPr>
      <w:r w:rsidRPr="0037079D">
        <w:t xml:space="preserve">Please refer to the official manual for the basic </w:t>
      </w:r>
      <w:r>
        <w:t xml:space="preserve">Playbook </w:t>
      </w:r>
      <w:r w:rsidRPr="0037079D">
        <w:t>format.</w:t>
      </w:r>
    </w:p>
    <w:p w14:paraId="3F41D811" w14:textId="1C4F5C95" w:rsidR="0037079D" w:rsidRDefault="006602DB" w:rsidP="001C175B">
      <w:pPr>
        <w:ind w:left="314" w:firstLineChars="150" w:firstLine="315"/>
      </w:pPr>
      <w:r>
        <w:t>Please adjust the indent in the Playbook to multlple of 2</w:t>
      </w:r>
      <w:r w:rsidR="001C175B">
        <w:t>.</w:t>
      </w:r>
    </w:p>
    <w:p w14:paraId="72E7F2F1" w14:textId="2A5B767F" w:rsidR="00B6217C" w:rsidRDefault="001C175B" w:rsidP="001C175B">
      <w:pPr>
        <w:ind w:left="314"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56C00C37">
                <wp:simplePos x="0" y="0"/>
                <wp:positionH relativeFrom="column">
                  <wp:posOffset>401814</wp:posOffset>
                </wp:positionH>
                <wp:positionV relativeFrom="paragraph">
                  <wp:posOffset>257457</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D750B" w14:textId="77777777" w:rsidR="0008204C" w:rsidRPr="00E84364" w:rsidRDefault="0008204C" w:rsidP="00687A9B">
                            <w:pPr>
                              <w:jc w:val="left"/>
                              <w:rPr>
                                <w:ins w:id="194" w:author="作成者"/>
                                <w:color w:val="000000" w:themeColor="text1"/>
                                <w:sz w:val="18"/>
                                <w:szCs w:val="16"/>
                              </w:rPr>
                            </w:pPr>
                            <w:ins w:id="195" w:author="作成者">
                              <w:r>
                                <w:rPr>
                                  <w:rFonts w:hint="eastAsia"/>
                                  <w:color w:val="000000" w:themeColor="text1"/>
                                  <w:sz w:val="18"/>
                                  <w:szCs w:val="16"/>
                                </w:rPr>
                                <w:t>e.g.</w:t>
                              </w:r>
                              <w:r w:rsidRPr="00E84364">
                                <w:rPr>
                                  <w:rFonts w:hint="eastAsia"/>
                                  <w:color w:val="000000" w:themeColor="text1"/>
                                  <w:sz w:val="18"/>
                                  <w:szCs w:val="16"/>
                                </w:rPr>
                                <w:t>)</w:t>
                              </w:r>
                            </w:ins>
                          </w:p>
                          <w:p w14:paraId="65BFE556" w14:textId="5B3780C1" w:rsidR="0008204C" w:rsidRPr="00E84364" w:rsidRDefault="0008204C" w:rsidP="00687A9B">
                            <w:pPr>
                              <w:jc w:val="left"/>
                              <w:rPr>
                                <w:ins w:id="196" w:author="作成者"/>
                                <w:color w:val="000000" w:themeColor="text1"/>
                                <w:sz w:val="18"/>
                                <w:szCs w:val="16"/>
                              </w:rPr>
                            </w:pPr>
                            <w:ins w:id="197" w:author="作成者">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ins>
                            <w:r>
                              <w:rPr>
                                <w:color w:val="000000" w:themeColor="text1"/>
                                <w:sz w:val="18"/>
                                <w:szCs w:val="16"/>
                              </w:rPr>
                              <w:t>comment</w:t>
                            </w:r>
                          </w:p>
                          <w:p w14:paraId="0DCDF2E1" w14:textId="77777777" w:rsidR="0008204C" w:rsidRPr="00E84364" w:rsidRDefault="0008204C" w:rsidP="00687A9B">
                            <w:pPr>
                              <w:jc w:val="left"/>
                              <w:rPr>
                                <w:ins w:id="198" w:author="作成者"/>
                                <w:color w:val="000000" w:themeColor="text1"/>
                                <w:sz w:val="18"/>
                                <w:szCs w:val="16"/>
                              </w:rPr>
                            </w:pPr>
                            <w:ins w:id="199" w:author="作成者">
                              <w:r w:rsidRPr="00E84364">
                                <w:rPr>
                                  <w:rFonts w:hint="eastAsia"/>
                                  <w:color w:val="000000" w:themeColor="text1"/>
                                  <w:sz w:val="18"/>
                                  <w:szCs w:val="16"/>
                                </w:rPr>
                                <w:t>△△</w:t>
                              </w:r>
                              <w:r w:rsidRPr="00E84364">
                                <w:rPr>
                                  <w:color w:val="000000" w:themeColor="text1"/>
                                  <w:sz w:val="18"/>
                                  <w:szCs w:val="16"/>
                                </w:rPr>
                                <w:t>template:</w:t>
                              </w:r>
                            </w:ins>
                          </w:p>
                          <w:p w14:paraId="30EB6506" w14:textId="77777777" w:rsidR="0008204C" w:rsidRPr="00E84364" w:rsidRDefault="0008204C" w:rsidP="00687A9B">
                            <w:pPr>
                              <w:jc w:val="left"/>
                              <w:rPr>
                                <w:ins w:id="200" w:author="作成者"/>
                                <w:color w:val="000000" w:themeColor="text1"/>
                                <w:sz w:val="18"/>
                                <w:szCs w:val="16"/>
                              </w:rPr>
                            </w:pPr>
                            <w:ins w:id="201" w:author="作成者">
                              <w:r w:rsidRPr="00E84364">
                                <w:rPr>
                                  <w:rFonts w:hint="eastAsia"/>
                                  <w:color w:val="000000" w:themeColor="text1"/>
                                  <w:sz w:val="18"/>
                                  <w:szCs w:val="16"/>
                                </w:rPr>
                                <w:t>△△△△</w:t>
                              </w:r>
                              <w:r w:rsidRPr="00E84364">
                                <w:rPr>
                                  <w:color w:val="000000" w:themeColor="text1"/>
                                  <w:sz w:val="18"/>
                                  <w:szCs w:val="16"/>
                                </w:rPr>
                                <w:t>src:   "{{ item.src }}"</w:t>
                              </w:r>
                            </w:ins>
                          </w:p>
                          <w:p w14:paraId="518F755D" w14:textId="77777777" w:rsidR="0008204C" w:rsidRPr="00E84364" w:rsidRDefault="0008204C" w:rsidP="00687A9B">
                            <w:pPr>
                              <w:jc w:val="left"/>
                              <w:rPr>
                                <w:ins w:id="202" w:author="作成者"/>
                                <w:color w:val="000000" w:themeColor="text1"/>
                                <w:sz w:val="18"/>
                                <w:szCs w:val="16"/>
                              </w:rPr>
                            </w:pPr>
                            <w:ins w:id="203" w:author="作成者">
                              <w:r w:rsidRPr="00E84364">
                                <w:rPr>
                                  <w:rFonts w:hint="eastAsia"/>
                                  <w:color w:val="000000" w:themeColor="text1"/>
                                  <w:sz w:val="18"/>
                                  <w:szCs w:val="16"/>
                                </w:rPr>
                                <w:t>△△△△</w:t>
                              </w:r>
                              <w:r w:rsidRPr="00E84364">
                                <w:rPr>
                                  <w:color w:val="000000" w:themeColor="text1"/>
                                  <w:sz w:val="18"/>
                                  <w:szCs w:val="16"/>
                                </w:rPr>
                                <w:t>dest:  "{{ item.dest }}"</w:t>
                              </w:r>
                            </w:ins>
                          </w:p>
                          <w:p w14:paraId="079656FE" w14:textId="77777777" w:rsidR="0008204C" w:rsidRPr="00E84364" w:rsidRDefault="0008204C" w:rsidP="00687A9B">
                            <w:pPr>
                              <w:jc w:val="left"/>
                              <w:rPr>
                                <w:ins w:id="204" w:author="作成者"/>
                                <w:color w:val="000000" w:themeColor="text1"/>
                                <w:sz w:val="18"/>
                                <w:szCs w:val="16"/>
                              </w:rPr>
                            </w:pPr>
                            <w:ins w:id="205" w:author="作成者">
                              <w:r w:rsidRPr="00E84364">
                                <w:rPr>
                                  <w:rFonts w:hint="eastAsia"/>
                                  <w:color w:val="000000" w:themeColor="text1"/>
                                  <w:sz w:val="18"/>
                                  <w:szCs w:val="16"/>
                                </w:rPr>
                                <w:t>△△△△</w:t>
                              </w:r>
                              <w:r w:rsidRPr="00E84364">
                                <w:rPr>
                                  <w:color w:val="000000" w:themeColor="text1"/>
                                  <w:sz w:val="18"/>
                                  <w:szCs w:val="16"/>
                                </w:rPr>
                                <w:t>owner: "{{ item.owner is none |ternary('root', item.owner) }}"</w:t>
                              </w:r>
                            </w:ins>
                          </w:p>
                          <w:p w14:paraId="2D93F876" w14:textId="77777777" w:rsidR="0008204C" w:rsidRPr="00E84364" w:rsidRDefault="0008204C" w:rsidP="00687A9B">
                            <w:pPr>
                              <w:jc w:val="left"/>
                              <w:rPr>
                                <w:ins w:id="206" w:author="作成者"/>
                                <w:color w:val="000000" w:themeColor="text1"/>
                                <w:sz w:val="18"/>
                                <w:szCs w:val="16"/>
                              </w:rPr>
                            </w:pPr>
                            <w:ins w:id="207" w:author="作成者">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ins>
                          </w:p>
                          <w:p w14:paraId="20AF8476" w14:textId="77777777" w:rsidR="0008204C" w:rsidRPr="00E84364" w:rsidRDefault="0008204C" w:rsidP="00687A9B">
                            <w:pPr>
                              <w:jc w:val="left"/>
                              <w:rPr>
                                <w:ins w:id="208" w:author="作成者"/>
                                <w:color w:val="000000" w:themeColor="text1"/>
                                <w:sz w:val="18"/>
                                <w:szCs w:val="16"/>
                              </w:rPr>
                            </w:pPr>
                            <w:ins w:id="209" w:author="作成者">
                              <w:r w:rsidRPr="00E84364">
                                <w:rPr>
                                  <w:rFonts w:hint="eastAsia"/>
                                  <w:color w:val="000000" w:themeColor="text1"/>
                                  <w:sz w:val="18"/>
                                  <w:szCs w:val="16"/>
                                </w:rPr>
                                <w:t>△△△△</w:t>
                              </w:r>
                              <w:r w:rsidRPr="00E84364">
                                <w:rPr>
                                  <w:color w:val="000000" w:themeColor="text1"/>
                                  <w:sz w:val="18"/>
                                  <w:szCs w:val="16"/>
                                </w:rPr>
                                <w:t>mode:  "{{ item.mode is none |ternary('0654', item.mode) }}"</w:t>
                              </w:r>
                            </w:ins>
                          </w:p>
                          <w:p w14:paraId="667BB0A6" w14:textId="0EEF9BEC" w:rsidR="0008204C" w:rsidRPr="00687A9B" w:rsidRDefault="0008204C" w:rsidP="00A52E41">
                            <w:pPr>
                              <w:jc w:val="left"/>
                              <w:rPr>
                                <w:color w:val="000000" w:themeColor="text1"/>
                                <w:sz w:val="18"/>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20" style="position:absolute;left:0;text-align:left;margin-left:31.65pt;margin-top:20.2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" fillcolor="#f2f2f2 [3052]" strokecolor="#5a5a5a [2109]">
                <v:textbox>
                  <w:txbxContent>
                    <w:p w14:paraId="193D750B" w14:textId="77777777" w:rsidR="0008204C" w:rsidRPr="00E84364" w:rsidRDefault="0008204C" w:rsidP="00687A9B">
                      <w:pPr>
                        <w:jc w:val="left"/>
                        <w:rPr>
                          <w:ins w:id="211" w:author="作成者"/>
                          <w:color w:val="000000" w:themeColor="text1"/>
                          <w:sz w:val="18"/>
                          <w:szCs w:val="16"/>
                        </w:rPr>
                      </w:pPr>
                      <w:ins w:id="212" w:author="作成者">
                        <w:r>
                          <w:rPr>
                            <w:rFonts w:hint="eastAsia"/>
                            <w:color w:val="000000" w:themeColor="text1"/>
                            <w:sz w:val="18"/>
                            <w:szCs w:val="16"/>
                          </w:rPr>
                          <w:t>e.g.</w:t>
                        </w:r>
                        <w:r w:rsidRPr="00E84364">
                          <w:rPr>
                            <w:rFonts w:hint="eastAsia"/>
                            <w:color w:val="000000" w:themeColor="text1"/>
                            <w:sz w:val="18"/>
                            <w:szCs w:val="16"/>
                          </w:rPr>
                          <w:t>)</w:t>
                        </w:r>
                      </w:ins>
                    </w:p>
                    <w:p w14:paraId="65BFE556" w14:textId="5B3780C1" w:rsidR="0008204C" w:rsidRPr="00E84364" w:rsidRDefault="0008204C" w:rsidP="00687A9B">
                      <w:pPr>
                        <w:jc w:val="left"/>
                        <w:rPr>
                          <w:ins w:id="213" w:author="作成者"/>
                          <w:color w:val="000000" w:themeColor="text1"/>
                          <w:sz w:val="18"/>
                          <w:szCs w:val="16"/>
                        </w:rPr>
                      </w:pPr>
                      <w:ins w:id="214" w:author="作成者">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ins>
                      <w:r>
                        <w:rPr>
                          <w:color w:val="000000" w:themeColor="text1"/>
                          <w:sz w:val="18"/>
                          <w:szCs w:val="16"/>
                        </w:rPr>
                        <w:t>comment</w:t>
                      </w:r>
                    </w:p>
                    <w:p w14:paraId="0DCDF2E1" w14:textId="77777777" w:rsidR="0008204C" w:rsidRPr="00E84364" w:rsidRDefault="0008204C" w:rsidP="00687A9B">
                      <w:pPr>
                        <w:jc w:val="left"/>
                        <w:rPr>
                          <w:ins w:id="215" w:author="作成者"/>
                          <w:color w:val="000000" w:themeColor="text1"/>
                          <w:sz w:val="18"/>
                          <w:szCs w:val="16"/>
                        </w:rPr>
                      </w:pPr>
                      <w:ins w:id="216" w:author="作成者">
                        <w:r w:rsidRPr="00E84364">
                          <w:rPr>
                            <w:rFonts w:hint="eastAsia"/>
                            <w:color w:val="000000" w:themeColor="text1"/>
                            <w:sz w:val="18"/>
                            <w:szCs w:val="16"/>
                          </w:rPr>
                          <w:t>△△</w:t>
                        </w:r>
                        <w:r w:rsidRPr="00E84364">
                          <w:rPr>
                            <w:color w:val="000000" w:themeColor="text1"/>
                            <w:sz w:val="18"/>
                            <w:szCs w:val="16"/>
                          </w:rPr>
                          <w:t>template:</w:t>
                        </w:r>
                      </w:ins>
                    </w:p>
                    <w:p w14:paraId="30EB6506" w14:textId="77777777" w:rsidR="0008204C" w:rsidRPr="00E84364" w:rsidRDefault="0008204C" w:rsidP="00687A9B">
                      <w:pPr>
                        <w:jc w:val="left"/>
                        <w:rPr>
                          <w:ins w:id="217" w:author="作成者"/>
                          <w:color w:val="000000" w:themeColor="text1"/>
                          <w:sz w:val="18"/>
                          <w:szCs w:val="16"/>
                        </w:rPr>
                      </w:pPr>
                      <w:ins w:id="218" w:author="作成者">
                        <w:r w:rsidRPr="00E84364">
                          <w:rPr>
                            <w:rFonts w:hint="eastAsia"/>
                            <w:color w:val="000000" w:themeColor="text1"/>
                            <w:sz w:val="18"/>
                            <w:szCs w:val="16"/>
                          </w:rPr>
                          <w:t>△△△△</w:t>
                        </w:r>
                        <w:r w:rsidRPr="00E84364">
                          <w:rPr>
                            <w:color w:val="000000" w:themeColor="text1"/>
                            <w:sz w:val="18"/>
                            <w:szCs w:val="16"/>
                          </w:rPr>
                          <w:t>src:   "{{ item.src }}"</w:t>
                        </w:r>
                      </w:ins>
                    </w:p>
                    <w:p w14:paraId="518F755D" w14:textId="77777777" w:rsidR="0008204C" w:rsidRPr="00E84364" w:rsidRDefault="0008204C" w:rsidP="00687A9B">
                      <w:pPr>
                        <w:jc w:val="left"/>
                        <w:rPr>
                          <w:ins w:id="219" w:author="作成者"/>
                          <w:color w:val="000000" w:themeColor="text1"/>
                          <w:sz w:val="18"/>
                          <w:szCs w:val="16"/>
                        </w:rPr>
                      </w:pPr>
                      <w:ins w:id="220" w:author="作成者">
                        <w:r w:rsidRPr="00E84364">
                          <w:rPr>
                            <w:rFonts w:hint="eastAsia"/>
                            <w:color w:val="000000" w:themeColor="text1"/>
                            <w:sz w:val="18"/>
                            <w:szCs w:val="16"/>
                          </w:rPr>
                          <w:t>△△△△</w:t>
                        </w:r>
                        <w:r w:rsidRPr="00E84364">
                          <w:rPr>
                            <w:color w:val="000000" w:themeColor="text1"/>
                            <w:sz w:val="18"/>
                            <w:szCs w:val="16"/>
                          </w:rPr>
                          <w:t>dest:  "{{ item.dest }}"</w:t>
                        </w:r>
                      </w:ins>
                    </w:p>
                    <w:p w14:paraId="079656FE" w14:textId="77777777" w:rsidR="0008204C" w:rsidRPr="00E84364" w:rsidRDefault="0008204C" w:rsidP="00687A9B">
                      <w:pPr>
                        <w:jc w:val="left"/>
                        <w:rPr>
                          <w:ins w:id="221" w:author="作成者"/>
                          <w:color w:val="000000" w:themeColor="text1"/>
                          <w:sz w:val="18"/>
                          <w:szCs w:val="16"/>
                        </w:rPr>
                      </w:pPr>
                      <w:ins w:id="222" w:author="作成者">
                        <w:r w:rsidRPr="00E84364">
                          <w:rPr>
                            <w:rFonts w:hint="eastAsia"/>
                            <w:color w:val="000000" w:themeColor="text1"/>
                            <w:sz w:val="18"/>
                            <w:szCs w:val="16"/>
                          </w:rPr>
                          <w:t>△△△△</w:t>
                        </w:r>
                        <w:r w:rsidRPr="00E84364">
                          <w:rPr>
                            <w:color w:val="000000" w:themeColor="text1"/>
                            <w:sz w:val="18"/>
                            <w:szCs w:val="16"/>
                          </w:rPr>
                          <w:t>owner: "{{ item.owner is none |ternary('root', item.owner) }}"</w:t>
                        </w:r>
                      </w:ins>
                    </w:p>
                    <w:p w14:paraId="2D93F876" w14:textId="77777777" w:rsidR="0008204C" w:rsidRPr="00E84364" w:rsidRDefault="0008204C" w:rsidP="00687A9B">
                      <w:pPr>
                        <w:jc w:val="left"/>
                        <w:rPr>
                          <w:ins w:id="223" w:author="作成者"/>
                          <w:color w:val="000000" w:themeColor="text1"/>
                          <w:sz w:val="18"/>
                          <w:szCs w:val="16"/>
                        </w:rPr>
                      </w:pPr>
                      <w:ins w:id="224" w:author="作成者">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ins>
                    </w:p>
                    <w:p w14:paraId="20AF8476" w14:textId="77777777" w:rsidR="0008204C" w:rsidRPr="00E84364" w:rsidRDefault="0008204C" w:rsidP="00687A9B">
                      <w:pPr>
                        <w:jc w:val="left"/>
                        <w:rPr>
                          <w:ins w:id="225" w:author="作成者"/>
                          <w:color w:val="000000" w:themeColor="text1"/>
                          <w:sz w:val="18"/>
                          <w:szCs w:val="16"/>
                        </w:rPr>
                      </w:pPr>
                      <w:ins w:id="226" w:author="作成者">
                        <w:r w:rsidRPr="00E84364">
                          <w:rPr>
                            <w:rFonts w:hint="eastAsia"/>
                            <w:color w:val="000000" w:themeColor="text1"/>
                            <w:sz w:val="18"/>
                            <w:szCs w:val="16"/>
                          </w:rPr>
                          <w:t>△△△△</w:t>
                        </w:r>
                        <w:r w:rsidRPr="00E84364">
                          <w:rPr>
                            <w:color w:val="000000" w:themeColor="text1"/>
                            <w:sz w:val="18"/>
                            <w:szCs w:val="16"/>
                          </w:rPr>
                          <w:t>mode:  "{{ item.mode is none |ternary('0654', item.mode) }}"</w:t>
                        </w:r>
                      </w:ins>
                    </w:p>
                    <w:p w14:paraId="667BB0A6" w14:textId="0EEF9BEC" w:rsidR="0008204C" w:rsidRPr="00687A9B" w:rsidRDefault="0008204C" w:rsidP="00A52E41">
                      <w:pPr>
                        <w:jc w:val="left"/>
                        <w:rPr>
                          <w:color w:val="000000" w:themeColor="text1"/>
                          <w:sz w:val="18"/>
                          <w:szCs w:val="16"/>
                        </w:rPr>
                      </w:pPr>
                    </w:p>
                  </w:txbxContent>
                </v:textbox>
                <w10:wrap type="topAndBottom"/>
              </v:rect>
            </w:pict>
          </mc:Fallback>
        </mc:AlternateContent>
      </w:r>
      <w:r w:rsidR="006602DB" w:rsidRPr="006602DB">
        <w:t>Make sure the character code is UTF-8 without BOM</w:t>
      </w:r>
      <w:r>
        <w:t>.</w:t>
      </w:r>
    </w:p>
    <w:p w14:paraId="4BA9A596" w14:textId="753C0164" w:rsidR="001C175B" w:rsidRDefault="001C175B" w:rsidP="001C175B">
      <w:pPr>
        <w:ind w:firstLine="629"/>
      </w:pPr>
    </w:p>
    <w:p w14:paraId="357F9231" w14:textId="118DFD20" w:rsidR="00A52E41" w:rsidRDefault="001C175B" w:rsidP="001C175B">
      <w:pPr>
        <w:ind w:firstLine="629"/>
      </w:pPr>
      <w:r>
        <w:t>Uploaded Playbooks are included in the include order of “</w:t>
      </w:r>
      <w:r w:rsidRPr="001C175B">
        <w:rPr>
          <w:u w:val="single"/>
        </w:rPr>
        <w:fldChar w:fldCharType="begin"/>
      </w:r>
      <w:r w:rsidRPr="001C175B">
        <w:rPr>
          <w:u w:val="single"/>
        </w:rPr>
        <w:instrText xml:space="preserve"> REF _Ref38376409 \r \h </w:instrText>
      </w:r>
      <w:r w:rsidRPr="001C175B">
        <w:rPr>
          <w:u w:val="single"/>
        </w:rPr>
      </w:r>
      <w:r w:rsidRPr="001C175B">
        <w:rPr>
          <w:u w:val="single"/>
        </w:rPr>
        <w:fldChar w:fldCharType="separate"/>
      </w:r>
      <w:r w:rsidR="0008204C">
        <w:rPr>
          <w:u w:val="single"/>
        </w:rPr>
        <w:t>5.3.7</w:t>
      </w:r>
      <w:r w:rsidRPr="001C175B">
        <w:rPr>
          <w:u w:val="single"/>
        </w:rPr>
        <w:fldChar w:fldCharType="end"/>
      </w:r>
      <w:r w:rsidRPr="001C175B">
        <w:rPr>
          <w:u w:val="single"/>
        </w:rPr>
        <w:t xml:space="preserve"> </w:t>
      </w:r>
      <w:r w:rsidRPr="001C175B">
        <w:rPr>
          <w:u w:val="single"/>
        </w:rPr>
        <w:fldChar w:fldCharType="begin"/>
      </w:r>
      <w:r w:rsidRPr="001C175B">
        <w:rPr>
          <w:u w:val="single"/>
        </w:rPr>
        <w:instrText xml:space="preserve"> REF _Ref38376414 \h </w:instrText>
      </w:r>
      <w:r w:rsidRPr="001C175B">
        <w:rPr>
          <w:u w:val="single"/>
        </w:rPr>
      </w:r>
      <w:r w:rsidRPr="001C175B">
        <w:rPr>
          <w:u w:val="single"/>
        </w:rPr>
        <w:fldChar w:fldCharType="separate"/>
      </w:r>
      <w:r w:rsidR="0008204C" w:rsidRPr="003632BA">
        <w:t>Movement details</w:t>
      </w:r>
      <w:r w:rsidRPr="001C175B">
        <w:rPr>
          <w:u w:val="single"/>
        </w:rPr>
        <w:fldChar w:fldCharType="end"/>
      </w:r>
      <w:r>
        <w:t>”.</w:t>
      </w:r>
    </w:p>
    <w:p w14:paraId="1871A0A6" w14:textId="77777777" w:rsidR="00784354" w:rsidRDefault="00784354" w:rsidP="00784354">
      <w:pPr>
        <w:ind w:leftChars="202" w:left="424"/>
      </w:pPr>
    </w:p>
    <w:p w14:paraId="5A2CBC79" w14:textId="77777777" w:rsidR="00784354" w:rsidRDefault="00784354" w:rsidP="00784354">
      <w:pPr>
        <w:ind w:leftChars="202" w:left="424"/>
      </w:pPr>
      <w:r>
        <w:rPr>
          <w:rFonts w:hint="eastAsia"/>
          <w:noProof/>
        </w:rPr>
        <mc:AlternateContent>
          <mc:Choice Requires="wps">
            <w:drawing>
              <wp:anchor distT="0" distB="0" distL="114300" distR="114300" simplePos="0" relativeHeight="251888640" behindDoc="0" locked="0" layoutInCell="1" allowOverlap="1" wp14:anchorId="11ED5608" wp14:editId="590A2F4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EA91E" w14:textId="77777777" w:rsidR="0008204C" w:rsidRDefault="0008204C" w:rsidP="007843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5608" id="正方形/長方形 380" o:spid="_x0000_s1121" style="position:absolute;left:0;text-align:left;margin-left:42.8pt;margin-top:8.35pt;width:89.15pt;height:3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uK2F7MMCAADEBQAADgAAAAAAAAAAAAAAAAAuAgAAZHJzL2Uyb0RvYy54bWxQSwECLQAUAAYACAAA&#10;ACEAQ+FsV9oAAAAIAQAADwAAAAAAAAAAAAAAAAAdBQAAZHJzL2Rvd25yZXYueG1sUEsFBgAAAAAE&#10;AAQA8wAAACQGAAAAAA==&#10;" filled="f" strokecolor="white [3212]" strokeweight="2pt">
                <v:stroke opacity="0"/>
                <v:textbox>
                  <w:txbxContent>
                    <w:p w14:paraId="136EA91E" w14:textId="77777777" w:rsidR="0008204C" w:rsidRDefault="0008204C" w:rsidP="007843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76C4D274" wp14:editId="77CAA6DF">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A8FE2" w14:textId="24A22D63" w:rsidR="0008204C" w:rsidRPr="00776054" w:rsidRDefault="0008204C"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6C4D274" id="正方形/長方形 377" o:spid="_x0000_s1122" style="position:absolute;left:0;text-align:left;margin-left:248.25pt;margin-top:.8pt;width:185.9pt;height:148.8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" filled="f" strokecolor="#5a5a5a [2109]">
                <v:textbox>
                  <w:txbxContent>
                    <w:p w14:paraId="175A8FE2" w14:textId="24A22D63" w:rsidR="0008204C" w:rsidRPr="00776054" w:rsidRDefault="0008204C"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Pr>
          <w:rFonts w:hint="eastAsia"/>
          <w:noProof/>
        </w:rPr>
        <mc:AlternateContent>
          <mc:Choice Requires="wps">
            <w:drawing>
              <wp:anchor distT="0" distB="0" distL="114300" distR="114300" simplePos="0" relativeHeight="251877376" behindDoc="0" locked="0" layoutInCell="1" allowOverlap="1" wp14:anchorId="3470A73B" wp14:editId="60CC63C4">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E9C7C" w14:textId="3CE0037F" w:rsidR="0008204C" w:rsidRPr="00776054" w:rsidRDefault="0008204C"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70A73B" id="正方形/長方形 376" o:spid="_x0000_s1123" style="position:absolute;left:0;text-align:left;margin-left:45.7pt;margin-top:.8pt;width:191.8pt;height:149.3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CEk0j+0wIAAOgFAAAOAAAAAAAAAAAAAAAAAC4CAABkcnMvZTJv&#10;RG9jLnhtbFBLAQItABQABgAIAAAAIQAPdCsO3gAAAAgBAAAPAAAAAAAAAAAAAAAAAC0FAABkcnMv&#10;ZG93bnJldi54bWxQSwUGAAAAAAQABADzAAAAOAYAAAAA&#10;" filled="f" strokecolor="#5a5a5a [2109]">
                <v:textbox>
                  <w:txbxContent>
                    <w:p w14:paraId="084E9C7C" w14:textId="3CE0037F" w:rsidR="0008204C" w:rsidRPr="00776054" w:rsidRDefault="0008204C"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v:textbox>
              </v:rect>
            </w:pict>
          </mc:Fallback>
        </mc:AlternateContent>
      </w:r>
      <w:r>
        <w:rPr>
          <w:rFonts w:hint="eastAsia"/>
        </w:rPr>
        <w:t xml:space="preserve">　</w:t>
      </w:r>
    </w:p>
    <w:p w14:paraId="01474255" w14:textId="77777777" w:rsidR="00784354" w:rsidRDefault="00784354" w:rsidP="00784354">
      <w:r>
        <w:rPr>
          <w:noProof/>
        </w:rPr>
        <mc:AlternateContent>
          <mc:Choice Requires="wps">
            <w:drawing>
              <wp:anchor distT="0" distB="0" distL="114300" distR="114300" simplePos="0" relativeHeight="251880448" behindDoc="0" locked="0" layoutInCell="1" allowOverlap="1" wp14:anchorId="1C1C2E2C" wp14:editId="00240AE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5EA2F" w14:textId="77777777" w:rsidR="0008204C" w:rsidRPr="00515205" w:rsidRDefault="0008204C" w:rsidP="00784354">
                            <w:pPr>
                              <w:rPr>
                                <w:color w:val="000000" w:themeColor="text1"/>
                                <w:sz w:val="14"/>
                                <w:szCs w:val="14"/>
                              </w:rPr>
                            </w:pPr>
                            <w:r w:rsidRPr="00515205">
                              <w:rPr>
                                <w:color w:val="000000" w:themeColor="text1"/>
                                <w:sz w:val="14"/>
                                <w:szCs w:val="14"/>
                              </w:rPr>
                              <w:t>- hosts: all</w:t>
                            </w:r>
                          </w:p>
                          <w:p w14:paraId="0B85DC34" w14:textId="77777777" w:rsidR="0008204C" w:rsidRPr="00515205" w:rsidRDefault="0008204C" w:rsidP="00784354">
                            <w:pPr>
                              <w:rPr>
                                <w:color w:val="000000" w:themeColor="text1"/>
                                <w:sz w:val="14"/>
                                <w:szCs w:val="14"/>
                              </w:rPr>
                            </w:pPr>
                            <w:r w:rsidRPr="00515205">
                              <w:rPr>
                                <w:color w:val="000000" w:themeColor="text1"/>
                                <w:sz w:val="14"/>
                                <w:szCs w:val="14"/>
                              </w:rPr>
                              <w:t xml:space="preserve">  gather_facts: no</w:t>
                            </w:r>
                          </w:p>
                          <w:p w14:paraId="295D632D" w14:textId="77777777" w:rsidR="0008204C" w:rsidRPr="00900D3D" w:rsidRDefault="0008204C" w:rsidP="00784354">
                            <w:pPr>
                              <w:rPr>
                                <w:color w:val="000000" w:themeColor="text1"/>
                                <w:sz w:val="14"/>
                                <w:szCs w:val="14"/>
                              </w:rPr>
                            </w:pPr>
                            <w:r w:rsidRPr="00515205">
                              <w:rPr>
                                <w:color w:val="000000" w:themeColor="text1"/>
                                <w:sz w:val="14"/>
                                <w:szCs w:val="14"/>
                              </w:rPr>
                              <w:t xml:space="preserve">  become: yes</w:t>
                            </w:r>
                          </w:p>
                          <w:p w14:paraId="7EB2763B" w14:textId="77777777" w:rsidR="0008204C" w:rsidRPr="00515205" w:rsidRDefault="0008204C" w:rsidP="00784354">
                            <w:pPr>
                              <w:rPr>
                                <w:color w:val="000000" w:themeColor="text1"/>
                                <w:sz w:val="14"/>
                                <w:szCs w:val="14"/>
                              </w:rPr>
                            </w:pPr>
                            <w:r w:rsidRPr="00515205">
                              <w:rPr>
                                <w:color w:val="000000" w:themeColor="text1"/>
                                <w:sz w:val="14"/>
                                <w:szCs w:val="14"/>
                              </w:rPr>
                              <w:t xml:space="preserve">  tasks:</w:t>
                            </w:r>
                          </w:p>
                          <w:p w14:paraId="1F6EC12D" w14:textId="77777777" w:rsidR="0008204C" w:rsidRPr="00515205" w:rsidRDefault="0008204C"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08204C" w:rsidRDefault="0008204C"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08204C" w:rsidRPr="00515205" w:rsidRDefault="0008204C" w:rsidP="007843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1C2E2C" id="正方形/長方形 374" o:spid="_x0000_s1124" style="position:absolute;left:0;text-align:left;margin-left:252.05pt;margin-top:6.4pt;width:175.15pt;height:117.1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JYS3wIAADQ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bJ&#10;Qd+sC1lsocO1DKNvFD2vobMuiLFzomHWYSvA/rJX8Cm5hKrLTsKokvrjrntnDyMIWow2sDtybD6s&#10;iGYY8TcChvMogS6HZeMPo/EkhYN+qFk81IhVcyqhXRPYlIp60dlb3oulls0trLmZiwoqIijEzrHt&#10;xVMbNhqsScpmM28E60UReyGuFXXQjmY3NzftLdGqGy4Lc3kp+y1DsiczFmydp5CzlZVl7QfQER1Y&#10;7QoAq8k3cbdG3e57ePZW98t++gc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uCSWEt8CAAA0BgAADgAAAAAAAAAAAAAA&#10;AAAuAgAAZHJzL2Uyb0RvYy54bWxQSwECLQAUAAYACAAAACEATN8Yb98AAAAKAQAADwAAAAAAAAAA&#10;AAAAAAA5BQAAZHJzL2Rvd25yZXYueG1sUEsFBgAAAAAEAAQA8wAAAEUGAAAAAA==&#10;" fillcolor="#f2f2f2 [3052]" strokecolor="#5a5a5a [2109]">
                <v:textbox>
                  <w:txbxContent>
                    <w:p w14:paraId="4AD5EA2F" w14:textId="77777777" w:rsidR="0008204C" w:rsidRPr="00515205" w:rsidRDefault="0008204C" w:rsidP="00784354">
                      <w:pPr>
                        <w:rPr>
                          <w:color w:val="000000" w:themeColor="text1"/>
                          <w:sz w:val="14"/>
                          <w:szCs w:val="14"/>
                        </w:rPr>
                      </w:pPr>
                      <w:r w:rsidRPr="00515205">
                        <w:rPr>
                          <w:color w:val="000000" w:themeColor="text1"/>
                          <w:sz w:val="14"/>
                          <w:szCs w:val="14"/>
                        </w:rPr>
                        <w:t>- hosts: all</w:t>
                      </w:r>
                    </w:p>
                    <w:p w14:paraId="0B85DC34" w14:textId="77777777" w:rsidR="0008204C" w:rsidRPr="00515205" w:rsidRDefault="0008204C" w:rsidP="00784354">
                      <w:pPr>
                        <w:rPr>
                          <w:color w:val="000000" w:themeColor="text1"/>
                          <w:sz w:val="14"/>
                          <w:szCs w:val="14"/>
                        </w:rPr>
                      </w:pPr>
                      <w:r w:rsidRPr="00515205">
                        <w:rPr>
                          <w:color w:val="000000" w:themeColor="text1"/>
                          <w:sz w:val="14"/>
                          <w:szCs w:val="14"/>
                        </w:rPr>
                        <w:t xml:space="preserve">  gather_facts: no</w:t>
                      </w:r>
                    </w:p>
                    <w:p w14:paraId="295D632D" w14:textId="77777777" w:rsidR="0008204C" w:rsidRPr="00900D3D" w:rsidRDefault="0008204C" w:rsidP="00784354">
                      <w:pPr>
                        <w:rPr>
                          <w:color w:val="000000" w:themeColor="text1"/>
                          <w:sz w:val="14"/>
                          <w:szCs w:val="14"/>
                        </w:rPr>
                      </w:pPr>
                      <w:r w:rsidRPr="00515205">
                        <w:rPr>
                          <w:color w:val="000000" w:themeColor="text1"/>
                          <w:sz w:val="14"/>
                          <w:szCs w:val="14"/>
                        </w:rPr>
                        <w:t xml:space="preserve">  become: yes</w:t>
                      </w:r>
                    </w:p>
                    <w:p w14:paraId="7EB2763B" w14:textId="77777777" w:rsidR="0008204C" w:rsidRPr="00515205" w:rsidRDefault="0008204C" w:rsidP="00784354">
                      <w:pPr>
                        <w:rPr>
                          <w:color w:val="000000" w:themeColor="text1"/>
                          <w:sz w:val="14"/>
                          <w:szCs w:val="14"/>
                        </w:rPr>
                      </w:pPr>
                      <w:r w:rsidRPr="00515205">
                        <w:rPr>
                          <w:color w:val="000000" w:themeColor="text1"/>
                          <w:sz w:val="14"/>
                          <w:szCs w:val="14"/>
                        </w:rPr>
                        <w:t xml:space="preserve">  tasks:</w:t>
                      </w:r>
                    </w:p>
                    <w:p w14:paraId="1F6EC12D" w14:textId="77777777" w:rsidR="0008204C" w:rsidRPr="00515205" w:rsidRDefault="0008204C"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08204C" w:rsidRDefault="0008204C"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08204C" w:rsidRPr="00515205" w:rsidRDefault="0008204C" w:rsidP="00784354">
                      <w:pPr>
                        <w:rPr>
                          <w:color w:val="000000" w:themeColor="text1"/>
                          <w:sz w:val="14"/>
                          <w:szCs w:val="14"/>
                        </w:rPr>
                      </w:pPr>
                    </w:p>
                  </w:txbxContent>
                </v:textbox>
              </v:rect>
            </w:pict>
          </mc:Fallback>
        </mc:AlternateContent>
      </w:r>
    </w:p>
    <w:p w14:paraId="10403A6B" w14:textId="3866B023" w:rsidR="00784354" w:rsidRDefault="00784354" w:rsidP="00784354">
      <w:pPr>
        <w:widowControl/>
        <w:jc w:val="left"/>
      </w:pPr>
      <w:r>
        <w:rPr>
          <w:noProof/>
        </w:rPr>
        <mc:AlternateContent>
          <mc:Choice Requires="wps">
            <w:drawing>
              <wp:anchor distT="0" distB="0" distL="114300" distR="114300" simplePos="0" relativeHeight="251884544" behindDoc="0" locked="0" layoutInCell="1" allowOverlap="1" wp14:anchorId="58FCD91D" wp14:editId="7EAFAE51">
                <wp:simplePos x="0" y="0"/>
                <wp:positionH relativeFrom="column">
                  <wp:posOffset>4585970</wp:posOffset>
                </wp:positionH>
                <wp:positionV relativeFrom="paragraph">
                  <wp:posOffset>124639</wp:posOffset>
                </wp:positionV>
                <wp:extent cx="715010" cy="523827"/>
                <wp:effectExtent l="0" t="0" r="0" b="0"/>
                <wp:wrapNone/>
                <wp:docPr id="381" name="正方形/長方形 381"/>
                <wp:cNvGraphicFramePr/>
                <a:graphic xmlns:a="http://schemas.openxmlformats.org/drawingml/2006/main">
                  <a:graphicData uri="http://schemas.microsoft.com/office/word/2010/wordprocessingShape">
                    <wps:wsp>
                      <wps:cNvSpPr/>
                      <wps:spPr>
                        <a:xfrm>
                          <a:off x="0" y="0"/>
                          <a:ext cx="715010" cy="523827"/>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B447" w14:textId="1648EE3E" w:rsidR="0008204C" w:rsidRPr="009F11F4" w:rsidRDefault="0008204C"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8FCD91D" id="正方形/長方形 381" o:spid="_x0000_s1125" style="position:absolute;margin-left:361.1pt;margin-top:9.8pt;width:56.3pt;height:41.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" filled="f" stroked="f">
                <v:textbox>
                  <w:txbxContent>
                    <w:p w14:paraId="40DCB447" w14:textId="1648EE3E" w:rsidR="0008204C" w:rsidRPr="009F11F4" w:rsidRDefault="0008204C"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01C30D40" wp14:editId="32DFEEC0">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5C8E7" w14:textId="77777777" w:rsidR="0008204C" w:rsidRDefault="0008204C" w:rsidP="00784354">
                            <w:pPr>
                              <w:rPr>
                                <w:color w:val="000000" w:themeColor="text1"/>
                                <w:sz w:val="18"/>
                              </w:rPr>
                            </w:pPr>
                            <w:r>
                              <w:rPr>
                                <w:rFonts w:hint="eastAsia"/>
                                <w:color w:val="000000" w:themeColor="text1"/>
                                <w:sz w:val="18"/>
                              </w:rPr>
                              <w:t>mysql_install.yml</w:t>
                            </w:r>
                          </w:p>
                          <w:p w14:paraId="22B90CCD" w14:textId="77777777" w:rsidR="0008204C" w:rsidRDefault="0008204C" w:rsidP="007843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0D40" id="正方形/長方形 383" o:spid="_x0000_s1126" style="position:absolute;margin-left:42.25pt;margin-top:51.05pt;width:89.15pt;height:27.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slwwIAAMQ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x2FV/aiBZRb7DcDcRCt5ucNPvQFs+6KGZw8nFHc&#10;Ju41HpWETUGhpyipwbx/TO7tcSBQS8kGJ7mg9t2KGUGJfKVwVF5kk4kf/cBMDo9GyJh9zWJfo1bt&#10;KWCzZLi3NA+kt3dyR1YG2ltcOnMfFVVMcYxdUO7Mjjl1ccPg2uJiPg9mOO6auQt1rbkH94X2jXzT&#10;3TKj+253OCeXsJt6lj9o+mjrPRXMVw6qJkzEfV37J8BVEXqpX2t+F+3zwep++c5+A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BSS1slwwIAAMQFAAAOAAAAAAAAAAAAAAAAAC4CAABkcnMvZTJvRG9jLnhtbFBLAQItABQABgAI&#10;AAAAIQDnrFlW3AAAAAoBAAAPAAAAAAAAAAAAAAAAAB0FAABkcnMvZG93bnJldi54bWxQSwUGAAAA&#10;AAQABADzAAAAJgYAAAAA&#10;" filled="f" strokecolor="white [3212]" strokeweight="2pt">
                <v:stroke opacity="0"/>
                <v:textbox>
                  <w:txbxContent>
                    <w:p w14:paraId="34C5C8E7" w14:textId="77777777" w:rsidR="0008204C" w:rsidRDefault="0008204C" w:rsidP="00784354">
                      <w:pPr>
                        <w:rPr>
                          <w:color w:val="000000" w:themeColor="text1"/>
                          <w:sz w:val="18"/>
                        </w:rPr>
                      </w:pPr>
                      <w:r>
                        <w:rPr>
                          <w:rFonts w:hint="eastAsia"/>
                          <w:color w:val="000000" w:themeColor="text1"/>
                          <w:sz w:val="18"/>
                        </w:rPr>
                        <w:t>mysql_install.yml</w:t>
                      </w:r>
                    </w:p>
                    <w:p w14:paraId="22B90CCD" w14:textId="77777777" w:rsidR="0008204C" w:rsidRDefault="0008204C" w:rsidP="00784354">
                      <w:pPr>
                        <w:jc w:val="left"/>
                      </w:pP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53D6FAD4" wp14:editId="79616EB7">
                <wp:simplePos x="0" y="0"/>
                <wp:positionH relativeFrom="column">
                  <wp:posOffset>2954445</wp:posOffset>
                </wp:positionH>
                <wp:positionV relativeFrom="paragraph">
                  <wp:posOffset>961324</wp:posOffset>
                </wp:positionV>
                <wp:extent cx="484809" cy="157262"/>
                <wp:effectExtent l="19050" t="57150" r="10795" b="33655"/>
                <wp:wrapNone/>
                <wp:docPr id="487"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780E6" id="直線矢印コネクタ 459" o:spid="_x0000_s1026" type="#_x0000_t32" style="position:absolute;left:0;text-align:left;margin-left:232.65pt;margin-top:75.7pt;width:38.15pt;height:12.4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" strokecolor="black [3213]" strokeweight="2.25pt">
                <v:stroke endarrow="block"/>
              </v:shape>
            </w:pict>
          </mc:Fallback>
        </mc:AlternateContent>
      </w:r>
      <w:r>
        <w:rPr>
          <w:noProof/>
        </w:rPr>
        <mc:AlternateContent>
          <mc:Choice Requires="wps">
            <w:drawing>
              <wp:anchor distT="0" distB="0" distL="114300" distR="114300" simplePos="0" relativeHeight="251881472" behindDoc="0" locked="0" layoutInCell="1" allowOverlap="1" wp14:anchorId="29E166F5" wp14:editId="47377DE0">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E7DE" w14:textId="77777777" w:rsidR="0008204C" w:rsidRPr="00015ECB" w:rsidRDefault="0008204C"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08204C" w:rsidRPr="009F11F4" w:rsidRDefault="0008204C"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166F5" id="正方形/長方形 375" o:spid="_x0000_s1127" style="position:absolute;margin-left:48.35pt;margin-top:69.25pt;width:184.25pt;height:4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Ly3AIAADU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g1nfq0uZ&#10;b6HBtQyTbxQ9raCzzoixl0TDqMNSgPVlL+BTcAlVl90Jo1LqT7venT5MIEgxamB1ZNh8XBPNMOJv&#10;BczmbDSdul3jL9PkYAwXfV+yvC8R6/pYQruOYFEq6o9O3/L+WGhZ38CWWzivICKCgu8MU6v7y7EN&#10;Kw32JGWLhVeD/aKIPRNXijpwR7SbnOv2hmjVjZeFwTyX/Zoh6aMpC7rOUsjF2sqi8iPoqA68diWA&#10;3eRnqNujbvndv3utu20//ws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1J/Ly3AIAADUGAAAOAAAAAAAAAAAAAAAA&#10;AC4CAABkcnMvZTJvRG9jLnhtbFBLAQItABQABgAIAAAAIQDWnZv84QAAAAoBAAAPAAAAAAAAAAAA&#10;AAAAADYFAABkcnMvZG93bnJldi54bWxQSwUGAAAAAAQABADzAAAARAYAAAAA&#10;" fillcolor="#f2f2f2 [3052]" strokecolor="#5a5a5a [2109]">
                <v:textbox>
                  <w:txbxContent>
                    <w:p w14:paraId="302CE7DE" w14:textId="77777777" w:rsidR="0008204C" w:rsidRPr="00015ECB" w:rsidRDefault="0008204C"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08204C" w:rsidRPr="009F11F4" w:rsidRDefault="0008204C"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878400" behindDoc="0" locked="0" layoutInCell="1" allowOverlap="1" wp14:anchorId="36E4CF0B" wp14:editId="02E7BC94">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52717" w14:textId="77777777" w:rsidR="0008204C" w:rsidRPr="009F11F4" w:rsidRDefault="0008204C" w:rsidP="00784354">
                            <w:pPr>
                              <w:rPr>
                                <w:color w:val="000000" w:themeColor="text1"/>
                                <w:sz w:val="14"/>
                                <w:szCs w:val="14"/>
                              </w:rPr>
                            </w:pPr>
                            <w:r w:rsidRPr="009F11F4">
                              <w:rPr>
                                <w:color w:val="000000" w:themeColor="text1"/>
                                <w:sz w:val="14"/>
                                <w:szCs w:val="14"/>
                              </w:rPr>
                              <w:t>- name: install httpd</w:t>
                            </w:r>
                          </w:p>
                          <w:p w14:paraId="718971B9" w14:textId="77777777" w:rsidR="0008204C" w:rsidRPr="009F11F4" w:rsidRDefault="0008204C"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4CF0B" id="正方形/長方形 373" o:spid="_x0000_s1128" style="position:absolute;margin-left:49.45pt;margin-top:1.05pt;width:183.15pt;height:39.2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ocLHbN0CAAA1BgAADgAAAAAAAAAAAAAAAAAu&#10;AgAAZHJzL2Uyb0RvYy54bWxQSwECLQAUAAYACAAAACEAfpw3ud4AAAAHAQAADwAAAAAAAAAAAAAA&#10;AAA3BQAAZHJzL2Rvd25yZXYueG1sUEsFBgAAAAAEAAQA8wAAAEIGAAAAAA==&#10;" fillcolor="#f2f2f2 [3052]" strokecolor="#5a5a5a [2109]">
                <v:textbox>
                  <w:txbxContent>
                    <w:p w14:paraId="27152717" w14:textId="77777777" w:rsidR="0008204C" w:rsidRPr="009F11F4" w:rsidRDefault="0008204C" w:rsidP="00784354">
                      <w:pPr>
                        <w:rPr>
                          <w:color w:val="000000" w:themeColor="text1"/>
                          <w:sz w:val="14"/>
                          <w:szCs w:val="14"/>
                        </w:rPr>
                      </w:pPr>
                      <w:r w:rsidRPr="009F11F4">
                        <w:rPr>
                          <w:color w:val="000000" w:themeColor="text1"/>
                          <w:sz w:val="14"/>
                          <w:szCs w:val="14"/>
                        </w:rPr>
                        <w:t>- name: install httpd</w:t>
                      </w:r>
                    </w:p>
                    <w:p w14:paraId="718971B9" w14:textId="77777777" w:rsidR="0008204C" w:rsidRPr="009F11F4" w:rsidRDefault="0008204C"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886592" behindDoc="0" locked="0" layoutInCell="1" allowOverlap="1" wp14:anchorId="0F3A3C9B" wp14:editId="4833BAB0">
                <wp:simplePos x="0" y="0"/>
                <wp:positionH relativeFrom="column">
                  <wp:posOffset>2934591</wp:posOffset>
                </wp:positionH>
                <wp:positionV relativeFrom="paragraph">
                  <wp:posOffset>186027</wp:posOffset>
                </wp:positionV>
                <wp:extent cx="491310" cy="586313"/>
                <wp:effectExtent l="0" t="19050" r="61595" b="99695"/>
                <wp:wrapNone/>
                <wp:docPr id="492"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E0F7A" id="カギ線コネクタ 456" o:spid="_x0000_s1026" type="#_x0000_t34" style="position:absolute;left:0;text-align:left;margin-left:231.05pt;margin-top:14.65pt;width:38.7pt;height:46.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" adj="7456" strokecolor="black [3040]" strokeweight="2.25pt">
                <v:stroke endarrow="block"/>
              </v:shape>
            </w:pict>
          </mc:Fallback>
        </mc:AlternateContent>
      </w:r>
      <w:r>
        <w:rPr>
          <w:noProof/>
        </w:rPr>
        <mc:AlternateContent>
          <mc:Choice Requires="wps">
            <w:drawing>
              <wp:anchor distT="0" distB="0" distL="114300" distR="114300" simplePos="0" relativeHeight="251882496" behindDoc="0" locked="0" layoutInCell="1" allowOverlap="1" wp14:anchorId="038DBB25" wp14:editId="6F513FAC">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72626"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883520" behindDoc="0" locked="0" layoutInCell="1" allowOverlap="1" wp14:anchorId="1B04A365" wp14:editId="2CC99497">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D3B71" id="右大かっこ 378" o:spid="_x0000_s1026" type="#_x0000_t86" style="position:absolute;left:0;text-align:left;margin-left:355.75pt;margin-top:2.3pt;width:7.9pt;height:38.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885568" behindDoc="0" locked="0" layoutInCell="1" allowOverlap="1" wp14:anchorId="73EE4C97" wp14:editId="17FD302C">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909A8" w14:textId="23701CDB" w:rsidR="0008204C" w:rsidRDefault="0008204C"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08204C" w:rsidRPr="009F11F4" w:rsidRDefault="0008204C" w:rsidP="00784354">
                            <w:pPr>
                              <w:spacing w:line="160" w:lineRule="exact"/>
                              <w:rPr>
                                <w:color w:val="000000" w:themeColor="text1"/>
                                <w:sz w:val="14"/>
                                <w:szCs w:val="14"/>
                              </w:rPr>
                            </w:pP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3EE4C97" id="正方形/長方形 382" o:spid="_x0000_s1129" style="position:absolute;margin-left:361.1pt;margin-top:56.55pt;width:56.3pt;height:23.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" filled="f" stroked="f">
                <v:textbox>
                  <w:txbxContent>
                    <w:p w14:paraId="559909A8" w14:textId="23701CDB" w:rsidR="0008204C" w:rsidRDefault="0008204C"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08204C" w:rsidRPr="009F11F4" w:rsidRDefault="0008204C" w:rsidP="00784354">
                      <w:pPr>
                        <w:spacing w:line="160" w:lineRule="exact"/>
                        <w:rPr>
                          <w:color w:val="000000" w:themeColor="text1"/>
                          <w:sz w:val="14"/>
                          <w:szCs w:val="14"/>
                        </w:rPr>
                      </w:pPr>
                      <w:r>
                        <w:rPr>
                          <w:color w:val="000000" w:themeColor="text1"/>
                          <w:sz w:val="14"/>
                          <w:szCs w:val="14"/>
                        </w:rPr>
                        <w:t>section</w:t>
                      </w:r>
                    </w:p>
                  </w:txbxContent>
                </v:textbox>
              </v:rect>
            </w:pict>
          </mc:Fallback>
        </mc:AlternateContent>
      </w:r>
    </w:p>
    <w:p w14:paraId="64FC18AE" w14:textId="12C789B7" w:rsidR="00A52E41" w:rsidRDefault="00A52E41" w:rsidP="002D068D"/>
    <w:p w14:paraId="731DC3B4" w14:textId="1025E3D8" w:rsidR="00A52E41" w:rsidRDefault="00A52E41" w:rsidP="002D068D">
      <w:pPr>
        <w:rPr>
          <w:lang w:eastAsia="zh-TW"/>
        </w:rPr>
      </w:pPr>
    </w:p>
    <w:p w14:paraId="2464AE61" w14:textId="6B0FCB6B" w:rsidR="00A52E41" w:rsidRDefault="00A52E41" w:rsidP="002D068D"/>
    <w:p w14:paraId="3E62E250" w14:textId="74777F7B" w:rsidR="00E77871" w:rsidRDefault="00E77871">
      <w:pPr>
        <w:widowControl/>
        <w:jc w:val="left"/>
      </w:pPr>
      <w:r>
        <w:br w:type="page"/>
      </w:r>
    </w:p>
    <w:p w14:paraId="475FFA0B" w14:textId="12295961" w:rsidR="009B214A" w:rsidRPr="00CE0420" w:rsidRDefault="00531C7A" w:rsidP="00747853">
      <w:pPr>
        <w:pStyle w:val="20"/>
      </w:pPr>
      <w:bookmarkStart w:id="210" w:name="_対話ファイル（Ansible-Pioneer）の記述"/>
      <w:bookmarkStart w:id="211" w:name="_Describe_Dialog_file"/>
      <w:bookmarkStart w:id="212" w:name="_Ref32233177"/>
      <w:bookmarkStart w:id="213" w:name="_Ref32233179"/>
      <w:bookmarkStart w:id="214" w:name="_Toc105605733"/>
      <w:bookmarkEnd w:id="210"/>
      <w:bookmarkEnd w:id="211"/>
      <w:r>
        <w:lastRenderedPageBreak/>
        <w:t>Write</w:t>
      </w:r>
      <w:r w:rsidR="009E7D1F" w:rsidRPr="009E7D1F">
        <w:t xml:space="preserve"> Dialog file</w:t>
      </w:r>
      <w:r w:rsidR="00474BC3">
        <w:t xml:space="preserve"> </w:t>
      </w:r>
      <w:r w:rsidR="009E7D1F" w:rsidRPr="009E7D1F">
        <w:t>(Ansible-Pioneer)</w:t>
      </w:r>
      <w:bookmarkEnd w:id="212"/>
      <w:bookmarkEnd w:id="213"/>
      <w:bookmarkEnd w:id="214"/>
    </w:p>
    <w:p w14:paraId="030E02A7" w14:textId="59DA9C00" w:rsidR="0037079D" w:rsidRDefault="0037079D" w:rsidP="0037079D">
      <w:pPr>
        <w:pStyle w:val="26"/>
      </w:pPr>
      <w:r>
        <w:t>The dialog file in Ansible-Pioneer incorporates an ITA-specific module into Ansible.</w:t>
      </w:r>
    </w:p>
    <w:p w14:paraId="4B886622" w14:textId="6352A884" w:rsidR="0037079D" w:rsidRDefault="0037079D" w:rsidP="0037079D">
      <w:pPr>
        <w:pStyle w:val="26"/>
      </w:pPr>
      <w:r>
        <w:t>The dialog file is in ITA-specific format.</w:t>
      </w:r>
    </w:p>
    <w:p w14:paraId="55A1D543" w14:textId="59355B22" w:rsidR="00E84364" w:rsidRPr="00CE0420" w:rsidRDefault="0037079D" w:rsidP="0037079D">
      <w:pPr>
        <w:pStyle w:val="26"/>
      </w:pPr>
      <w:r>
        <w:t>Please use UTF-8 for the character encoding.</w:t>
      </w:r>
    </w:p>
    <w:p w14:paraId="3C7F55D0" w14:textId="6216B057" w:rsidR="00923380" w:rsidRDefault="00923380" w:rsidP="00E84364">
      <w:pPr>
        <w:ind w:leftChars="135" w:left="283"/>
      </w:pPr>
    </w:p>
    <w:p w14:paraId="1B77F5D7" w14:textId="2531E149" w:rsidR="00A25C1A" w:rsidRPr="00CE0420" w:rsidRDefault="00A25C1A" w:rsidP="00E84364">
      <w:pPr>
        <w:ind w:leftChars="135" w:left="283"/>
      </w:pPr>
      <w:r w:rsidRPr="00A25C1A">
        <w:rPr>
          <w:rFonts w:hint="eastAsia"/>
          <w:b/>
        </w:rPr>
        <w:t>(1)</w:t>
      </w:r>
      <w:r w:rsidRPr="00A25C1A">
        <w:rPr>
          <w:rFonts w:hint="eastAsia"/>
        </w:rPr>
        <w:t xml:space="preserve"> </w:t>
      </w:r>
      <w:r w:rsidR="0037079D" w:rsidRPr="0037079D">
        <w:t>Structure of dialog file</w:t>
      </w:r>
    </w:p>
    <w:p w14:paraId="7036A7B7" w14:textId="2BED5EDC" w:rsidR="00FD6B77" w:rsidRPr="00CE0420" w:rsidRDefault="0037079D" w:rsidP="003C2F77">
      <w:pPr>
        <w:pStyle w:val="a0"/>
        <w:numPr>
          <w:ilvl w:val="0"/>
          <w:numId w:val="0"/>
        </w:numPr>
        <w:ind w:left="709"/>
      </w:pPr>
      <w:r>
        <w:t>The dialog file is</w:t>
      </w:r>
      <w:r w:rsidRPr="0037079D">
        <w:t xml:space="preserve"> constructed </w:t>
      </w:r>
      <w:r>
        <w:t>with</w:t>
      </w:r>
      <w:r w:rsidRPr="0037079D">
        <w:t xml:space="preserve"> 2 types of section</w:t>
      </w:r>
      <w:r>
        <w:t>.</w:t>
      </w:r>
      <w:r w:rsidR="00FD6B77"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569BDC75" w:rsidR="00FD6B77" w:rsidRPr="00CE0420" w:rsidRDefault="0037079D" w:rsidP="00E84364">
            <w:pPr>
              <w:pStyle w:val="aff"/>
            </w:pPr>
            <w:r w:rsidRPr="0037079D">
              <w:t>Section name</w:t>
            </w:r>
          </w:p>
        </w:tc>
        <w:tc>
          <w:tcPr>
            <w:tcW w:w="5362" w:type="dxa"/>
            <w:shd w:val="clear" w:color="auto" w:fill="002B62"/>
          </w:tcPr>
          <w:p w14:paraId="054EEF1E" w14:textId="0EAB6E46" w:rsidR="00FD6B77" w:rsidRPr="00CE0420" w:rsidRDefault="0037079D" w:rsidP="00E84364">
            <w:pPr>
              <w:pStyle w:val="aff"/>
            </w:pPr>
            <w:r>
              <w:rPr>
                <w:rFonts w:hint="eastAsia"/>
              </w:rPr>
              <w:t>U</w:t>
            </w:r>
            <w:r>
              <w:t>sage</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3B8E920D" w14:textId="57203891" w:rsidR="0037079D" w:rsidRDefault="0037079D" w:rsidP="0037079D">
            <w:pPr>
              <w:pStyle w:val="aff0"/>
            </w:pPr>
            <w:r>
              <w:t>Specify the timeout value according to timeout parameter.</w:t>
            </w:r>
          </w:p>
          <w:p w14:paraId="6E54C7F3" w14:textId="3C773C75" w:rsidR="00FD6B77" w:rsidRPr="00CE0420" w:rsidRDefault="0037079D" w:rsidP="0037079D">
            <w:pPr>
              <w:pStyle w:val="aff0"/>
            </w:pPr>
            <w:r>
              <w:t>timeout value: 1~3600(unit:second)</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688B7766" w:rsidR="00FD6B77" w:rsidRPr="00CE0420" w:rsidRDefault="0037079D" w:rsidP="00E84364">
            <w:pPr>
              <w:pStyle w:val="aff0"/>
            </w:pPr>
            <w:r w:rsidRPr="0037079D">
              <w:t>Construct the target host with 4 kinds of dialog command</w:t>
            </w:r>
            <w:r>
              <w:t>.</w:t>
            </w:r>
          </w:p>
        </w:tc>
      </w:tr>
    </w:tbl>
    <w:p w14:paraId="6E83D02C" w14:textId="21820F7F" w:rsidR="00676DC7" w:rsidRDefault="00531C7A" w:rsidP="00676DC7">
      <w:pPr>
        <w:pStyle w:val="aa"/>
        <w:ind w:leftChars="337" w:left="708"/>
      </w:pPr>
      <w:r>
        <w:t>Write</w:t>
      </w:r>
      <w:r w:rsidR="00676DC7">
        <w:t xml:space="preserve"> the timeout parameter in the beginning of dialog file then </w:t>
      </w:r>
      <w:r>
        <w:t>write</w:t>
      </w:r>
      <w:r w:rsidR="00676DC7">
        <w:t xml:space="preserve"> the dialog comment in the later part.</w:t>
      </w:r>
    </w:p>
    <w:p w14:paraId="359AC06F" w14:textId="3184045D" w:rsidR="00FD6B77" w:rsidRDefault="000E04AC" w:rsidP="000E04AC">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73755341">
                <wp:simplePos x="0" y="0"/>
                <wp:positionH relativeFrom="column">
                  <wp:posOffset>434975</wp:posOffset>
                </wp:positionH>
                <wp:positionV relativeFrom="paragraph">
                  <wp:posOffset>202565</wp:posOffset>
                </wp:positionV>
                <wp:extent cx="4067175" cy="1375410"/>
                <wp:effectExtent l="0" t="0" r="28575" b="15240"/>
                <wp:wrapTopAndBottom/>
                <wp:docPr id="3" name="正方形/長方形 3"/>
                <wp:cNvGraphicFramePr/>
                <a:graphic xmlns:a="http://schemas.openxmlformats.org/drawingml/2006/main">
                  <a:graphicData uri="http://schemas.microsoft.com/office/word/2010/wordprocessingShape">
                    <wps:wsp>
                      <wps:cNvSpPr/>
                      <wps:spPr>
                        <a:xfrm>
                          <a:off x="0" y="0"/>
                          <a:ext cx="4067175" cy="13754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08204C" w:rsidRPr="008D4D1B" w:rsidRDefault="0008204C"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08204C" w:rsidRPr="008D4D1B" w:rsidRDefault="0008204C"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08204C" w:rsidRPr="008D4D1B" w:rsidRDefault="0008204C" w:rsidP="00E84364">
                            <w:pPr>
                              <w:rPr>
                                <w:color w:val="000000" w:themeColor="text1"/>
                                <w:sz w:val="18"/>
                              </w:rPr>
                            </w:pPr>
                            <w:r w:rsidRPr="008D4D1B">
                              <w:rPr>
                                <w:color w:val="000000" w:themeColor="text1"/>
                                <w:sz w:val="18"/>
                              </w:rPr>
                              <w:t>conf:</w:t>
                            </w:r>
                          </w:p>
                          <w:p w14:paraId="0078AA9D" w14:textId="77777777" w:rsidR="0008204C" w:rsidRPr="008D4D1B" w:rsidRDefault="0008204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8204C" w:rsidRPr="008D4D1B" w:rsidRDefault="0008204C" w:rsidP="00E84364">
                            <w:pPr>
                              <w:rPr>
                                <w:color w:val="000000" w:themeColor="text1"/>
                                <w:sz w:val="18"/>
                              </w:rPr>
                            </w:pPr>
                            <w:r w:rsidRPr="008D4D1B">
                              <w:rPr>
                                <w:color w:val="000000" w:themeColor="text1"/>
                                <w:sz w:val="18"/>
                              </w:rPr>
                              <w:t>exec_list:</w:t>
                            </w:r>
                          </w:p>
                          <w:p w14:paraId="238F2EF8" w14:textId="07B1D2F2" w:rsidR="0008204C" w:rsidRPr="0042278A" w:rsidRDefault="0008204C" w:rsidP="00E84364">
                            <w:pPr>
                              <w:rPr>
                                <w:color w:val="000000" w:themeColor="text1"/>
                                <w:sz w:val="18"/>
                              </w:rPr>
                            </w:pPr>
                            <w:r w:rsidRPr="0042278A">
                              <w:rPr>
                                <w:rFonts w:hint="eastAsia"/>
                                <w:color w:val="000000" w:themeColor="text1"/>
                                <w:sz w:val="18"/>
                              </w:rPr>
                              <w:t>※△</w:t>
                            </w:r>
                            <w:r w:rsidRPr="0042278A">
                              <w:rPr>
                                <w:rFonts w:hint="eastAsia"/>
                                <w:color w:val="000000" w:themeColor="text1"/>
                                <w:sz w:val="18"/>
                              </w:rPr>
                              <w:t>:</w:t>
                            </w:r>
                            <w:r w:rsidRPr="0042278A">
                              <w:rPr>
                                <w:color w:val="000000" w:themeColor="text1"/>
                                <w:sz w:val="18"/>
                              </w:rPr>
                              <w:t xml:space="preserve"> </w:t>
                            </w:r>
                            <w:r w:rsidRPr="0042278A">
                              <w:rPr>
                                <w:rFonts w:hint="eastAsia"/>
                                <w:color w:val="000000" w:themeColor="text1"/>
                                <w:sz w:val="18"/>
                              </w:rPr>
                              <w:t>H</w:t>
                            </w:r>
                            <w:r w:rsidRPr="0042278A">
                              <w:rPr>
                                <w:color w:val="000000" w:themeColor="text1"/>
                                <w:sz w:val="18"/>
                              </w:rPr>
                              <w:t>alf-width space</w:t>
                            </w:r>
                          </w:p>
                          <w:p w14:paraId="4709B074" w14:textId="6E722194" w:rsidR="0008204C" w:rsidRPr="0042278A" w:rsidRDefault="0008204C" w:rsidP="00E84364">
                            <w:pPr>
                              <w:rPr>
                                <w:color w:val="000000" w:themeColor="text1"/>
                                <w:sz w:val="18"/>
                              </w:rPr>
                            </w:pPr>
                            <w:r w:rsidRPr="0042278A">
                              <w:rPr>
                                <w:color w:val="000000" w:themeColor="text1"/>
                                <w:sz w:val="18"/>
                              </w:rPr>
                              <w:t>Please enter 2 half-width space before “timeout:”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30" style="position:absolute;left:0;text-align:left;margin-left:34.25pt;margin-top:15.95pt;width:320.25pt;height:10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" fillcolor="#f2f2f2 [3052]" strokecolor="#5a5a5a [2109]">
                <v:textbox>
                  <w:txbxContent>
                    <w:p w14:paraId="7CFBC24B" w14:textId="36C6167C" w:rsidR="0008204C" w:rsidRPr="008D4D1B" w:rsidRDefault="0008204C"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08204C" w:rsidRPr="008D4D1B" w:rsidRDefault="0008204C"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08204C" w:rsidRPr="008D4D1B" w:rsidRDefault="0008204C" w:rsidP="00E84364">
                      <w:pPr>
                        <w:rPr>
                          <w:color w:val="000000" w:themeColor="text1"/>
                          <w:sz w:val="18"/>
                        </w:rPr>
                      </w:pPr>
                      <w:r w:rsidRPr="008D4D1B">
                        <w:rPr>
                          <w:color w:val="000000" w:themeColor="text1"/>
                          <w:sz w:val="18"/>
                        </w:rPr>
                        <w:t>conf:</w:t>
                      </w:r>
                    </w:p>
                    <w:p w14:paraId="0078AA9D" w14:textId="77777777" w:rsidR="0008204C" w:rsidRPr="008D4D1B" w:rsidRDefault="0008204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8204C" w:rsidRPr="008D4D1B" w:rsidRDefault="0008204C" w:rsidP="00E84364">
                      <w:pPr>
                        <w:rPr>
                          <w:color w:val="000000" w:themeColor="text1"/>
                          <w:sz w:val="18"/>
                        </w:rPr>
                      </w:pPr>
                      <w:r w:rsidRPr="008D4D1B">
                        <w:rPr>
                          <w:color w:val="000000" w:themeColor="text1"/>
                          <w:sz w:val="18"/>
                        </w:rPr>
                        <w:t>exec_list:</w:t>
                      </w:r>
                    </w:p>
                    <w:p w14:paraId="238F2EF8" w14:textId="07B1D2F2" w:rsidR="0008204C" w:rsidRPr="0042278A" w:rsidRDefault="0008204C" w:rsidP="00E84364">
                      <w:pPr>
                        <w:rPr>
                          <w:color w:val="000000" w:themeColor="text1"/>
                          <w:sz w:val="18"/>
                        </w:rPr>
                      </w:pPr>
                      <w:r w:rsidRPr="0042278A">
                        <w:rPr>
                          <w:rFonts w:hint="eastAsia"/>
                          <w:color w:val="000000" w:themeColor="text1"/>
                          <w:sz w:val="18"/>
                        </w:rPr>
                        <w:t>※△</w:t>
                      </w:r>
                      <w:r w:rsidRPr="0042278A">
                        <w:rPr>
                          <w:rFonts w:hint="eastAsia"/>
                          <w:color w:val="000000" w:themeColor="text1"/>
                          <w:sz w:val="18"/>
                        </w:rPr>
                        <w:t>:</w:t>
                      </w:r>
                      <w:r w:rsidRPr="0042278A">
                        <w:rPr>
                          <w:color w:val="000000" w:themeColor="text1"/>
                          <w:sz w:val="18"/>
                        </w:rPr>
                        <w:t xml:space="preserve"> </w:t>
                      </w:r>
                      <w:r w:rsidRPr="0042278A">
                        <w:rPr>
                          <w:rFonts w:hint="eastAsia"/>
                          <w:color w:val="000000" w:themeColor="text1"/>
                          <w:sz w:val="18"/>
                        </w:rPr>
                        <w:t>H</w:t>
                      </w:r>
                      <w:r w:rsidRPr="0042278A">
                        <w:rPr>
                          <w:color w:val="000000" w:themeColor="text1"/>
                          <w:sz w:val="18"/>
                        </w:rPr>
                        <w:t>alf-width space</w:t>
                      </w:r>
                    </w:p>
                    <w:p w14:paraId="4709B074" w14:textId="6E722194" w:rsidR="0008204C" w:rsidRPr="0042278A" w:rsidRDefault="0008204C" w:rsidP="00E84364">
                      <w:pPr>
                        <w:rPr>
                          <w:color w:val="000000" w:themeColor="text1"/>
                          <w:sz w:val="18"/>
                        </w:rPr>
                      </w:pPr>
                      <w:r w:rsidRPr="0042278A">
                        <w:rPr>
                          <w:color w:val="000000" w:themeColor="text1"/>
                          <w:sz w:val="18"/>
                        </w:rPr>
                        <w:t>Please enter 2 half-width space before “timeout:”</w:t>
                      </w:r>
                    </w:p>
                  </w:txbxContent>
                </v:textbox>
                <w10:wrap type="topAndBottom"/>
              </v:rect>
            </w:pict>
          </mc:Fallback>
        </mc:AlternateContent>
      </w:r>
      <w:r w:rsidR="00676DC7">
        <w:t xml:space="preserve">Comments can be </w:t>
      </w:r>
      <w:r w:rsidR="00531C7A">
        <w:t>write</w:t>
      </w:r>
      <w:r w:rsidR="00676DC7">
        <w:t>d in the same format with Ansible basic format.</w:t>
      </w:r>
    </w:p>
    <w:p w14:paraId="20767359" w14:textId="43C577FC" w:rsidR="00A25C1A" w:rsidRPr="00CE0420" w:rsidRDefault="00A25C1A" w:rsidP="00A25C1A">
      <w:pPr>
        <w:ind w:firstLineChars="100" w:firstLine="211"/>
      </w:pPr>
      <w:r w:rsidRPr="00A25C1A">
        <w:rPr>
          <w:rFonts w:hint="eastAsia"/>
          <w:b/>
        </w:rPr>
        <w:t>(2)</w:t>
      </w:r>
      <w:r w:rsidRPr="00A25C1A">
        <w:rPr>
          <w:rFonts w:hint="eastAsia"/>
        </w:rPr>
        <w:t xml:space="preserve"> </w:t>
      </w:r>
      <w:r w:rsidR="00676DC7">
        <w:rPr>
          <w:rFonts w:hint="eastAsia"/>
        </w:rPr>
        <w:t>D</w:t>
      </w:r>
      <w:r w:rsidR="00676DC7">
        <w:t>ialog command</w:t>
      </w:r>
    </w:p>
    <w:p w14:paraId="682A8EB1" w14:textId="73FF65AC" w:rsidR="009B214A" w:rsidRPr="00CE0420" w:rsidRDefault="00676DC7" w:rsidP="00E84364">
      <w:pPr>
        <w:pStyle w:val="aa"/>
        <w:ind w:leftChars="337" w:left="708"/>
      </w:pPr>
      <w:r w:rsidRPr="00676DC7">
        <w:t>There are 4 kinds of dialog commands as follows</w:t>
      </w:r>
      <w:r>
        <w:t>.</w:t>
      </w:r>
    </w:p>
    <w:tbl>
      <w:tblPr>
        <w:tblStyle w:val="ac"/>
        <w:tblW w:w="0" w:type="auto"/>
        <w:tblInd w:w="1398" w:type="dxa"/>
        <w:tblLook w:val="04A0" w:firstRow="1" w:lastRow="0" w:firstColumn="1" w:lastColumn="0" w:noHBand="0" w:noVBand="1"/>
      </w:tblPr>
      <w:tblGrid>
        <w:gridCol w:w="1558"/>
        <w:gridCol w:w="5362"/>
      </w:tblGrid>
      <w:tr w:rsidR="00676DC7" w:rsidRPr="00CE0420" w14:paraId="6069AB3D" w14:textId="77777777" w:rsidTr="003E4C2D">
        <w:tc>
          <w:tcPr>
            <w:tcW w:w="1558" w:type="dxa"/>
            <w:shd w:val="clear" w:color="auto" w:fill="002B62"/>
          </w:tcPr>
          <w:p w14:paraId="43B103C7" w14:textId="351B838D" w:rsidR="00676DC7" w:rsidRPr="00CE0420" w:rsidRDefault="00676DC7" w:rsidP="00676DC7">
            <w:pPr>
              <w:pStyle w:val="aff"/>
            </w:pPr>
            <w:r w:rsidRPr="00731D25">
              <w:t>Module</w:t>
            </w:r>
          </w:p>
        </w:tc>
        <w:tc>
          <w:tcPr>
            <w:tcW w:w="5362" w:type="dxa"/>
            <w:shd w:val="clear" w:color="auto" w:fill="002B62"/>
          </w:tcPr>
          <w:p w14:paraId="78EABD36" w14:textId="2301DCFC" w:rsidR="00676DC7" w:rsidRPr="00CE0420" w:rsidRDefault="00676DC7" w:rsidP="00676DC7">
            <w:pPr>
              <w:pStyle w:val="aff"/>
            </w:pPr>
            <w:r>
              <w:t>Use</w:t>
            </w:r>
          </w:p>
        </w:tc>
      </w:tr>
      <w:tr w:rsidR="00676DC7" w:rsidRPr="00CE0420" w14:paraId="54643F32" w14:textId="77777777" w:rsidTr="009B214A">
        <w:tc>
          <w:tcPr>
            <w:tcW w:w="1558" w:type="dxa"/>
          </w:tcPr>
          <w:p w14:paraId="50DB2F48" w14:textId="77777777" w:rsidR="00676DC7" w:rsidRPr="00CE0420" w:rsidRDefault="00676DC7" w:rsidP="00676DC7">
            <w:pPr>
              <w:pStyle w:val="aff0"/>
            </w:pPr>
            <w:r w:rsidRPr="00CE0420">
              <w:rPr>
                <w:rFonts w:hint="eastAsia"/>
              </w:rPr>
              <w:t>exec</w:t>
            </w:r>
          </w:p>
        </w:tc>
        <w:tc>
          <w:tcPr>
            <w:tcW w:w="5362" w:type="dxa"/>
          </w:tcPr>
          <w:p w14:paraId="03B1BB1F" w14:textId="42E99029" w:rsidR="00676DC7" w:rsidRPr="00CE0420" w:rsidRDefault="00676DC7" w:rsidP="00676DC7">
            <w:pPr>
              <w:pStyle w:val="aff0"/>
            </w:pPr>
            <w:r w:rsidRPr="00E56CB2">
              <w:t>Input command to the target host</w:t>
            </w:r>
          </w:p>
        </w:tc>
      </w:tr>
      <w:tr w:rsidR="00676DC7" w:rsidRPr="00CE0420" w14:paraId="58F9932D" w14:textId="77777777" w:rsidTr="009B214A">
        <w:tc>
          <w:tcPr>
            <w:tcW w:w="1558" w:type="dxa"/>
          </w:tcPr>
          <w:p w14:paraId="24D93E14" w14:textId="77777777" w:rsidR="00676DC7" w:rsidRPr="00CE0420" w:rsidRDefault="00676DC7" w:rsidP="00676DC7">
            <w:pPr>
              <w:pStyle w:val="aff0"/>
              <w:rPr>
                <w:color w:val="000000" w:themeColor="text1"/>
              </w:rPr>
            </w:pPr>
            <w:r w:rsidRPr="00CE0420">
              <w:rPr>
                <w:rFonts w:hint="eastAsia"/>
              </w:rPr>
              <w:t>expect</w:t>
            </w:r>
          </w:p>
        </w:tc>
        <w:tc>
          <w:tcPr>
            <w:tcW w:w="5362" w:type="dxa"/>
          </w:tcPr>
          <w:p w14:paraId="3D2F41BC" w14:textId="7C6FD63A" w:rsidR="00676DC7" w:rsidRPr="00CE0420" w:rsidRDefault="00676DC7" w:rsidP="00676DC7">
            <w:pPr>
              <w:pStyle w:val="aff0"/>
              <w:jc w:val="left"/>
            </w:pPr>
            <w:r w:rsidRPr="00E56CB2">
              <w:t>Waiting for the output of expected string</w:t>
            </w:r>
            <w:r>
              <w:t xml:space="preserve"> </w:t>
            </w:r>
            <w:r w:rsidRPr="00E56CB2">
              <w:t>(</w:t>
            </w:r>
            <w:r>
              <w:t xml:space="preserve">prompt) from the contents that </w:t>
            </w:r>
            <w:r w:rsidRPr="00E56CB2">
              <w:t>the target host outputs to the standard output</w:t>
            </w:r>
            <w:r>
              <w:t>.</w:t>
            </w:r>
          </w:p>
        </w:tc>
      </w:tr>
      <w:tr w:rsidR="00676DC7" w:rsidRPr="00CE0420" w14:paraId="75DB0817" w14:textId="77777777" w:rsidTr="009B214A">
        <w:tc>
          <w:tcPr>
            <w:tcW w:w="1558" w:type="dxa"/>
          </w:tcPr>
          <w:p w14:paraId="799002EE" w14:textId="77777777" w:rsidR="00676DC7" w:rsidRPr="00CE0420" w:rsidRDefault="00676DC7" w:rsidP="00676DC7">
            <w:pPr>
              <w:pStyle w:val="aff0"/>
            </w:pPr>
            <w:r w:rsidRPr="00CE0420">
              <w:t>state</w:t>
            </w:r>
          </w:p>
        </w:tc>
        <w:tc>
          <w:tcPr>
            <w:tcW w:w="5362" w:type="dxa"/>
          </w:tcPr>
          <w:p w14:paraId="24CD5FA5" w14:textId="17D99DF5" w:rsidR="00676DC7" w:rsidRPr="00CE0420" w:rsidRDefault="00676DC7" w:rsidP="00676DC7">
            <w:pPr>
              <w:pStyle w:val="aff0"/>
            </w:pPr>
            <w:r w:rsidRPr="00E56CB2">
              <w:t>Input the command to target host. The contents of the standard output until the prompt is output to the standard output are analyzed by external shell, and the result is determined.</w:t>
            </w:r>
          </w:p>
        </w:tc>
      </w:tr>
      <w:tr w:rsidR="00676DC7" w:rsidRPr="00CE0420" w14:paraId="42AC1A99" w14:textId="77777777" w:rsidTr="009B214A">
        <w:tc>
          <w:tcPr>
            <w:tcW w:w="1558" w:type="dxa"/>
          </w:tcPr>
          <w:p w14:paraId="21EE04A0" w14:textId="56BC5CC6" w:rsidR="00676DC7" w:rsidRPr="00CE0420" w:rsidRDefault="00676DC7" w:rsidP="00676DC7">
            <w:pPr>
              <w:pStyle w:val="aff0"/>
            </w:pPr>
            <w:r w:rsidRPr="00CE0420">
              <w:rPr>
                <w:rFonts w:hint="eastAsia"/>
              </w:rPr>
              <w:t>command</w:t>
            </w:r>
          </w:p>
        </w:tc>
        <w:tc>
          <w:tcPr>
            <w:tcW w:w="5362" w:type="dxa"/>
          </w:tcPr>
          <w:p w14:paraId="4334263F" w14:textId="58AADACF" w:rsidR="00676DC7" w:rsidRPr="00CE0420" w:rsidRDefault="00676DC7" w:rsidP="00676DC7">
            <w:pPr>
              <w:pStyle w:val="aff0"/>
            </w:pPr>
            <w:r w:rsidRPr="00E56CB2">
              <w:t>Loops and conditional branching can be performed before and after inputting commands to the target host.</w:t>
            </w:r>
          </w:p>
        </w:tc>
      </w:tr>
    </w:tbl>
    <w:p w14:paraId="46846B55" w14:textId="4C2644C0" w:rsidR="004755AA" w:rsidRPr="00CE0420" w:rsidRDefault="004755AA">
      <w:pPr>
        <w:widowControl/>
        <w:jc w:val="left"/>
      </w:pPr>
    </w:p>
    <w:p w14:paraId="6ED261AC" w14:textId="71B79CD7" w:rsidR="008D405E" w:rsidRPr="00CE0420" w:rsidRDefault="00676DC7" w:rsidP="004C3560">
      <w:pPr>
        <w:pStyle w:val="aa"/>
        <w:numPr>
          <w:ilvl w:val="0"/>
          <w:numId w:val="11"/>
        </w:numPr>
        <w:ind w:leftChars="0" w:left="851"/>
      </w:pPr>
      <w:r>
        <w:t>e</w:t>
      </w:r>
      <w:r w:rsidR="008D405E" w:rsidRPr="00CE0420">
        <w:rPr>
          <w:rFonts w:hint="eastAsia"/>
        </w:rPr>
        <w:t>xpect</w:t>
      </w:r>
      <w:r>
        <w:t xml:space="preserve"> </w:t>
      </w:r>
      <w:r>
        <w:rPr>
          <w:rFonts w:hint="eastAsia"/>
        </w:rPr>
        <w:t>m</w:t>
      </w:r>
      <w:r>
        <w:t>odule</w:t>
      </w:r>
    </w:p>
    <w:p w14:paraId="1901607F" w14:textId="7313EBF6" w:rsidR="00676DC7" w:rsidRDefault="00676DC7" w:rsidP="002D068D">
      <w:pPr>
        <w:pStyle w:val="aa"/>
      </w:pPr>
      <w:r w:rsidRPr="00676DC7">
        <w:t>Waiting for the output of expected string</w:t>
      </w:r>
      <w:r w:rsidR="000E04AC">
        <w:t xml:space="preserve"> </w:t>
      </w:r>
      <w:r w:rsidRPr="00676DC7">
        <w:t>(prompt) from the contents that the target host outputs to the standard output</w:t>
      </w:r>
      <w:r>
        <w:t>.</w:t>
      </w:r>
    </w:p>
    <w:p w14:paraId="110602C3" w14:textId="3DD5DCE3" w:rsidR="00676DC7" w:rsidRDefault="00531C7A" w:rsidP="00676DC7">
      <w:pPr>
        <w:pStyle w:val="aa"/>
      </w:pPr>
      <w:r>
        <w:t>Write</w:t>
      </w:r>
      <w:r w:rsidR="00676DC7">
        <w:t xml:space="preserve"> the expected string </w:t>
      </w:r>
      <w:r w:rsidR="00676DC7" w:rsidRPr="000E04AC">
        <w:rPr>
          <w:color w:val="FF0000"/>
        </w:rPr>
        <w:t>in regular expression</w:t>
      </w:r>
      <w:r w:rsidR="000E04AC">
        <w:t>.</w:t>
      </w:r>
    </w:p>
    <w:p w14:paraId="44C72F4F" w14:textId="65D43F14" w:rsidR="008D405E" w:rsidRPr="00CE0420" w:rsidRDefault="000E04AC" w:rsidP="000E04AC">
      <w:pPr>
        <w:pStyle w:val="aa"/>
      </w:pPr>
      <w:r w:rsidRPr="00CE0420">
        <w:rPr>
          <w:rFonts w:hint="eastAsia"/>
          <w:noProof/>
        </w:rPr>
        <mc:AlternateContent>
          <mc:Choice Requires="wps">
            <w:drawing>
              <wp:anchor distT="0" distB="0" distL="114300" distR="114300" simplePos="0" relativeHeight="251607040" behindDoc="0" locked="0" layoutInCell="1" allowOverlap="1" wp14:anchorId="6E26D8A4" wp14:editId="29DF8E90">
                <wp:simplePos x="0" y="0"/>
                <wp:positionH relativeFrom="margin">
                  <wp:align>center</wp:align>
                </wp:positionH>
                <wp:positionV relativeFrom="paragraph">
                  <wp:posOffset>437598</wp:posOffset>
                </wp:positionV>
                <wp:extent cx="3910330" cy="989738"/>
                <wp:effectExtent l="0" t="0" r="13970" b="20320"/>
                <wp:wrapTopAndBottom/>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1170DAFE" w:rsidR="0008204C" w:rsidRPr="008D4D1B" w:rsidRDefault="0008204C"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08204C" w:rsidRPr="008D4D1B" w:rsidRDefault="0008204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08204C" w:rsidRPr="008D4D1B" w:rsidRDefault="0008204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08204C" w:rsidRPr="008D4D1B" w:rsidRDefault="0008204C"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08204C" w:rsidRPr="008D4D1B" w:rsidRDefault="0008204C"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31" style="position:absolute;left:0;text-align:left;margin-left:0;margin-top:34.45pt;width:307.9pt;height:77.9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" fillcolor="#f2f2f2 [3052]" strokecolor="#5a5a5a [2109]">
                <v:textbox>
                  <w:txbxContent>
                    <w:p w14:paraId="3142A952" w14:textId="1170DAFE" w:rsidR="0008204C" w:rsidRPr="008D4D1B" w:rsidRDefault="0008204C"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08204C" w:rsidRPr="008D4D1B" w:rsidRDefault="0008204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08204C" w:rsidRPr="008D4D1B" w:rsidRDefault="0008204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08204C" w:rsidRPr="008D4D1B" w:rsidRDefault="0008204C"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08204C" w:rsidRPr="008D4D1B" w:rsidRDefault="0008204C"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v:textbox>
                <w10:wrap type="topAndBottom" anchorx="margin"/>
              </v:rect>
            </w:pict>
          </mc:Fallback>
        </mc:AlternateContent>
      </w:r>
      <w:r w:rsidR="00676DC7">
        <w:t xml:space="preserve">When the expected string is received, proceed to the next. In addition, if the string is not received </w:t>
      </w:r>
      <w:r>
        <w:t>with</w:t>
      </w:r>
      <w:r w:rsidR="00676DC7">
        <w:t>in the time specified by the time out parameter, the dialog file will terminate abnormally</w:t>
      </w:r>
      <w:r>
        <w:t>.</w:t>
      </w:r>
    </w:p>
    <w:p w14:paraId="12646FE5" w14:textId="722046ED" w:rsidR="008D405E" w:rsidRPr="00CE0420" w:rsidRDefault="000E04AC" w:rsidP="004C3560">
      <w:pPr>
        <w:pStyle w:val="aa"/>
        <w:numPr>
          <w:ilvl w:val="0"/>
          <w:numId w:val="11"/>
        </w:numPr>
        <w:ind w:leftChars="0" w:left="851"/>
      </w:pPr>
      <w:r>
        <w:lastRenderedPageBreak/>
        <w:t>exec module</w:t>
      </w:r>
    </w:p>
    <w:p w14:paraId="322553FF" w14:textId="79432912" w:rsidR="008D405E" w:rsidRPr="00CE0420" w:rsidRDefault="000E04AC" w:rsidP="002D068D">
      <w:pPr>
        <w:pStyle w:val="aa"/>
      </w:pPr>
      <w:r w:rsidRPr="000E04AC">
        <w:t>Input command to the target host</w:t>
      </w:r>
      <w:r>
        <w:t>.</w:t>
      </w:r>
    </w:p>
    <w:p w14:paraId="64B3AF55" w14:textId="6D0349C4" w:rsidR="00F24900" w:rsidRPr="00CE0420" w:rsidRDefault="000E04AC" w:rsidP="000E04AC">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432EE3C4">
                <wp:simplePos x="0" y="0"/>
                <wp:positionH relativeFrom="column">
                  <wp:posOffset>1015668</wp:posOffset>
                </wp:positionH>
                <wp:positionV relativeFrom="paragraph">
                  <wp:posOffset>244503</wp:posOffset>
                </wp:positionV>
                <wp:extent cx="3910330" cy="1542553"/>
                <wp:effectExtent l="0" t="0" r="13970" b="19685"/>
                <wp:wrapTopAndBottom/>
                <wp:docPr id="6" name="正方形/長方形 6"/>
                <wp:cNvGraphicFramePr/>
                <a:graphic xmlns:a="http://schemas.openxmlformats.org/drawingml/2006/main">
                  <a:graphicData uri="http://schemas.microsoft.com/office/word/2010/wordprocessingShape">
                    <wps:wsp>
                      <wps:cNvSpPr/>
                      <wps:spPr>
                        <a:xfrm>
                          <a:off x="0" y="0"/>
                          <a:ext cx="3910330" cy="1542553"/>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6A57777D" w:rsidR="0008204C" w:rsidRPr="008D4D1B" w:rsidRDefault="0008204C"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08204C" w:rsidRPr="008D4D1B" w:rsidRDefault="0008204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8204C" w:rsidRPr="008D4D1B" w:rsidRDefault="0008204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08204C" w:rsidRPr="008D4D1B" w:rsidRDefault="0008204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08204C" w:rsidRPr="008D4D1B" w:rsidRDefault="0008204C"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08204C" w:rsidRPr="008D4D1B" w:rsidRDefault="0008204C"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32" style="position:absolute;left:0;text-align:left;margin-left:79.95pt;margin-top:19.25pt;width:307.9pt;height:121.4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" fillcolor="#f2f2f2 [3052]" strokecolor="#5a5a5a [2109]">
                <v:textbox>
                  <w:txbxContent>
                    <w:p w14:paraId="1DAF6E3C" w14:textId="6A57777D" w:rsidR="0008204C" w:rsidRPr="008D4D1B" w:rsidRDefault="0008204C"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08204C" w:rsidRPr="008D4D1B" w:rsidRDefault="0008204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8204C" w:rsidRPr="008D4D1B" w:rsidRDefault="0008204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08204C" w:rsidRPr="008D4D1B" w:rsidRDefault="0008204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08204C" w:rsidRPr="008D4D1B" w:rsidRDefault="0008204C"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08204C" w:rsidRPr="008D4D1B" w:rsidRDefault="0008204C"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v:textbox>
                <w10:wrap type="topAndBottom"/>
              </v:rect>
            </w:pict>
          </mc:Fallback>
        </mc:AlternateContent>
      </w:r>
      <w:r w:rsidRPr="000E04AC">
        <w:t>exec module and expect module are used in pairs</w:t>
      </w:r>
      <w:r>
        <w:t>.</w:t>
      </w:r>
    </w:p>
    <w:p w14:paraId="5954CAC8" w14:textId="653300FB" w:rsidR="008D405E" w:rsidRPr="00CE0420" w:rsidRDefault="000E04AC" w:rsidP="004C3560">
      <w:pPr>
        <w:pStyle w:val="aa"/>
        <w:numPr>
          <w:ilvl w:val="0"/>
          <w:numId w:val="11"/>
        </w:numPr>
        <w:ind w:leftChars="0" w:left="851"/>
      </w:pPr>
      <w:r>
        <w:t>s</w:t>
      </w:r>
      <w:r w:rsidR="008D405E" w:rsidRPr="00CE0420">
        <w:rPr>
          <w:rFonts w:hint="eastAsia"/>
        </w:rPr>
        <w:t>tate</w:t>
      </w:r>
      <w:r>
        <w:rPr>
          <w:rFonts w:hint="eastAsia"/>
        </w:rPr>
        <w:t xml:space="preserve"> </w:t>
      </w:r>
      <w:r>
        <w:t>module</w:t>
      </w:r>
    </w:p>
    <w:p w14:paraId="24F447D4" w14:textId="55604D87" w:rsidR="008D405E" w:rsidRPr="00CE0420" w:rsidRDefault="000E04AC" w:rsidP="002D068D">
      <w:pPr>
        <w:pStyle w:val="aa"/>
      </w:pPr>
      <w:r w:rsidRPr="000E04AC">
        <w:t>Input the command to target host. The contents of the standard output until the prompt is output to the standard output are analyzed by external shell, and the result is determined.</w:t>
      </w:r>
    </w:p>
    <w:p w14:paraId="4A745C71" w14:textId="04FA1100" w:rsidR="00060B82" w:rsidRPr="00B50D28" w:rsidRDefault="000E04AC" w:rsidP="00060B82">
      <w:pPr>
        <w:pStyle w:val="aa"/>
      </w:pPr>
      <w:r w:rsidRPr="00B50D28">
        <w:t>The format of state module</w:t>
      </w:r>
    </w:p>
    <w:tbl>
      <w:tblPr>
        <w:tblStyle w:val="ac"/>
        <w:tblW w:w="0" w:type="auto"/>
        <w:tblInd w:w="1242" w:type="dxa"/>
        <w:tblLook w:val="04A0" w:firstRow="1" w:lastRow="0" w:firstColumn="1" w:lastColumn="0" w:noHBand="0" w:noVBand="1"/>
      </w:tblPr>
      <w:tblGrid>
        <w:gridCol w:w="2343"/>
        <w:gridCol w:w="1047"/>
        <w:gridCol w:w="4995"/>
      </w:tblGrid>
      <w:tr w:rsidR="00060B82" w:rsidRPr="00CE0420" w14:paraId="13C4D46F" w14:textId="77777777" w:rsidTr="000E04AC">
        <w:trPr>
          <w:tblHeader/>
        </w:trPr>
        <w:tc>
          <w:tcPr>
            <w:tcW w:w="2343" w:type="dxa"/>
            <w:shd w:val="clear" w:color="auto" w:fill="002B62"/>
          </w:tcPr>
          <w:p w14:paraId="6D0B3F61" w14:textId="17179B49" w:rsidR="00060B82" w:rsidRPr="00CE0420" w:rsidRDefault="000E04AC" w:rsidP="00060B82">
            <w:pPr>
              <w:pStyle w:val="aff"/>
            </w:pPr>
            <w:r>
              <w:t>Parameter</w:t>
            </w:r>
          </w:p>
        </w:tc>
        <w:tc>
          <w:tcPr>
            <w:tcW w:w="1047" w:type="dxa"/>
            <w:shd w:val="clear" w:color="auto" w:fill="002B62"/>
          </w:tcPr>
          <w:p w14:paraId="724B50BB" w14:textId="6EEA817A" w:rsidR="000E04AC" w:rsidRPr="00CE0420" w:rsidRDefault="000E04AC" w:rsidP="00060B82">
            <w:pPr>
              <w:pStyle w:val="aff"/>
            </w:pPr>
            <w:r>
              <w:rPr>
                <w:rFonts w:hint="eastAsia"/>
              </w:rPr>
              <w:t>R</w:t>
            </w:r>
            <w:r>
              <w:t xml:space="preserve">equired/ </w:t>
            </w:r>
            <w:r>
              <w:rPr>
                <w:rFonts w:hint="eastAsia"/>
              </w:rPr>
              <w:t>Optional</w:t>
            </w:r>
          </w:p>
        </w:tc>
        <w:tc>
          <w:tcPr>
            <w:tcW w:w="4995" w:type="dxa"/>
            <w:shd w:val="clear" w:color="auto" w:fill="002B62"/>
          </w:tcPr>
          <w:p w14:paraId="4E65002E" w14:textId="3B8FA02B" w:rsidR="00060B82" w:rsidRPr="00CE0420" w:rsidRDefault="000E04AC" w:rsidP="00060B82">
            <w:pPr>
              <w:pStyle w:val="aff"/>
            </w:pPr>
            <w:r>
              <w:rPr>
                <w:rFonts w:hint="eastAsia"/>
              </w:rPr>
              <w:t>Description</w:t>
            </w:r>
          </w:p>
        </w:tc>
      </w:tr>
      <w:tr w:rsidR="000E04AC" w:rsidRPr="00CE0420" w14:paraId="4C344E05" w14:textId="77777777" w:rsidTr="000E04AC">
        <w:tc>
          <w:tcPr>
            <w:tcW w:w="2343" w:type="dxa"/>
          </w:tcPr>
          <w:p w14:paraId="01165323" w14:textId="77777777" w:rsidR="000E04AC" w:rsidRPr="00CE0420" w:rsidRDefault="000E04AC" w:rsidP="000E04AC">
            <w:pPr>
              <w:pStyle w:val="aff0"/>
            </w:pPr>
            <w:r w:rsidRPr="00CE0420">
              <w:rPr>
                <w:rFonts w:hint="eastAsia"/>
              </w:rPr>
              <w:t>△△－△</w:t>
            </w:r>
            <w:r w:rsidRPr="00CE0420">
              <w:t>state:</w:t>
            </w:r>
            <w:r w:rsidRPr="00CE0420">
              <w:rPr>
                <w:rFonts w:hint="eastAsia"/>
              </w:rPr>
              <w:t>△</w:t>
            </w:r>
            <w:r w:rsidRPr="00CE0420">
              <w:rPr>
                <w:rFonts w:hint="eastAsia"/>
              </w:rPr>
              <w:t>xxx</w:t>
            </w:r>
          </w:p>
        </w:tc>
        <w:tc>
          <w:tcPr>
            <w:tcW w:w="1047" w:type="dxa"/>
          </w:tcPr>
          <w:p w14:paraId="50800AA7" w14:textId="05AF584A" w:rsidR="000E04AC" w:rsidRPr="00CE0420" w:rsidRDefault="000E04AC" w:rsidP="000E04AC">
            <w:pPr>
              <w:pStyle w:val="aff0"/>
              <w:jc w:val="center"/>
            </w:pPr>
            <w:r>
              <w:rPr>
                <w:rFonts w:hint="eastAsia"/>
              </w:rPr>
              <w:t>R</w:t>
            </w:r>
            <w:r>
              <w:t>equired</w:t>
            </w:r>
          </w:p>
        </w:tc>
        <w:tc>
          <w:tcPr>
            <w:tcW w:w="4995" w:type="dxa"/>
          </w:tcPr>
          <w:p w14:paraId="5B259790" w14:textId="6D40BCE6" w:rsidR="000E04AC" w:rsidRPr="00CE0420" w:rsidRDefault="000E04AC" w:rsidP="000E04AC">
            <w:pPr>
              <w:pStyle w:val="aff0"/>
            </w:pPr>
            <w:r w:rsidRPr="00B55980">
              <w:t>Specify the input command</w:t>
            </w:r>
            <w:r>
              <w:t>.</w:t>
            </w:r>
          </w:p>
        </w:tc>
      </w:tr>
      <w:tr w:rsidR="000E04AC" w:rsidRPr="00CE0420" w14:paraId="6FA96785" w14:textId="77777777" w:rsidTr="000E04AC">
        <w:tc>
          <w:tcPr>
            <w:tcW w:w="2343" w:type="dxa"/>
          </w:tcPr>
          <w:p w14:paraId="0DA20670" w14:textId="77777777" w:rsidR="000E04AC" w:rsidRPr="00CE0420" w:rsidRDefault="000E04AC" w:rsidP="000E04AC">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BDDAA64" w14:textId="3C161853" w:rsidR="000E04AC" w:rsidRPr="00CE0420" w:rsidRDefault="000E04AC" w:rsidP="000E04AC">
            <w:pPr>
              <w:pStyle w:val="aff0"/>
              <w:jc w:val="center"/>
            </w:pPr>
            <w:r>
              <w:rPr>
                <w:rFonts w:hint="eastAsia"/>
              </w:rPr>
              <w:t>R</w:t>
            </w:r>
            <w:r>
              <w:t>equired</w:t>
            </w:r>
          </w:p>
        </w:tc>
        <w:tc>
          <w:tcPr>
            <w:tcW w:w="4995" w:type="dxa"/>
          </w:tcPr>
          <w:p w14:paraId="21DE7E8B" w14:textId="061250DF" w:rsidR="000E04AC" w:rsidRPr="00CE0420" w:rsidRDefault="000E04AC" w:rsidP="000E04AC">
            <w:pPr>
              <w:pStyle w:val="aff0"/>
            </w:pPr>
            <w:r w:rsidRPr="00B55980">
              <w:t>Specify the waiting prompt</w:t>
            </w:r>
            <w:r>
              <w:t>. The prompt c</w:t>
            </w:r>
            <w:r w:rsidRPr="000E04AC">
              <w:t xml:space="preserve">an be </w:t>
            </w:r>
            <w:r w:rsidR="00531C7A">
              <w:t>write</w:t>
            </w:r>
            <w:r w:rsidRPr="000E04AC">
              <w:t>d in regular expression.</w:t>
            </w:r>
          </w:p>
        </w:tc>
      </w:tr>
      <w:tr w:rsidR="00060B82" w:rsidRPr="00CE0420" w14:paraId="66E49561" w14:textId="77777777" w:rsidTr="000E04AC">
        <w:tc>
          <w:tcPr>
            <w:tcW w:w="2343"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1047" w:type="dxa"/>
          </w:tcPr>
          <w:p w14:paraId="6DE5A72B" w14:textId="28E3790D" w:rsidR="00060B82" w:rsidRPr="00CE0420" w:rsidRDefault="000E04AC" w:rsidP="000E04AC">
            <w:pPr>
              <w:pStyle w:val="aff0"/>
              <w:jc w:val="center"/>
            </w:pPr>
            <w:r>
              <w:rPr>
                <w:rFonts w:hint="eastAsia"/>
              </w:rPr>
              <w:t>O</w:t>
            </w:r>
            <w:r>
              <w:t>ptional</w:t>
            </w:r>
          </w:p>
        </w:tc>
        <w:tc>
          <w:tcPr>
            <w:tcW w:w="4995" w:type="dxa"/>
          </w:tcPr>
          <w:p w14:paraId="77597876" w14:textId="77777777" w:rsidR="000E04AC" w:rsidRDefault="000E04AC" w:rsidP="000E04AC">
            <w:pPr>
              <w:pStyle w:val="aff0"/>
            </w:pPr>
            <w:r>
              <w:t>Specify the shell file name to check the result with the created shell.</w:t>
            </w:r>
          </w:p>
          <w:p w14:paraId="3E6F2D4B" w14:textId="61B935C3" w:rsidR="000E04AC" w:rsidRDefault="000E04AC" w:rsidP="000E04AC">
            <w:pPr>
              <w:pStyle w:val="aff0"/>
            </w:pPr>
            <w:r>
              <w:t>If the exit code of the created shell is 0, the result is determined as normal, and the others are abnormal.</w:t>
            </w:r>
          </w:p>
          <w:p w14:paraId="4A297BC6" w14:textId="2791B9F9" w:rsidR="000E04AC" w:rsidRDefault="000E04AC" w:rsidP="000E04AC">
            <w:pPr>
              <w:pStyle w:val="aff0"/>
            </w:pPr>
            <w:r>
              <w:t>This parameter is not required when checking the result with default shell.</w:t>
            </w:r>
          </w:p>
          <w:p w14:paraId="347E397D" w14:textId="0441E874" w:rsidR="000E04AC" w:rsidRDefault="000E04AC" w:rsidP="000E04AC">
            <w:pPr>
              <w:pStyle w:val="aff0"/>
            </w:pPr>
            <w:r>
              <w:t xml:space="preserve">The default shell will grep the contents of standard output with the string specified by </w:t>
            </w:r>
            <w:r w:rsidR="00B43DCF">
              <w:t xml:space="preserve">parameter </w:t>
            </w:r>
            <w:r>
              <w:t>(-).</w:t>
            </w:r>
          </w:p>
          <w:p w14:paraId="69705317" w14:textId="2B5FE8E4" w:rsidR="000E04AC" w:rsidRDefault="000E04AC" w:rsidP="000E04AC">
            <w:pPr>
              <w:pStyle w:val="aff0"/>
            </w:pPr>
            <w:r>
              <w:t xml:space="preserve">If there is at least one matching row, the result is determined normal, and if there is no matching row, the result is determined to be </w:t>
            </w:r>
            <w:r w:rsidR="00B43DCF">
              <w:t>abnormal.</w:t>
            </w:r>
          </w:p>
          <w:p w14:paraId="3E232F91" w14:textId="04DA9EF9" w:rsidR="00324089" w:rsidRPr="00CE0420" w:rsidRDefault="000E04AC" w:rsidP="000E04AC">
            <w:pPr>
              <w:pStyle w:val="aff0"/>
            </w:pPr>
            <w:r>
              <w:t>In addition, if the parameter is not specified, the result will be determined as abnormal. In the case of using the parameter to save the command result (standard output) to the file specified by stdout_file, please specifiy yes for ignore_errors.</w:t>
            </w:r>
          </w:p>
        </w:tc>
      </w:tr>
      <w:tr w:rsidR="000E04AC" w:rsidRPr="00CE0420" w14:paraId="4245233C" w14:textId="77777777" w:rsidTr="000E04AC">
        <w:tc>
          <w:tcPr>
            <w:tcW w:w="2343" w:type="dxa"/>
          </w:tcPr>
          <w:p w14:paraId="6A43A3EB" w14:textId="77777777" w:rsidR="000E04AC" w:rsidRPr="00CE0420" w:rsidRDefault="000E04AC" w:rsidP="000E04AC">
            <w:pPr>
              <w:pStyle w:val="aff0"/>
            </w:pPr>
            <w:r w:rsidRPr="00CE0420">
              <w:rPr>
                <w:rFonts w:hint="eastAsia"/>
              </w:rPr>
              <w:t>△△△△</w:t>
            </w:r>
            <w:r w:rsidRPr="00CE0420">
              <w:rPr>
                <w:rFonts w:hint="eastAsia"/>
              </w:rPr>
              <w:t>parameter:</w:t>
            </w:r>
          </w:p>
          <w:p w14:paraId="3FF46DF9"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6EDB962A" w14:textId="3250CE2D" w:rsidR="000E04AC" w:rsidRPr="00CE0420" w:rsidRDefault="000E04AC" w:rsidP="000E04AC">
            <w:pPr>
              <w:pStyle w:val="aff0"/>
              <w:jc w:val="center"/>
            </w:pPr>
            <w:r>
              <w:rPr>
                <w:rFonts w:hint="eastAsia"/>
              </w:rPr>
              <w:t>O</w:t>
            </w:r>
            <w:r>
              <w:t>ptional</w:t>
            </w:r>
          </w:p>
        </w:tc>
        <w:tc>
          <w:tcPr>
            <w:tcW w:w="4995" w:type="dxa"/>
          </w:tcPr>
          <w:p w14:paraId="4B922FEB" w14:textId="5DEE536F" w:rsidR="000E04AC" w:rsidRPr="00B43DCF" w:rsidRDefault="00B43DCF" w:rsidP="00B43DCF">
            <w:pPr>
              <w:pStyle w:val="aff0"/>
              <w:rPr>
                <w:rFonts w:cs="ＭＳ Ｐゴシック"/>
                <w:color w:val="000000"/>
              </w:rPr>
            </w:pPr>
            <w:r w:rsidRPr="00B43DCF">
              <w:rPr>
                <w:rFonts w:cs="ＭＳ Ｐゴシック"/>
                <w:color w:val="000000"/>
              </w:rPr>
              <w:t>Specify the string to search for the result (standard output) of the input command</w:t>
            </w:r>
            <w:r>
              <w:rPr>
                <w:rFonts w:cs="ＭＳ Ｐゴシック"/>
                <w:color w:val="000000"/>
              </w:rPr>
              <w:t>.</w:t>
            </w:r>
            <w:r>
              <w:rPr>
                <w:rFonts w:cs="ＭＳ Ｐゴシック" w:hint="eastAsia"/>
                <w:color w:val="000000"/>
              </w:rPr>
              <w:t xml:space="preserve"> </w:t>
            </w:r>
            <w:r>
              <w:t>If the shell is specified, the strings will become the parameters during shell execution. Enumerate the criteria strings if there are multiple of them.</w:t>
            </w:r>
          </w:p>
        </w:tc>
      </w:tr>
      <w:tr w:rsidR="000E04AC" w:rsidRPr="00CE0420" w14:paraId="2378BD37" w14:textId="77777777" w:rsidTr="000E04AC">
        <w:tc>
          <w:tcPr>
            <w:tcW w:w="2343" w:type="dxa"/>
          </w:tcPr>
          <w:p w14:paraId="71659EF8" w14:textId="77777777" w:rsidR="000E04AC" w:rsidRPr="00CE0420" w:rsidRDefault="000E04AC" w:rsidP="000E04AC">
            <w:pPr>
              <w:pStyle w:val="aff0"/>
            </w:pPr>
            <w:r w:rsidRPr="00CE0420">
              <w:rPr>
                <w:rFonts w:hint="eastAsia"/>
              </w:rPr>
              <w:t>△△△△</w:t>
            </w:r>
            <w:r w:rsidRPr="00CE0420">
              <w:t>stdout_file:</w:t>
            </w:r>
            <w:r w:rsidRPr="00CE0420">
              <w:rPr>
                <w:rFonts w:hint="eastAsia"/>
              </w:rPr>
              <w:t>△</w:t>
            </w:r>
            <w:r w:rsidRPr="00CE0420">
              <w:rPr>
                <w:rFonts w:hint="eastAsia"/>
              </w:rPr>
              <w:t>xxx</w:t>
            </w:r>
          </w:p>
        </w:tc>
        <w:tc>
          <w:tcPr>
            <w:tcW w:w="1047" w:type="dxa"/>
          </w:tcPr>
          <w:p w14:paraId="629078B1" w14:textId="6869FCB5" w:rsidR="000E04AC" w:rsidRPr="00CE0420" w:rsidRDefault="000E04AC" w:rsidP="000E04AC">
            <w:pPr>
              <w:pStyle w:val="aff0"/>
              <w:jc w:val="center"/>
            </w:pPr>
            <w:r>
              <w:rPr>
                <w:rFonts w:hint="eastAsia"/>
              </w:rPr>
              <w:t>O</w:t>
            </w:r>
            <w:r>
              <w:t>ptional</w:t>
            </w:r>
          </w:p>
        </w:tc>
        <w:tc>
          <w:tcPr>
            <w:tcW w:w="4995" w:type="dxa"/>
          </w:tcPr>
          <w:p w14:paraId="67EDA8FC" w14:textId="63EA7398" w:rsidR="000E04AC" w:rsidRPr="009B5264" w:rsidRDefault="00B43DCF" w:rsidP="000E04AC">
            <w:pPr>
              <w:pStyle w:val="aff0"/>
            </w:pPr>
            <w:r w:rsidRPr="00B43DCF">
              <w:rPr>
                <w:rFonts w:cs="ＭＳ Ｐゴシック"/>
                <w:color w:val="000000"/>
              </w:rPr>
              <w:t>The file to save the result</w:t>
            </w:r>
            <w:r>
              <w:rPr>
                <w:rFonts w:cs="ＭＳ Ｐゴシック"/>
                <w:color w:val="000000"/>
              </w:rPr>
              <w:t xml:space="preserve"> </w:t>
            </w:r>
            <w:r w:rsidRPr="00B43DCF">
              <w:rPr>
                <w:rFonts w:cs="ＭＳ Ｐゴシック"/>
                <w:color w:val="000000"/>
              </w:rPr>
              <w:t>(standard output) of the input command</w:t>
            </w:r>
            <w:r>
              <w:rPr>
                <w:rFonts w:cs="ＭＳ Ｐゴシック"/>
                <w:color w:val="000000"/>
              </w:rPr>
              <w:t>.</w:t>
            </w:r>
          </w:p>
        </w:tc>
      </w:tr>
      <w:tr w:rsidR="000E04AC" w:rsidRPr="00CE0420" w14:paraId="0209B0DE" w14:textId="77777777" w:rsidTr="000E04AC">
        <w:tc>
          <w:tcPr>
            <w:tcW w:w="2343" w:type="dxa"/>
          </w:tcPr>
          <w:p w14:paraId="69FFAF82" w14:textId="77777777" w:rsidR="000E04AC" w:rsidRPr="00CE0420" w:rsidRDefault="000E04AC" w:rsidP="000E04AC">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1047" w:type="dxa"/>
          </w:tcPr>
          <w:p w14:paraId="10FD07D7" w14:textId="672A010D" w:rsidR="000E04AC" w:rsidRPr="00CE0420" w:rsidRDefault="000E04AC" w:rsidP="000E04AC">
            <w:pPr>
              <w:pStyle w:val="aff0"/>
              <w:jc w:val="center"/>
            </w:pPr>
            <w:r>
              <w:rPr>
                <w:rFonts w:hint="eastAsia"/>
              </w:rPr>
              <w:t>O</w:t>
            </w:r>
            <w:r>
              <w:t>ptional</w:t>
            </w:r>
          </w:p>
        </w:tc>
        <w:tc>
          <w:tcPr>
            <w:tcW w:w="4995" w:type="dxa"/>
          </w:tcPr>
          <w:p w14:paraId="3DC9E419" w14:textId="77777777" w:rsidR="00B43DCF" w:rsidRDefault="00B43DCF" w:rsidP="00B43DCF">
            <w:pPr>
              <w:pStyle w:val="aff0"/>
            </w:pPr>
            <w:r>
              <w:t>Please set this file to the shell parameter if the shell parameter if specified.</w:t>
            </w:r>
          </w:p>
          <w:p w14:paraId="56226F03" w14:textId="09CC634B" w:rsidR="000E04AC" w:rsidRPr="00CE0420" w:rsidRDefault="00B43DCF" w:rsidP="00B43DCF">
            <w:pPr>
              <w:pStyle w:val="aff0"/>
              <w:rPr>
                <w:rFonts w:cs="ＭＳ Ｐゴシック"/>
                <w:color w:val="000000"/>
              </w:rPr>
            </w:pPr>
            <w:r>
              <w:t>Specify "yes" to exit the dialog normally if the search result is normal and specify no to proceed to the next. "no" is set on default.</w:t>
            </w:r>
          </w:p>
        </w:tc>
      </w:tr>
      <w:tr w:rsidR="000E04AC" w:rsidRPr="00CE0420" w14:paraId="48CDACD5" w14:textId="77777777" w:rsidTr="000E04AC">
        <w:tc>
          <w:tcPr>
            <w:tcW w:w="2343" w:type="dxa"/>
          </w:tcPr>
          <w:p w14:paraId="48D2E1E8" w14:textId="77777777" w:rsidR="000E04AC" w:rsidRPr="00CE0420" w:rsidRDefault="000E04AC" w:rsidP="000E04AC">
            <w:pPr>
              <w:pStyle w:val="aff0"/>
            </w:pPr>
            <w:r w:rsidRPr="00CE0420">
              <w:rPr>
                <w:rFonts w:hint="eastAsia"/>
              </w:rPr>
              <w:lastRenderedPageBreak/>
              <w:t>△△△△</w:t>
            </w:r>
            <w:r w:rsidRPr="00CE0420">
              <w:t>ignore_errors:</w:t>
            </w:r>
            <w:r w:rsidRPr="00CE0420">
              <w:rPr>
                <w:rFonts w:hint="eastAsia"/>
              </w:rPr>
              <w:t>△</w:t>
            </w:r>
            <w:r w:rsidRPr="00CE0420">
              <w:rPr>
                <w:rFonts w:hint="eastAsia"/>
              </w:rPr>
              <w:t xml:space="preserve"> xxx</w:t>
            </w:r>
          </w:p>
          <w:p w14:paraId="5D315008" w14:textId="77777777" w:rsidR="000E04AC" w:rsidRPr="00CE0420" w:rsidRDefault="000E04AC" w:rsidP="000E04AC">
            <w:pPr>
              <w:pStyle w:val="aff0"/>
            </w:pPr>
          </w:p>
          <w:p w14:paraId="47D83014" w14:textId="48C28179" w:rsidR="000E04AC" w:rsidRPr="00CE0420" w:rsidRDefault="000E04AC" w:rsidP="000E04AC">
            <w:pPr>
              <w:pStyle w:val="aff0"/>
            </w:pPr>
            <w:r w:rsidRPr="00CE0420">
              <w:rPr>
                <w:rFonts w:hint="eastAsia"/>
              </w:rPr>
              <w:t>※△</w:t>
            </w:r>
            <w:r w:rsidRPr="00CE0420">
              <w:rPr>
                <w:rFonts w:hint="eastAsia"/>
              </w:rPr>
              <w:t>:</w:t>
            </w:r>
            <w:r>
              <w:rPr>
                <w:rFonts w:hint="eastAsia"/>
              </w:rPr>
              <w:t>Half-width space</w:t>
            </w:r>
          </w:p>
        </w:tc>
        <w:tc>
          <w:tcPr>
            <w:tcW w:w="1047" w:type="dxa"/>
          </w:tcPr>
          <w:p w14:paraId="4BB93BB1" w14:textId="055BB976" w:rsidR="000E04AC" w:rsidRPr="00CE0420" w:rsidRDefault="000E04AC" w:rsidP="000E04AC">
            <w:pPr>
              <w:pStyle w:val="aff0"/>
              <w:jc w:val="center"/>
            </w:pPr>
            <w:r>
              <w:rPr>
                <w:rFonts w:hint="eastAsia"/>
              </w:rPr>
              <w:t>O</w:t>
            </w:r>
            <w:r>
              <w:t>ptional</w:t>
            </w:r>
          </w:p>
        </w:tc>
        <w:tc>
          <w:tcPr>
            <w:tcW w:w="4995" w:type="dxa"/>
          </w:tcPr>
          <w:p w14:paraId="7F3E64B0" w14:textId="77777777" w:rsidR="00B43DCF" w:rsidRDefault="00B43DCF" w:rsidP="000E04AC">
            <w:pPr>
              <w:pStyle w:val="aff0"/>
            </w:pPr>
            <w:r w:rsidRPr="00B43DCF">
              <w:t>Specify "yes" to proceed to the next even if the search result is abnormal.</w:t>
            </w:r>
          </w:p>
          <w:p w14:paraId="0C30D7A6" w14:textId="6010CABB" w:rsidR="000E04AC" w:rsidRPr="00CE0420" w:rsidRDefault="00B43DCF" w:rsidP="000E04AC">
            <w:pPr>
              <w:pStyle w:val="aff0"/>
            </w:pPr>
            <w:r w:rsidRPr="00B43DCF">
              <w:t>"no" is set on default</w:t>
            </w:r>
            <w:r>
              <w:t>.</w:t>
            </w:r>
          </w:p>
        </w:tc>
      </w:tr>
    </w:tbl>
    <w:p w14:paraId="756DAEBF" w14:textId="5155677A" w:rsidR="0086290D" w:rsidRDefault="0039345F">
      <w:pPr>
        <w:widowControl/>
        <w:jc w:val="left"/>
      </w:pPr>
      <w:r w:rsidRPr="00CE0420">
        <w:rPr>
          <w:rFonts w:hint="eastAsia"/>
          <w:noProof/>
        </w:rPr>
        <mc:AlternateContent>
          <mc:Choice Requires="wps">
            <w:drawing>
              <wp:anchor distT="0" distB="0" distL="114300" distR="114300" simplePos="0" relativeHeight="251617280" behindDoc="0" locked="0" layoutInCell="1" allowOverlap="1" wp14:anchorId="3D8F8335" wp14:editId="2BB26CF9">
                <wp:simplePos x="0" y="0"/>
                <wp:positionH relativeFrom="column">
                  <wp:posOffset>817245</wp:posOffset>
                </wp:positionH>
                <wp:positionV relativeFrom="paragraph">
                  <wp:posOffset>56515</wp:posOffset>
                </wp:positionV>
                <wp:extent cx="4980305" cy="2265045"/>
                <wp:effectExtent l="0" t="0" r="10795" b="20955"/>
                <wp:wrapTopAndBottom/>
                <wp:docPr id="12" name="正方形/長方形 12"/>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5C76A21F" w:rsidR="0008204C" w:rsidRPr="0039345F" w:rsidRDefault="0008204C"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08204C" w:rsidRPr="0039345F" w:rsidRDefault="0008204C"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exec_list:</w:t>
                            </w:r>
                          </w:p>
                          <w:p w14:paraId="7A835D32"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08204C" w:rsidRPr="0039345F" w:rsidRDefault="0008204C"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08204C" w:rsidRPr="0039345F" w:rsidRDefault="0008204C"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08204C" w:rsidRPr="0039345F" w:rsidRDefault="0008204C" w:rsidP="0039345F">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33" style="position:absolute;margin-left:64.35pt;margin-top:4.45pt;width:392.15pt;height:178.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" fillcolor="#f2f2f2 [3052]" strokecolor="#5a5a5a [2109]">
                <v:textbox>
                  <w:txbxContent>
                    <w:p w14:paraId="56D4D70F" w14:textId="5C76A21F" w:rsidR="0008204C" w:rsidRPr="0039345F" w:rsidRDefault="0008204C"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08204C" w:rsidRPr="0039345F" w:rsidRDefault="0008204C"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exec_list:</w:t>
                      </w:r>
                    </w:p>
                    <w:p w14:paraId="7A835D32"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08204C" w:rsidRPr="0039345F" w:rsidRDefault="0008204C"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08204C" w:rsidRPr="0039345F" w:rsidRDefault="0008204C"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08204C" w:rsidRPr="0039345F" w:rsidRDefault="0008204C" w:rsidP="0039345F">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35712" behindDoc="0" locked="0" layoutInCell="1" allowOverlap="1" wp14:anchorId="0F52D6D1" wp14:editId="789065CC">
                <wp:simplePos x="0" y="0"/>
                <wp:positionH relativeFrom="column">
                  <wp:posOffset>781974</wp:posOffset>
                </wp:positionH>
                <wp:positionV relativeFrom="paragraph">
                  <wp:posOffset>4788881</wp:posOffset>
                </wp:positionV>
                <wp:extent cx="4980305" cy="2289810"/>
                <wp:effectExtent l="0" t="0" r="10795" b="15240"/>
                <wp:wrapTopAndBottom/>
                <wp:docPr id="448" name="正方形/長方形 448"/>
                <wp:cNvGraphicFramePr/>
                <a:graphic xmlns:a="http://schemas.openxmlformats.org/drawingml/2006/main">
                  <a:graphicData uri="http://schemas.microsoft.com/office/word/2010/wordprocessingShape">
                    <wps:wsp>
                      <wps:cNvSpPr/>
                      <wps:spPr>
                        <a:xfrm>
                          <a:off x="0" y="0"/>
                          <a:ext cx="4980305" cy="22898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4A470AA7" w:rsidR="0008204C" w:rsidRPr="0039345F" w:rsidRDefault="0008204C"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08204C" w:rsidRPr="0039345F" w:rsidRDefault="0008204C"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exec_list:</w:t>
                            </w:r>
                          </w:p>
                          <w:p w14:paraId="4841F1EE"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08204C" w:rsidRPr="0039345F" w:rsidRDefault="0008204C"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08204C" w:rsidRPr="0039345F" w:rsidRDefault="0008204C"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08204C" w:rsidRPr="0039345F" w:rsidRDefault="0008204C"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08204C" w:rsidRPr="0039345F" w:rsidRDefault="0008204C"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34" style="position:absolute;margin-left:61.55pt;margin-top:377.1pt;width:392.15pt;height:180.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" fillcolor="#f2f2f2 [3052]" strokecolor="#5a5a5a [2109]">
                <v:textbox>
                  <w:txbxContent>
                    <w:p w14:paraId="07E281E4" w14:textId="4A470AA7" w:rsidR="0008204C" w:rsidRPr="0039345F" w:rsidRDefault="0008204C"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08204C" w:rsidRPr="0039345F" w:rsidRDefault="0008204C"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exec_list:</w:t>
                      </w:r>
                    </w:p>
                    <w:p w14:paraId="4841F1EE"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08204C" w:rsidRPr="0039345F" w:rsidRDefault="0008204C"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08204C" w:rsidRPr="0039345F" w:rsidRDefault="0008204C"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08204C" w:rsidRPr="0039345F" w:rsidRDefault="0008204C"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08204C" w:rsidRPr="0039345F" w:rsidRDefault="0008204C" w:rsidP="002D068D">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7BC074D3">
                <wp:simplePos x="0" y="0"/>
                <wp:positionH relativeFrom="column">
                  <wp:posOffset>809683</wp:posOffset>
                </wp:positionH>
                <wp:positionV relativeFrom="paragraph">
                  <wp:posOffset>2367337</wp:posOffset>
                </wp:positionV>
                <wp:extent cx="4980305" cy="2313305"/>
                <wp:effectExtent l="0" t="0" r="10795" b="10795"/>
                <wp:wrapTopAndBottom/>
                <wp:docPr id="29" name="正方形/長方形 29"/>
                <wp:cNvGraphicFramePr/>
                <a:graphic xmlns:a="http://schemas.openxmlformats.org/drawingml/2006/main">
                  <a:graphicData uri="http://schemas.microsoft.com/office/word/2010/wordprocessingShape">
                    <wps:wsp>
                      <wps:cNvSpPr/>
                      <wps:spPr>
                        <a:xfrm>
                          <a:off x="0" y="0"/>
                          <a:ext cx="4980305" cy="2313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33CDC40" w:rsidR="0008204C" w:rsidRPr="0039345F" w:rsidRDefault="0008204C"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08204C" w:rsidRPr="0039345F" w:rsidRDefault="0008204C"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exec_list:</w:t>
                            </w:r>
                          </w:p>
                          <w:p w14:paraId="12449CB3"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08204C" w:rsidRPr="0039345F" w:rsidRDefault="0008204C"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08204C" w:rsidRPr="0039345F" w:rsidRDefault="0008204C"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08204C" w:rsidRPr="00284750" w:rsidRDefault="0008204C"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08204C" w:rsidRPr="0039345F" w:rsidRDefault="0008204C"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35" style="position:absolute;margin-left:63.75pt;margin-top:186.4pt;width:392.15pt;height:182.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" fillcolor="#f2f2f2 [3052]" strokecolor="#5a5a5a [2109]">
                <v:textbox>
                  <w:txbxContent>
                    <w:p w14:paraId="30DDBD83" w14:textId="533CDC40" w:rsidR="0008204C" w:rsidRPr="0039345F" w:rsidRDefault="0008204C"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08204C" w:rsidRPr="0039345F" w:rsidRDefault="0008204C"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08204C" w:rsidRPr="0039345F" w:rsidRDefault="0008204C" w:rsidP="002D068D">
                      <w:pPr>
                        <w:rPr>
                          <w:color w:val="000000" w:themeColor="text1"/>
                          <w:sz w:val="16"/>
                          <w:szCs w:val="18"/>
                        </w:rPr>
                      </w:pPr>
                      <w:r w:rsidRPr="0039345F">
                        <w:rPr>
                          <w:rFonts w:hint="eastAsia"/>
                          <w:color w:val="000000" w:themeColor="text1"/>
                          <w:sz w:val="16"/>
                          <w:szCs w:val="18"/>
                        </w:rPr>
                        <w:t>exec_list:</w:t>
                      </w:r>
                    </w:p>
                    <w:p w14:paraId="12449CB3"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08204C" w:rsidRPr="0039345F" w:rsidRDefault="0008204C"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08204C" w:rsidRPr="0039345F" w:rsidRDefault="0008204C"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08204C" w:rsidRPr="0039345F" w:rsidRDefault="0008204C"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08204C" w:rsidRPr="00284750" w:rsidRDefault="0008204C"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08204C" w:rsidRPr="0039345F" w:rsidRDefault="0008204C" w:rsidP="002D068D">
                      <w:pPr>
                        <w:rPr>
                          <w:color w:val="000000" w:themeColor="text1"/>
                          <w:sz w:val="16"/>
                          <w:szCs w:val="18"/>
                        </w:rPr>
                      </w:pPr>
                    </w:p>
                  </w:txbxContent>
                </v:textbox>
                <w10:wrap type="topAndBottom"/>
              </v:rect>
            </w:pict>
          </mc:Fallback>
        </mc:AlternateContent>
      </w:r>
    </w:p>
    <w:p w14:paraId="5C914B65" w14:textId="192D58FB" w:rsidR="00994BD9" w:rsidRDefault="00994BD9">
      <w:pPr>
        <w:widowControl/>
        <w:jc w:val="left"/>
      </w:pPr>
    </w:p>
    <w:p w14:paraId="23CF2B68" w14:textId="4DC5FB7A" w:rsidR="004755AA" w:rsidRPr="00CE0420" w:rsidRDefault="0039345F" w:rsidP="00856000">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7891869E">
                <wp:simplePos x="0" y="0"/>
                <wp:positionH relativeFrom="column">
                  <wp:posOffset>789305</wp:posOffset>
                </wp:positionH>
                <wp:positionV relativeFrom="paragraph">
                  <wp:posOffset>6478270</wp:posOffset>
                </wp:positionV>
                <wp:extent cx="4980305" cy="1940560"/>
                <wp:effectExtent l="0" t="0" r="10795" b="21590"/>
                <wp:wrapTopAndBottom/>
                <wp:docPr id="46" name="正方形/長方形 46"/>
                <wp:cNvGraphicFramePr/>
                <a:graphic xmlns:a="http://schemas.openxmlformats.org/drawingml/2006/main">
                  <a:graphicData uri="http://schemas.microsoft.com/office/word/2010/wordprocessingShape">
                    <wps:wsp>
                      <wps:cNvSpPr/>
                      <wps:spPr>
                        <a:xfrm>
                          <a:off x="0" y="0"/>
                          <a:ext cx="4980305" cy="19405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76921366" w:rsidR="0008204C" w:rsidRPr="0039345F" w:rsidRDefault="0008204C"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08204C" w:rsidRPr="0039345F" w:rsidRDefault="0008204C"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08204C" w:rsidRPr="0039345F" w:rsidRDefault="0008204C"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08204C" w:rsidRPr="0039345F" w:rsidRDefault="0008204C"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08204C" w:rsidRPr="0039345F" w:rsidRDefault="0008204C"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08204C" w:rsidRPr="0039345F" w:rsidRDefault="0008204C"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08204C" w:rsidRPr="0039345F" w:rsidRDefault="0008204C"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08204C" w:rsidRPr="0039345F" w:rsidRDefault="0008204C"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08204C" w:rsidRPr="0039345F" w:rsidRDefault="0008204C"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08204C" w:rsidRPr="0039345F" w:rsidRDefault="0008204C" w:rsidP="00675732">
                            <w:pPr>
                              <w:ind w:firstLineChars="200" w:firstLine="320"/>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36" style="position:absolute;margin-left:62.15pt;margin-top:510.1pt;width:392.15pt;height:15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" fillcolor="#f2f2f2 [3052]" strokecolor="#5a5a5a [2109]">
                <v:textbox>
                  <w:txbxContent>
                    <w:p w14:paraId="00857CA9" w14:textId="76921366" w:rsidR="0008204C" w:rsidRPr="0039345F" w:rsidRDefault="0008204C"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08204C" w:rsidRPr="0039345F" w:rsidRDefault="0008204C"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08204C" w:rsidRPr="0039345F" w:rsidRDefault="0008204C"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08204C" w:rsidRPr="0039345F" w:rsidRDefault="0008204C"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08204C" w:rsidRPr="0039345F" w:rsidRDefault="0008204C"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08204C" w:rsidRPr="0039345F" w:rsidRDefault="0008204C"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08204C" w:rsidRPr="0039345F" w:rsidRDefault="0008204C"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08204C" w:rsidRPr="0039345F" w:rsidRDefault="0008204C"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08204C" w:rsidRPr="0039345F" w:rsidRDefault="0008204C"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08204C" w:rsidRPr="0039345F" w:rsidRDefault="0008204C" w:rsidP="00675732">
                      <w:pPr>
                        <w:ind w:firstLineChars="200" w:firstLine="320"/>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30F3D05C">
                <wp:simplePos x="0" y="0"/>
                <wp:positionH relativeFrom="column">
                  <wp:posOffset>789305</wp:posOffset>
                </wp:positionH>
                <wp:positionV relativeFrom="paragraph">
                  <wp:posOffset>1270</wp:posOffset>
                </wp:positionV>
                <wp:extent cx="4980305" cy="6317615"/>
                <wp:effectExtent l="0" t="0" r="10795" b="26035"/>
                <wp:wrapTopAndBottom/>
                <wp:docPr id="450" name="正方形/長方形 450"/>
                <wp:cNvGraphicFramePr/>
                <a:graphic xmlns:a="http://schemas.openxmlformats.org/drawingml/2006/main">
                  <a:graphicData uri="http://schemas.microsoft.com/office/word/2010/wordprocessingShape">
                    <wps:wsp>
                      <wps:cNvSpPr/>
                      <wps:spPr>
                        <a:xfrm>
                          <a:off x="0" y="0"/>
                          <a:ext cx="4980305" cy="63176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2BA778E3" w:rsidR="0008204C" w:rsidRPr="00E84364" w:rsidRDefault="0008204C"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08204C" w:rsidRPr="00E84364" w:rsidRDefault="0008204C"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08204C" w:rsidRPr="00E84364" w:rsidRDefault="0008204C" w:rsidP="004755AA">
                            <w:pPr>
                              <w:rPr>
                                <w:color w:val="000000" w:themeColor="text1"/>
                                <w:sz w:val="16"/>
                              </w:rPr>
                            </w:pPr>
                          </w:p>
                          <w:p w14:paraId="723CC54C" w14:textId="77777777" w:rsidR="0008204C" w:rsidRPr="00E84364" w:rsidRDefault="0008204C" w:rsidP="004755AA">
                            <w:pPr>
                              <w:rPr>
                                <w:color w:val="000000" w:themeColor="text1"/>
                                <w:sz w:val="16"/>
                              </w:rPr>
                            </w:pPr>
                            <w:r w:rsidRPr="00E84364">
                              <w:rPr>
                                <w:color w:val="000000" w:themeColor="text1"/>
                                <w:sz w:val="16"/>
                              </w:rPr>
                              <w:t xml:space="preserve">exec_list:                                          </w:t>
                            </w:r>
                          </w:p>
                          <w:p w14:paraId="2069F543" w14:textId="77777777" w:rsidR="0008204C" w:rsidRPr="00E84364" w:rsidRDefault="0008204C" w:rsidP="004755AA">
                            <w:pPr>
                              <w:rPr>
                                <w:color w:val="000000" w:themeColor="text1"/>
                                <w:sz w:val="16"/>
                              </w:rPr>
                            </w:pPr>
                            <w:r w:rsidRPr="00E84364">
                              <w:rPr>
                                <w:color w:val="000000" w:themeColor="text1"/>
                                <w:sz w:val="16"/>
                              </w:rPr>
                              <w:t xml:space="preserve">  - state: cat /etc/hosts</w:t>
                            </w:r>
                          </w:p>
                          <w:p w14:paraId="1BF2E089" w14:textId="77777777" w:rsidR="0008204C" w:rsidRPr="00E84364" w:rsidRDefault="0008204C" w:rsidP="004755AA">
                            <w:pPr>
                              <w:rPr>
                                <w:color w:val="000000" w:themeColor="text1"/>
                                <w:sz w:val="16"/>
                              </w:rPr>
                            </w:pPr>
                            <w:r w:rsidRPr="00E84364">
                              <w:rPr>
                                <w:color w:val="000000" w:themeColor="text1"/>
                                <w:sz w:val="16"/>
                              </w:rPr>
                              <w:t xml:space="preserve">    prompt: root@{{ __loginhostname__ }}</w:t>
                            </w:r>
                          </w:p>
                          <w:p w14:paraId="4F9CAF66" w14:textId="6639C9C7" w:rsidR="0008204C" w:rsidRPr="00E84364" w:rsidRDefault="0008204C" w:rsidP="004755AA">
                            <w:pPr>
                              <w:rPr>
                                <w:color w:val="000000" w:themeColor="text1"/>
                                <w:sz w:val="16"/>
                              </w:rPr>
                            </w:pPr>
                            <w:r w:rsidRPr="00E84364">
                              <w:rPr>
                                <w:color w:val="000000" w:themeColor="text1"/>
                                <w:sz w:val="16"/>
                              </w:rPr>
                              <w:t xml:space="preserve">    shell: /tmp/grep.sh</w:t>
                            </w:r>
                          </w:p>
                          <w:p w14:paraId="4901CEC5" w14:textId="77777777" w:rsidR="0008204C" w:rsidRPr="00E84364" w:rsidRDefault="0008204C" w:rsidP="004755AA">
                            <w:pPr>
                              <w:rPr>
                                <w:color w:val="000000" w:themeColor="text1"/>
                                <w:sz w:val="16"/>
                              </w:rPr>
                            </w:pPr>
                            <w:r w:rsidRPr="00E84364">
                              <w:rPr>
                                <w:color w:val="000000" w:themeColor="text1"/>
                                <w:sz w:val="16"/>
                              </w:rPr>
                              <w:t xml:space="preserve">    stdout_file: /tmp/stdout.txt</w:t>
                            </w:r>
                          </w:p>
                          <w:p w14:paraId="656638ED" w14:textId="77777777" w:rsidR="0008204C" w:rsidRPr="00E84364" w:rsidRDefault="0008204C" w:rsidP="004755AA">
                            <w:pPr>
                              <w:rPr>
                                <w:color w:val="000000" w:themeColor="text1"/>
                                <w:sz w:val="16"/>
                              </w:rPr>
                            </w:pPr>
                            <w:r w:rsidRPr="00E84364">
                              <w:rPr>
                                <w:color w:val="000000" w:themeColor="text1"/>
                                <w:sz w:val="16"/>
                              </w:rPr>
                              <w:t xml:space="preserve">    parameter: </w:t>
                            </w:r>
                          </w:p>
                          <w:p w14:paraId="1DA2C261" w14:textId="77777777" w:rsidR="0008204C" w:rsidRPr="00E84364" w:rsidRDefault="0008204C" w:rsidP="004755AA">
                            <w:pPr>
                              <w:rPr>
                                <w:color w:val="000000" w:themeColor="text1"/>
                                <w:sz w:val="16"/>
                              </w:rPr>
                            </w:pPr>
                            <w:r w:rsidRPr="00E84364">
                              <w:rPr>
                                <w:color w:val="000000" w:themeColor="text1"/>
                                <w:sz w:val="16"/>
                              </w:rPr>
                              <w:t xml:space="preserve">      - 139.0.0.1</w:t>
                            </w:r>
                          </w:p>
                          <w:p w14:paraId="2AA0402A" w14:textId="6CD97F2D" w:rsidR="0008204C" w:rsidRDefault="0008204C" w:rsidP="004755AA">
                            <w:pPr>
                              <w:rPr>
                                <w:color w:val="000000" w:themeColor="text1"/>
                                <w:sz w:val="16"/>
                              </w:rPr>
                            </w:pPr>
                            <w:r w:rsidRPr="00E84364">
                              <w:rPr>
                                <w:color w:val="000000" w:themeColor="text1"/>
                                <w:sz w:val="16"/>
                              </w:rPr>
                              <w:t xml:space="preserve">      - lalhost  </w:t>
                            </w:r>
                          </w:p>
                          <w:p w14:paraId="6EF0DE1A" w14:textId="77777777" w:rsidR="0008204C" w:rsidRPr="00E84364" w:rsidRDefault="0008204C" w:rsidP="004755AA">
                            <w:pPr>
                              <w:rPr>
                                <w:color w:val="000000" w:themeColor="text1"/>
                                <w:sz w:val="16"/>
                              </w:rPr>
                            </w:pPr>
                          </w:p>
                          <w:p w14:paraId="60CA4AF2" w14:textId="2EB382A3" w:rsidR="0008204C" w:rsidRPr="00E84364" w:rsidRDefault="0008204C"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8204C" w:rsidRPr="00E84364" w:rsidRDefault="0008204C" w:rsidP="004755AA">
                            <w:pPr>
                              <w:rPr>
                                <w:color w:val="000000" w:themeColor="text1"/>
                                <w:sz w:val="16"/>
                              </w:rPr>
                            </w:pPr>
                            <w:r w:rsidRPr="00E84364">
                              <w:rPr>
                                <w:color w:val="000000" w:themeColor="text1"/>
                                <w:sz w:val="16"/>
                              </w:rPr>
                              <w:t>#!/bin/bash</w:t>
                            </w:r>
                          </w:p>
                          <w:p w14:paraId="560A06A9" w14:textId="77777777" w:rsidR="0008204C" w:rsidRPr="00E84364" w:rsidRDefault="0008204C" w:rsidP="004755AA">
                            <w:pPr>
                              <w:rPr>
                                <w:color w:val="000000" w:themeColor="text1"/>
                                <w:sz w:val="16"/>
                              </w:rPr>
                            </w:pPr>
                            <w:r w:rsidRPr="00E84364">
                              <w:rPr>
                                <w:color w:val="000000" w:themeColor="text1"/>
                                <w:sz w:val="16"/>
                              </w:rPr>
                              <w:t>STDOUT=/tmp/STDOUT.tmp</w:t>
                            </w:r>
                          </w:p>
                          <w:p w14:paraId="59AE6652" w14:textId="77777777" w:rsidR="0008204C" w:rsidRPr="00E84364" w:rsidRDefault="0008204C" w:rsidP="004755AA">
                            <w:pPr>
                              <w:rPr>
                                <w:color w:val="000000" w:themeColor="text1"/>
                                <w:sz w:val="16"/>
                              </w:rPr>
                            </w:pPr>
                            <w:r w:rsidRPr="00E84364">
                              <w:rPr>
                                <w:color w:val="000000" w:themeColor="text1"/>
                                <w:sz w:val="16"/>
                              </w:rPr>
                              <w:t>STDERR=/tmp/STDERR.tmp</w:t>
                            </w:r>
                          </w:p>
                          <w:p w14:paraId="12984B55" w14:textId="77777777" w:rsidR="0008204C" w:rsidRPr="00E84364" w:rsidRDefault="0008204C" w:rsidP="004755AA">
                            <w:pPr>
                              <w:rPr>
                                <w:color w:val="000000" w:themeColor="text1"/>
                                <w:sz w:val="16"/>
                              </w:rPr>
                            </w:pPr>
                            <w:r w:rsidRPr="00E84364">
                              <w:rPr>
                                <w:color w:val="000000" w:themeColor="text1"/>
                                <w:sz w:val="16"/>
                              </w:rPr>
                              <w:t>cat /tmp/stdout.txt|grep $1|grep $2 | wc -l &gt;${STDOUT} 2&gt;${STDERR}</w:t>
                            </w:r>
                          </w:p>
                          <w:p w14:paraId="778EB2CC" w14:textId="77777777" w:rsidR="0008204C" w:rsidRPr="00E84364" w:rsidRDefault="0008204C" w:rsidP="004755AA">
                            <w:pPr>
                              <w:rPr>
                                <w:color w:val="000000" w:themeColor="text1"/>
                                <w:sz w:val="16"/>
                              </w:rPr>
                            </w:pPr>
                            <w:r w:rsidRPr="00E84364">
                              <w:rPr>
                                <w:color w:val="000000" w:themeColor="text1"/>
                                <w:sz w:val="16"/>
                              </w:rPr>
                              <w:t>RET=$?</w:t>
                            </w:r>
                          </w:p>
                          <w:p w14:paraId="386E41C8" w14:textId="77777777" w:rsidR="0008204C" w:rsidRPr="00E84364" w:rsidRDefault="0008204C" w:rsidP="004755AA">
                            <w:pPr>
                              <w:rPr>
                                <w:color w:val="000000" w:themeColor="text1"/>
                                <w:sz w:val="16"/>
                              </w:rPr>
                            </w:pPr>
                            <w:r w:rsidRPr="00E84364">
                              <w:rPr>
                                <w:color w:val="000000" w:themeColor="text1"/>
                                <w:sz w:val="16"/>
                              </w:rPr>
                              <w:t>if [ $RET -ne 0 ]; then</w:t>
                            </w:r>
                          </w:p>
                          <w:p w14:paraId="78DE714A" w14:textId="77777777" w:rsidR="0008204C" w:rsidRPr="00E84364" w:rsidRDefault="0008204C" w:rsidP="004755AA">
                            <w:pPr>
                              <w:rPr>
                                <w:color w:val="000000" w:themeColor="text1"/>
                                <w:sz w:val="16"/>
                              </w:rPr>
                            </w:pPr>
                            <w:r w:rsidRPr="00E84364">
                              <w:rPr>
                                <w:color w:val="000000" w:themeColor="text1"/>
                                <w:sz w:val="16"/>
                              </w:rPr>
                              <w:t xml:space="preserve">    EXIT_CODE=$RET</w:t>
                            </w:r>
                          </w:p>
                          <w:p w14:paraId="08AD29B5" w14:textId="77777777" w:rsidR="0008204C" w:rsidRPr="00E84364" w:rsidRDefault="0008204C" w:rsidP="004755AA">
                            <w:pPr>
                              <w:rPr>
                                <w:color w:val="000000" w:themeColor="text1"/>
                                <w:sz w:val="16"/>
                              </w:rPr>
                            </w:pPr>
                            <w:r w:rsidRPr="00E84364">
                              <w:rPr>
                                <w:color w:val="000000" w:themeColor="text1"/>
                                <w:sz w:val="16"/>
                              </w:rPr>
                              <w:t>else</w:t>
                            </w:r>
                          </w:p>
                          <w:p w14:paraId="7625C81D" w14:textId="77777777" w:rsidR="0008204C" w:rsidRPr="00E84364" w:rsidRDefault="0008204C" w:rsidP="004755AA">
                            <w:pPr>
                              <w:rPr>
                                <w:color w:val="000000" w:themeColor="text1"/>
                                <w:sz w:val="16"/>
                              </w:rPr>
                            </w:pPr>
                            <w:r w:rsidRPr="00E84364">
                              <w:rPr>
                                <w:color w:val="000000" w:themeColor="text1"/>
                                <w:sz w:val="16"/>
                              </w:rPr>
                              <w:t xml:space="preserve">    if [ -s ${STDERR} ]; then</w:t>
                            </w:r>
                          </w:p>
                          <w:p w14:paraId="227AE5B1" w14:textId="77777777" w:rsidR="0008204C" w:rsidRPr="00E84364" w:rsidRDefault="0008204C" w:rsidP="004755AA">
                            <w:pPr>
                              <w:rPr>
                                <w:color w:val="000000" w:themeColor="text1"/>
                                <w:sz w:val="16"/>
                              </w:rPr>
                            </w:pPr>
                            <w:r w:rsidRPr="00E84364">
                              <w:rPr>
                                <w:color w:val="000000" w:themeColor="text1"/>
                                <w:sz w:val="16"/>
                              </w:rPr>
                              <w:t xml:space="preserve">        EXIT_CODE=1</w:t>
                            </w:r>
                          </w:p>
                          <w:p w14:paraId="5FCA732B" w14:textId="77777777" w:rsidR="0008204C" w:rsidRPr="00E84364" w:rsidRDefault="0008204C" w:rsidP="004755AA">
                            <w:pPr>
                              <w:rPr>
                                <w:color w:val="000000" w:themeColor="text1"/>
                                <w:sz w:val="16"/>
                              </w:rPr>
                            </w:pPr>
                            <w:r w:rsidRPr="00E84364">
                              <w:rPr>
                                <w:color w:val="000000" w:themeColor="text1"/>
                                <w:sz w:val="16"/>
                              </w:rPr>
                              <w:t xml:space="preserve">    else</w:t>
                            </w:r>
                          </w:p>
                          <w:p w14:paraId="74B1177A" w14:textId="77777777" w:rsidR="0008204C" w:rsidRPr="00E84364" w:rsidRDefault="0008204C" w:rsidP="004755AA">
                            <w:pPr>
                              <w:rPr>
                                <w:color w:val="000000" w:themeColor="text1"/>
                                <w:sz w:val="16"/>
                              </w:rPr>
                            </w:pPr>
                            <w:r w:rsidRPr="00E84364">
                              <w:rPr>
                                <w:color w:val="000000" w:themeColor="text1"/>
                                <w:sz w:val="16"/>
                              </w:rPr>
                              <w:t xml:space="preserve">        CNT=`cat ${STDOUT}`</w:t>
                            </w:r>
                          </w:p>
                          <w:p w14:paraId="48DEA1E0" w14:textId="77777777" w:rsidR="0008204C" w:rsidRPr="00E84364" w:rsidRDefault="0008204C" w:rsidP="004755AA">
                            <w:pPr>
                              <w:rPr>
                                <w:color w:val="000000" w:themeColor="text1"/>
                                <w:sz w:val="16"/>
                              </w:rPr>
                            </w:pPr>
                            <w:r w:rsidRPr="00E84364">
                              <w:rPr>
                                <w:color w:val="000000" w:themeColor="text1"/>
                                <w:sz w:val="16"/>
                              </w:rPr>
                              <w:t xml:space="preserve">        if [ ${CNT} -eq 0 ]; then</w:t>
                            </w:r>
                          </w:p>
                          <w:p w14:paraId="1FF4E046" w14:textId="77777777" w:rsidR="0008204C" w:rsidRPr="00E84364" w:rsidRDefault="0008204C" w:rsidP="004755AA">
                            <w:pPr>
                              <w:rPr>
                                <w:color w:val="000000" w:themeColor="text1"/>
                                <w:sz w:val="16"/>
                              </w:rPr>
                            </w:pPr>
                            <w:r w:rsidRPr="00E84364">
                              <w:rPr>
                                <w:color w:val="000000" w:themeColor="text1"/>
                                <w:sz w:val="16"/>
                              </w:rPr>
                              <w:t xml:space="preserve">            EXIT_CODE=1</w:t>
                            </w:r>
                          </w:p>
                          <w:p w14:paraId="104CA55D" w14:textId="77777777" w:rsidR="0008204C" w:rsidRPr="00E84364" w:rsidRDefault="0008204C" w:rsidP="004755AA">
                            <w:pPr>
                              <w:rPr>
                                <w:color w:val="000000" w:themeColor="text1"/>
                                <w:sz w:val="16"/>
                              </w:rPr>
                            </w:pPr>
                            <w:r w:rsidRPr="00E84364">
                              <w:rPr>
                                <w:color w:val="000000" w:themeColor="text1"/>
                                <w:sz w:val="16"/>
                              </w:rPr>
                              <w:t xml:space="preserve">        else</w:t>
                            </w:r>
                          </w:p>
                          <w:p w14:paraId="6770A2A5" w14:textId="77777777" w:rsidR="0008204C" w:rsidRPr="00E84364" w:rsidRDefault="0008204C" w:rsidP="004755AA">
                            <w:pPr>
                              <w:rPr>
                                <w:color w:val="000000" w:themeColor="text1"/>
                                <w:sz w:val="16"/>
                              </w:rPr>
                            </w:pPr>
                            <w:r w:rsidRPr="00E84364">
                              <w:rPr>
                                <w:color w:val="000000" w:themeColor="text1"/>
                                <w:sz w:val="16"/>
                              </w:rPr>
                              <w:t xml:space="preserve">            EXIT_CODE=0</w:t>
                            </w:r>
                          </w:p>
                          <w:p w14:paraId="671C872E" w14:textId="77777777" w:rsidR="0008204C" w:rsidRPr="00E84364" w:rsidRDefault="0008204C" w:rsidP="004755AA">
                            <w:pPr>
                              <w:rPr>
                                <w:color w:val="000000" w:themeColor="text1"/>
                                <w:sz w:val="16"/>
                              </w:rPr>
                            </w:pPr>
                            <w:r w:rsidRPr="00E84364">
                              <w:rPr>
                                <w:color w:val="000000" w:themeColor="text1"/>
                                <w:sz w:val="16"/>
                              </w:rPr>
                              <w:t xml:space="preserve">        fi</w:t>
                            </w:r>
                          </w:p>
                          <w:p w14:paraId="4C7AD77C" w14:textId="77777777" w:rsidR="0008204C" w:rsidRPr="00E84364" w:rsidRDefault="0008204C" w:rsidP="004755AA">
                            <w:pPr>
                              <w:rPr>
                                <w:color w:val="000000" w:themeColor="text1"/>
                                <w:sz w:val="16"/>
                              </w:rPr>
                            </w:pPr>
                            <w:r w:rsidRPr="00E84364">
                              <w:rPr>
                                <w:color w:val="000000" w:themeColor="text1"/>
                                <w:sz w:val="16"/>
                              </w:rPr>
                              <w:t xml:space="preserve">    fi</w:t>
                            </w:r>
                          </w:p>
                          <w:p w14:paraId="1FA99FD8" w14:textId="77777777" w:rsidR="0008204C" w:rsidRPr="00E84364" w:rsidRDefault="0008204C" w:rsidP="004755AA">
                            <w:pPr>
                              <w:rPr>
                                <w:color w:val="000000" w:themeColor="text1"/>
                                <w:sz w:val="16"/>
                              </w:rPr>
                            </w:pPr>
                            <w:r w:rsidRPr="00E84364">
                              <w:rPr>
                                <w:color w:val="000000" w:themeColor="text1"/>
                                <w:sz w:val="16"/>
                              </w:rPr>
                              <w:t>fi</w:t>
                            </w:r>
                          </w:p>
                          <w:p w14:paraId="78A71071" w14:textId="77777777" w:rsidR="0008204C" w:rsidRPr="00E84364" w:rsidRDefault="0008204C"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37" style="position:absolute;margin-left:62.15pt;margin-top:.1pt;width:392.15pt;height:49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" fillcolor="#f2f2f2 [3052]" strokecolor="#5a5a5a [2109]">
                <v:textbox>
                  <w:txbxContent>
                    <w:p w14:paraId="6F8B4C25" w14:textId="2BA778E3" w:rsidR="0008204C" w:rsidRPr="00E84364" w:rsidRDefault="0008204C"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08204C" w:rsidRPr="00E84364" w:rsidRDefault="0008204C"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08204C" w:rsidRPr="00E84364" w:rsidRDefault="0008204C" w:rsidP="004755AA">
                      <w:pPr>
                        <w:rPr>
                          <w:color w:val="000000" w:themeColor="text1"/>
                          <w:sz w:val="16"/>
                        </w:rPr>
                      </w:pPr>
                    </w:p>
                    <w:p w14:paraId="723CC54C" w14:textId="77777777" w:rsidR="0008204C" w:rsidRPr="00E84364" w:rsidRDefault="0008204C" w:rsidP="004755AA">
                      <w:pPr>
                        <w:rPr>
                          <w:color w:val="000000" w:themeColor="text1"/>
                          <w:sz w:val="16"/>
                        </w:rPr>
                      </w:pPr>
                      <w:r w:rsidRPr="00E84364">
                        <w:rPr>
                          <w:color w:val="000000" w:themeColor="text1"/>
                          <w:sz w:val="16"/>
                        </w:rPr>
                        <w:t xml:space="preserve">exec_list:                                          </w:t>
                      </w:r>
                    </w:p>
                    <w:p w14:paraId="2069F543" w14:textId="77777777" w:rsidR="0008204C" w:rsidRPr="00E84364" w:rsidRDefault="0008204C" w:rsidP="004755AA">
                      <w:pPr>
                        <w:rPr>
                          <w:color w:val="000000" w:themeColor="text1"/>
                          <w:sz w:val="16"/>
                        </w:rPr>
                      </w:pPr>
                      <w:r w:rsidRPr="00E84364">
                        <w:rPr>
                          <w:color w:val="000000" w:themeColor="text1"/>
                          <w:sz w:val="16"/>
                        </w:rPr>
                        <w:t xml:space="preserve">  - state: cat /etc/hosts</w:t>
                      </w:r>
                    </w:p>
                    <w:p w14:paraId="1BF2E089" w14:textId="77777777" w:rsidR="0008204C" w:rsidRPr="00E84364" w:rsidRDefault="0008204C" w:rsidP="004755AA">
                      <w:pPr>
                        <w:rPr>
                          <w:color w:val="000000" w:themeColor="text1"/>
                          <w:sz w:val="16"/>
                        </w:rPr>
                      </w:pPr>
                      <w:r w:rsidRPr="00E84364">
                        <w:rPr>
                          <w:color w:val="000000" w:themeColor="text1"/>
                          <w:sz w:val="16"/>
                        </w:rPr>
                        <w:t xml:space="preserve">    prompt: root@{{ __loginhostname__ }}</w:t>
                      </w:r>
                    </w:p>
                    <w:p w14:paraId="4F9CAF66" w14:textId="6639C9C7" w:rsidR="0008204C" w:rsidRPr="00E84364" w:rsidRDefault="0008204C" w:rsidP="004755AA">
                      <w:pPr>
                        <w:rPr>
                          <w:color w:val="000000" w:themeColor="text1"/>
                          <w:sz w:val="16"/>
                        </w:rPr>
                      </w:pPr>
                      <w:r w:rsidRPr="00E84364">
                        <w:rPr>
                          <w:color w:val="000000" w:themeColor="text1"/>
                          <w:sz w:val="16"/>
                        </w:rPr>
                        <w:t xml:space="preserve">    shell: /tmp/grep.sh</w:t>
                      </w:r>
                    </w:p>
                    <w:p w14:paraId="4901CEC5" w14:textId="77777777" w:rsidR="0008204C" w:rsidRPr="00E84364" w:rsidRDefault="0008204C" w:rsidP="004755AA">
                      <w:pPr>
                        <w:rPr>
                          <w:color w:val="000000" w:themeColor="text1"/>
                          <w:sz w:val="16"/>
                        </w:rPr>
                      </w:pPr>
                      <w:r w:rsidRPr="00E84364">
                        <w:rPr>
                          <w:color w:val="000000" w:themeColor="text1"/>
                          <w:sz w:val="16"/>
                        </w:rPr>
                        <w:t xml:space="preserve">    stdout_file: /tmp/stdout.txt</w:t>
                      </w:r>
                    </w:p>
                    <w:p w14:paraId="656638ED" w14:textId="77777777" w:rsidR="0008204C" w:rsidRPr="00E84364" w:rsidRDefault="0008204C" w:rsidP="004755AA">
                      <w:pPr>
                        <w:rPr>
                          <w:color w:val="000000" w:themeColor="text1"/>
                          <w:sz w:val="16"/>
                        </w:rPr>
                      </w:pPr>
                      <w:r w:rsidRPr="00E84364">
                        <w:rPr>
                          <w:color w:val="000000" w:themeColor="text1"/>
                          <w:sz w:val="16"/>
                        </w:rPr>
                        <w:t xml:space="preserve">    parameter: </w:t>
                      </w:r>
                    </w:p>
                    <w:p w14:paraId="1DA2C261" w14:textId="77777777" w:rsidR="0008204C" w:rsidRPr="00E84364" w:rsidRDefault="0008204C" w:rsidP="004755AA">
                      <w:pPr>
                        <w:rPr>
                          <w:color w:val="000000" w:themeColor="text1"/>
                          <w:sz w:val="16"/>
                        </w:rPr>
                      </w:pPr>
                      <w:r w:rsidRPr="00E84364">
                        <w:rPr>
                          <w:color w:val="000000" w:themeColor="text1"/>
                          <w:sz w:val="16"/>
                        </w:rPr>
                        <w:t xml:space="preserve">      - 139.0.0.1</w:t>
                      </w:r>
                    </w:p>
                    <w:p w14:paraId="2AA0402A" w14:textId="6CD97F2D" w:rsidR="0008204C" w:rsidRDefault="0008204C" w:rsidP="004755AA">
                      <w:pPr>
                        <w:rPr>
                          <w:color w:val="000000" w:themeColor="text1"/>
                          <w:sz w:val="16"/>
                        </w:rPr>
                      </w:pPr>
                      <w:r w:rsidRPr="00E84364">
                        <w:rPr>
                          <w:color w:val="000000" w:themeColor="text1"/>
                          <w:sz w:val="16"/>
                        </w:rPr>
                        <w:t xml:space="preserve">      - lalhost  </w:t>
                      </w:r>
                    </w:p>
                    <w:p w14:paraId="6EF0DE1A" w14:textId="77777777" w:rsidR="0008204C" w:rsidRPr="00E84364" w:rsidRDefault="0008204C" w:rsidP="004755AA">
                      <w:pPr>
                        <w:rPr>
                          <w:color w:val="000000" w:themeColor="text1"/>
                          <w:sz w:val="16"/>
                        </w:rPr>
                      </w:pPr>
                    </w:p>
                    <w:p w14:paraId="60CA4AF2" w14:textId="2EB382A3" w:rsidR="0008204C" w:rsidRPr="00E84364" w:rsidRDefault="0008204C"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8204C" w:rsidRPr="00E84364" w:rsidRDefault="0008204C" w:rsidP="004755AA">
                      <w:pPr>
                        <w:rPr>
                          <w:color w:val="000000" w:themeColor="text1"/>
                          <w:sz w:val="16"/>
                        </w:rPr>
                      </w:pPr>
                      <w:r w:rsidRPr="00E84364">
                        <w:rPr>
                          <w:color w:val="000000" w:themeColor="text1"/>
                          <w:sz w:val="16"/>
                        </w:rPr>
                        <w:t>#!/bin/bash</w:t>
                      </w:r>
                    </w:p>
                    <w:p w14:paraId="560A06A9" w14:textId="77777777" w:rsidR="0008204C" w:rsidRPr="00E84364" w:rsidRDefault="0008204C" w:rsidP="004755AA">
                      <w:pPr>
                        <w:rPr>
                          <w:color w:val="000000" w:themeColor="text1"/>
                          <w:sz w:val="16"/>
                        </w:rPr>
                      </w:pPr>
                      <w:r w:rsidRPr="00E84364">
                        <w:rPr>
                          <w:color w:val="000000" w:themeColor="text1"/>
                          <w:sz w:val="16"/>
                        </w:rPr>
                        <w:t>STDOUT=/tmp/STDOUT.tmp</w:t>
                      </w:r>
                    </w:p>
                    <w:p w14:paraId="59AE6652" w14:textId="77777777" w:rsidR="0008204C" w:rsidRPr="00E84364" w:rsidRDefault="0008204C" w:rsidP="004755AA">
                      <w:pPr>
                        <w:rPr>
                          <w:color w:val="000000" w:themeColor="text1"/>
                          <w:sz w:val="16"/>
                        </w:rPr>
                      </w:pPr>
                      <w:r w:rsidRPr="00E84364">
                        <w:rPr>
                          <w:color w:val="000000" w:themeColor="text1"/>
                          <w:sz w:val="16"/>
                        </w:rPr>
                        <w:t>STDERR=/tmp/STDERR.tmp</w:t>
                      </w:r>
                    </w:p>
                    <w:p w14:paraId="12984B55" w14:textId="77777777" w:rsidR="0008204C" w:rsidRPr="00E84364" w:rsidRDefault="0008204C" w:rsidP="004755AA">
                      <w:pPr>
                        <w:rPr>
                          <w:color w:val="000000" w:themeColor="text1"/>
                          <w:sz w:val="16"/>
                        </w:rPr>
                      </w:pPr>
                      <w:r w:rsidRPr="00E84364">
                        <w:rPr>
                          <w:color w:val="000000" w:themeColor="text1"/>
                          <w:sz w:val="16"/>
                        </w:rPr>
                        <w:t>cat /tmp/stdout.txt|grep $1|grep $2 | wc -l &gt;${STDOUT} 2&gt;${STDERR}</w:t>
                      </w:r>
                    </w:p>
                    <w:p w14:paraId="778EB2CC" w14:textId="77777777" w:rsidR="0008204C" w:rsidRPr="00E84364" w:rsidRDefault="0008204C" w:rsidP="004755AA">
                      <w:pPr>
                        <w:rPr>
                          <w:color w:val="000000" w:themeColor="text1"/>
                          <w:sz w:val="16"/>
                        </w:rPr>
                      </w:pPr>
                      <w:r w:rsidRPr="00E84364">
                        <w:rPr>
                          <w:color w:val="000000" w:themeColor="text1"/>
                          <w:sz w:val="16"/>
                        </w:rPr>
                        <w:t>RET=$?</w:t>
                      </w:r>
                    </w:p>
                    <w:p w14:paraId="386E41C8" w14:textId="77777777" w:rsidR="0008204C" w:rsidRPr="00E84364" w:rsidRDefault="0008204C" w:rsidP="004755AA">
                      <w:pPr>
                        <w:rPr>
                          <w:color w:val="000000" w:themeColor="text1"/>
                          <w:sz w:val="16"/>
                        </w:rPr>
                      </w:pPr>
                      <w:r w:rsidRPr="00E84364">
                        <w:rPr>
                          <w:color w:val="000000" w:themeColor="text1"/>
                          <w:sz w:val="16"/>
                        </w:rPr>
                        <w:t>if [ $RET -ne 0 ]; then</w:t>
                      </w:r>
                    </w:p>
                    <w:p w14:paraId="78DE714A" w14:textId="77777777" w:rsidR="0008204C" w:rsidRPr="00E84364" w:rsidRDefault="0008204C" w:rsidP="004755AA">
                      <w:pPr>
                        <w:rPr>
                          <w:color w:val="000000" w:themeColor="text1"/>
                          <w:sz w:val="16"/>
                        </w:rPr>
                      </w:pPr>
                      <w:r w:rsidRPr="00E84364">
                        <w:rPr>
                          <w:color w:val="000000" w:themeColor="text1"/>
                          <w:sz w:val="16"/>
                        </w:rPr>
                        <w:t xml:space="preserve">    EXIT_CODE=$RET</w:t>
                      </w:r>
                    </w:p>
                    <w:p w14:paraId="08AD29B5" w14:textId="77777777" w:rsidR="0008204C" w:rsidRPr="00E84364" w:rsidRDefault="0008204C" w:rsidP="004755AA">
                      <w:pPr>
                        <w:rPr>
                          <w:color w:val="000000" w:themeColor="text1"/>
                          <w:sz w:val="16"/>
                        </w:rPr>
                      </w:pPr>
                      <w:r w:rsidRPr="00E84364">
                        <w:rPr>
                          <w:color w:val="000000" w:themeColor="text1"/>
                          <w:sz w:val="16"/>
                        </w:rPr>
                        <w:t>else</w:t>
                      </w:r>
                    </w:p>
                    <w:p w14:paraId="7625C81D" w14:textId="77777777" w:rsidR="0008204C" w:rsidRPr="00E84364" w:rsidRDefault="0008204C" w:rsidP="004755AA">
                      <w:pPr>
                        <w:rPr>
                          <w:color w:val="000000" w:themeColor="text1"/>
                          <w:sz w:val="16"/>
                        </w:rPr>
                      </w:pPr>
                      <w:r w:rsidRPr="00E84364">
                        <w:rPr>
                          <w:color w:val="000000" w:themeColor="text1"/>
                          <w:sz w:val="16"/>
                        </w:rPr>
                        <w:t xml:space="preserve">    if [ -s ${STDERR} ]; then</w:t>
                      </w:r>
                    </w:p>
                    <w:p w14:paraId="227AE5B1" w14:textId="77777777" w:rsidR="0008204C" w:rsidRPr="00E84364" w:rsidRDefault="0008204C" w:rsidP="004755AA">
                      <w:pPr>
                        <w:rPr>
                          <w:color w:val="000000" w:themeColor="text1"/>
                          <w:sz w:val="16"/>
                        </w:rPr>
                      </w:pPr>
                      <w:r w:rsidRPr="00E84364">
                        <w:rPr>
                          <w:color w:val="000000" w:themeColor="text1"/>
                          <w:sz w:val="16"/>
                        </w:rPr>
                        <w:t xml:space="preserve">        EXIT_CODE=1</w:t>
                      </w:r>
                    </w:p>
                    <w:p w14:paraId="5FCA732B" w14:textId="77777777" w:rsidR="0008204C" w:rsidRPr="00E84364" w:rsidRDefault="0008204C" w:rsidP="004755AA">
                      <w:pPr>
                        <w:rPr>
                          <w:color w:val="000000" w:themeColor="text1"/>
                          <w:sz w:val="16"/>
                        </w:rPr>
                      </w:pPr>
                      <w:r w:rsidRPr="00E84364">
                        <w:rPr>
                          <w:color w:val="000000" w:themeColor="text1"/>
                          <w:sz w:val="16"/>
                        </w:rPr>
                        <w:t xml:space="preserve">    else</w:t>
                      </w:r>
                    </w:p>
                    <w:p w14:paraId="74B1177A" w14:textId="77777777" w:rsidR="0008204C" w:rsidRPr="00E84364" w:rsidRDefault="0008204C" w:rsidP="004755AA">
                      <w:pPr>
                        <w:rPr>
                          <w:color w:val="000000" w:themeColor="text1"/>
                          <w:sz w:val="16"/>
                        </w:rPr>
                      </w:pPr>
                      <w:r w:rsidRPr="00E84364">
                        <w:rPr>
                          <w:color w:val="000000" w:themeColor="text1"/>
                          <w:sz w:val="16"/>
                        </w:rPr>
                        <w:t xml:space="preserve">        CNT=`cat ${STDOUT}`</w:t>
                      </w:r>
                    </w:p>
                    <w:p w14:paraId="48DEA1E0" w14:textId="77777777" w:rsidR="0008204C" w:rsidRPr="00E84364" w:rsidRDefault="0008204C" w:rsidP="004755AA">
                      <w:pPr>
                        <w:rPr>
                          <w:color w:val="000000" w:themeColor="text1"/>
                          <w:sz w:val="16"/>
                        </w:rPr>
                      </w:pPr>
                      <w:r w:rsidRPr="00E84364">
                        <w:rPr>
                          <w:color w:val="000000" w:themeColor="text1"/>
                          <w:sz w:val="16"/>
                        </w:rPr>
                        <w:t xml:space="preserve">        if [ ${CNT} -eq 0 ]; then</w:t>
                      </w:r>
                    </w:p>
                    <w:p w14:paraId="1FF4E046" w14:textId="77777777" w:rsidR="0008204C" w:rsidRPr="00E84364" w:rsidRDefault="0008204C" w:rsidP="004755AA">
                      <w:pPr>
                        <w:rPr>
                          <w:color w:val="000000" w:themeColor="text1"/>
                          <w:sz w:val="16"/>
                        </w:rPr>
                      </w:pPr>
                      <w:r w:rsidRPr="00E84364">
                        <w:rPr>
                          <w:color w:val="000000" w:themeColor="text1"/>
                          <w:sz w:val="16"/>
                        </w:rPr>
                        <w:t xml:space="preserve">            EXIT_CODE=1</w:t>
                      </w:r>
                    </w:p>
                    <w:p w14:paraId="104CA55D" w14:textId="77777777" w:rsidR="0008204C" w:rsidRPr="00E84364" w:rsidRDefault="0008204C" w:rsidP="004755AA">
                      <w:pPr>
                        <w:rPr>
                          <w:color w:val="000000" w:themeColor="text1"/>
                          <w:sz w:val="16"/>
                        </w:rPr>
                      </w:pPr>
                      <w:r w:rsidRPr="00E84364">
                        <w:rPr>
                          <w:color w:val="000000" w:themeColor="text1"/>
                          <w:sz w:val="16"/>
                        </w:rPr>
                        <w:t xml:space="preserve">        else</w:t>
                      </w:r>
                    </w:p>
                    <w:p w14:paraId="6770A2A5" w14:textId="77777777" w:rsidR="0008204C" w:rsidRPr="00E84364" w:rsidRDefault="0008204C" w:rsidP="004755AA">
                      <w:pPr>
                        <w:rPr>
                          <w:color w:val="000000" w:themeColor="text1"/>
                          <w:sz w:val="16"/>
                        </w:rPr>
                      </w:pPr>
                      <w:r w:rsidRPr="00E84364">
                        <w:rPr>
                          <w:color w:val="000000" w:themeColor="text1"/>
                          <w:sz w:val="16"/>
                        </w:rPr>
                        <w:t xml:space="preserve">            EXIT_CODE=0</w:t>
                      </w:r>
                    </w:p>
                    <w:p w14:paraId="671C872E" w14:textId="77777777" w:rsidR="0008204C" w:rsidRPr="00E84364" w:rsidRDefault="0008204C" w:rsidP="004755AA">
                      <w:pPr>
                        <w:rPr>
                          <w:color w:val="000000" w:themeColor="text1"/>
                          <w:sz w:val="16"/>
                        </w:rPr>
                      </w:pPr>
                      <w:r w:rsidRPr="00E84364">
                        <w:rPr>
                          <w:color w:val="000000" w:themeColor="text1"/>
                          <w:sz w:val="16"/>
                        </w:rPr>
                        <w:t xml:space="preserve">        fi</w:t>
                      </w:r>
                    </w:p>
                    <w:p w14:paraId="4C7AD77C" w14:textId="77777777" w:rsidR="0008204C" w:rsidRPr="00E84364" w:rsidRDefault="0008204C" w:rsidP="004755AA">
                      <w:pPr>
                        <w:rPr>
                          <w:color w:val="000000" w:themeColor="text1"/>
                          <w:sz w:val="16"/>
                        </w:rPr>
                      </w:pPr>
                      <w:r w:rsidRPr="00E84364">
                        <w:rPr>
                          <w:color w:val="000000" w:themeColor="text1"/>
                          <w:sz w:val="16"/>
                        </w:rPr>
                        <w:t xml:space="preserve">    fi</w:t>
                      </w:r>
                    </w:p>
                    <w:p w14:paraId="1FA99FD8" w14:textId="77777777" w:rsidR="0008204C" w:rsidRPr="00E84364" w:rsidRDefault="0008204C" w:rsidP="004755AA">
                      <w:pPr>
                        <w:rPr>
                          <w:color w:val="000000" w:themeColor="text1"/>
                          <w:sz w:val="16"/>
                        </w:rPr>
                      </w:pPr>
                      <w:r w:rsidRPr="00E84364">
                        <w:rPr>
                          <w:color w:val="000000" w:themeColor="text1"/>
                          <w:sz w:val="16"/>
                        </w:rPr>
                        <w:t>fi</w:t>
                      </w:r>
                    </w:p>
                    <w:p w14:paraId="78A71071" w14:textId="77777777" w:rsidR="0008204C" w:rsidRPr="00E84364" w:rsidRDefault="0008204C" w:rsidP="004755AA">
                      <w:pPr>
                        <w:rPr>
                          <w:color w:val="000000" w:themeColor="text1"/>
                          <w:sz w:val="16"/>
                        </w:rPr>
                      </w:pPr>
                    </w:p>
                  </w:txbxContent>
                </v:textbox>
                <w10:wrap type="topAndBottom"/>
              </v:rect>
            </w:pict>
          </mc:Fallback>
        </mc:AlternateContent>
      </w:r>
    </w:p>
    <w:p w14:paraId="1FEB91F2" w14:textId="7EAA2739" w:rsidR="004755AA" w:rsidRPr="00CE0420" w:rsidRDefault="004755AA" w:rsidP="004C3560">
      <w:pPr>
        <w:pStyle w:val="aa"/>
        <w:numPr>
          <w:ilvl w:val="0"/>
          <w:numId w:val="11"/>
        </w:numPr>
        <w:ind w:leftChars="0" w:left="851"/>
      </w:pPr>
      <w:r w:rsidRPr="00CE0420">
        <w:lastRenderedPageBreak/>
        <w:t>command</w:t>
      </w:r>
      <w:r w:rsidR="003A57A8">
        <w:rPr>
          <w:rFonts w:hint="eastAsia"/>
        </w:rPr>
        <w:t xml:space="preserve"> module</w:t>
      </w:r>
    </w:p>
    <w:p w14:paraId="4D3356CB" w14:textId="35720914" w:rsidR="004755AA" w:rsidRPr="00CE0420" w:rsidRDefault="003A57A8" w:rsidP="00C13AEF">
      <w:pPr>
        <w:pStyle w:val="aa"/>
      </w:pPr>
      <w:r w:rsidRPr="003A57A8">
        <w:t>Loops and conditional branching can be performed before and after inputting commands to the target host.</w:t>
      </w:r>
    </w:p>
    <w:p w14:paraId="45958EE6" w14:textId="346D842D" w:rsidR="004755AA" w:rsidRPr="00371FA1" w:rsidRDefault="00371FA1" w:rsidP="00A91951">
      <w:pPr>
        <w:pStyle w:val="aa"/>
        <w:rPr>
          <w:b/>
        </w:rPr>
      </w:pPr>
      <w:r w:rsidRPr="00371FA1">
        <w:rPr>
          <w:rFonts w:hint="eastAsia"/>
          <w:b/>
        </w:rPr>
        <w:t>Command module format</w:t>
      </w:r>
    </w:p>
    <w:tbl>
      <w:tblPr>
        <w:tblStyle w:val="ac"/>
        <w:tblW w:w="9497" w:type="dxa"/>
        <w:tblInd w:w="421" w:type="dxa"/>
        <w:tblLook w:val="04A0" w:firstRow="1" w:lastRow="0" w:firstColumn="1" w:lastColumn="0" w:noHBand="0" w:noVBand="1"/>
      </w:tblPr>
      <w:tblGrid>
        <w:gridCol w:w="2266"/>
        <w:gridCol w:w="1047"/>
        <w:gridCol w:w="6184"/>
      </w:tblGrid>
      <w:tr w:rsidR="00A91951" w:rsidRPr="00CE0420" w14:paraId="0AC51288" w14:textId="77777777" w:rsidTr="00C132D8">
        <w:trPr>
          <w:tblHeader/>
        </w:trPr>
        <w:tc>
          <w:tcPr>
            <w:tcW w:w="2266" w:type="dxa"/>
            <w:shd w:val="clear" w:color="auto" w:fill="002B62"/>
          </w:tcPr>
          <w:p w14:paraId="25C44D2D" w14:textId="40E2E58E" w:rsidR="00A91951" w:rsidRPr="00CE0420" w:rsidRDefault="003A57A8" w:rsidP="00A41E03">
            <w:pPr>
              <w:pStyle w:val="aff"/>
            </w:pPr>
            <w:r>
              <w:rPr>
                <w:rFonts w:hint="eastAsia"/>
              </w:rPr>
              <w:t>Parameter</w:t>
            </w:r>
          </w:p>
        </w:tc>
        <w:tc>
          <w:tcPr>
            <w:tcW w:w="1047" w:type="dxa"/>
            <w:shd w:val="clear" w:color="auto" w:fill="002B62"/>
          </w:tcPr>
          <w:p w14:paraId="7D107C84" w14:textId="77777777" w:rsidR="00A91951" w:rsidRDefault="003A57A8" w:rsidP="00A41E03">
            <w:pPr>
              <w:pStyle w:val="aff"/>
            </w:pPr>
            <w:r>
              <w:rPr>
                <w:rFonts w:hint="eastAsia"/>
              </w:rPr>
              <w:t>R</w:t>
            </w:r>
            <w:r>
              <w:t>equired/</w:t>
            </w:r>
          </w:p>
          <w:p w14:paraId="5D5A8289" w14:textId="3DC570D3" w:rsidR="003A57A8" w:rsidRPr="00CE0420" w:rsidRDefault="003A57A8" w:rsidP="00A41E03">
            <w:pPr>
              <w:pStyle w:val="aff"/>
            </w:pPr>
            <w:r>
              <w:t>Optional</w:t>
            </w:r>
          </w:p>
        </w:tc>
        <w:tc>
          <w:tcPr>
            <w:tcW w:w="6184" w:type="dxa"/>
            <w:shd w:val="clear" w:color="auto" w:fill="002B62"/>
          </w:tcPr>
          <w:p w14:paraId="744EB6BB" w14:textId="1DC7F0FA" w:rsidR="00A91951" w:rsidRPr="00CE0420" w:rsidRDefault="003A57A8" w:rsidP="00A41E03">
            <w:pPr>
              <w:pStyle w:val="aff"/>
            </w:pPr>
            <w:r>
              <w:rPr>
                <w:rFonts w:hint="eastAsia"/>
              </w:rPr>
              <w:t>D</w:t>
            </w:r>
            <w:r>
              <w:t>escription</w:t>
            </w:r>
          </w:p>
        </w:tc>
      </w:tr>
      <w:tr w:rsidR="00A91951" w:rsidRPr="00CE0420" w14:paraId="050B3090" w14:textId="77777777" w:rsidTr="00C132D8">
        <w:tc>
          <w:tcPr>
            <w:tcW w:w="2266"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1047" w:type="dxa"/>
          </w:tcPr>
          <w:p w14:paraId="40C58F0C" w14:textId="62415B81" w:rsidR="00A91951" w:rsidRPr="00CE0420" w:rsidRDefault="003A57A8" w:rsidP="00A41E03">
            <w:pPr>
              <w:pStyle w:val="aff0"/>
            </w:pPr>
            <w:r>
              <w:rPr>
                <w:rFonts w:hint="eastAsia"/>
              </w:rPr>
              <w:t>R</w:t>
            </w:r>
            <w:r>
              <w:t>equired</w:t>
            </w:r>
          </w:p>
        </w:tc>
        <w:tc>
          <w:tcPr>
            <w:tcW w:w="6184" w:type="dxa"/>
          </w:tcPr>
          <w:p w14:paraId="760DA8A1" w14:textId="164A9041" w:rsidR="00A91951" w:rsidRPr="00CE0420" w:rsidRDefault="003A57A8" w:rsidP="00A41E03">
            <w:pPr>
              <w:pStyle w:val="aff0"/>
            </w:pPr>
            <w:r w:rsidRPr="003A57A8">
              <w:t>Specify the input command</w:t>
            </w:r>
            <w:r>
              <w:t>.</w:t>
            </w:r>
          </w:p>
        </w:tc>
      </w:tr>
      <w:tr w:rsidR="003A57A8" w:rsidRPr="00CE0420" w14:paraId="7A6813F1" w14:textId="77777777" w:rsidTr="00C132D8">
        <w:tc>
          <w:tcPr>
            <w:tcW w:w="2266" w:type="dxa"/>
          </w:tcPr>
          <w:p w14:paraId="1952B265" w14:textId="77777777" w:rsidR="003A57A8" w:rsidRPr="00CE0420" w:rsidRDefault="003A57A8" w:rsidP="003A57A8">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4929B5E" w14:textId="5F60AC15" w:rsidR="003A57A8" w:rsidRPr="00CE0420" w:rsidRDefault="003A57A8" w:rsidP="003A57A8">
            <w:pPr>
              <w:pStyle w:val="aff0"/>
            </w:pPr>
            <w:r>
              <w:rPr>
                <w:rFonts w:hint="eastAsia"/>
              </w:rPr>
              <w:t>R</w:t>
            </w:r>
            <w:r>
              <w:t>equired</w:t>
            </w:r>
          </w:p>
        </w:tc>
        <w:tc>
          <w:tcPr>
            <w:tcW w:w="6184" w:type="dxa"/>
          </w:tcPr>
          <w:p w14:paraId="575F3459" w14:textId="4D497D22" w:rsidR="003A57A8" w:rsidRPr="00CE0420" w:rsidRDefault="003A57A8" w:rsidP="003A57A8">
            <w:pPr>
              <w:pStyle w:val="aff0"/>
            </w:pPr>
            <w:r w:rsidRPr="003A57A8">
              <w:t>Specify the waiting prompt</w:t>
            </w:r>
            <w:r>
              <w:t>. It c</w:t>
            </w:r>
            <w:r w:rsidRPr="003A57A8">
              <w:t xml:space="preserve">an be </w:t>
            </w:r>
            <w:r w:rsidR="00531C7A">
              <w:t>write</w:t>
            </w:r>
            <w:r w:rsidRPr="003A57A8">
              <w:t>d in regular expression.</w:t>
            </w:r>
          </w:p>
        </w:tc>
      </w:tr>
      <w:tr w:rsidR="00A91951" w:rsidRPr="00CE0420" w14:paraId="509F5773" w14:textId="77777777" w:rsidTr="00C132D8">
        <w:tc>
          <w:tcPr>
            <w:tcW w:w="2266"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1047" w:type="dxa"/>
          </w:tcPr>
          <w:p w14:paraId="6671A1D2" w14:textId="323DA0B0" w:rsidR="00A91951" w:rsidRPr="00CE0420" w:rsidRDefault="003A57A8" w:rsidP="00A41E03">
            <w:pPr>
              <w:pStyle w:val="aff0"/>
            </w:pPr>
            <w:r>
              <w:rPr>
                <w:rFonts w:hint="eastAsia"/>
              </w:rPr>
              <w:t>Optional</w:t>
            </w:r>
          </w:p>
        </w:tc>
        <w:tc>
          <w:tcPr>
            <w:tcW w:w="6184" w:type="dxa"/>
          </w:tcPr>
          <w:p w14:paraId="51176721" w14:textId="171996B1" w:rsidR="00A91951" w:rsidRPr="00CE0420" w:rsidRDefault="003A57A8" w:rsidP="00A91951">
            <w:pPr>
              <w:pStyle w:val="aff0"/>
            </w:pPr>
            <w:r w:rsidRPr="003A57A8">
              <w:t>Specify the timer to wait for the prompt after the command is sent.</w:t>
            </w:r>
          </w:p>
          <w:p w14:paraId="2A887939" w14:textId="1C892467" w:rsidR="00A91951" w:rsidRPr="00CE0420" w:rsidRDefault="003A57A8" w:rsidP="00A91951">
            <w:pPr>
              <w:pStyle w:val="aff0"/>
            </w:pPr>
            <w:r w:rsidRPr="003A57A8">
              <w:t xml:space="preserve">If the parameter is omitted, </w:t>
            </w:r>
            <w:r>
              <w:t xml:space="preserve">then </w:t>
            </w:r>
            <w:r w:rsidRPr="003A57A8">
              <w:t>conf-&gt;timeout is used</w:t>
            </w:r>
            <w:r>
              <w:t>.</w:t>
            </w:r>
          </w:p>
        </w:tc>
      </w:tr>
      <w:tr w:rsidR="00A91951" w:rsidRPr="00CE0420" w14:paraId="5DDFE6E9" w14:textId="77777777" w:rsidTr="00C132D8">
        <w:tc>
          <w:tcPr>
            <w:tcW w:w="2266"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1047" w:type="dxa"/>
          </w:tcPr>
          <w:p w14:paraId="6D5C2FA9" w14:textId="7FDC23C8" w:rsidR="00A91951" w:rsidRPr="00CE0420" w:rsidRDefault="003A57A8" w:rsidP="00A41E03">
            <w:pPr>
              <w:pStyle w:val="aff0"/>
            </w:pPr>
            <w:r>
              <w:rPr>
                <w:rFonts w:hint="eastAsia"/>
              </w:rPr>
              <w:t>Optional</w:t>
            </w:r>
          </w:p>
        </w:tc>
        <w:tc>
          <w:tcPr>
            <w:tcW w:w="6184" w:type="dxa"/>
          </w:tcPr>
          <w:p w14:paraId="14AC5CCF" w14:textId="77777777" w:rsidR="00A51CF3" w:rsidRDefault="005063E8" w:rsidP="0012383C">
            <w:pPr>
              <w:pStyle w:val="aff0"/>
            </w:pPr>
            <w:r w:rsidRPr="005063E8">
              <w:t>Save the information of the standard output to any string specified after sending the command.</w:t>
            </w:r>
          </w:p>
          <w:p w14:paraId="73CBC6E8" w14:textId="3541BCED" w:rsidR="005063E8" w:rsidRDefault="002F2107" w:rsidP="0012383C">
            <w:pPr>
              <w:pStyle w:val="aff0"/>
            </w:pPr>
            <w:r>
              <w:rPr>
                <w:rFonts w:hint="eastAsia"/>
                <w:noProof/>
              </w:rPr>
              <mc:AlternateContent>
                <mc:Choice Requires="wps">
                  <w:drawing>
                    <wp:anchor distT="0" distB="0" distL="114300" distR="114300" simplePos="0" relativeHeight="252003328" behindDoc="0" locked="0" layoutInCell="1" allowOverlap="1" wp14:anchorId="72CE980A" wp14:editId="40E3DFC8">
                      <wp:simplePos x="0" y="0"/>
                      <wp:positionH relativeFrom="column">
                        <wp:posOffset>16452</wp:posOffset>
                      </wp:positionH>
                      <wp:positionV relativeFrom="paragraph">
                        <wp:posOffset>894022</wp:posOffset>
                      </wp:positionV>
                      <wp:extent cx="3429000" cy="4059382"/>
                      <wp:effectExtent l="0" t="0" r="19050" b="17780"/>
                      <wp:wrapNone/>
                      <wp:docPr id="344" name="正方形/長方形 344"/>
                      <wp:cNvGraphicFramePr/>
                      <a:graphic xmlns:a="http://schemas.openxmlformats.org/drawingml/2006/main">
                        <a:graphicData uri="http://schemas.microsoft.com/office/word/2010/wordprocessingShape">
                          <wps:wsp>
                            <wps:cNvSpPr/>
                            <wps:spPr>
                              <a:xfrm>
                                <a:off x="0" y="0"/>
                                <a:ext cx="3429000" cy="4059382"/>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EEC3AB6"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08204C" w:rsidRPr="00EE04D0" w:rsidRDefault="0008204C"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E980A" id="正方形/長方形 344" o:spid="_x0000_s1138" style="position:absolute;left:0;text-align:left;margin-left:1.3pt;margin-top:70.4pt;width:270pt;height:319.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" fillcolor="#d8d8d8 [2732]" strokecolor="gray [1629]">
                      <v:textbox inset="0,0,0,0">
                        <w:txbxContent>
                          <w:p w14:paraId="4EEC3AB6"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08204C" w:rsidRPr="00EE04D0" w:rsidRDefault="0008204C"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08204C" w:rsidRPr="00EE04D0" w:rsidRDefault="0008204C"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v:textbox>
                    </v:rect>
                  </w:pict>
                </mc:Fallback>
              </mc:AlternateContent>
            </w:r>
            <w:r w:rsidR="005063E8" w:rsidRPr="005063E8">
              <w:t>When using with_items to loop, the information of the standard output after the last command input is saved. This variable can be used in condition judgment</w:t>
            </w:r>
            <w:r w:rsidR="005063E8">
              <w:t xml:space="preserve"> </w:t>
            </w:r>
            <w:r w:rsidR="005063E8" w:rsidRPr="005063E8">
              <w:t>(can only be used in condition judgment). However, saving the information of standard output for every variable name i</w:t>
            </w:r>
            <w:r w:rsidR="00485C80">
              <w:t>s not possible. Previous infor</w:t>
            </w:r>
            <w:r w:rsidR="005063E8" w:rsidRPr="005063E8">
              <w:t>mation will be overwritten.</w:t>
            </w:r>
          </w:p>
          <w:p w14:paraId="535A9495" w14:textId="447647AD" w:rsidR="002F2107" w:rsidRDefault="002F2107" w:rsidP="0012383C">
            <w:pPr>
              <w:pStyle w:val="aff0"/>
            </w:pPr>
          </w:p>
          <w:p w14:paraId="7E8C1C97" w14:textId="738E88B1" w:rsidR="002F2107" w:rsidRDefault="002F2107" w:rsidP="0012383C">
            <w:pPr>
              <w:pStyle w:val="aff0"/>
            </w:pPr>
          </w:p>
          <w:p w14:paraId="4E95628E" w14:textId="196AE78D" w:rsidR="002F2107" w:rsidRDefault="002F2107" w:rsidP="0012383C">
            <w:pPr>
              <w:pStyle w:val="aff0"/>
            </w:pPr>
          </w:p>
          <w:p w14:paraId="162CFC1E" w14:textId="14D40381" w:rsidR="002F2107" w:rsidRDefault="002F2107" w:rsidP="0012383C">
            <w:pPr>
              <w:pStyle w:val="aff0"/>
            </w:pPr>
          </w:p>
          <w:p w14:paraId="24972124" w14:textId="327C4F38" w:rsidR="002F2107" w:rsidRDefault="002F2107" w:rsidP="0012383C">
            <w:pPr>
              <w:pStyle w:val="aff0"/>
            </w:pPr>
          </w:p>
          <w:p w14:paraId="65F7D6BB" w14:textId="3B5E073F" w:rsidR="002F2107" w:rsidRDefault="002F2107" w:rsidP="0012383C">
            <w:pPr>
              <w:pStyle w:val="aff0"/>
            </w:pPr>
          </w:p>
          <w:p w14:paraId="2148DEDF" w14:textId="5B25BAE4" w:rsidR="002F2107" w:rsidRDefault="002F2107" w:rsidP="0012383C">
            <w:pPr>
              <w:pStyle w:val="aff0"/>
            </w:pPr>
          </w:p>
          <w:p w14:paraId="517F9578" w14:textId="038700E5" w:rsidR="002F2107" w:rsidRDefault="002F2107" w:rsidP="0012383C">
            <w:pPr>
              <w:pStyle w:val="aff0"/>
            </w:pPr>
          </w:p>
          <w:p w14:paraId="6D3A08A3" w14:textId="0C3460B1" w:rsidR="002F2107" w:rsidRDefault="002F2107" w:rsidP="0012383C">
            <w:pPr>
              <w:pStyle w:val="aff0"/>
            </w:pPr>
          </w:p>
          <w:p w14:paraId="506E173A" w14:textId="18841216" w:rsidR="002F2107" w:rsidRDefault="002F2107" w:rsidP="0012383C">
            <w:pPr>
              <w:pStyle w:val="aff0"/>
            </w:pPr>
          </w:p>
          <w:p w14:paraId="1DB6A711" w14:textId="61EE3A2D" w:rsidR="002F2107" w:rsidRDefault="002F2107" w:rsidP="0012383C">
            <w:pPr>
              <w:pStyle w:val="aff0"/>
            </w:pPr>
          </w:p>
          <w:p w14:paraId="0B3AA89E" w14:textId="16E45F56" w:rsidR="002F2107" w:rsidRDefault="002F2107" w:rsidP="0012383C">
            <w:pPr>
              <w:pStyle w:val="aff0"/>
            </w:pPr>
          </w:p>
          <w:p w14:paraId="522A142C" w14:textId="3A736FE2" w:rsidR="002F2107" w:rsidRDefault="002F2107" w:rsidP="0012383C">
            <w:pPr>
              <w:pStyle w:val="aff0"/>
            </w:pPr>
          </w:p>
          <w:p w14:paraId="7997F8F4" w14:textId="4C4B893B" w:rsidR="002F2107" w:rsidRDefault="002F2107" w:rsidP="0012383C">
            <w:pPr>
              <w:pStyle w:val="aff0"/>
            </w:pPr>
          </w:p>
          <w:p w14:paraId="08DC8783" w14:textId="1D5826FA" w:rsidR="002F2107" w:rsidRDefault="002F2107" w:rsidP="0012383C">
            <w:pPr>
              <w:pStyle w:val="aff0"/>
            </w:pPr>
          </w:p>
          <w:p w14:paraId="59DC1538" w14:textId="2848144F" w:rsidR="002F2107" w:rsidRDefault="002F2107" w:rsidP="0012383C">
            <w:pPr>
              <w:pStyle w:val="aff0"/>
            </w:pPr>
          </w:p>
          <w:p w14:paraId="703FEE51" w14:textId="259E53BC" w:rsidR="002F2107" w:rsidRDefault="002F2107" w:rsidP="0012383C">
            <w:pPr>
              <w:pStyle w:val="aff0"/>
            </w:pPr>
          </w:p>
          <w:p w14:paraId="45FF2ABD" w14:textId="0FBE5527" w:rsidR="002F2107" w:rsidRDefault="002F2107" w:rsidP="0012383C">
            <w:pPr>
              <w:pStyle w:val="aff0"/>
            </w:pPr>
          </w:p>
          <w:p w14:paraId="13D56335" w14:textId="0DA22982" w:rsidR="002F2107" w:rsidRDefault="002F2107" w:rsidP="0012383C">
            <w:pPr>
              <w:pStyle w:val="aff0"/>
            </w:pPr>
          </w:p>
          <w:p w14:paraId="211F28D6" w14:textId="65D88EFB" w:rsidR="002F2107" w:rsidRDefault="002F2107" w:rsidP="0012383C">
            <w:pPr>
              <w:pStyle w:val="aff0"/>
            </w:pPr>
          </w:p>
          <w:p w14:paraId="3FF20D8C" w14:textId="77777777" w:rsidR="002F2107" w:rsidRDefault="002F2107" w:rsidP="0012383C">
            <w:pPr>
              <w:pStyle w:val="aff0"/>
            </w:pPr>
          </w:p>
          <w:p w14:paraId="797E6C74" w14:textId="77777777" w:rsidR="002F2107" w:rsidRDefault="002F2107" w:rsidP="0012383C">
            <w:pPr>
              <w:pStyle w:val="aff0"/>
            </w:pPr>
          </w:p>
          <w:p w14:paraId="1FF38FC9" w14:textId="5F3AF4BC" w:rsidR="002F2107" w:rsidRPr="00CE0420" w:rsidRDefault="002F2107" w:rsidP="0012383C">
            <w:pPr>
              <w:pStyle w:val="aff0"/>
            </w:pPr>
          </w:p>
        </w:tc>
      </w:tr>
      <w:tr w:rsidR="00A91951" w:rsidRPr="00CE0420" w14:paraId="265009E5" w14:textId="77777777" w:rsidTr="00C132D8">
        <w:tc>
          <w:tcPr>
            <w:tcW w:w="2266" w:type="dxa"/>
          </w:tcPr>
          <w:p w14:paraId="39C5E5DA" w14:textId="77777777" w:rsidR="000E43B9" w:rsidRPr="000E43B9" w:rsidRDefault="000E43B9" w:rsidP="000E43B9">
            <w:pPr>
              <w:pStyle w:val="aff0"/>
              <w:jc w:val="left"/>
              <w:rPr>
                <w:sz w:val="14"/>
              </w:rPr>
            </w:pPr>
            <w:r w:rsidRPr="000E43B9">
              <w:rPr>
                <w:rFonts w:hint="eastAsia"/>
                <w:sz w:val="14"/>
              </w:rPr>
              <w:t>△△△△</w:t>
            </w:r>
            <w:r w:rsidRPr="000E43B9">
              <w:rPr>
                <w:sz w:val="14"/>
              </w:rPr>
              <w:t>with_items</w:t>
            </w:r>
            <w:r w:rsidRPr="000E43B9">
              <w:rPr>
                <w:rFonts w:hint="eastAsia"/>
                <w:sz w:val="14"/>
              </w:rPr>
              <w:t>:</w:t>
            </w:r>
          </w:p>
          <w:p w14:paraId="780FBF9F" w14:textId="77777777" w:rsidR="000E43B9"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VAR_x }}</w:t>
            </w:r>
            <w:r w:rsidRPr="000E43B9">
              <w:rPr>
                <w:b/>
                <w:color w:val="FF0000"/>
                <w:sz w:val="14"/>
              </w:rPr>
              <w:t>’</w:t>
            </w:r>
          </w:p>
          <w:p w14:paraId="71AA7120" w14:textId="0F373864" w:rsidR="00A91951"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VAR_y }}</w:t>
            </w:r>
            <w:r w:rsidRPr="000E43B9">
              <w:rPr>
                <w:b/>
                <w:color w:val="FF0000"/>
                <w:sz w:val="14"/>
              </w:rPr>
              <w:t>’</w:t>
            </w:r>
            <w:r w:rsidRPr="000E43B9">
              <w:rPr>
                <w:sz w:val="14"/>
              </w:rPr>
              <w:br/>
            </w:r>
            <w:r w:rsidRPr="000E43B9">
              <w:rPr>
                <w:color w:val="FF0000"/>
                <w:sz w:val="14"/>
              </w:rPr>
              <w:t xml:space="preserve">Enclose the defining variables in </w:t>
            </w:r>
            <w:r w:rsidRPr="000E43B9">
              <w:rPr>
                <w:color w:val="00B050"/>
                <w:sz w:val="14"/>
              </w:rPr>
              <w:t>single quotation marks.</w:t>
            </w:r>
          </w:p>
        </w:tc>
        <w:tc>
          <w:tcPr>
            <w:tcW w:w="1047" w:type="dxa"/>
          </w:tcPr>
          <w:p w14:paraId="32C2DBD3" w14:textId="3D8D1F17" w:rsidR="00A91951" w:rsidRPr="00CE0420" w:rsidRDefault="003A57A8" w:rsidP="00A41E03">
            <w:pPr>
              <w:pStyle w:val="aff0"/>
            </w:pPr>
            <w:r>
              <w:rPr>
                <w:rFonts w:hint="eastAsia"/>
              </w:rPr>
              <w:t>Optional</w:t>
            </w:r>
          </w:p>
        </w:tc>
        <w:tc>
          <w:tcPr>
            <w:tcW w:w="6184" w:type="dxa"/>
          </w:tcPr>
          <w:p w14:paraId="6EC39F11" w14:textId="6CA74EA2" w:rsidR="007D78B7" w:rsidRDefault="007D78B7" w:rsidP="007D78B7">
            <w:pPr>
              <w:pStyle w:val="aff0"/>
            </w:pPr>
            <w:r>
              <w:t xml:space="preserve">If you're looping and inputting commands to with_items, configure multiple variable names. </w:t>
            </w:r>
          </w:p>
          <w:p w14:paraId="61BA4470" w14:textId="77777777" w:rsidR="007D78B7" w:rsidRDefault="007D78B7" w:rsidP="007D78B7">
            <w:pPr>
              <w:pStyle w:val="aff0"/>
            </w:pPr>
            <w:r>
              <w:t>The scope of each variable is "item.X(X is 0-99).</w:t>
            </w:r>
          </w:p>
          <w:p w14:paraId="41E060DE" w14:textId="77777777" w:rsidR="007D78B7" w:rsidRDefault="007D78B7" w:rsidP="007D78B7">
            <w:pPr>
              <w:pStyle w:val="aff0"/>
            </w:pPr>
            <w:r>
              <w:t>If you using with_items with prompt, timeout, refer to the following for variable names</w:t>
            </w:r>
          </w:p>
          <w:p w14:paraId="57F0F8DE" w14:textId="77777777" w:rsidR="007D78B7" w:rsidRDefault="007D78B7" w:rsidP="007D78B7">
            <w:pPr>
              <w:pStyle w:val="aff0"/>
            </w:pPr>
            <w:r>
              <w:rPr>
                <w:rFonts w:hint="eastAsia"/>
              </w:rPr>
              <w:t xml:space="preserve">  prompt</w:t>
            </w:r>
            <w:r>
              <w:rPr>
                <w:rFonts w:hint="eastAsia"/>
              </w:rPr>
              <w:t>：</w:t>
            </w:r>
            <w:r>
              <w:rPr>
                <w:rFonts w:hint="eastAsia"/>
              </w:rPr>
              <w:t xml:space="preserve"> {{</w:t>
            </w:r>
            <w:r>
              <w:rPr>
                <w:rFonts w:hint="eastAsia"/>
              </w:rPr>
              <w:t>△</w:t>
            </w:r>
            <w:r>
              <w:rPr>
                <w:rFonts w:hint="eastAsia"/>
              </w:rPr>
              <w:t>VAR_prompt_XXX</w:t>
            </w:r>
            <w:r>
              <w:rPr>
                <w:rFonts w:hint="eastAsia"/>
              </w:rPr>
              <w:t>△</w:t>
            </w:r>
            <w:r>
              <w:rPr>
                <w:rFonts w:hint="eastAsia"/>
              </w:rPr>
              <w:t>}}</w:t>
            </w:r>
          </w:p>
          <w:p w14:paraId="52883CC8" w14:textId="77777777" w:rsidR="007D78B7" w:rsidRDefault="007D78B7" w:rsidP="007D78B7">
            <w:pPr>
              <w:pStyle w:val="aff0"/>
            </w:pPr>
            <w:r>
              <w:rPr>
                <w:rFonts w:hint="eastAsia"/>
              </w:rPr>
              <w:t>timeout</w:t>
            </w:r>
            <w:r>
              <w:rPr>
                <w:rFonts w:hint="eastAsia"/>
              </w:rPr>
              <w:t>：</w:t>
            </w:r>
            <w:r>
              <w:rPr>
                <w:rFonts w:hint="eastAsia"/>
              </w:rPr>
              <w:t xml:space="preserve"> {{</w:t>
            </w:r>
            <w:r>
              <w:rPr>
                <w:rFonts w:hint="eastAsia"/>
              </w:rPr>
              <w:t>△</w:t>
            </w:r>
            <w:r>
              <w:rPr>
                <w:rFonts w:hint="eastAsia"/>
              </w:rPr>
              <w:t>VAR_timeout_XXX</w:t>
            </w:r>
            <w:r>
              <w:rPr>
                <w:rFonts w:hint="eastAsia"/>
              </w:rPr>
              <w:t>△</w:t>
            </w:r>
            <w:r>
              <w:rPr>
                <w:rFonts w:hint="eastAsia"/>
              </w:rPr>
              <w:t>}}</w:t>
            </w:r>
          </w:p>
          <w:p w14:paraId="4F90A038" w14:textId="77777777" w:rsidR="007D78B7" w:rsidRDefault="007D78B7" w:rsidP="007D78B7">
            <w:pPr>
              <w:pStyle w:val="aff0"/>
            </w:pPr>
            <w:r>
              <w:rPr>
                <w:rFonts w:hint="eastAsia"/>
              </w:rPr>
              <w:lastRenderedPageBreak/>
              <w:t>(</w:t>
            </w:r>
            <w:r>
              <w:rPr>
                <w:rFonts w:hint="eastAsia"/>
              </w:rPr>
              <w:t>△</w:t>
            </w:r>
            <w:r>
              <w:rPr>
                <w:rFonts w:hint="eastAsia"/>
              </w:rPr>
              <w:t>=half-width space. XXX=any half-width alphabetic characters and underscore)</w:t>
            </w:r>
          </w:p>
          <w:p w14:paraId="7A5F5CD5" w14:textId="77777777" w:rsidR="007D78B7" w:rsidRDefault="007D78B7" w:rsidP="007D78B7">
            <w:pPr>
              <w:pStyle w:val="aff0"/>
            </w:pPr>
          </w:p>
          <w:p w14:paraId="37794513" w14:textId="77777777" w:rsidR="007D78B7" w:rsidRDefault="007D78B7" w:rsidP="007D78B7">
            <w:pPr>
              <w:pStyle w:val="aff0"/>
            </w:pPr>
            <w:r>
              <w:t>If the number of variable's specific values set to with_items are not the same, it will loop at the maximum number of specific values.</w:t>
            </w:r>
          </w:p>
          <w:p w14:paraId="425BC0BF" w14:textId="77777777" w:rsidR="007D78B7" w:rsidRDefault="007D78B7" w:rsidP="007D78B7">
            <w:pPr>
              <w:pStyle w:val="aff0"/>
            </w:pPr>
            <w:r>
              <w:t>If there are any variables that does not have any specific values, they will have their specific value set to "blank".</w:t>
            </w:r>
          </w:p>
          <w:p w14:paraId="54FE26DE" w14:textId="77777777" w:rsidR="007D78B7" w:rsidRDefault="007D78B7" w:rsidP="007D78B7">
            <w:pPr>
              <w:pStyle w:val="aff0"/>
            </w:pPr>
            <w:r>
              <w:t>Additionally, if you're using with_items with Prompt or Timeout, pay attention to the numbers of specific values.</w:t>
            </w:r>
          </w:p>
          <w:p w14:paraId="3525F76E" w14:textId="77777777" w:rsidR="007D78B7" w:rsidRDefault="007D78B7" w:rsidP="007D78B7">
            <w:pPr>
              <w:pStyle w:val="aff0"/>
            </w:pPr>
            <w:r>
              <w:t>promt-&gt;command-&gt;prompt-&gt;command-&gt;prompt...(Loop)</w:t>
            </w:r>
          </w:p>
          <w:p w14:paraId="0C91F634" w14:textId="1EA6ECB5" w:rsidR="007D78B7" w:rsidRDefault="007D78B7" w:rsidP="007D78B7">
            <w:pPr>
              <w:pStyle w:val="aff0"/>
            </w:pPr>
            <w:r>
              <w:t>As it will loop like this, you will need to set 1 additional specific value (Number of commands+1).</w:t>
            </w:r>
          </w:p>
          <w:p w14:paraId="3766ACB0" w14:textId="6B740943" w:rsidR="00610CD5" w:rsidRDefault="007D78B7" w:rsidP="00C604F4">
            <w:pPr>
              <w:pStyle w:val="aff0"/>
              <w:rPr>
                <w:rFonts w:cs="ＭＳ Ｐゴシック"/>
                <w:color w:val="000000"/>
              </w:rPr>
            </w:pPr>
            <w:r>
              <w:t>If there are any prompt or timeout variables that does not have specific values set, an error will occur when the operation is executed.</w:t>
            </w:r>
          </w:p>
          <w:p w14:paraId="23308385" w14:textId="27CD8888" w:rsidR="00610CD5" w:rsidRDefault="00610CD5" w:rsidP="00C604F4">
            <w:pPr>
              <w:pStyle w:val="aff0"/>
              <w:rPr>
                <w:rFonts w:cs="ＭＳ Ｐゴシック"/>
                <w:color w:val="000000"/>
              </w:rPr>
            </w:pPr>
            <w:r>
              <w:rPr>
                <w:rFonts w:hint="eastAsia"/>
                <w:noProof/>
              </w:rPr>
              <mc:AlternateContent>
                <mc:Choice Requires="wps">
                  <w:drawing>
                    <wp:anchor distT="0" distB="0" distL="114300" distR="114300" simplePos="0" relativeHeight="252005376" behindDoc="0" locked="0" layoutInCell="1" allowOverlap="1" wp14:anchorId="668FA5BA" wp14:editId="5BAF4056">
                      <wp:simplePos x="0" y="0"/>
                      <wp:positionH relativeFrom="column">
                        <wp:posOffset>144203</wp:posOffset>
                      </wp:positionH>
                      <wp:positionV relativeFrom="paragraph">
                        <wp:posOffset>43353</wp:posOffset>
                      </wp:positionV>
                      <wp:extent cx="3315335" cy="3870773"/>
                      <wp:effectExtent l="0" t="0" r="18415" b="15875"/>
                      <wp:wrapNone/>
                      <wp:docPr id="346" name="正方形/長方形 346"/>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515F5764" w14:textId="3628387C" w:rsidR="0008204C" w:rsidRPr="002A29C3" w:rsidRDefault="0008204C"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08204C" w:rsidRDefault="0008204C"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08204C" w:rsidRPr="00F65AFA" w:rsidRDefault="0008204C"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08204C" w:rsidRDefault="0008204C" w:rsidP="00610CD5">
                                  <w:pPr>
                                    <w:ind w:left="80" w:hangingChars="50" w:hanging="80"/>
                                    <w:rPr>
                                      <w:rFonts w:ascii="ＭＳ ゴシック" w:eastAsia="ＭＳ ゴシック" w:hAnsi="ＭＳ ゴシック"/>
                                      <w:color w:val="000000" w:themeColor="text1"/>
                                      <w:sz w:val="16"/>
                                      <w:szCs w:val="16"/>
                                    </w:rPr>
                                  </w:pPr>
                                </w:p>
                                <w:p w14:paraId="27CCEFA7" w14:textId="77777777" w:rsidR="0008204C" w:rsidRDefault="0008204C"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08204C" w:rsidRPr="00F65AFA" w:rsidRDefault="0008204C"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FA5BA" id="正方形/長方形 346" o:spid="_x0000_s1139" style="position:absolute;left:0;text-align:left;margin-left:11.35pt;margin-top:3.4pt;width:261.05pt;height:304.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" fillcolor="#d8d8d8 [2732]" strokecolor="gray [1629]">
                      <v:textbox inset="0,0,0,0">
                        <w:txbxContent>
                          <w:p w14:paraId="515F5764" w14:textId="3628387C" w:rsidR="0008204C" w:rsidRPr="002A29C3" w:rsidRDefault="0008204C"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08204C" w:rsidRDefault="0008204C"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08204C" w:rsidRPr="00F65AFA" w:rsidRDefault="0008204C"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08204C" w:rsidRPr="00F65AFA" w:rsidRDefault="0008204C"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08204C" w:rsidRDefault="0008204C" w:rsidP="00610CD5">
                            <w:pPr>
                              <w:ind w:left="80" w:hangingChars="50" w:hanging="80"/>
                              <w:rPr>
                                <w:rFonts w:ascii="ＭＳ ゴシック" w:eastAsia="ＭＳ ゴシック" w:hAnsi="ＭＳ ゴシック"/>
                                <w:color w:val="000000" w:themeColor="text1"/>
                                <w:sz w:val="16"/>
                                <w:szCs w:val="16"/>
                              </w:rPr>
                            </w:pPr>
                          </w:p>
                          <w:p w14:paraId="27CCEFA7" w14:textId="77777777" w:rsidR="0008204C" w:rsidRDefault="0008204C"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08204C" w:rsidRPr="00F65AFA" w:rsidRDefault="0008204C"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3B8AB637" w14:textId="31073129" w:rsidR="00610CD5" w:rsidRDefault="00610CD5" w:rsidP="00C604F4">
            <w:pPr>
              <w:pStyle w:val="aff0"/>
              <w:rPr>
                <w:rFonts w:cs="ＭＳ Ｐゴシック"/>
                <w:color w:val="000000"/>
              </w:rPr>
            </w:pPr>
          </w:p>
          <w:p w14:paraId="47868710" w14:textId="7DAEB9B1" w:rsidR="00610CD5" w:rsidRDefault="00610CD5" w:rsidP="00C604F4">
            <w:pPr>
              <w:pStyle w:val="aff0"/>
              <w:rPr>
                <w:rFonts w:cs="ＭＳ Ｐゴシック"/>
                <w:color w:val="000000"/>
              </w:rPr>
            </w:pPr>
          </w:p>
          <w:p w14:paraId="62EF394C" w14:textId="443B6E1E" w:rsidR="00610CD5" w:rsidRDefault="00610CD5" w:rsidP="00C604F4">
            <w:pPr>
              <w:pStyle w:val="aff0"/>
              <w:rPr>
                <w:rFonts w:cs="ＭＳ Ｐゴシック"/>
                <w:color w:val="000000"/>
              </w:rPr>
            </w:pPr>
          </w:p>
          <w:p w14:paraId="3DC087F9" w14:textId="371CC8D4" w:rsidR="00610CD5" w:rsidRDefault="00610CD5" w:rsidP="00C604F4">
            <w:pPr>
              <w:pStyle w:val="aff0"/>
              <w:rPr>
                <w:rFonts w:cs="ＭＳ Ｐゴシック"/>
                <w:color w:val="000000"/>
              </w:rPr>
            </w:pPr>
          </w:p>
          <w:p w14:paraId="66513086" w14:textId="6BC45591" w:rsidR="00610CD5" w:rsidRDefault="00610CD5" w:rsidP="00C604F4">
            <w:pPr>
              <w:pStyle w:val="aff0"/>
              <w:rPr>
                <w:rFonts w:cs="ＭＳ Ｐゴシック"/>
                <w:color w:val="000000"/>
              </w:rPr>
            </w:pPr>
          </w:p>
          <w:p w14:paraId="66138C37" w14:textId="0F6155F2" w:rsidR="00610CD5" w:rsidRDefault="00610CD5" w:rsidP="00C604F4">
            <w:pPr>
              <w:pStyle w:val="aff0"/>
              <w:rPr>
                <w:rFonts w:cs="ＭＳ Ｐゴシック"/>
                <w:color w:val="000000"/>
              </w:rPr>
            </w:pPr>
          </w:p>
          <w:p w14:paraId="242AD8B1" w14:textId="47DAB6BE" w:rsidR="00610CD5" w:rsidRDefault="00610CD5" w:rsidP="00C604F4">
            <w:pPr>
              <w:pStyle w:val="aff0"/>
              <w:rPr>
                <w:rFonts w:cs="ＭＳ Ｐゴシック"/>
                <w:color w:val="000000"/>
              </w:rPr>
            </w:pPr>
          </w:p>
          <w:p w14:paraId="2CA18372" w14:textId="16DFEE81" w:rsidR="00610CD5" w:rsidRDefault="00610CD5" w:rsidP="00C604F4">
            <w:pPr>
              <w:pStyle w:val="aff0"/>
              <w:rPr>
                <w:rFonts w:cs="ＭＳ Ｐゴシック"/>
                <w:color w:val="000000"/>
              </w:rPr>
            </w:pPr>
          </w:p>
          <w:p w14:paraId="3169B398" w14:textId="5248C9A1" w:rsidR="00610CD5" w:rsidRDefault="00610CD5" w:rsidP="00C604F4">
            <w:pPr>
              <w:pStyle w:val="aff0"/>
              <w:rPr>
                <w:rFonts w:cs="ＭＳ Ｐゴシック"/>
                <w:color w:val="000000"/>
              </w:rPr>
            </w:pPr>
          </w:p>
          <w:p w14:paraId="2796D6EE" w14:textId="2D017A52" w:rsidR="00610CD5" w:rsidRDefault="00610CD5" w:rsidP="00C604F4">
            <w:pPr>
              <w:pStyle w:val="aff0"/>
              <w:rPr>
                <w:rFonts w:cs="ＭＳ Ｐゴシック"/>
                <w:color w:val="000000"/>
              </w:rPr>
            </w:pPr>
          </w:p>
          <w:p w14:paraId="0E1B83F2" w14:textId="21B59CF0" w:rsidR="00610CD5" w:rsidRDefault="00610CD5" w:rsidP="00C604F4">
            <w:pPr>
              <w:pStyle w:val="aff0"/>
              <w:rPr>
                <w:rFonts w:cs="ＭＳ Ｐゴシック"/>
                <w:color w:val="000000"/>
              </w:rPr>
            </w:pPr>
          </w:p>
          <w:p w14:paraId="46CA4888" w14:textId="3E7D3092" w:rsidR="00610CD5" w:rsidRDefault="00610CD5" w:rsidP="00C604F4">
            <w:pPr>
              <w:pStyle w:val="aff0"/>
              <w:rPr>
                <w:rFonts w:cs="ＭＳ Ｐゴシック"/>
                <w:color w:val="000000"/>
              </w:rPr>
            </w:pPr>
          </w:p>
          <w:p w14:paraId="63BD31EB" w14:textId="502E4AAA" w:rsidR="00610CD5" w:rsidRDefault="00610CD5" w:rsidP="00C604F4">
            <w:pPr>
              <w:pStyle w:val="aff0"/>
              <w:rPr>
                <w:rFonts w:cs="ＭＳ Ｐゴシック"/>
                <w:color w:val="000000"/>
              </w:rPr>
            </w:pPr>
          </w:p>
          <w:p w14:paraId="1AF338AC" w14:textId="53E74735" w:rsidR="00610CD5" w:rsidRDefault="00610CD5" w:rsidP="00C604F4">
            <w:pPr>
              <w:pStyle w:val="aff0"/>
              <w:rPr>
                <w:rFonts w:cs="ＭＳ Ｐゴシック"/>
                <w:color w:val="000000"/>
              </w:rPr>
            </w:pPr>
          </w:p>
          <w:p w14:paraId="2FD0A597" w14:textId="71C35AB8" w:rsidR="00610CD5" w:rsidRDefault="00610CD5" w:rsidP="00C604F4">
            <w:pPr>
              <w:pStyle w:val="aff0"/>
              <w:rPr>
                <w:rFonts w:cs="ＭＳ Ｐゴシック"/>
                <w:color w:val="000000"/>
              </w:rPr>
            </w:pPr>
          </w:p>
          <w:p w14:paraId="6E7C493D" w14:textId="49977065" w:rsidR="00610CD5" w:rsidRDefault="00610CD5" w:rsidP="00C604F4">
            <w:pPr>
              <w:pStyle w:val="aff0"/>
              <w:rPr>
                <w:rFonts w:cs="ＭＳ Ｐゴシック"/>
                <w:color w:val="000000"/>
              </w:rPr>
            </w:pPr>
          </w:p>
          <w:p w14:paraId="51BFA82F" w14:textId="0F64AAE6" w:rsidR="00610CD5" w:rsidRDefault="00610CD5" w:rsidP="00C604F4">
            <w:pPr>
              <w:pStyle w:val="aff0"/>
              <w:rPr>
                <w:rFonts w:cs="ＭＳ Ｐゴシック"/>
                <w:color w:val="000000"/>
              </w:rPr>
            </w:pPr>
          </w:p>
          <w:p w14:paraId="52492D84" w14:textId="09B9505E" w:rsidR="00610CD5" w:rsidRDefault="00610CD5" w:rsidP="00C604F4">
            <w:pPr>
              <w:pStyle w:val="aff0"/>
              <w:rPr>
                <w:rFonts w:cs="ＭＳ Ｐゴシック"/>
                <w:color w:val="000000"/>
              </w:rPr>
            </w:pPr>
          </w:p>
          <w:p w14:paraId="21EB046D" w14:textId="04CF6955" w:rsidR="00610CD5" w:rsidRDefault="00610CD5" w:rsidP="00C604F4">
            <w:pPr>
              <w:pStyle w:val="aff0"/>
              <w:rPr>
                <w:rFonts w:cs="ＭＳ Ｐゴシック"/>
                <w:color w:val="000000"/>
              </w:rPr>
            </w:pPr>
          </w:p>
          <w:p w14:paraId="24089222" w14:textId="0B9BCF9C" w:rsidR="00610CD5" w:rsidRDefault="00610CD5" w:rsidP="00C604F4">
            <w:pPr>
              <w:pStyle w:val="aff0"/>
              <w:rPr>
                <w:rFonts w:cs="ＭＳ Ｐゴシック"/>
                <w:color w:val="000000"/>
              </w:rPr>
            </w:pPr>
          </w:p>
          <w:p w14:paraId="6BD970B8" w14:textId="77777777" w:rsidR="00610CD5" w:rsidRDefault="00610CD5" w:rsidP="00C604F4">
            <w:pPr>
              <w:pStyle w:val="aff0"/>
              <w:rPr>
                <w:rFonts w:cs="ＭＳ Ｐゴシック"/>
                <w:color w:val="000000"/>
              </w:rPr>
            </w:pPr>
          </w:p>
          <w:p w14:paraId="0BAC8D91" w14:textId="1AB2E5BD" w:rsidR="0096059A" w:rsidRPr="0096059A" w:rsidRDefault="0096059A" w:rsidP="00C604F4">
            <w:pPr>
              <w:pStyle w:val="aff0"/>
              <w:rPr>
                <w:rFonts w:cs="ＭＳ Ｐゴシック"/>
                <w:color w:val="000000"/>
              </w:rPr>
            </w:pPr>
            <w:r w:rsidRPr="0096059A">
              <w:rPr>
                <w:rFonts w:cs="ＭＳ Ｐゴシック"/>
                <w:color w:val="000000"/>
              </w:rPr>
              <w:t>The variables defined with with_items can be scoped with item.X (other than register/when)</w:t>
            </w:r>
          </w:p>
          <w:p w14:paraId="75497DC8" w14:textId="77777777" w:rsidR="0096059A" w:rsidRDefault="0096059A" w:rsidP="0096059A">
            <w:pPr>
              <w:pStyle w:val="aff0"/>
              <w:ind w:leftChars="137" w:left="288"/>
              <w:rPr>
                <w:b/>
                <w:color w:val="FF0000"/>
              </w:rPr>
            </w:pPr>
            <w:r>
              <w:rPr>
                <w:rFonts w:cs="ＭＳ Ｐゴシック"/>
              </w:rPr>
              <w:t>Exp</w:t>
            </w:r>
            <w:r>
              <w:rPr>
                <w:rFonts w:cs="ＭＳ Ｐゴシック" w:hint="eastAsia"/>
              </w:rPr>
              <w:t>）</w:t>
            </w:r>
            <w:r>
              <w:br/>
              <w:t xml:space="preserve">  with_items:</w:t>
            </w:r>
            <w:r>
              <w:br/>
              <w:t xml:space="preserve">    </w:t>
            </w:r>
            <w:r>
              <w:rPr>
                <w:rFonts w:hint="eastAsia"/>
              </w:rPr>
              <w:t>－</w:t>
            </w:r>
            <w:r>
              <w:t xml:space="preserve"> ‘{{ VAR_item1 }}’</w:t>
            </w:r>
            <w:r>
              <w:rPr>
                <w:b/>
                <w:color w:val="FF0000"/>
              </w:rPr>
              <w:t xml:space="preserve">   #item.0</w:t>
            </w:r>
            <w:r>
              <w:rPr>
                <w:b/>
                <w:color w:val="FF0000"/>
              </w:rPr>
              <w:br/>
            </w:r>
            <w:r>
              <w:t xml:space="preserve">    </w:t>
            </w:r>
            <w:r>
              <w:rPr>
                <w:rFonts w:hint="eastAsia"/>
              </w:rPr>
              <w:t>－</w:t>
            </w:r>
            <w:r>
              <w:t xml:space="preserve"> ‘{{ VAR_item2 }}’</w:t>
            </w:r>
            <w:r>
              <w:rPr>
                <w:b/>
                <w:color w:val="FF0000"/>
              </w:rPr>
              <w:t xml:space="preserve">   #item.1</w:t>
            </w:r>
            <w:r>
              <w:rPr>
                <w:b/>
                <w:color w:val="FF0000"/>
              </w:rPr>
              <w:br/>
            </w:r>
            <w:r>
              <w:t xml:space="preserve">  exec_when:</w:t>
            </w:r>
          </w:p>
          <w:p w14:paraId="1F6B574C"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active’</w:t>
            </w:r>
          </w:p>
          <w:p w14:paraId="7400B8FA"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 VAR_status }}’</w:t>
            </w:r>
          </w:p>
          <w:p w14:paraId="5AC53BC4"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‘register</w:t>
            </w:r>
            <w:r>
              <w:rPr>
                <w:rFonts w:cs="ＭＳ Ｐゴシック" w:hint="eastAsia"/>
              </w:rPr>
              <w:t>変数</w:t>
            </w:r>
            <w:r>
              <w:rPr>
                <w:rFonts w:cs="ＭＳ Ｐゴシック"/>
              </w:rPr>
              <w:t xml:space="preserve"> match(</w:t>
            </w:r>
            <w:r>
              <w:rPr>
                <w:color w:val="000000" w:themeColor="text1"/>
              </w:rPr>
              <w:t>{{ item.0 }})</w:t>
            </w:r>
          </w:p>
          <w:p w14:paraId="5B92AC3D" w14:textId="77777777" w:rsidR="0096059A" w:rsidRDefault="0096059A" w:rsidP="0096059A">
            <w:pPr>
              <w:pStyle w:val="aff0"/>
              <w:ind w:firstLineChars="250" w:firstLine="450"/>
              <w:rPr>
                <w:b/>
                <w:color w:val="FF0000"/>
              </w:rPr>
            </w:pPr>
            <w:r>
              <w:lastRenderedPageBreak/>
              <w:t>failed_when:</w:t>
            </w:r>
          </w:p>
          <w:p w14:paraId="24E6786D" w14:textId="77777777" w:rsidR="0096059A" w:rsidRDefault="0096059A" w:rsidP="0096059A">
            <w:pPr>
              <w:pStyle w:val="aff0"/>
              <w:ind w:firstLineChars="350" w:firstLine="630"/>
              <w:rPr>
                <w:color w:val="000000" w:themeColor="text1"/>
              </w:rPr>
            </w:pPr>
            <w:r>
              <w:rPr>
                <w:rFonts w:hint="eastAsia"/>
                <w:color w:val="000000" w:themeColor="text1"/>
              </w:rPr>
              <w:t>－</w:t>
            </w:r>
            <w:r>
              <w:rPr>
                <w:color w:val="000000" w:themeColor="text1"/>
              </w:rPr>
              <w:t xml:space="preserve"> ‘stdout match({{ item.1 }})’</w:t>
            </w:r>
          </w:p>
          <w:p w14:paraId="3014BAD3" w14:textId="1B9058D4" w:rsidR="0096059A" w:rsidRPr="0096059A" w:rsidRDefault="0096059A" w:rsidP="00C604F4">
            <w:pPr>
              <w:pStyle w:val="aff0"/>
              <w:rPr>
                <w:rFonts w:cs="ＭＳ Ｐゴシック"/>
                <w:color w:val="000000"/>
              </w:rPr>
            </w:pPr>
          </w:p>
        </w:tc>
      </w:tr>
      <w:tr w:rsidR="00A91951" w:rsidRPr="00CE0420" w14:paraId="459ED69D" w14:textId="77777777" w:rsidTr="00C132D8">
        <w:tc>
          <w:tcPr>
            <w:tcW w:w="2266" w:type="dxa"/>
          </w:tcPr>
          <w:p w14:paraId="66F597D2" w14:textId="77777777" w:rsidR="00315F28" w:rsidRPr="00CE0420" w:rsidRDefault="00315F28" w:rsidP="00315F28">
            <w:pPr>
              <w:pStyle w:val="aff0"/>
            </w:pPr>
            <w:r w:rsidRPr="00CE0420">
              <w:rPr>
                <w:rFonts w:hint="eastAsia"/>
              </w:rPr>
              <w:lastRenderedPageBreak/>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5A3A80AD" w14:textId="48FCC821" w:rsidR="00A91951" w:rsidRPr="00CE0420" w:rsidRDefault="003A57A8" w:rsidP="00A41E03">
            <w:pPr>
              <w:pStyle w:val="aff0"/>
            </w:pPr>
            <w:r>
              <w:rPr>
                <w:rFonts w:hint="eastAsia"/>
              </w:rPr>
              <w:t>Optional</w:t>
            </w:r>
          </w:p>
        </w:tc>
        <w:tc>
          <w:tcPr>
            <w:tcW w:w="6184" w:type="dxa"/>
          </w:tcPr>
          <w:p w14:paraId="06ED8AF5" w14:textId="7292ED41" w:rsidR="00485C80" w:rsidRDefault="00485C80" w:rsidP="00315F28">
            <w:pPr>
              <w:pStyle w:val="aff0"/>
              <w:rPr>
                <w:color w:val="000000" w:themeColor="text1"/>
              </w:rPr>
            </w:pPr>
            <w:r>
              <w:rPr>
                <w:color w:val="000000" w:themeColor="text1"/>
              </w:rPr>
              <w:t>The</w:t>
            </w:r>
            <w:r w:rsidRPr="00485C80">
              <w:rPr>
                <w:color w:val="000000" w:themeColor="text1"/>
              </w:rPr>
              <w:t xml:space="preserve"> condition judgement before command executes</w:t>
            </w:r>
            <w:r>
              <w:rPr>
                <w:color w:val="000000" w:themeColor="text1"/>
              </w:rPr>
              <w:t>.</w:t>
            </w:r>
          </w:p>
          <w:p w14:paraId="26D6F475" w14:textId="6C41E93A" w:rsidR="00485C80" w:rsidRPr="00485C80" w:rsidRDefault="00485C80" w:rsidP="00485C80">
            <w:pPr>
              <w:pStyle w:val="aff0"/>
              <w:rPr>
                <w:color w:val="000000" w:themeColor="text1"/>
              </w:rPr>
            </w:pPr>
            <w:r w:rsidRPr="00485C80">
              <w:rPr>
                <w:color w:val="000000" w:themeColor="text1"/>
              </w:rPr>
              <w:t>Execute command if the condition matches</w:t>
            </w:r>
            <w:r>
              <w:rPr>
                <w:color w:val="000000" w:themeColor="text1"/>
              </w:rPr>
              <w:t>.</w:t>
            </w:r>
          </w:p>
          <w:p w14:paraId="3626CE66" w14:textId="4E24687F" w:rsidR="00315F28" w:rsidRPr="00F95C18" w:rsidRDefault="00485C80" w:rsidP="00485C80">
            <w:pPr>
              <w:pStyle w:val="aff0"/>
              <w:rPr>
                <w:color w:val="000000" w:themeColor="text1"/>
              </w:rPr>
            </w:pPr>
            <w:r w:rsidRPr="00485C80">
              <w:rPr>
                <w:color w:val="000000" w:themeColor="text1"/>
              </w:rPr>
              <w:t xml:space="preserve">Move to the next </w:t>
            </w:r>
            <w:r>
              <w:rPr>
                <w:color w:val="000000" w:themeColor="text1"/>
              </w:rPr>
              <w:t>“</w:t>
            </w:r>
            <w:r w:rsidRPr="00485C80">
              <w:rPr>
                <w:color w:val="000000" w:themeColor="text1"/>
              </w:rPr>
              <w:t>command</w:t>
            </w:r>
            <w:r>
              <w:rPr>
                <w:color w:val="000000" w:themeColor="text1"/>
              </w:rPr>
              <w:t>”</w:t>
            </w:r>
            <w:r w:rsidRPr="00485C80">
              <w:rPr>
                <w:color w:val="000000" w:themeColor="text1"/>
              </w:rPr>
              <w:t xml:space="preserve"> line if the condition doesn't match</w:t>
            </w:r>
            <w:r>
              <w:rPr>
                <w:color w:val="000000" w:themeColor="text1"/>
              </w:rPr>
              <w:t>.</w:t>
            </w:r>
          </w:p>
          <w:p w14:paraId="330202E0" w14:textId="2F9CEA39" w:rsidR="00485C80" w:rsidRDefault="00485C80" w:rsidP="00485C80">
            <w:pPr>
              <w:pStyle w:val="aff0"/>
              <w:rPr>
                <w:color w:val="000000" w:themeColor="text1"/>
              </w:rPr>
            </w:pPr>
            <w:r>
              <w:rPr>
                <w:color w:val="000000" w:themeColor="text1"/>
              </w:rPr>
              <w:t>C</w:t>
            </w:r>
            <w:r w:rsidRPr="00485C80">
              <w:rPr>
                <w:color w:val="000000" w:themeColor="text1"/>
              </w:rPr>
              <w:t>onditional expression</w:t>
            </w:r>
          </w:p>
          <w:p w14:paraId="7B0EACD8" w14:textId="1EA176B3" w:rsidR="00315F28" w:rsidRPr="00F95C18" w:rsidRDefault="00485C80" w:rsidP="00315F28">
            <w:pPr>
              <w:pStyle w:val="aff0"/>
              <w:ind w:firstLineChars="50" w:firstLine="90"/>
              <w:rPr>
                <w:color w:val="000000" w:themeColor="text1"/>
              </w:rPr>
            </w:pPr>
            <w:r w:rsidRPr="00485C80">
              <w:rPr>
                <w:color w:val="000000" w:themeColor="text1"/>
              </w:rPr>
              <w:t>Judging variable definition</w:t>
            </w:r>
          </w:p>
          <w:p w14:paraId="7D09E54F" w14:textId="28CDBF1A" w:rsidR="00315F28" w:rsidRPr="00F95C18" w:rsidRDefault="00485C80" w:rsidP="00485C80">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00315F28" w:rsidRPr="00F95C18">
              <w:rPr>
                <w:rFonts w:hint="eastAsia"/>
                <w:color w:val="000000" w:themeColor="text1"/>
              </w:rPr>
              <w:t>true</w:t>
            </w:r>
          </w:p>
          <w:p w14:paraId="7FAEF7DD" w14:textId="1E14B29A" w:rsidR="00315F28" w:rsidRDefault="00485C80" w:rsidP="00315F2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00315F28" w:rsidRPr="00F95C18">
              <w:rPr>
                <w:rFonts w:hint="eastAsia"/>
                <w:color w:val="000000" w:themeColor="text1"/>
              </w:rPr>
              <w:t>true</w:t>
            </w:r>
          </w:p>
          <w:p w14:paraId="1B1476BE" w14:textId="7CEB46A6" w:rsidR="0096059A" w:rsidRDefault="0096059A" w:rsidP="00315F28">
            <w:pPr>
              <w:pStyle w:val="aff0"/>
              <w:ind w:firstLineChars="50" w:firstLine="90"/>
              <w:rPr>
                <w:color w:val="000000" w:themeColor="text1"/>
              </w:rPr>
            </w:pPr>
            <w:r>
              <w:rPr>
                <w:rFonts w:hint="eastAsia"/>
                <w:color w:val="000000" w:themeColor="text1"/>
              </w:rPr>
              <w:t>E</w:t>
            </w:r>
            <w:r>
              <w:rPr>
                <w:color w:val="000000" w:themeColor="text1"/>
              </w:rPr>
              <w:t>xp)</w:t>
            </w:r>
          </w:p>
          <w:p w14:paraId="4971A739"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define’</w:t>
            </w:r>
          </w:p>
          <w:p w14:paraId="28291BC3"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undefine’</w:t>
            </w:r>
          </w:p>
          <w:p w14:paraId="7667D656" w14:textId="0CCBA36E" w:rsidR="00315F28" w:rsidRDefault="00485C80" w:rsidP="0096059A">
            <w:pPr>
              <w:pStyle w:val="aff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39990A0B" w14:textId="77777777" w:rsidR="0096059A" w:rsidRPr="00F95C18" w:rsidRDefault="0096059A" w:rsidP="00315F28">
            <w:pPr>
              <w:pStyle w:val="aff0"/>
              <w:ind w:firstLineChars="100" w:firstLine="180"/>
              <w:rPr>
                <w:color w:val="000000" w:themeColor="text1"/>
              </w:rPr>
            </w:pPr>
          </w:p>
          <w:p w14:paraId="0896A798" w14:textId="06BB733F" w:rsidR="00315F28" w:rsidRPr="00F95C18" w:rsidRDefault="00485C80" w:rsidP="00315F28">
            <w:pPr>
              <w:pStyle w:val="aff0"/>
              <w:ind w:firstLineChars="50" w:firstLine="90"/>
              <w:rPr>
                <w:color w:val="000000" w:themeColor="text1"/>
              </w:rPr>
            </w:pPr>
            <w:r w:rsidRPr="00485C80">
              <w:rPr>
                <w:color w:val="000000" w:themeColor="text1"/>
              </w:rPr>
              <w:t>Judging variable specific value</w:t>
            </w:r>
          </w:p>
          <w:p w14:paraId="16A8198F" w14:textId="2B4C86BC"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rPr>
                <w:color w:val="000000" w:themeColor="text1"/>
              </w:rPr>
              <w:t xml:space="preserve"> </w:t>
            </w:r>
            <w:r w:rsidR="00485C80" w:rsidRPr="00485C80">
              <w:rPr>
                <w:color w:val="000000" w:themeColor="text1"/>
              </w:rPr>
              <w:t>variable</w:t>
            </w:r>
            <w:r w:rsidRPr="00F95C18">
              <w:rPr>
                <w:rFonts w:hint="eastAsia"/>
                <w:color w:val="000000" w:themeColor="text1"/>
              </w:rPr>
              <w:t xml:space="preserve"> </w:t>
            </w:r>
            <w:r w:rsidR="00485C80">
              <w:rPr>
                <w:color w:val="000000" w:themeColor="text1"/>
              </w:rPr>
              <w:t>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00485C80">
              <w:rPr>
                <w:rFonts w:hint="eastAsia"/>
                <w:color w:val="000000" w:themeColor="text1"/>
              </w:rPr>
              <w:t>s</w:t>
            </w:r>
            <w:r w:rsidR="00485C80">
              <w:rPr>
                <w:color w:val="000000" w:themeColor="text1"/>
              </w:rPr>
              <w:t>tring</w:t>
            </w:r>
          </w:p>
          <w:p w14:paraId="49E94449" w14:textId="6EAED2BF"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t xml:space="preserve"> </w:t>
            </w:r>
            <w:r w:rsidR="00485C80" w:rsidRPr="00485C80">
              <w:rPr>
                <w:color w:val="000000" w:themeColor="text1"/>
              </w:rPr>
              <w:t>variable</w:t>
            </w:r>
            <w:r w:rsidR="00485C80">
              <w:rPr>
                <w:color w:val="000000" w:themeColor="text1"/>
              </w:rPr>
              <w:t xml:space="preserve"> 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Pr="00F95C18">
              <w:rPr>
                <w:rFonts w:hint="eastAsia"/>
                <w:color w:val="000000" w:themeColor="text1"/>
              </w:rPr>
              <w:t>VAR_xx</w:t>
            </w:r>
          </w:p>
          <w:p w14:paraId="14ED8D59" w14:textId="35479A82"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485C80">
              <w:rPr>
                <w:color w:val="000000" w:themeColor="text1"/>
              </w:rPr>
              <w:t xml:space="preserve"> </w:t>
            </w:r>
            <w:r w:rsidR="00485C80" w:rsidRPr="00485C80">
              <w:rPr>
                <w:color w:val="000000" w:themeColor="text1"/>
              </w:rPr>
              <w:t>variable</w:t>
            </w:r>
            <w:r w:rsidR="00C132D8">
              <w:rPr>
                <w:color w:val="000000" w:themeColor="text1"/>
              </w:rPr>
              <w:t xml:space="preserve"> </w:t>
            </w:r>
            <w:r w:rsidRPr="00F95C18">
              <w:rPr>
                <w:rFonts w:hint="eastAsia"/>
                <w:color w:val="000000" w:themeColor="text1"/>
              </w:rPr>
              <w:t>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7854473A" w14:textId="1440C506"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C132D8">
              <w:rPr>
                <w:color w:val="000000" w:themeColor="text1"/>
              </w:rPr>
              <w:t xml:space="preserve"> </w:t>
            </w:r>
            <w:r w:rsidR="00485C80" w:rsidRPr="00485C80">
              <w:rPr>
                <w:color w:val="000000" w:themeColor="text1"/>
              </w:rPr>
              <w:t>variable</w:t>
            </w:r>
            <w:r w:rsidRPr="00F95C18">
              <w:rPr>
                <w:rFonts w:hint="eastAsia"/>
                <w:color w:val="000000" w:themeColor="text1"/>
              </w:rPr>
              <w:t xml:space="preserve"> no 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543D693D" w14:textId="6CA1BFE5"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00C132D8" w:rsidRPr="00C132D8">
              <w:rPr>
                <w:color w:val="000000" w:themeColor="text1"/>
              </w:rPr>
              <w:t>Relational operators are</w:t>
            </w:r>
            <w:r w:rsidR="00C132D8">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56E4A202" w:rsidR="00CC0533" w:rsidRDefault="00CC0533" w:rsidP="00315F28">
            <w:pPr>
              <w:pStyle w:val="aff0"/>
              <w:ind w:firstLineChars="100" w:firstLine="180"/>
              <w:rPr>
                <w:color w:val="000000" w:themeColor="text1"/>
              </w:rPr>
            </w:pPr>
            <w:r w:rsidRPr="00F95C18">
              <w:rPr>
                <w:rFonts w:hint="eastAsia"/>
                <w:color w:val="000000" w:themeColor="text1"/>
              </w:rPr>
              <w:t>※</w:t>
            </w:r>
            <w:r w:rsidR="00C132D8" w:rsidRPr="00C132D8">
              <w:rPr>
                <w:rFonts w:hint="eastAsia"/>
                <w:color w:val="000000" w:themeColor="text1"/>
              </w:rPr>
              <w:t xml:space="preserve">The </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Pr>
                <w:rFonts w:hint="eastAsia"/>
                <w:color w:val="000000" w:themeColor="text1"/>
              </w:rPr>
              <w:t xml:space="preserve"> </w:t>
            </w:r>
            <w:r w:rsidR="00C132D8" w:rsidRPr="00C132D8">
              <w:rPr>
                <w:rFonts w:hint="eastAsia"/>
                <w:color w:val="000000" w:themeColor="text1"/>
              </w:rPr>
              <w:t>relational operator</w:t>
            </w:r>
            <w:r w:rsidR="00C132D8">
              <w:rPr>
                <w:color w:val="000000" w:themeColor="text1"/>
              </w:rPr>
              <w:t>s</w:t>
            </w:r>
            <w:r w:rsidR="00C132D8">
              <w:rPr>
                <w:rFonts w:hint="eastAsia"/>
                <w:color w:val="000000" w:themeColor="text1"/>
              </w:rPr>
              <w:t xml:space="preserve"> are</w:t>
            </w:r>
            <w:r w:rsidR="00C132D8" w:rsidRPr="00C132D8">
              <w:rPr>
                <w:rFonts w:hint="eastAsia"/>
                <w:color w:val="000000" w:themeColor="text1"/>
              </w:rPr>
              <w:t xml:space="preserve"> assumed to be used for numerical values</w:t>
            </w:r>
            <w:r w:rsidR="00C132D8">
              <w:rPr>
                <w:color w:val="000000" w:themeColor="text1"/>
              </w:rPr>
              <w:t>.</w:t>
            </w:r>
          </w:p>
          <w:p w14:paraId="5831FB28" w14:textId="60DE2A2B" w:rsidR="00F95C18" w:rsidRPr="00F95C18" w:rsidRDefault="00F95C18" w:rsidP="00C132D8">
            <w:pPr>
              <w:pStyle w:val="aff0"/>
              <w:ind w:firstLineChars="100" w:firstLine="180"/>
              <w:rPr>
                <w:color w:val="000000" w:themeColor="text1"/>
              </w:rPr>
            </w:pPr>
            <w:r>
              <w:rPr>
                <w:rFonts w:hint="eastAsia"/>
                <w:color w:val="000000" w:themeColor="text1"/>
              </w:rPr>
              <w:t>※</w:t>
            </w:r>
            <w:r w:rsidR="00C132D8" w:rsidRPr="00C132D8">
              <w:rPr>
                <w:color w:val="000000" w:themeColor="text1"/>
              </w:rPr>
              <w:t>It is not required to enclose string and regular expression string with single or double quotations</w:t>
            </w:r>
            <w:r w:rsidR="00C132D8">
              <w:rPr>
                <w:color w:val="000000" w:themeColor="text1"/>
              </w:rPr>
              <w:t>.</w:t>
            </w:r>
          </w:p>
          <w:p w14:paraId="0806B9EA" w14:textId="77777777" w:rsidR="00B72667" w:rsidRDefault="00B72667" w:rsidP="00B72667">
            <w:pPr>
              <w:pStyle w:val="aff0"/>
              <w:ind w:left="574"/>
              <w:rPr>
                <w:rFonts w:asciiTheme="minorHAnsi" w:hAnsiTheme="minorHAnsi" w:cstheme="minorHAnsi"/>
                <w:b/>
                <w:color w:val="FF0000"/>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match(active)’</w:t>
            </w:r>
          </w:p>
          <w:p w14:paraId="0516F12C" w14:textId="77777777"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 active’</w:t>
            </w:r>
          </w:p>
          <w:p w14:paraId="5C2ED593" w14:textId="1536E952"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‘register variable</w:t>
            </w:r>
            <w:r>
              <w:rPr>
                <w:rFonts w:asciiTheme="minorHAnsi" w:hAnsiTheme="minorHAnsi" w:cstheme="minorHAnsi" w:hint="eastAsia"/>
                <w:color w:val="000000" w:themeColor="text1"/>
                <w:szCs w:val="18"/>
              </w:rPr>
              <w:t xml:space="preserve"> </w:t>
            </w:r>
            <w:r>
              <w:rPr>
                <w:rFonts w:asciiTheme="minorHAnsi" w:hAnsiTheme="minorHAnsi" w:cstheme="minorHAnsi"/>
                <w:color w:val="000000" w:themeColor="text1"/>
                <w:szCs w:val="18"/>
              </w:rPr>
              <w:t>match(active)’</w:t>
            </w:r>
          </w:p>
          <w:p w14:paraId="50D8BEBD" w14:textId="10F66B1E" w:rsidR="00F95C18" w:rsidRPr="00F95C18" w:rsidRDefault="00C132D8" w:rsidP="00F95C18">
            <w:pPr>
              <w:pStyle w:val="aff0"/>
              <w:rPr>
                <w:color w:val="000000" w:themeColor="text1"/>
              </w:rPr>
            </w:pPr>
            <w:r w:rsidRPr="00C132D8">
              <w:rPr>
                <w:color w:val="000000" w:themeColor="text1"/>
              </w:rPr>
              <w:t>Compound condition with and / or</w:t>
            </w:r>
            <w:r w:rsidR="00F95C18" w:rsidRPr="00F95C18">
              <w:rPr>
                <w:rFonts w:hint="eastAsia"/>
                <w:color w:val="000000" w:themeColor="text1"/>
              </w:rPr>
              <w:t xml:space="preserve">　　</w:t>
            </w:r>
          </w:p>
          <w:p w14:paraId="261A44C9" w14:textId="7A00A48F" w:rsidR="00F95C18" w:rsidRDefault="00C132D8" w:rsidP="00F95C18">
            <w:pPr>
              <w:ind w:firstLineChars="100" w:firstLine="180"/>
              <w:rPr>
                <w:color w:val="000000" w:themeColor="text1"/>
                <w:sz w:val="18"/>
                <w:szCs w:val="18"/>
              </w:rPr>
            </w:pPr>
            <w:r w:rsidRPr="00C132D8">
              <w:rPr>
                <w:color w:val="000000" w:themeColor="text1"/>
                <w:sz w:val="18"/>
                <w:szCs w:val="18"/>
              </w:rPr>
              <w:t>When processing with or condition, add OR between judge conditions</w:t>
            </w:r>
          </w:p>
          <w:p w14:paraId="05B5EF93" w14:textId="101A4AC4"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2ED04074" w14:textId="77777777" w:rsidR="00B72667" w:rsidRDefault="00B72667" w:rsidP="00B72667">
            <w:pPr>
              <w:ind w:leftChars="271" w:left="569"/>
              <w:rPr>
                <w:rFonts w:asciiTheme="minorHAnsi" w:hAnsiTheme="minorHAnsi" w:cstheme="minorHAnsi"/>
                <w:color w:val="000000" w:themeColor="text1"/>
                <w:sz w:val="18"/>
                <w:szCs w:val="18"/>
              </w:rPr>
            </w:pPr>
            <w:r>
              <w:rPr>
                <w:rFonts w:asciiTheme="minorHAnsi" w:hAnsiTheme="minorHAnsi" w:cstheme="minorHAnsi" w:hint="eastAsia"/>
                <w:color w:val="000000" w:themeColor="text1"/>
                <w:sz w:val="18"/>
                <w:szCs w:val="18"/>
              </w:rPr>
              <w:t>－</w:t>
            </w:r>
            <w:r>
              <w:rPr>
                <w:rFonts w:asciiTheme="minorHAnsi" w:hAnsiTheme="minorHAnsi" w:cstheme="minorHAnsi"/>
                <w:color w:val="000000" w:themeColor="text1"/>
                <w:sz w:val="18"/>
                <w:szCs w:val="18"/>
              </w:rPr>
              <w:t xml:space="preserve"> ‘{{ VAR_status }} == 1</w:t>
            </w:r>
            <w:r>
              <w:rPr>
                <w:rFonts w:asciiTheme="minorHAnsi" w:hAnsiTheme="minorHAnsi" w:cstheme="minorHAnsi" w:hint="eastAsia"/>
                <w:color w:val="000000" w:themeColor="text1"/>
                <w:sz w:val="18"/>
                <w:szCs w:val="18"/>
              </w:rPr>
              <w:t xml:space="preserve">　</w:t>
            </w:r>
            <w:r>
              <w:rPr>
                <w:rFonts w:asciiTheme="minorHAnsi" w:hAnsiTheme="minorHAnsi" w:cstheme="minorHAnsi"/>
                <w:color w:val="000000" w:themeColor="text1"/>
                <w:sz w:val="18"/>
                <w:szCs w:val="18"/>
              </w:rPr>
              <w:t>OR {{ VAR_status }} == 2’</w:t>
            </w:r>
          </w:p>
          <w:p w14:paraId="58CD8A9D" w14:textId="4DC6355E" w:rsidR="00F95C18" w:rsidRDefault="00C132D8" w:rsidP="00F95C18">
            <w:pPr>
              <w:ind w:firstLineChars="100" w:firstLine="180"/>
              <w:rPr>
                <w:color w:val="000000" w:themeColor="text1"/>
                <w:sz w:val="18"/>
                <w:szCs w:val="18"/>
              </w:rPr>
            </w:pPr>
            <w:r w:rsidRPr="00C132D8">
              <w:rPr>
                <w:color w:val="000000" w:themeColor="text1"/>
                <w:sz w:val="18"/>
                <w:szCs w:val="18"/>
              </w:rPr>
              <w:t>When processin</w:t>
            </w:r>
            <w:r>
              <w:rPr>
                <w:color w:val="000000" w:themeColor="text1"/>
                <w:sz w:val="18"/>
                <w:szCs w:val="18"/>
              </w:rPr>
              <w:t xml:space="preserve">g with and condition, </w:t>
            </w:r>
            <w:r w:rsidR="00531C7A">
              <w:rPr>
                <w:color w:val="000000" w:themeColor="text1"/>
                <w:sz w:val="18"/>
                <w:szCs w:val="18"/>
              </w:rPr>
              <w:t>write</w:t>
            </w:r>
            <w:r w:rsidRPr="00C132D8">
              <w:rPr>
                <w:color w:val="000000" w:themeColor="text1"/>
                <w:sz w:val="18"/>
                <w:szCs w:val="18"/>
              </w:rPr>
              <w:t xml:space="preserve"> </w:t>
            </w:r>
            <w:r>
              <w:rPr>
                <w:color w:val="000000" w:themeColor="text1"/>
                <w:sz w:val="18"/>
                <w:szCs w:val="18"/>
              </w:rPr>
              <w:t>the statement in multiple lines.</w:t>
            </w:r>
          </w:p>
          <w:p w14:paraId="632B2047" w14:textId="0D1AB483"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398FF60C" w14:textId="77777777" w:rsidR="00B72667" w:rsidRDefault="00B72667" w:rsidP="00B72667">
            <w:pPr>
              <w:ind w:left="562"/>
              <w:rPr>
                <w:rFonts w:asciiTheme="minorHAnsi" w:hAnsiTheme="minorHAnsi" w:cstheme="minorHAnsi"/>
                <w:b/>
                <w:sz w:val="18"/>
                <w:szCs w:val="18"/>
              </w:rPr>
            </w:pPr>
            <w:r>
              <w:rPr>
                <w:rFonts w:asciiTheme="minorHAnsi" w:hAnsiTheme="minorHAnsi" w:cstheme="minorHAnsi" w:hint="eastAsia"/>
                <w:sz w:val="18"/>
                <w:szCs w:val="18"/>
              </w:rPr>
              <w:t>－</w:t>
            </w:r>
            <w:r>
              <w:rPr>
                <w:rFonts w:asciiTheme="minorHAnsi" w:hAnsiTheme="minorHAnsi" w:cstheme="minorHAnsi"/>
                <w:sz w:val="18"/>
                <w:szCs w:val="18"/>
              </w:rPr>
              <w:t xml:space="preserve"> ‘{{ VAR_status }} == 1</w:t>
            </w:r>
            <w:r>
              <w:rPr>
                <w:rFonts w:asciiTheme="minorHAnsi" w:hAnsiTheme="minorHAnsi" w:cstheme="minorHAnsi" w:hint="eastAsia"/>
                <w:sz w:val="18"/>
                <w:szCs w:val="18"/>
              </w:rPr>
              <w:t xml:space="preserve">　</w:t>
            </w:r>
            <w:r>
              <w:rPr>
                <w:rFonts w:asciiTheme="minorHAnsi" w:hAnsiTheme="minorHAnsi" w:cstheme="minorHAnsi"/>
                <w:sz w:val="18"/>
                <w:szCs w:val="18"/>
              </w:rPr>
              <w:t>OR {{ VAR_status }} == 2’</w:t>
            </w:r>
          </w:p>
          <w:p w14:paraId="11675E71" w14:textId="62DF0326" w:rsidR="00F40EC8" w:rsidRPr="00B72667" w:rsidRDefault="00B72667" w:rsidP="00B72667">
            <w:pPr>
              <w:ind w:firstLineChars="300" w:firstLine="540"/>
              <w:rPr>
                <w:color w:val="000000" w:themeColor="text1"/>
                <w:sz w:val="18"/>
                <w:szCs w:val="18"/>
              </w:rPr>
            </w:pPr>
            <w:r w:rsidRPr="00B72667">
              <w:rPr>
                <w:rFonts w:asciiTheme="minorHAnsi" w:hAnsiTheme="minorHAnsi" w:cstheme="minorHAnsi" w:hint="eastAsia"/>
                <w:kern w:val="0"/>
                <w:sz w:val="18"/>
                <w:szCs w:val="18"/>
              </w:rPr>
              <w:t>－</w:t>
            </w:r>
            <w:r w:rsidRPr="00B72667">
              <w:rPr>
                <w:rFonts w:asciiTheme="minorHAnsi" w:hAnsiTheme="minorHAnsi" w:cstheme="minorHAnsi"/>
                <w:kern w:val="0"/>
                <w:sz w:val="18"/>
                <w:szCs w:val="18"/>
              </w:rPr>
              <w:t xml:space="preserve"> ‘{{ VAR_sub_status }} == 1’</w:t>
            </w:r>
          </w:p>
        </w:tc>
      </w:tr>
      <w:tr w:rsidR="00A91951" w:rsidRPr="00CE0420" w14:paraId="1BC86E99" w14:textId="77777777" w:rsidTr="00C132D8">
        <w:tc>
          <w:tcPr>
            <w:tcW w:w="2266"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4255F3B" w14:textId="64BD4419" w:rsidR="00A91951" w:rsidRPr="00CE0420" w:rsidRDefault="003A57A8" w:rsidP="00A41E03">
            <w:pPr>
              <w:pStyle w:val="aff0"/>
            </w:pPr>
            <w:r>
              <w:rPr>
                <w:rFonts w:hint="eastAsia"/>
              </w:rPr>
              <w:t>Optional</w:t>
            </w:r>
          </w:p>
        </w:tc>
        <w:tc>
          <w:tcPr>
            <w:tcW w:w="6184" w:type="dxa"/>
          </w:tcPr>
          <w:p w14:paraId="6CAD7D62" w14:textId="5761AEDB" w:rsidR="00222072" w:rsidRDefault="00C132D8" w:rsidP="00E84576">
            <w:pPr>
              <w:pStyle w:val="aff0"/>
            </w:pPr>
            <w:r>
              <w:t>Judge condition</w:t>
            </w:r>
            <w:r w:rsidRPr="00C132D8">
              <w:t xml:space="preserve"> for every loop</w:t>
            </w:r>
            <w:r>
              <w:t xml:space="preserve"> </w:t>
            </w:r>
            <w:r w:rsidRPr="00C132D8">
              <w:t>(continue condition)</w:t>
            </w:r>
          </w:p>
          <w:p w14:paraId="74238026" w14:textId="6691D06C" w:rsidR="00222072" w:rsidRDefault="00C132D8" w:rsidP="00E84576">
            <w:pPr>
              <w:pStyle w:val="aff0"/>
            </w:pPr>
            <w:r w:rsidRPr="00C132D8">
              <w:t xml:space="preserve">Perform condition judgement if with_items is </w:t>
            </w:r>
            <w:r w:rsidR="00531C7A">
              <w:t>write</w:t>
            </w:r>
            <w:r w:rsidRPr="00C132D8">
              <w:t>d</w:t>
            </w:r>
            <w:r>
              <w:t>.</w:t>
            </w:r>
          </w:p>
          <w:p w14:paraId="521202F3" w14:textId="01C14E14" w:rsidR="00E84576" w:rsidRPr="00CE0420" w:rsidRDefault="00C132D8" w:rsidP="00E84576">
            <w:pPr>
              <w:pStyle w:val="aff0"/>
            </w:pPr>
            <w:r w:rsidRPr="00C132D8">
              <w:t>If the condition matches, execute command of the corresponding loop</w:t>
            </w:r>
            <w:r>
              <w:t>.</w:t>
            </w:r>
          </w:p>
          <w:p w14:paraId="18080025" w14:textId="0C5992C4" w:rsidR="00E84576" w:rsidRPr="00CE0420" w:rsidRDefault="00C132D8" w:rsidP="00E84576">
            <w:pPr>
              <w:pStyle w:val="aff0"/>
            </w:pPr>
            <w:r w:rsidRPr="00C132D8">
              <w:t>If the condition doesn't match, move on to the next loop</w:t>
            </w:r>
            <w:r>
              <w:t>.</w:t>
            </w:r>
          </w:p>
          <w:p w14:paraId="0D40D14B" w14:textId="77777777" w:rsidR="00C132D8" w:rsidRDefault="00C132D8" w:rsidP="00C132D8">
            <w:pPr>
              <w:pStyle w:val="aff0"/>
              <w:rPr>
                <w:color w:val="000000" w:themeColor="text1"/>
              </w:rPr>
            </w:pPr>
            <w:r>
              <w:rPr>
                <w:color w:val="000000" w:themeColor="text1"/>
              </w:rPr>
              <w:t>C</w:t>
            </w:r>
            <w:r w:rsidRPr="00485C80">
              <w:rPr>
                <w:color w:val="000000" w:themeColor="text1"/>
              </w:rPr>
              <w:t>onditional expression</w:t>
            </w:r>
          </w:p>
          <w:p w14:paraId="12352490" w14:textId="2EED364C" w:rsidR="00B23357" w:rsidRPr="00CE0420" w:rsidRDefault="00B72667" w:rsidP="00C132D8">
            <w:pPr>
              <w:pStyle w:val="aff0"/>
              <w:ind w:firstLineChars="100" w:firstLine="180"/>
            </w:pPr>
            <w:r>
              <w:rPr>
                <w:color w:val="000000" w:themeColor="text1"/>
              </w:rPr>
              <w:t>Same format as “when:”</w:t>
            </w:r>
          </w:p>
        </w:tc>
      </w:tr>
      <w:tr w:rsidR="007A6E81" w:rsidRPr="00CE0420" w14:paraId="5CB63993" w14:textId="77777777" w:rsidTr="00C132D8">
        <w:tc>
          <w:tcPr>
            <w:tcW w:w="2266"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691D6E74" w:rsidR="00FF5652" w:rsidRPr="00CE0420" w:rsidRDefault="00FF5652" w:rsidP="00E84576">
            <w:pPr>
              <w:pStyle w:val="aff0"/>
            </w:pPr>
            <w:r w:rsidRPr="00CE0420">
              <w:rPr>
                <w:rFonts w:hint="eastAsia"/>
              </w:rPr>
              <w:t>※△</w:t>
            </w:r>
            <w:r w:rsidRPr="00CE0420">
              <w:rPr>
                <w:rFonts w:hint="eastAsia"/>
              </w:rPr>
              <w:t>:</w:t>
            </w:r>
            <w:r w:rsidR="003A57A8">
              <w:rPr>
                <w:rFonts w:hint="eastAsia"/>
              </w:rPr>
              <w:t xml:space="preserve"> half-width space</w:t>
            </w:r>
          </w:p>
        </w:tc>
        <w:tc>
          <w:tcPr>
            <w:tcW w:w="1047" w:type="dxa"/>
          </w:tcPr>
          <w:p w14:paraId="10373B43" w14:textId="6F64D27D" w:rsidR="007A6E81" w:rsidRPr="00CE0420" w:rsidRDefault="003A57A8" w:rsidP="00A41E03">
            <w:pPr>
              <w:pStyle w:val="aff0"/>
            </w:pPr>
            <w:r>
              <w:rPr>
                <w:rFonts w:hint="eastAsia"/>
              </w:rPr>
              <w:lastRenderedPageBreak/>
              <w:t>Optional</w:t>
            </w:r>
          </w:p>
        </w:tc>
        <w:tc>
          <w:tcPr>
            <w:tcW w:w="6184" w:type="dxa"/>
          </w:tcPr>
          <w:p w14:paraId="0FE69B82" w14:textId="77777777" w:rsidR="00CB07B6" w:rsidRDefault="00CB07B6" w:rsidP="00CB07B6">
            <w:pPr>
              <w:pStyle w:val="aff0"/>
            </w:pPr>
            <w:r>
              <w:t>Condition judgment for the stdout content after command execution(for every loop)</w:t>
            </w:r>
          </w:p>
          <w:p w14:paraId="1CE87337" w14:textId="2576A320" w:rsidR="00CB07B6" w:rsidRDefault="00CB07B6" w:rsidP="00CB07B6">
            <w:pPr>
              <w:pStyle w:val="aff0"/>
            </w:pPr>
            <w:r>
              <w:t xml:space="preserve">Perform condition judgment even if with_items is not </w:t>
            </w:r>
            <w:r w:rsidR="00531C7A">
              <w:t>write</w:t>
            </w:r>
            <w:r>
              <w:t>d</w:t>
            </w:r>
          </w:p>
          <w:p w14:paraId="1C98C62C" w14:textId="77777777" w:rsidR="00CB07B6" w:rsidRDefault="00CB07B6" w:rsidP="00CB07B6">
            <w:pPr>
              <w:pStyle w:val="aff0"/>
            </w:pPr>
            <w:r>
              <w:lastRenderedPageBreak/>
              <w:t xml:space="preserve">If the condition matches, the result is normal </w:t>
            </w:r>
          </w:p>
          <w:p w14:paraId="7556D6E1" w14:textId="77777777" w:rsidR="00CB07B6" w:rsidRDefault="00CB07B6" w:rsidP="00CB07B6">
            <w:pPr>
              <w:pStyle w:val="aff0"/>
            </w:pPr>
            <w:r>
              <w:t>If the condition doesn't match, the result is abnormal and the dialog file is terminated abnormally</w:t>
            </w:r>
          </w:p>
          <w:p w14:paraId="0FFD839B" w14:textId="01F10397" w:rsidR="007A6E81" w:rsidRPr="00CE0420" w:rsidRDefault="00CB07B6" w:rsidP="00CB07B6">
            <w:pPr>
              <w:pStyle w:val="aff0"/>
            </w:pPr>
            <w:r>
              <w:rPr>
                <w:color w:val="000000" w:themeColor="text1"/>
              </w:rPr>
              <w:t>C</w:t>
            </w:r>
            <w:r w:rsidRPr="00485C80">
              <w:rPr>
                <w:color w:val="000000" w:themeColor="text1"/>
              </w:rPr>
              <w:t>onditional expression</w:t>
            </w:r>
          </w:p>
          <w:p w14:paraId="0BAE8457" w14:textId="2B64570A" w:rsidR="007A6E81" w:rsidRPr="00CE0420" w:rsidRDefault="00CB07B6" w:rsidP="007A6E81">
            <w:pPr>
              <w:pStyle w:val="aff0"/>
              <w:ind w:firstLineChars="50" w:firstLine="90"/>
            </w:pPr>
            <w:r w:rsidRPr="00485C80">
              <w:rPr>
                <w:color w:val="000000" w:themeColor="text1"/>
              </w:rPr>
              <w:t>Judging variable specific value</w:t>
            </w:r>
          </w:p>
          <w:p w14:paraId="4117A578" w14:textId="011B9130"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00CB07B6">
              <w:rPr>
                <w:color w:val="000000" w:themeColor="text1"/>
              </w:rPr>
              <w:t xml:space="preserve"> </w:t>
            </w:r>
            <w:r w:rsidR="00CB07B6">
              <w:rPr>
                <w:rFonts w:hint="eastAsia"/>
                <w:color w:val="000000" w:themeColor="text1"/>
              </w:rPr>
              <w:t>s</w:t>
            </w:r>
            <w:r w:rsidR="00CB07B6">
              <w:rPr>
                <w:color w:val="000000" w:themeColor="text1"/>
              </w:rPr>
              <w:t>tring</w:t>
            </w:r>
          </w:p>
          <w:p w14:paraId="4333B859" w14:textId="419BB9B9"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Pr="00CE0420">
              <w:rPr>
                <w:rFonts w:hint="eastAsia"/>
              </w:rPr>
              <w:t xml:space="preserve"> VAR_xx</w:t>
            </w:r>
          </w:p>
          <w:p w14:paraId="3233FA4F" w14:textId="60EBD330" w:rsidR="007A6E81" w:rsidRPr="00CE0420" w:rsidRDefault="007A6E81" w:rsidP="007A6E81">
            <w:pPr>
              <w:pStyle w:val="aff0"/>
              <w:ind w:firstLineChars="50" w:firstLine="90"/>
            </w:pPr>
            <w:r w:rsidRPr="00CE0420">
              <w:t xml:space="preserve"> stdout</w:t>
            </w:r>
            <w:r w:rsidRPr="00CE0420">
              <w:rPr>
                <w:rFonts w:hint="eastAsia"/>
              </w:rPr>
              <w:t xml:space="preserve"> match(</w:t>
            </w:r>
            <w:r w:rsidR="00CB07B6">
              <w:t>r</w:t>
            </w:r>
            <w:r w:rsidR="00CB07B6" w:rsidRPr="00485C80">
              <w:rPr>
                <w:color w:val="000000" w:themeColor="text1"/>
              </w:rPr>
              <w:t>egular expression string</w:t>
            </w:r>
            <w:r w:rsidRPr="00CE0420">
              <w:rPr>
                <w:rFonts w:hint="eastAsia"/>
              </w:rPr>
              <w:t>/VAR_xx)</w:t>
            </w:r>
          </w:p>
          <w:p w14:paraId="0F168996" w14:textId="1045D73B"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00CB07B6">
              <w:t>r</w:t>
            </w:r>
            <w:r w:rsidR="00CB07B6" w:rsidRPr="00485C80">
              <w:rPr>
                <w:color w:val="000000" w:themeColor="text1"/>
              </w:rPr>
              <w:t>egular expression string</w:t>
            </w:r>
            <w:r w:rsidRPr="00CE0420">
              <w:rPr>
                <w:rFonts w:hint="eastAsia"/>
              </w:rPr>
              <w:t>/VAR_xx)</w:t>
            </w:r>
          </w:p>
          <w:p w14:paraId="6449C67B" w14:textId="77777777" w:rsidR="00CB07B6" w:rsidRPr="00F95C18" w:rsidRDefault="00CB07B6" w:rsidP="00CB07B6">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7D505889" w14:textId="77777777" w:rsidR="00CB07B6" w:rsidRDefault="00CB07B6" w:rsidP="00CB07B6">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0E6189A4" w14:textId="77777777" w:rsidR="00CB07B6" w:rsidRPr="00F95C18" w:rsidRDefault="00CB07B6" w:rsidP="00CB07B6">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EEA1472" w14:textId="77777777" w:rsidR="00CB07B6" w:rsidRDefault="00CB07B6" w:rsidP="00CB07B6">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51F3847" w14:textId="77777777" w:rsidR="00CB07B6" w:rsidRPr="00C132D8" w:rsidRDefault="00CB07B6" w:rsidP="00CB07B6">
            <w:pPr>
              <w:pStyle w:val="aff0"/>
              <w:rPr>
                <w:color w:val="000000" w:themeColor="text1"/>
              </w:rPr>
            </w:pPr>
            <w:r w:rsidRPr="00C132D8">
              <w:rPr>
                <w:color w:val="000000" w:themeColor="text1"/>
              </w:rPr>
              <w:t>Compound condition with and / or</w:t>
            </w:r>
          </w:p>
          <w:p w14:paraId="31E942D8" w14:textId="6223B299" w:rsidR="00F40EC8" w:rsidRPr="00F40EC8" w:rsidRDefault="00B72667" w:rsidP="00CB07B6">
            <w:pPr>
              <w:pStyle w:val="aff0"/>
              <w:ind w:firstLineChars="100" w:firstLine="180"/>
            </w:pPr>
            <w:r>
              <w:rPr>
                <w:color w:val="000000" w:themeColor="text1"/>
              </w:rPr>
              <w:t>Same format as “when:”</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475D15DD">
                <wp:simplePos x="0" y="0"/>
                <wp:positionH relativeFrom="column">
                  <wp:posOffset>789305</wp:posOffset>
                </wp:positionH>
                <wp:positionV relativeFrom="paragraph">
                  <wp:posOffset>153035</wp:posOffset>
                </wp:positionV>
                <wp:extent cx="4980305" cy="35464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5464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6C4AB295" w:rsidR="0008204C" w:rsidRPr="00CE0420" w:rsidRDefault="0008204C"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08204C" w:rsidRPr="00CE0420" w:rsidRDefault="0008204C" w:rsidP="00BB0F9C">
                            <w:pPr>
                              <w:rPr>
                                <w:color w:val="000000" w:themeColor="text1"/>
                                <w:sz w:val="18"/>
                                <w:szCs w:val="18"/>
                              </w:rPr>
                            </w:pPr>
                            <w:r w:rsidRPr="00CE0420">
                              <w:rPr>
                                <w:color w:val="000000" w:themeColor="text1"/>
                                <w:sz w:val="18"/>
                                <w:szCs w:val="18"/>
                              </w:rPr>
                              <w:t>conf:</w:t>
                            </w:r>
                          </w:p>
                          <w:p w14:paraId="57EF8D66" w14:textId="5916B0C3" w:rsidR="0008204C" w:rsidRPr="00CE0420" w:rsidRDefault="0008204C" w:rsidP="00BB0F9C">
                            <w:pPr>
                              <w:rPr>
                                <w:color w:val="000000" w:themeColor="text1"/>
                                <w:sz w:val="18"/>
                                <w:szCs w:val="18"/>
                              </w:rPr>
                            </w:pPr>
                            <w:r w:rsidRPr="00CE0420">
                              <w:rPr>
                                <w:color w:val="000000" w:themeColor="text1"/>
                                <w:sz w:val="18"/>
                                <w:szCs w:val="18"/>
                              </w:rPr>
                              <w:t xml:space="preserve">  timeout: 30</w:t>
                            </w:r>
                          </w:p>
                          <w:p w14:paraId="568802AE" w14:textId="77777777" w:rsidR="0008204C" w:rsidRPr="00CE0420" w:rsidRDefault="0008204C" w:rsidP="00BB0F9C">
                            <w:pPr>
                              <w:rPr>
                                <w:color w:val="000000" w:themeColor="text1"/>
                                <w:sz w:val="18"/>
                                <w:szCs w:val="18"/>
                              </w:rPr>
                            </w:pPr>
                          </w:p>
                          <w:p w14:paraId="0CB74CAB" w14:textId="77777777" w:rsidR="0008204C" w:rsidRPr="00CE0420" w:rsidRDefault="0008204C" w:rsidP="00BB0F9C">
                            <w:pPr>
                              <w:rPr>
                                <w:color w:val="000000" w:themeColor="text1"/>
                                <w:sz w:val="18"/>
                                <w:szCs w:val="18"/>
                              </w:rPr>
                            </w:pPr>
                            <w:r w:rsidRPr="00CE0420">
                              <w:rPr>
                                <w:rFonts w:hint="eastAsia"/>
                                <w:color w:val="000000" w:themeColor="text1"/>
                                <w:sz w:val="18"/>
                                <w:szCs w:val="18"/>
                              </w:rPr>
                              <w:t>exec_list:</w:t>
                            </w:r>
                          </w:p>
                          <w:p w14:paraId="5AF3C650" w14:textId="661AC403" w:rsidR="0008204C" w:rsidRPr="00CE0420" w:rsidRDefault="0008204C"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08204C" w:rsidRPr="00CE0420" w:rsidRDefault="0008204C"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08204C" w:rsidRPr="00CE0420" w:rsidRDefault="0008204C" w:rsidP="00BB0F9C">
                            <w:pPr>
                              <w:rPr>
                                <w:color w:val="000000" w:themeColor="text1"/>
                                <w:sz w:val="18"/>
                                <w:szCs w:val="18"/>
                              </w:rPr>
                            </w:pPr>
                            <w:r w:rsidRPr="00CE0420">
                              <w:rPr>
                                <w:color w:val="000000" w:themeColor="text1"/>
                                <w:sz w:val="18"/>
                                <w:szCs w:val="18"/>
                              </w:rPr>
                              <w:t xml:space="preserve">  - expect: 'password:'</w:t>
                            </w:r>
                          </w:p>
                          <w:p w14:paraId="3ADB9EE2" w14:textId="2DAEAB64" w:rsidR="0008204C" w:rsidRPr="00CE0420" w:rsidRDefault="0008204C"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8204C" w:rsidRPr="00CE0420" w:rsidRDefault="0008204C" w:rsidP="00BB0F9C">
                            <w:pPr>
                              <w:rPr>
                                <w:color w:val="000000" w:themeColor="text1"/>
                                <w:sz w:val="18"/>
                                <w:szCs w:val="18"/>
                              </w:rPr>
                            </w:pPr>
                          </w:p>
                          <w:p w14:paraId="6F493AC8" w14:textId="7AC4831C"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08204C" w:rsidRDefault="0008204C"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08204C" w:rsidRDefault="0008204C"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08204C" w:rsidRDefault="0008204C"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08204C" w:rsidRDefault="0008204C"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08204C" w:rsidRDefault="0008204C"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08204C" w:rsidRDefault="0008204C"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08204C" w:rsidRDefault="0008204C"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08204C" w:rsidRPr="008D4D1B" w:rsidRDefault="0008204C"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40" style="position:absolute;left:0;text-align:left;margin-left:62.15pt;margin-top:12.05pt;width:392.15pt;height:279.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" fillcolor="#f2f2f2 [3052]" strokecolor="#5a5a5a [2109]">
                <v:textbox>
                  <w:txbxContent>
                    <w:p w14:paraId="1B6FB91E" w14:textId="6C4AB295" w:rsidR="0008204C" w:rsidRPr="00CE0420" w:rsidRDefault="0008204C"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08204C" w:rsidRPr="00CE0420" w:rsidRDefault="0008204C" w:rsidP="00BB0F9C">
                      <w:pPr>
                        <w:rPr>
                          <w:color w:val="000000" w:themeColor="text1"/>
                          <w:sz w:val="18"/>
                          <w:szCs w:val="18"/>
                        </w:rPr>
                      </w:pPr>
                      <w:r w:rsidRPr="00CE0420">
                        <w:rPr>
                          <w:color w:val="000000" w:themeColor="text1"/>
                          <w:sz w:val="18"/>
                          <w:szCs w:val="18"/>
                        </w:rPr>
                        <w:t>conf:</w:t>
                      </w:r>
                    </w:p>
                    <w:p w14:paraId="57EF8D66" w14:textId="5916B0C3" w:rsidR="0008204C" w:rsidRPr="00CE0420" w:rsidRDefault="0008204C" w:rsidP="00BB0F9C">
                      <w:pPr>
                        <w:rPr>
                          <w:color w:val="000000" w:themeColor="text1"/>
                          <w:sz w:val="18"/>
                          <w:szCs w:val="18"/>
                        </w:rPr>
                      </w:pPr>
                      <w:r w:rsidRPr="00CE0420">
                        <w:rPr>
                          <w:color w:val="000000" w:themeColor="text1"/>
                          <w:sz w:val="18"/>
                          <w:szCs w:val="18"/>
                        </w:rPr>
                        <w:t xml:space="preserve">  timeout: 30</w:t>
                      </w:r>
                    </w:p>
                    <w:p w14:paraId="568802AE" w14:textId="77777777" w:rsidR="0008204C" w:rsidRPr="00CE0420" w:rsidRDefault="0008204C" w:rsidP="00BB0F9C">
                      <w:pPr>
                        <w:rPr>
                          <w:color w:val="000000" w:themeColor="text1"/>
                          <w:sz w:val="18"/>
                          <w:szCs w:val="18"/>
                        </w:rPr>
                      </w:pPr>
                    </w:p>
                    <w:p w14:paraId="0CB74CAB" w14:textId="77777777" w:rsidR="0008204C" w:rsidRPr="00CE0420" w:rsidRDefault="0008204C" w:rsidP="00BB0F9C">
                      <w:pPr>
                        <w:rPr>
                          <w:color w:val="000000" w:themeColor="text1"/>
                          <w:sz w:val="18"/>
                          <w:szCs w:val="18"/>
                        </w:rPr>
                      </w:pPr>
                      <w:r w:rsidRPr="00CE0420">
                        <w:rPr>
                          <w:rFonts w:hint="eastAsia"/>
                          <w:color w:val="000000" w:themeColor="text1"/>
                          <w:sz w:val="18"/>
                          <w:szCs w:val="18"/>
                        </w:rPr>
                        <w:t>exec_list:</w:t>
                      </w:r>
                    </w:p>
                    <w:p w14:paraId="5AF3C650" w14:textId="661AC403" w:rsidR="0008204C" w:rsidRPr="00CE0420" w:rsidRDefault="0008204C"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08204C" w:rsidRPr="00CE0420" w:rsidRDefault="0008204C"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08204C" w:rsidRPr="00CE0420" w:rsidRDefault="0008204C" w:rsidP="00BB0F9C">
                      <w:pPr>
                        <w:rPr>
                          <w:color w:val="000000" w:themeColor="text1"/>
                          <w:sz w:val="18"/>
                          <w:szCs w:val="18"/>
                        </w:rPr>
                      </w:pPr>
                      <w:r w:rsidRPr="00CE0420">
                        <w:rPr>
                          <w:color w:val="000000" w:themeColor="text1"/>
                          <w:sz w:val="18"/>
                          <w:szCs w:val="18"/>
                        </w:rPr>
                        <w:t xml:space="preserve">  - expect: 'password:'</w:t>
                      </w:r>
                    </w:p>
                    <w:p w14:paraId="3ADB9EE2" w14:textId="2DAEAB64" w:rsidR="0008204C" w:rsidRPr="00CE0420" w:rsidRDefault="0008204C"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8204C" w:rsidRPr="00CE0420" w:rsidRDefault="0008204C" w:rsidP="00BB0F9C">
                      <w:pPr>
                        <w:rPr>
                          <w:color w:val="000000" w:themeColor="text1"/>
                          <w:sz w:val="18"/>
                          <w:szCs w:val="18"/>
                        </w:rPr>
                      </w:pPr>
                    </w:p>
                    <w:p w14:paraId="6F493AC8" w14:textId="7AC4831C"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08204C" w:rsidRDefault="0008204C"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08204C" w:rsidRDefault="0008204C"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08204C" w:rsidRDefault="0008204C"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08204C" w:rsidRDefault="0008204C"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08204C" w:rsidRDefault="0008204C"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08204C" w:rsidRDefault="0008204C"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08204C" w:rsidRDefault="0008204C"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08204C" w:rsidRPr="008D4D1B" w:rsidRDefault="0008204C" w:rsidP="00B72667">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29C7309E">
                <wp:simplePos x="0" y="0"/>
                <wp:positionH relativeFrom="column">
                  <wp:posOffset>803275</wp:posOffset>
                </wp:positionH>
                <wp:positionV relativeFrom="paragraph">
                  <wp:posOffset>153670</wp:posOffset>
                </wp:positionV>
                <wp:extent cx="4980305" cy="7044690"/>
                <wp:effectExtent l="0" t="0" r="10795" b="22860"/>
                <wp:wrapTopAndBottom/>
                <wp:docPr id="48" name="正方形/長方形 48"/>
                <wp:cNvGraphicFramePr/>
                <a:graphic xmlns:a="http://schemas.openxmlformats.org/drawingml/2006/main">
                  <a:graphicData uri="http://schemas.microsoft.com/office/word/2010/wordprocessingShape">
                    <wps:wsp>
                      <wps:cNvSpPr/>
                      <wps:spPr>
                        <a:xfrm>
                          <a:off x="0" y="0"/>
                          <a:ext cx="4980305" cy="704469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6B5EDE81" w:rsidR="0008204C" w:rsidRPr="00CE0420" w:rsidRDefault="0008204C"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08204C" w:rsidRPr="00CE0420" w:rsidRDefault="0008204C" w:rsidP="00272409">
                            <w:pPr>
                              <w:rPr>
                                <w:color w:val="000000" w:themeColor="text1"/>
                                <w:sz w:val="18"/>
                                <w:szCs w:val="18"/>
                              </w:rPr>
                            </w:pPr>
                            <w:r w:rsidRPr="00CE0420">
                              <w:rPr>
                                <w:color w:val="000000" w:themeColor="text1"/>
                                <w:sz w:val="18"/>
                                <w:szCs w:val="18"/>
                              </w:rPr>
                              <w:t>conf:</w:t>
                            </w:r>
                          </w:p>
                          <w:p w14:paraId="51EF2B07" w14:textId="77777777" w:rsidR="0008204C" w:rsidRPr="00CE0420" w:rsidRDefault="0008204C" w:rsidP="00272409">
                            <w:pPr>
                              <w:rPr>
                                <w:color w:val="000000" w:themeColor="text1"/>
                                <w:sz w:val="18"/>
                                <w:szCs w:val="18"/>
                              </w:rPr>
                            </w:pPr>
                            <w:r w:rsidRPr="00CE0420">
                              <w:rPr>
                                <w:color w:val="000000" w:themeColor="text1"/>
                                <w:sz w:val="18"/>
                                <w:szCs w:val="18"/>
                              </w:rPr>
                              <w:t xml:space="preserve">  timeout: 30</w:t>
                            </w:r>
                          </w:p>
                          <w:p w14:paraId="5F528D79" w14:textId="77777777" w:rsidR="0008204C" w:rsidRPr="00CE0420" w:rsidRDefault="0008204C" w:rsidP="00272409">
                            <w:pPr>
                              <w:rPr>
                                <w:color w:val="000000" w:themeColor="text1"/>
                                <w:sz w:val="18"/>
                                <w:szCs w:val="18"/>
                              </w:rPr>
                            </w:pPr>
                          </w:p>
                          <w:p w14:paraId="7D0A444E" w14:textId="77777777" w:rsidR="0008204C" w:rsidRPr="00CE0420" w:rsidRDefault="0008204C" w:rsidP="00272409">
                            <w:pPr>
                              <w:rPr>
                                <w:color w:val="000000" w:themeColor="text1"/>
                                <w:sz w:val="18"/>
                                <w:szCs w:val="18"/>
                              </w:rPr>
                            </w:pPr>
                            <w:r w:rsidRPr="00CE0420">
                              <w:rPr>
                                <w:rFonts w:hint="eastAsia"/>
                                <w:color w:val="000000" w:themeColor="text1"/>
                                <w:sz w:val="18"/>
                                <w:szCs w:val="18"/>
                              </w:rPr>
                              <w:t>exec_list:</w:t>
                            </w:r>
                          </w:p>
                          <w:p w14:paraId="2B45355B" w14:textId="77777777" w:rsidR="0008204C" w:rsidRPr="00CE0420" w:rsidRDefault="0008204C"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08204C" w:rsidRPr="00CE0420" w:rsidRDefault="0008204C"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08204C" w:rsidRPr="00CE0420" w:rsidRDefault="0008204C" w:rsidP="00272409">
                            <w:pPr>
                              <w:rPr>
                                <w:color w:val="000000" w:themeColor="text1"/>
                                <w:sz w:val="18"/>
                                <w:szCs w:val="18"/>
                              </w:rPr>
                            </w:pPr>
                            <w:r w:rsidRPr="00CE0420">
                              <w:rPr>
                                <w:color w:val="000000" w:themeColor="text1"/>
                                <w:sz w:val="18"/>
                                <w:szCs w:val="18"/>
                              </w:rPr>
                              <w:t xml:space="preserve">  - expect: 'password:'</w:t>
                            </w:r>
                          </w:p>
                          <w:p w14:paraId="3ABC0C85" w14:textId="77777777" w:rsidR="0008204C" w:rsidRPr="00CE0420" w:rsidRDefault="0008204C"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8204C" w:rsidRPr="00CE0420" w:rsidRDefault="0008204C" w:rsidP="00272409">
                            <w:pPr>
                              <w:rPr>
                                <w:color w:val="000000" w:themeColor="text1"/>
                                <w:sz w:val="18"/>
                                <w:szCs w:val="18"/>
                              </w:rPr>
                            </w:pPr>
                          </w:p>
                          <w:p w14:paraId="17F92EBF" w14:textId="0DFF0242"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08204C" w:rsidRPr="00CE0420" w:rsidRDefault="0008204C"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08204C" w:rsidRPr="00CE0420" w:rsidRDefault="0008204C"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8204C" w:rsidRPr="00CE0420" w:rsidRDefault="0008204C"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8204C" w:rsidRPr="00CE0420" w:rsidRDefault="0008204C"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8204C" w:rsidRPr="00CE0420" w:rsidRDefault="0008204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8204C" w:rsidRPr="00CE0420" w:rsidRDefault="0008204C"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8204C" w:rsidRPr="00CE0420" w:rsidRDefault="0008204C" w:rsidP="00272409">
                            <w:pPr>
                              <w:rPr>
                                <w:color w:val="000000" w:themeColor="text1"/>
                                <w:sz w:val="18"/>
                                <w:szCs w:val="18"/>
                              </w:rPr>
                            </w:pPr>
                          </w:p>
                          <w:p w14:paraId="65AF3B26" w14:textId="55E33E46"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08204C" w:rsidRDefault="0008204C"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08204C" w:rsidRDefault="0008204C"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08204C" w:rsidRPr="00CE0420" w:rsidRDefault="0008204C"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08204C" w:rsidRDefault="0008204C"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08204C" w:rsidRDefault="0008204C" w:rsidP="00B72667">
                            <w:pPr>
                              <w:ind w:leftChars="67" w:left="141"/>
                              <w:rPr>
                                <w:rFonts w:asciiTheme="minorHAnsi" w:eastAsia="ＭＳ ゴシック" w:hAnsiTheme="minorHAnsi" w:cstheme="minorHAnsi"/>
                                <w:color w:val="000000" w:themeColor="text1"/>
                                <w:sz w:val="18"/>
                                <w:szCs w:val="18"/>
                              </w:rPr>
                            </w:pPr>
                          </w:p>
                          <w:p w14:paraId="023ECC8C" w14:textId="77777777" w:rsidR="0008204C" w:rsidRDefault="0008204C"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08204C" w:rsidRDefault="0008204C"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08204C" w:rsidRDefault="0008204C"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41" style="position:absolute;margin-left:63.25pt;margin-top:12.1pt;width:392.15pt;height:55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" fillcolor="#f2f2f2" strokecolor="#595959">
                <v:textbox>
                  <w:txbxContent>
                    <w:p w14:paraId="219D08E8" w14:textId="6B5EDE81" w:rsidR="0008204C" w:rsidRPr="00CE0420" w:rsidRDefault="0008204C"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08204C" w:rsidRPr="00CE0420" w:rsidRDefault="0008204C" w:rsidP="00272409">
                      <w:pPr>
                        <w:rPr>
                          <w:color w:val="000000" w:themeColor="text1"/>
                          <w:sz w:val="18"/>
                          <w:szCs w:val="18"/>
                        </w:rPr>
                      </w:pPr>
                      <w:r w:rsidRPr="00CE0420">
                        <w:rPr>
                          <w:color w:val="000000" w:themeColor="text1"/>
                          <w:sz w:val="18"/>
                          <w:szCs w:val="18"/>
                        </w:rPr>
                        <w:t>conf:</w:t>
                      </w:r>
                    </w:p>
                    <w:p w14:paraId="51EF2B07" w14:textId="77777777" w:rsidR="0008204C" w:rsidRPr="00CE0420" w:rsidRDefault="0008204C" w:rsidP="00272409">
                      <w:pPr>
                        <w:rPr>
                          <w:color w:val="000000" w:themeColor="text1"/>
                          <w:sz w:val="18"/>
                          <w:szCs w:val="18"/>
                        </w:rPr>
                      </w:pPr>
                      <w:r w:rsidRPr="00CE0420">
                        <w:rPr>
                          <w:color w:val="000000" w:themeColor="text1"/>
                          <w:sz w:val="18"/>
                          <w:szCs w:val="18"/>
                        </w:rPr>
                        <w:t xml:space="preserve">  timeout: 30</w:t>
                      </w:r>
                    </w:p>
                    <w:p w14:paraId="5F528D79" w14:textId="77777777" w:rsidR="0008204C" w:rsidRPr="00CE0420" w:rsidRDefault="0008204C" w:rsidP="00272409">
                      <w:pPr>
                        <w:rPr>
                          <w:color w:val="000000" w:themeColor="text1"/>
                          <w:sz w:val="18"/>
                          <w:szCs w:val="18"/>
                        </w:rPr>
                      </w:pPr>
                    </w:p>
                    <w:p w14:paraId="7D0A444E" w14:textId="77777777" w:rsidR="0008204C" w:rsidRPr="00CE0420" w:rsidRDefault="0008204C" w:rsidP="00272409">
                      <w:pPr>
                        <w:rPr>
                          <w:color w:val="000000" w:themeColor="text1"/>
                          <w:sz w:val="18"/>
                          <w:szCs w:val="18"/>
                        </w:rPr>
                      </w:pPr>
                      <w:r w:rsidRPr="00CE0420">
                        <w:rPr>
                          <w:rFonts w:hint="eastAsia"/>
                          <w:color w:val="000000" w:themeColor="text1"/>
                          <w:sz w:val="18"/>
                          <w:szCs w:val="18"/>
                        </w:rPr>
                        <w:t>exec_list:</w:t>
                      </w:r>
                    </w:p>
                    <w:p w14:paraId="2B45355B" w14:textId="77777777" w:rsidR="0008204C" w:rsidRPr="00CE0420" w:rsidRDefault="0008204C"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08204C" w:rsidRPr="00CE0420" w:rsidRDefault="0008204C"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08204C" w:rsidRPr="00CE0420" w:rsidRDefault="0008204C" w:rsidP="00272409">
                      <w:pPr>
                        <w:rPr>
                          <w:color w:val="000000" w:themeColor="text1"/>
                          <w:sz w:val="18"/>
                          <w:szCs w:val="18"/>
                        </w:rPr>
                      </w:pPr>
                      <w:r w:rsidRPr="00CE0420">
                        <w:rPr>
                          <w:color w:val="000000" w:themeColor="text1"/>
                          <w:sz w:val="18"/>
                          <w:szCs w:val="18"/>
                        </w:rPr>
                        <w:t xml:space="preserve">  - expect: 'password:'</w:t>
                      </w:r>
                    </w:p>
                    <w:p w14:paraId="3ABC0C85" w14:textId="77777777" w:rsidR="0008204C" w:rsidRPr="00CE0420" w:rsidRDefault="0008204C"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8204C" w:rsidRPr="00CE0420" w:rsidRDefault="0008204C" w:rsidP="00272409">
                      <w:pPr>
                        <w:rPr>
                          <w:color w:val="000000" w:themeColor="text1"/>
                          <w:sz w:val="18"/>
                          <w:szCs w:val="18"/>
                        </w:rPr>
                      </w:pPr>
                    </w:p>
                    <w:p w14:paraId="17F92EBF" w14:textId="0DFF0242"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08204C" w:rsidRPr="00CE0420" w:rsidRDefault="0008204C"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08204C" w:rsidRPr="00CE0420" w:rsidRDefault="0008204C"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8204C" w:rsidRPr="00CE0420" w:rsidRDefault="0008204C"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8204C" w:rsidRPr="00CE0420" w:rsidRDefault="0008204C"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8204C" w:rsidRPr="00CE0420" w:rsidRDefault="0008204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8204C" w:rsidRPr="00CE0420" w:rsidRDefault="0008204C"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8204C" w:rsidRPr="00CE0420" w:rsidRDefault="0008204C" w:rsidP="00272409">
                      <w:pPr>
                        <w:rPr>
                          <w:color w:val="000000" w:themeColor="text1"/>
                          <w:sz w:val="18"/>
                          <w:szCs w:val="18"/>
                        </w:rPr>
                      </w:pPr>
                    </w:p>
                    <w:p w14:paraId="65AF3B26" w14:textId="55E33E46"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08204C" w:rsidRDefault="0008204C"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08204C" w:rsidRDefault="0008204C"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08204C" w:rsidRPr="00342403" w:rsidRDefault="0008204C"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08204C" w:rsidRPr="00CE0420" w:rsidRDefault="0008204C"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08204C" w:rsidRDefault="0008204C"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08204C" w:rsidRDefault="0008204C"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08204C" w:rsidRDefault="0008204C" w:rsidP="00B72667">
                      <w:pPr>
                        <w:ind w:leftChars="67" w:left="141"/>
                        <w:rPr>
                          <w:rFonts w:asciiTheme="minorHAnsi" w:eastAsia="ＭＳ ゴシック" w:hAnsiTheme="minorHAnsi" w:cstheme="minorHAnsi"/>
                          <w:color w:val="000000" w:themeColor="text1"/>
                          <w:sz w:val="18"/>
                          <w:szCs w:val="18"/>
                        </w:rPr>
                      </w:pPr>
                    </w:p>
                    <w:p w14:paraId="023ECC8C" w14:textId="77777777" w:rsidR="0008204C" w:rsidRDefault="0008204C"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08204C" w:rsidRDefault="0008204C"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08204C" w:rsidRDefault="0008204C" w:rsidP="00B72667">
                      <w:pPr>
                        <w:rPr>
                          <w:color w:val="000000" w:themeColor="text1"/>
                          <w:sz w:val="18"/>
                          <w:szCs w:val="18"/>
                        </w:rPr>
                      </w:pPr>
                    </w:p>
                  </w:txbxContent>
                </v:textbox>
                <w10:wrap type="topAndBottom"/>
              </v:rect>
            </w:pict>
          </mc:Fallback>
        </mc:AlternateContent>
      </w:r>
    </w:p>
    <w:p w14:paraId="2D0C01DF" w14:textId="6CA6BCE8" w:rsidR="00140D96" w:rsidRPr="00CE0420" w:rsidRDefault="00140D96" w:rsidP="002D068D"/>
    <w:p w14:paraId="2CC634E9" w14:textId="7BB0D991" w:rsidR="00FB00B4" w:rsidRPr="00CE0420" w:rsidRDefault="00342403">
      <w:pPr>
        <w:widowControl/>
        <w:jc w:val="left"/>
      </w:pPr>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36E39804">
                <wp:simplePos x="0" y="0"/>
                <wp:positionH relativeFrom="column">
                  <wp:posOffset>692843</wp:posOffset>
                </wp:positionH>
                <wp:positionV relativeFrom="paragraph">
                  <wp:posOffset>220114</wp:posOffset>
                </wp:positionV>
                <wp:extent cx="4980305" cy="8492836"/>
                <wp:effectExtent l="0" t="0" r="10795" b="22860"/>
                <wp:wrapTopAndBottom/>
                <wp:docPr id="28" name="正方形/長方形 28"/>
                <wp:cNvGraphicFramePr/>
                <a:graphic xmlns:a="http://schemas.openxmlformats.org/drawingml/2006/main">
                  <a:graphicData uri="http://schemas.microsoft.com/office/word/2010/wordprocessingShape">
                    <wps:wsp>
                      <wps:cNvSpPr/>
                      <wps:spPr>
                        <a:xfrm>
                          <a:off x="0" y="0"/>
                          <a:ext cx="4980305" cy="849283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6BCDC9D4" w:rsidR="0008204C" w:rsidRPr="00CE0420" w:rsidRDefault="0008204C"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08204C" w:rsidRPr="00CE0420" w:rsidRDefault="0008204C" w:rsidP="00CA221D">
                            <w:pPr>
                              <w:rPr>
                                <w:color w:val="000000" w:themeColor="text1"/>
                                <w:sz w:val="18"/>
                                <w:szCs w:val="18"/>
                              </w:rPr>
                            </w:pPr>
                            <w:r w:rsidRPr="00CE0420">
                              <w:rPr>
                                <w:color w:val="000000" w:themeColor="text1"/>
                                <w:sz w:val="18"/>
                                <w:szCs w:val="18"/>
                              </w:rPr>
                              <w:t>conf:</w:t>
                            </w:r>
                          </w:p>
                          <w:p w14:paraId="36095016" w14:textId="77777777" w:rsidR="0008204C" w:rsidRPr="00CE0420" w:rsidRDefault="0008204C" w:rsidP="00CA221D">
                            <w:pPr>
                              <w:rPr>
                                <w:color w:val="000000" w:themeColor="text1"/>
                                <w:sz w:val="18"/>
                                <w:szCs w:val="18"/>
                              </w:rPr>
                            </w:pPr>
                            <w:r w:rsidRPr="00CE0420">
                              <w:rPr>
                                <w:color w:val="000000" w:themeColor="text1"/>
                                <w:sz w:val="18"/>
                                <w:szCs w:val="18"/>
                              </w:rPr>
                              <w:t xml:space="preserve">  timeout: 30</w:t>
                            </w:r>
                          </w:p>
                          <w:p w14:paraId="1E521D55" w14:textId="77777777" w:rsidR="0008204C" w:rsidRPr="00CE0420" w:rsidRDefault="0008204C" w:rsidP="00CA221D">
                            <w:pPr>
                              <w:rPr>
                                <w:color w:val="000000" w:themeColor="text1"/>
                                <w:sz w:val="18"/>
                                <w:szCs w:val="18"/>
                              </w:rPr>
                            </w:pPr>
                          </w:p>
                          <w:p w14:paraId="4F3C0857" w14:textId="77777777" w:rsidR="0008204C" w:rsidRPr="00CE0420" w:rsidRDefault="0008204C" w:rsidP="00CA221D">
                            <w:pPr>
                              <w:rPr>
                                <w:color w:val="000000" w:themeColor="text1"/>
                                <w:sz w:val="18"/>
                                <w:szCs w:val="18"/>
                              </w:rPr>
                            </w:pPr>
                            <w:r w:rsidRPr="00CE0420">
                              <w:rPr>
                                <w:rFonts w:hint="eastAsia"/>
                                <w:color w:val="000000" w:themeColor="text1"/>
                                <w:sz w:val="18"/>
                                <w:szCs w:val="18"/>
                              </w:rPr>
                              <w:t>exec_list:</w:t>
                            </w:r>
                          </w:p>
                          <w:p w14:paraId="4921D7CD" w14:textId="77777777" w:rsidR="0008204C" w:rsidRPr="00CE0420" w:rsidRDefault="0008204C"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08204C" w:rsidRPr="00CE0420" w:rsidRDefault="0008204C"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08204C" w:rsidRPr="00CE0420" w:rsidRDefault="0008204C" w:rsidP="00CA221D">
                            <w:pPr>
                              <w:rPr>
                                <w:color w:val="000000" w:themeColor="text1"/>
                                <w:sz w:val="18"/>
                                <w:szCs w:val="18"/>
                              </w:rPr>
                            </w:pPr>
                            <w:r w:rsidRPr="00CE0420">
                              <w:rPr>
                                <w:color w:val="000000" w:themeColor="text1"/>
                                <w:sz w:val="18"/>
                                <w:szCs w:val="18"/>
                              </w:rPr>
                              <w:t xml:space="preserve">  - expect: 'password:'</w:t>
                            </w:r>
                          </w:p>
                          <w:p w14:paraId="0026C0CB" w14:textId="77777777" w:rsidR="0008204C" w:rsidRPr="00CE0420" w:rsidRDefault="0008204C"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8204C" w:rsidRPr="00CE0420" w:rsidRDefault="0008204C" w:rsidP="00CA221D">
                            <w:pPr>
                              <w:rPr>
                                <w:color w:val="000000" w:themeColor="text1"/>
                                <w:sz w:val="18"/>
                                <w:szCs w:val="18"/>
                              </w:rPr>
                            </w:pPr>
                          </w:p>
                          <w:p w14:paraId="276CB708" w14:textId="77777777" w:rsidR="0008204C" w:rsidRDefault="0008204C"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08204C" w:rsidRPr="00342403" w:rsidRDefault="0008204C"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08204C" w:rsidRDefault="0008204C"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08204C" w:rsidRPr="00CE0420" w:rsidRDefault="0008204C"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08204C" w:rsidRPr="00CE0420" w:rsidRDefault="0008204C"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8204C" w:rsidRPr="00CE0420" w:rsidRDefault="0008204C" w:rsidP="00CA221D">
                            <w:pPr>
                              <w:rPr>
                                <w:color w:val="000000" w:themeColor="text1"/>
                                <w:sz w:val="18"/>
                                <w:szCs w:val="18"/>
                              </w:rPr>
                            </w:pPr>
                            <w:r w:rsidRPr="00CE0420">
                              <w:rPr>
                                <w:color w:val="000000" w:themeColor="text1"/>
                                <w:sz w:val="18"/>
                                <w:szCs w:val="18"/>
                              </w:rPr>
                              <w:t xml:space="preserve">    with_items:</w:t>
                            </w:r>
                          </w:p>
                          <w:p w14:paraId="301B0AB8" w14:textId="34A2F0E1" w:rsidR="0008204C" w:rsidRPr="00CE0420" w:rsidRDefault="0008204C"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8204C" w:rsidRPr="00CE0420" w:rsidRDefault="0008204C" w:rsidP="00CA221D">
                            <w:pPr>
                              <w:rPr>
                                <w:color w:val="000000" w:themeColor="text1"/>
                                <w:sz w:val="18"/>
                                <w:szCs w:val="18"/>
                              </w:rPr>
                            </w:pPr>
                          </w:p>
                          <w:p w14:paraId="079DBBC9" w14:textId="77777777" w:rsidR="0008204C" w:rsidRDefault="0008204C"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08204C" w:rsidRPr="00342403" w:rsidRDefault="0008204C"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08204C" w:rsidRDefault="0008204C"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08204C" w:rsidRPr="00CE0420" w:rsidRDefault="0008204C"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08204C" w:rsidRPr="00CE0420" w:rsidRDefault="0008204C"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8204C" w:rsidRPr="00CE0420" w:rsidRDefault="0008204C" w:rsidP="00CA221D">
                            <w:pPr>
                              <w:rPr>
                                <w:color w:val="000000" w:themeColor="text1"/>
                                <w:sz w:val="18"/>
                                <w:szCs w:val="18"/>
                              </w:rPr>
                            </w:pPr>
                            <w:r w:rsidRPr="00CE0420">
                              <w:rPr>
                                <w:color w:val="000000" w:themeColor="text1"/>
                                <w:sz w:val="18"/>
                                <w:szCs w:val="18"/>
                              </w:rPr>
                              <w:t xml:space="preserve">    with_items:</w:t>
                            </w:r>
                          </w:p>
                          <w:p w14:paraId="44359827" w14:textId="426054E0" w:rsidR="0008204C" w:rsidRPr="00CE0420" w:rsidRDefault="0008204C"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8204C" w:rsidRPr="00CE0420" w:rsidRDefault="0008204C" w:rsidP="00CA221D">
                            <w:pPr>
                              <w:rPr>
                                <w:color w:val="000000" w:themeColor="text1"/>
                                <w:sz w:val="18"/>
                                <w:szCs w:val="18"/>
                              </w:rPr>
                            </w:pPr>
                          </w:p>
                          <w:p w14:paraId="1A197B90" w14:textId="638D48C2" w:rsidR="0008204C" w:rsidRPr="00342403" w:rsidRDefault="0008204C"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08204C" w:rsidRPr="00342403" w:rsidRDefault="0008204C"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08204C" w:rsidRPr="00342403" w:rsidRDefault="0008204C"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08204C" w:rsidRPr="00342403" w:rsidRDefault="0008204C"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08204C" w:rsidRDefault="0008204C"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08204C" w:rsidRDefault="0008204C"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08204C" w:rsidRDefault="0008204C" w:rsidP="00B72667">
                            <w:pPr>
                              <w:rPr>
                                <w:color w:val="000000" w:themeColor="text1"/>
                                <w:sz w:val="18"/>
                                <w:szCs w:val="18"/>
                              </w:rPr>
                            </w:pPr>
                            <w:r>
                              <w:rPr>
                                <w:color w:val="000000" w:themeColor="text1"/>
                                <w:sz w:val="18"/>
                                <w:szCs w:val="18"/>
                              </w:rPr>
                              <w:t xml:space="preserve">    prompt: 'root@{{ __loginhostname__ }}'</w:t>
                            </w:r>
                          </w:p>
                          <w:p w14:paraId="202BBC37" w14:textId="77777777" w:rsidR="0008204C" w:rsidRDefault="0008204C" w:rsidP="00B72667">
                            <w:pPr>
                              <w:rPr>
                                <w:color w:val="000000" w:themeColor="text1"/>
                                <w:sz w:val="18"/>
                                <w:szCs w:val="18"/>
                              </w:rPr>
                            </w:pPr>
                            <w:r>
                              <w:rPr>
                                <w:color w:val="000000" w:themeColor="text1"/>
                                <w:sz w:val="18"/>
                                <w:szCs w:val="18"/>
                              </w:rPr>
                              <w:t xml:space="preserve">    with_items:</w:t>
                            </w:r>
                          </w:p>
                          <w:p w14:paraId="48E03C08" w14:textId="77777777" w:rsidR="0008204C" w:rsidRDefault="0008204C" w:rsidP="00B72667">
                            <w:pPr>
                              <w:rPr>
                                <w:color w:val="000000" w:themeColor="text1"/>
                                <w:sz w:val="18"/>
                                <w:szCs w:val="18"/>
                              </w:rPr>
                            </w:pPr>
                            <w:r>
                              <w:rPr>
                                <w:color w:val="000000" w:themeColor="text1"/>
                                <w:sz w:val="18"/>
                                <w:szCs w:val="18"/>
                              </w:rPr>
                              <w:t xml:space="preserve">      - '{{ VAR_service_name_list }}'  # item.0</w:t>
                            </w:r>
                          </w:p>
                          <w:p w14:paraId="5D6BE5A2" w14:textId="77777777" w:rsidR="0008204C" w:rsidRDefault="0008204C" w:rsidP="00B72667">
                            <w:pPr>
                              <w:rPr>
                                <w:color w:val="000000" w:themeColor="text1"/>
                                <w:sz w:val="18"/>
                                <w:szCs w:val="18"/>
                              </w:rPr>
                            </w:pPr>
                            <w:r>
                              <w:rPr>
                                <w:color w:val="000000" w:themeColor="text1"/>
                                <w:sz w:val="18"/>
                                <w:szCs w:val="18"/>
                              </w:rPr>
                              <w:t xml:space="preserve">      - '{{ VAR_service_status_list }}'  # item.1</w:t>
                            </w:r>
                          </w:p>
                          <w:p w14:paraId="0F5552D1" w14:textId="77777777" w:rsidR="0008204C" w:rsidRDefault="0008204C" w:rsidP="00B72667">
                            <w:pPr>
                              <w:rPr>
                                <w:color w:val="000000" w:themeColor="text1"/>
                                <w:sz w:val="18"/>
                                <w:szCs w:val="18"/>
                              </w:rPr>
                            </w:pPr>
                            <w:r>
                              <w:rPr>
                                <w:color w:val="000000" w:themeColor="text1"/>
                                <w:sz w:val="18"/>
                                <w:szCs w:val="18"/>
                              </w:rPr>
                              <w:t xml:space="preserve">    failed_when:</w:t>
                            </w:r>
                          </w:p>
                          <w:p w14:paraId="5756E308" w14:textId="77777777" w:rsidR="0008204C" w:rsidRDefault="0008204C" w:rsidP="00B72667">
                            <w:pPr>
                              <w:rPr>
                                <w:color w:val="000000" w:themeColor="text1"/>
                                <w:sz w:val="18"/>
                                <w:szCs w:val="18"/>
                              </w:rPr>
                            </w:pPr>
                            <w:r>
                              <w:rPr>
                                <w:color w:val="000000" w:themeColor="text1"/>
                                <w:sz w:val="18"/>
                                <w:szCs w:val="18"/>
                              </w:rPr>
                              <w:t xml:space="preserve">      - stdout match({{ item.1 }})</w:t>
                            </w:r>
                          </w:p>
                          <w:p w14:paraId="3B509235" w14:textId="77777777" w:rsidR="0008204C" w:rsidRDefault="0008204C" w:rsidP="00B72667">
                            <w:pPr>
                              <w:ind w:firstLineChars="100" w:firstLine="180"/>
                              <w:rPr>
                                <w:rFonts w:asciiTheme="minorHAnsi" w:hAnsiTheme="minorHAnsi" w:cstheme="minorHAnsi"/>
                                <w:color w:val="000000" w:themeColor="text1"/>
                                <w:sz w:val="18"/>
                                <w:szCs w:val="18"/>
                              </w:rPr>
                            </w:pPr>
                          </w:p>
                          <w:p w14:paraId="1D05CF1A" w14:textId="77777777" w:rsidR="0008204C" w:rsidRDefault="0008204C"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08204C" w:rsidRDefault="0008204C"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08204C" w:rsidRDefault="0008204C"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42" style="position:absolute;margin-left:54.55pt;margin-top:17.35pt;width:392.15pt;height:66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" fillcolor="#f2f2f2 [3052]" strokecolor="#5a5a5a [2109]">
                <v:textbox>
                  <w:txbxContent>
                    <w:p w14:paraId="077F0116" w14:textId="6BCDC9D4" w:rsidR="0008204C" w:rsidRPr="00CE0420" w:rsidRDefault="0008204C"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08204C" w:rsidRPr="00CE0420" w:rsidRDefault="0008204C" w:rsidP="00CA221D">
                      <w:pPr>
                        <w:rPr>
                          <w:color w:val="000000" w:themeColor="text1"/>
                          <w:sz w:val="18"/>
                          <w:szCs w:val="18"/>
                        </w:rPr>
                      </w:pPr>
                      <w:r w:rsidRPr="00CE0420">
                        <w:rPr>
                          <w:color w:val="000000" w:themeColor="text1"/>
                          <w:sz w:val="18"/>
                          <w:szCs w:val="18"/>
                        </w:rPr>
                        <w:t>conf:</w:t>
                      </w:r>
                    </w:p>
                    <w:p w14:paraId="36095016" w14:textId="77777777" w:rsidR="0008204C" w:rsidRPr="00CE0420" w:rsidRDefault="0008204C" w:rsidP="00CA221D">
                      <w:pPr>
                        <w:rPr>
                          <w:color w:val="000000" w:themeColor="text1"/>
                          <w:sz w:val="18"/>
                          <w:szCs w:val="18"/>
                        </w:rPr>
                      </w:pPr>
                      <w:r w:rsidRPr="00CE0420">
                        <w:rPr>
                          <w:color w:val="000000" w:themeColor="text1"/>
                          <w:sz w:val="18"/>
                          <w:szCs w:val="18"/>
                        </w:rPr>
                        <w:t xml:space="preserve">  timeout: 30</w:t>
                      </w:r>
                    </w:p>
                    <w:p w14:paraId="1E521D55" w14:textId="77777777" w:rsidR="0008204C" w:rsidRPr="00CE0420" w:rsidRDefault="0008204C" w:rsidP="00CA221D">
                      <w:pPr>
                        <w:rPr>
                          <w:color w:val="000000" w:themeColor="text1"/>
                          <w:sz w:val="18"/>
                          <w:szCs w:val="18"/>
                        </w:rPr>
                      </w:pPr>
                    </w:p>
                    <w:p w14:paraId="4F3C0857" w14:textId="77777777" w:rsidR="0008204C" w:rsidRPr="00CE0420" w:rsidRDefault="0008204C" w:rsidP="00CA221D">
                      <w:pPr>
                        <w:rPr>
                          <w:color w:val="000000" w:themeColor="text1"/>
                          <w:sz w:val="18"/>
                          <w:szCs w:val="18"/>
                        </w:rPr>
                      </w:pPr>
                      <w:r w:rsidRPr="00CE0420">
                        <w:rPr>
                          <w:rFonts w:hint="eastAsia"/>
                          <w:color w:val="000000" w:themeColor="text1"/>
                          <w:sz w:val="18"/>
                          <w:szCs w:val="18"/>
                        </w:rPr>
                        <w:t>exec_list:</w:t>
                      </w:r>
                    </w:p>
                    <w:p w14:paraId="4921D7CD" w14:textId="77777777" w:rsidR="0008204C" w:rsidRPr="00CE0420" w:rsidRDefault="0008204C"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08204C" w:rsidRPr="00CE0420" w:rsidRDefault="0008204C"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08204C" w:rsidRPr="00CE0420" w:rsidRDefault="0008204C" w:rsidP="00CA221D">
                      <w:pPr>
                        <w:rPr>
                          <w:color w:val="000000" w:themeColor="text1"/>
                          <w:sz w:val="18"/>
                          <w:szCs w:val="18"/>
                        </w:rPr>
                      </w:pPr>
                      <w:r w:rsidRPr="00CE0420">
                        <w:rPr>
                          <w:color w:val="000000" w:themeColor="text1"/>
                          <w:sz w:val="18"/>
                          <w:szCs w:val="18"/>
                        </w:rPr>
                        <w:t xml:space="preserve">  - expect: 'password:'</w:t>
                      </w:r>
                    </w:p>
                    <w:p w14:paraId="0026C0CB" w14:textId="77777777" w:rsidR="0008204C" w:rsidRPr="00CE0420" w:rsidRDefault="0008204C"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8204C" w:rsidRPr="00CE0420" w:rsidRDefault="0008204C" w:rsidP="00CA221D">
                      <w:pPr>
                        <w:rPr>
                          <w:color w:val="000000" w:themeColor="text1"/>
                          <w:sz w:val="18"/>
                          <w:szCs w:val="18"/>
                        </w:rPr>
                      </w:pPr>
                    </w:p>
                    <w:p w14:paraId="276CB708" w14:textId="77777777" w:rsidR="0008204C" w:rsidRDefault="0008204C"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08204C" w:rsidRPr="00342403" w:rsidRDefault="0008204C"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08204C" w:rsidRDefault="0008204C"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08204C" w:rsidRPr="00CE0420" w:rsidRDefault="0008204C"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08204C" w:rsidRPr="00CE0420" w:rsidRDefault="0008204C"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8204C" w:rsidRPr="00CE0420" w:rsidRDefault="0008204C" w:rsidP="00CA221D">
                      <w:pPr>
                        <w:rPr>
                          <w:color w:val="000000" w:themeColor="text1"/>
                          <w:sz w:val="18"/>
                          <w:szCs w:val="18"/>
                        </w:rPr>
                      </w:pPr>
                      <w:r w:rsidRPr="00CE0420">
                        <w:rPr>
                          <w:color w:val="000000" w:themeColor="text1"/>
                          <w:sz w:val="18"/>
                          <w:szCs w:val="18"/>
                        </w:rPr>
                        <w:t xml:space="preserve">    with_items:</w:t>
                      </w:r>
                    </w:p>
                    <w:p w14:paraId="301B0AB8" w14:textId="34A2F0E1" w:rsidR="0008204C" w:rsidRPr="00CE0420" w:rsidRDefault="0008204C"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8204C" w:rsidRPr="00CE0420" w:rsidRDefault="0008204C" w:rsidP="00CA221D">
                      <w:pPr>
                        <w:rPr>
                          <w:color w:val="000000" w:themeColor="text1"/>
                          <w:sz w:val="18"/>
                          <w:szCs w:val="18"/>
                        </w:rPr>
                      </w:pPr>
                    </w:p>
                    <w:p w14:paraId="079DBBC9" w14:textId="77777777" w:rsidR="0008204C" w:rsidRDefault="0008204C"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08204C" w:rsidRPr="00342403" w:rsidRDefault="0008204C"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08204C" w:rsidRDefault="0008204C"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08204C" w:rsidRPr="00CE0420" w:rsidRDefault="0008204C"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08204C" w:rsidRPr="00CE0420" w:rsidRDefault="0008204C"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8204C" w:rsidRPr="00CE0420" w:rsidRDefault="0008204C" w:rsidP="00CA221D">
                      <w:pPr>
                        <w:rPr>
                          <w:color w:val="000000" w:themeColor="text1"/>
                          <w:sz w:val="18"/>
                          <w:szCs w:val="18"/>
                        </w:rPr>
                      </w:pPr>
                      <w:r w:rsidRPr="00CE0420">
                        <w:rPr>
                          <w:color w:val="000000" w:themeColor="text1"/>
                          <w:sz w:val="18"/>
                          <w:szCs w:val="18"/>
                        </w:rPr>
                        <w:t xml:space="preserve">    with_items:</w:t>
                      </w:r>
                    </w:p>
                    <w:p w14:paraId="44359827" w14:textId="426054E0" w:rsidR="0008204C" w:rsidRPr="00CE0420" w:rsidRDefault="0008204C"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8204C" w:rsidRPr="00CE0420" w:rsidRDefault="0008204C" w:rsidP="00CA221D">
                      <w:pPr>
                        <w:rPr>
                          <w:color w:val="000000" w:themeColor="text1"/>
                          <w:sz w:val="18"/>
                          <w:szCs w:val="18"/>
                        </w:rPr>
                      </w:pPr>
                    </w:p>
                    <w:p w14:paraId="1A197B90" w14:textId="638D48C2" w:rsidR="0008204C" w:rsidRPr="00342403" w:rsidRDefault="0008204C"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08204C" w:rsidRPr="00342403" w:rsidRDefault="0008204C"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08204C" w:rsidRPr="00342403" w:rsidRDefault="0008204C"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08204C" w:rsidRPr="00342403" w:rsidRDefault="0008204C"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08204C" w:rsidRDefault="0008204C"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08204C" w:rsidRDefault="0008204C"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08204C" w:rsidRDefault="0008204C" w:rsidP="00B72667">
                      <w:pPr>
                        <w:rPr>
                          <w:color w:val="000000" w:themeColor="text1"/>
                          <w:sz w:val="18"/>
                          <w:szCs w:val="18"/>
                        </w:rPr>
                      </w:pPr>
                      <w:r>
                        <w:rPr>
                          <w:color w:val="000000" w:themeColor="text1"/>
                          <w:sz w:val="18"/>
                          <w:szCs w:val="18"/>
                        </w:rPr>
                        <w:t xml:space="preserve">    prompt: 'root@{{ __loginhostname__ }}'</w:t>
                      </w:r>
                    </w:p>
                    <w:p w14:paraId="202BBC37" w14:textId="77777777" w:rsidR="0008204C" w:rsidRDefault="0008204C" w:rsidP="00B72667">
                      <w:pPr>
                        <w:rPr>
                          <w:color w:val="000000" w:themeColor="text1"/>
                          <w:sz w:val="18"/>
                          <w:szCs w:val="18"/>
                        </w:rPr>
                      </w:pPr>
                      <w:r>
                        <w:rPr>
                          <w:color w:val="000000" w:themeColor="text1"/>
                          <w:sz w:val="18"/>
                          <w:szCs w:val="18"/>
                        </w:rPr>
                        <w:t xml:space="preserve">    with_items:</w:t>
                      </w:r>
                    </w:p>
                    <w:p w14:paraId="48E03C08" w14:textId="77777777" w:rsidR="0008204C" w:rsidRDefault="0008204C" w:rsidP="00B72667">
                      <w:pPr>
                        <w:rPr>
                          <w:color w:val="000000" w:themeColor="text1"/>
                          <w:sz w:val="18"/>
                          <w:szCs w:val="18"/>
                        </w:rPr>
                      </w:pPr>
                      <w:r>
                        <w:rPr>
                          <w:color w:val="000000" w:themeColor="text1"/>
                          <w:sz w:val="18"/>
                          <w:szCs w:val="18"/>
                        </w:rPr>
                        <w:t xml:space="preserve">      - '{{ VAR_service_name_list }}'  # item.0</w:t>
                      </w:r>
                    </w:p>
                    <w:p w14:paraId="5D6BE5A2" w14:textId="77777777" w:rsidR="0008204C" w:rsidRDefault="0008204C" w:rsidP="00B72667">
                      <w:pPr>
                        <w:rPr>
                          <w:color w:val="000000" w:themeColor="text1"/>
                          <w:sz w:val="18"/>
                          <w:szCs w:val="18"/>
                        </w:rPr>
                      </w:pPr>
                      <w:r>
                        <w:rPr>
                          <w:color w:val="000000" w:themeColor="text1"/>
                          <w:sz w:val="18"/>
                          <w:szCs w:val="18"/>
                        </w:rPr>
                        <w:t xml:space="preserve">      - '{{ VAR_service_status_list }}'  # item.1</w:t>
                      </w:r>
                    </w:p>
                    <w:p w14:paraId="0F5552D1" w14:textId="77777777" w:rsidR="0008204C" w:rsidRDefault="0008204C" w:rsidP="00B72667">
                      <w:pPr>
                        <w:rPr>
                          <w:color w:val="000000" w:themeColor="text1"/>
                          <w:sz w:val="18"/>
                          <w:szCs w:val="18"/>
                        </w:rPr>
                      </w:pPr>
                      <w:r>
                        <w:rPr>
                          <w:color w:val="000000" w:themeColor="text1"/>
                          <w:sz w:val="18"/>
                          <w:szCs w:val="18"/>
                        </w:rPr>
                        <w:t xml:space="preserve">    failed_when:</w:t>
                      </w:r>
                    </w:p>
                    <w:p w14:paraId="5756E308" w14:textId="77777777" w:rsidR="0008204C" w:rsidRDefault="0008204C" w:rsidP="00B72667">
                      <w:pPr>
                        <w:rPr>
                          <w:color w:val="000000" w:themeColor="text1"/>
                          <w:sz w:val="18"/>
                          <w:szCs w:val="18"/>
                        </w:rPr>
                      </w:pPr>
                      <w:r>
                        <w:rPr>
                          <w:color w:val="000000" w:themeColor="text1"/>
                          <w:sz w:val="18"/>
                          <w:szCs w:val="18"/>
                        </w:rPr>
                        <w:t xml:space="preserve">      - stdout match({{ item.1 }})</w:t>
                      </w:r>
                    </w:p>
                    <w:p w14:paraId="3B509235" w14:textId="77777777" w:rsidR="0008204C" w:rsidRDefault="0008204C" w:rsidP="00B72667">
                      <w:pPr>
                        <w:ind w:firstLineChars="100" w:firstLine="180"/>
                        <w:rPr>
                          <w:rFonts w:asciiTheme="minorHAnsi" w:hAnsiTheme="minorHAnsi" w:cstheme="minorHAnsi"/>
                          <w:color w:val="000000" w:themeColor="text1"/>
                          <w:sz w:val="18"/>
                          <w:szCs w:val="18"/>
                        </w:rPr>
                      </w:pPr>
                    </w:p>
                    <w:p w14:paraId="1D05CF1A" w14:textId="77777777" w:rsidR="0008204C" w:rsidRDefault="0008204C"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08204C" w:rsidRDefault="0008204C"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08204C" w:rsidRDefault="0008204C" w:rsidP="00B72667">
                      <w:pPr>
                        <w:rPr>
                          <w:color w:val="000000" w:themeColor="text1"/>
                          <w:sz w:val="18"/>
                          <w:szCs w:val="18"/>
                        </w:rPr>
                      </w:pPr>
                    </w:p>
                  </w:txbxContent>
                </v:textbox>
                <w10:wrap type="topAndBottom"/>
              </v:rect>
            </w:pict>
          </mc:Fallback>
        </mc:AlternateContent>
      </w:r>
      <w:r w:rsidR="00FB00B4" w:rsidRPr="00CE0420">
        <w:br w:type="page"/>
      </w:r>
    </w:p>
    <w:p w14:paraId="40F0BBFB" w14:textId="46C21365" w:rsidR="00E84D3E"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2007424" behindDoc="0" locked="0" layoutInCell="1" allowOverlap="1" wp14:anchorId="5F29E986" wp14:editId="492B7D89">
                <wp:simplePos x="0" y="0"/>
                <wp:positionH relativeFrom="page">
                  <wp:align>center</wp:align>
                </wp:positionH>
                <wp:positionV relativeFrom="paragraph">
                  <wp:posOffset>340533</wp:posOffset>
                </wp:positionV>
                <wp:extent cx="4980305" cy="4592320"/>
                <wp:effectExtent l="0" t="0" r="10795" b="17780"/>
                <wp:wrapTopAndBottom/>
                <wp:docPr id="30" name="正方形/長方形 30"/>
                <wp:cNvGraphicFramePr/>
                <a:graphic xmlns:a="http://schemas.openxmlformats.org/drawingml/2006/main">
                  <a:graphicData uri="http://schemas.microsoft.com/office/word/2010/wordprocessingShape">
                    <wps:wsp>
                      <wps:cNvSpPr/>
                      <wps:spPr>
                        <a:xfrm>
                          <a:off x="0" y="0"/>
                          <a:ext cx="4980305" cy="459232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4BB23" w14:textId="77777777" w:rsidR="0008204C" w:rsidRPr="00E84D3E" w:rsidRDefault="0008204C"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08204C" w:rsidRPr="00E84D3E" w:rsidRDefault="0008204C" w:rsidP="00E84D3E">
                            <w:pPr>
                              <w:rPr>
                                <w:color w:val="000000" w:themeColor="text1"/>
                                <w:sz w:val="18"/>
                                <w:szCs w:val="18"/>
                              </w:rPr>
                            </w:pPr>
                            <w:r w:rsidRPr="00E84D3E">
                              <w:rPr>
                                <w:color w:val="000000" w:themeColor="text1"/>
                                <w:sz w:val="18"/>
                                <w:szCs w:val="18"/>
                              </w:rPr>
                              <w:t>conf:</w:t>
                            </w:r>
                          </w:p>
                          <w:p w14:paraId="0015523F" w14:textId="77777777" w:rsidR="0008204C" w:rsidRPr="00E84D3E" w:rsidRDefault="0008204C" w:rsidP="00E84D3E">
                            <w:pPr>
                              <w:rPr>
                                <w:color w:val="000000" w:themeColor="text1"/>
                                <w:sz w:val="18"/>
                                <w:szCs w:val="18"/>
                              </w:rPr>
                            </w:pPr>
                            <w:r w:rsidRPr="00E84D3E">
                              <w:rPr>
                                <w:color w:val="000000" w:themeColor="text1"/>
                                <w:sz w:val="18"/>
                                <w:szCs w:val="18"/>
                              </w:rPr>
                              <w:t xml:space="preserve">  timeout: 30</w:t>
                            </w:r>
                          </w:p>
                          <w:p w14:paraId="4D00E54C" w14:textId="77777777" w:rsidR="0008204C" w:rsidRPr="00E84D3E" w:rsidRDefault="0008204C" w:rsidP="00E84D3E">
                            <w:pPr>
                              <w:rPr>
                                <w:color w:val="000000" w:themeColor="text1"/>
                                <w:sz w:val="18"/>
                                <w:szCs w:val="18"/>
                              </w:rPr>
                            </w:pPr>
                          </w:p>
                          <w:p w14:paraId="3669671C" w14:textId="77777777" w:rsidR="0008204C" w:rsidRPr="00E84D3E" w:rsidRDefault="0008204C" w:rsidP="00E84D3E">
                            <w:pPr>
                              <w:rPr>
                                <w:color w:val="000000" w:themeColor="text1"/>
                                <w:sz w:val="18"/>
                                <w:szCs w:val="18"/>
                              </w:rPr>
                            </w:pPr>
                            <w:r w:rsidRPr="00E84D3E">
                              <w:rPr>
                                <w:rFonts w:hint="eastAsia"/>
                                <w:color w:val="000000" w:themeColor="text1"/>
                                <w:sz w:val="18"/>
                                <w:szCs w:val="18"/>
                              </w:rPr>
                              <w:t>exec_list:</w:t>
                            </w:r>
                          </w:p>
                          <w:p w14:paraId="04A55DC4" w14:textId="77777777" w:rsidR="0008204C" w:rsidRPr="00E84D3E" w:rsidRDefault="0008204C"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08204C" w:rsidRPr="00E84D3E" w:rsidRDefault="0008204C"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08204C" w:rsidRPr="00E84D3E" w:rsidRDefault="0008204C" w:rsidP="00E84D3E">
                            <w:pPr>
                              <w:rPr>
                                <w:color w:val="000000" w:themeColor="text1"/>
                                <w:sz w:val="18"/>
                                <w:szCs w:val="18"/>
                              </w:rPr>
                            </w:pPr>
                            <w:r w:rsidRPr="00E84D3E">
                              <w:rPr>
                                <w:color w:val="000000" w:themeColor="text1"/>
                                <w:sz w:val="18"/>
                                <w:szCs w:val="18"/>
                              </w:rPr>
                              <w:t xml:space="preserve">  - expect: 'password:'</w:t>
                            </w:r>
                          </w:p>
                          <w:p w14:paraId="16665254" w14:textId="77777777" w:rsidR="0008204C" w:rsidRPr="00E84D3E" w:rsidRDefault="0008204C"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08204C" w:rsidRPr="00E84D3E" w:rsidRDefault="0008204C" w:rsidP="00E84D3E">
                            <w:pPr>
                              <w:rPr>
                                <w:color w:val="000000" w:themeColor="text1"/>
                                <w:sz w:val="18"/>
                                <w:szCs w:val="18"/>
                              </w:rPr>
                            </w:pPr>
                          </w:p>
                          <w:p w14:paraId="065D4351" w14:textId="77777777" w:rsidR="0008204C" w:rsidRPr="00E84D3E" w:rsidRDefault="0008204C"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08204C" w:rsidRPr="00E84D3E" w:rsidRDefault="0008204C" w:rsidP="00E84D3E">
                            <w:pPr>
                              <w:rPr>
                                <w:color w:val="FF0000"/>
                                <w:sz w:val="18"/>
                                <w:szCs w:val="18"/>
                              </w:rPr>
                            </w:pPr>
                            <w:r w:rsidRPr="00E84D3E">
                              <w:rPr>
                                <w:color w:val="FF0000"/>
                                <w:sz w:val="18"/>
                                <w:szCs w:val="18"/>
                              </w:rPr>
                              <w:t># variable set in the with_items.</w:t>
                            </w:r>
                          </w:p>
                          <w:p w14:paraId="781D1A6F" w14:textId="77777777" w:rsidR="0008204C" w:rsidRPr="00E84D3E" w:rsidRDefault="0008204C"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08204C" w:rsidRPr="00E84D3E" w:rsidRDefault="0008204C"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08204C" w:rsidRPr="00E84D3E" w:rsidRDefault="0008204C"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08204C" w:rsidRPr="00E84D3E" w:rsidRDefault="0008204C" w:rsidP="00E84D3E">
                            <w:pPr>
                              <w:rPr>
                                <w:color w:val="000000" w:themeColor="text1"/>
                                <w:sz w:val="18"/>
                                <w:szCs w:val="18"/>
                              </w:rPr>
                            </w:pPr>
                            <w:r w:rsidRPr="00E84D3E">
                              <w:rPr>
                                <w:color w:val="000000" w:themeColor="text1"/>
                                <w:sz w:val="18"/>
                                <w:szCs w:val="18"/>
                              </w:rPr>
                              <w:t xml:space="preserve">  - command: "{{ item.0 }}"</w:t>
                            </w:r>
                          </w:p>
                          <w:p w14:paraId="04E070AA" w14:textId="77777777" w:rsidR="0008204C" w:rsidRPr="00E84D3E" w:rsidRDefault="0008204C" w:rsidP="00E84D3E">
                            <w:pPr>
                              <w:rPr>
                                <w:color w:val="000000" w:themeColor="text1"/>
                                <w:sz w:val="18"/>
                                <w:szCs w:val="18"/>
                              </w:rPr>
                            </w:pPr>
                            <w:r w:rsidRPr="00E84D3E">
                              <w:rPr>
                                <w:color w:val="000000" w:themeColor="text1"/>
                                <w:sz w:val="18"/>
                                <w:szCs w:val="18"/>
                              </w:rPr>
                              <w:t xml:space="preserve">    prompt: '{{ item.1 }}'</w:t>
                            </w:r>
                          </w:p>
                          <w:p w14:paraId="314EEEB1" w14:textId="77777777" w:rsidR="0008204C" w:rsidRPr="00E84D3E" w:rsidRDefault="0008204C" w:rsidP="00E84D3E">
                            <w:pPr>
                              <w:rPr>
                                <w:color w:val="000000" w:themeColor="text1"/>
                                <w:sz w:val="18"/>
                                <w:szCs w:val="18"/>
                              </w:rPr>
                            </w:pPr>
                            <w:r w:rsidRPr="00E84D3E">
                              <w:rPr>
                                <w:color w:val="000000" w:themeColor="text1"/>
                                <w:sz w:val="18"/>
                                <w:szCs w:val="18"/>
                              </w:rPr>
                              <w:t xml:space="preserve">    timeout: '{{ item.2 }}'</w:t>
                            </w:r>
                          </w:p>
                          <w:p w14:paraId="3C27DA56" w14:textId="77777777" w:rsidR="0008204C" w:rsidRPr="00E84D3E" w:rsidRDefault="0008204C" w:rsidP="00E84D3E">
                            <w:pPr>
                              <w:rPr>
                                <w:color w:val="000000" w:themeColor="text1"/>
                                <w:sz w:val="18"/>
                                <w:szCs w:val="18"/>
                              </w:rPr>
                            </w:pPr>
                            <w:r w:rsidRPr="00E84D3E">
                              <w:rPr>
                                <w:color w:val="000000" w:themeColor="text1"/>
                                <w:sz w:val="18"/>
                                <w:szCs w:val="18"/>
                              </w:rPr>
                              <w:t xml:space="preserve">    with_items:</w:t>
                            </w:r>
                          </w:p>
                          <w:p w14:paraId="5FEFED82" w14:textId="77777777" w:rsidR="0008204C" w:rsidRPr="00E84D3E" w:rsidRDefault="0008204C"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08204C" w:rsidRPr="00E84D3E" w:rsidRDefault="0008204C"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08204C" w:rsidRPr="00E84D3E" w:rsidRDefault="0008204C"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08204C" w:rsidRPr="00E84D3E" w:rsidRDefault="0008204C"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08204C" w:rsidRPr="00E84D3E" w:rsidRDefault="0008204C"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08204C" w:rsidRPr="00E84D3E" w:rsidRDefault="0008204C" w:rsidP="00E84D3E">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9E986" id="正方形/長方形 30" o:spid="_x0000_s1143" style="position:absolute;margin-left:0;margin-top:26.8pt;width:392.15pt;height:361.6pt;z-index:252007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" fillcolor="#f2f2f2 [3052]" strokecolor="#5a5a5a [2109]">
                <v:textbox>
                  <w:txbxContent>
                    <w:p w14:paraId="0954BB23" w14:textId="77777777" w:rsidR="0008204C" w:rsidRPr="00E84D3E" w:rsidRDefault="0008204C"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08204C" w:rsidRPr="00E84D3E" w:rsidRDefault="0008204C" w:rsidP="00E84D3E">
                      <w:pPr>
                        <w:rPr>
                          <w:color w:val="000000" w:themeColor="text1"/>
                          <w:sz w:val="18"/>
                          <w:szCs w:val="18"/>
                        </w:rPr>
                      </w:pPr>
                      <w:r w:rsidRPr="00E84D3E">
                        <w:rPr>
                          <w:color w:val="000000" w:themeColor="text1"/>
                          <w:sz w:val="18"/>
                          <w:szCs w:val="18"/>
                        </w:rPr>
                        <w:t>conf:</w:t>
                      </w:r>
                    </w:p>
                    <w:p w14:paraId="0015523F" w14:textId="77777777" w:rsidR="0008204C" w:rsidRPr="00E84D3E" w:rsidRDefault="0008204C" w:rsidP="00E84D3E">
                      <w:pPr>
                        <w:rPr>
                          <w:color w:val="000000" w:themeColor="text1"/>
                          <w:sz w:val="18"/>
                          <w:szCs w:val="18"/>
                        </w:rPr>
                      </w:pPr>
                      <w:r w:rsidRPr="00E84D3E">
                        <w:rPr>
                          <w:color w:val="000000" w:themeColor="text1"/>
                          <w:sz w:val="18"/>
                          <w:szCs w:val="18"/>
                        </w:rPr>
                        <w:t xml:space="preserve">  timeout: 30</w:t>
                      </w:r>
                    </w:p>
                    <w:p w14:paraId="4D00E54C" w14:textId="77777777" w:rsidR="0008204C" w:rsidRPr="00E84D3E" w:rsidRDefault="0008204C" w:rsidP="00E84D3E">
                      <w:pPr>
                        <w:rPr>
                          <w:color w:val="000000" w:themeColor="text1"/>
                          <w:sz w:val="18"/>
                          <w:szCs w:val="18"/>
                        </w:rPr>
                      </w:pPr>
                    </w:p>
                    <w:p w14:paraId="3669671C" w14:textId="77777777" w:rsidR="0008204C" w:rsidRPr="00E84D3E" w:rsidRDefault="0008204C" w:rsidP="00E84D3E">
                      <w:pPr>
                        <w:rPr>
                          <w:color w:val="000000" w:themeColor="text1"/>
                          <w:sz w:val="18"/>
                          <w:szCs w:val="18"/>
                        </w:rPr>
                      </w:pPr>
                      <w:r w:rsidRPr="00E84D3E">
                        <w:rPr>
                          <w:rFonts w:hint="eastAsia"/>
                          <w:color w:val="000000" w:themeColor="text1"/>
                          <w:sz w:val="18"/>
                          <w:szCs w:val="18"/>
                        </w:rPr>
                        <w:t>exec_list:</w:t>
                      </w:r>
                    </w:p>
                    <w:p w14:paraId="04A55DC4" w14:textId="77777777" w:rsidR="0008204C" w:rsidRPr="00E84D3E" w:rsidRDefault="0008204C"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08204C" w:rsidRPr="00E84D3E" w:rsidRDefault="0008204C"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08204C" w:rsidRPr="00E84D3E" w:rsidRDefault="0008204C" w:rsidP="00E84D3E">
                      <w:pPr>
                        <w:rPr>
                          <w:color w:val="000000" w:themeColor="text1"/>
                          <w:sz w:val="18"/>
                          <w:szCs w:val="18"/>
                        </w:rPr>
                      </w:pPr>
                      <w:r w:rsidRPr="00E84D3E">
                        <w:rPr>
                          <w:color w:val="000000" w:themeColor="text1"/>
                          <w:sz w:val="18"/>
                          <w:szCs w:val="18"/>
                        </w:rPr>
                        <w:t xml:space="preserve">  - expect: 'password:'</w:t>
                      </w:r>
                    </w:p>
                    <w:p w14:paraId="16665254" w14:textId="77777777" w:rsidR="0008204C" w:rsidRPr="00E84D3E" w:rsidRDefault="0008204C"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08204C" w:rsidRPr="00E84D3E" w:rsidRDefault="0008204C" w:rsidP="00E84D3E">
                      <w:pPr>
                        <w:rPr>
                          <w:color w:val="000000" w:themeColor="text1"/>
                          <w:sz w:val="18"/>
                          <w:szCs w:val="18"/>
                        </w:rPr>
                      </w:pPr>
                    </w:p>
                    <w:p w14:paraId="065D4351" w14:textId="77777777" w:rsidR="0008204C" w:rsidRPr="00E84D3E" w:rsidRDefault="0008204C"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08204C" w:rsidRPr="00E84D3E" w:rsidRDefault="0008204C" w:rsidP="00E84D3E">
                      <w:pPr>
                        <w:rPr>
                          <w:color w:val="FF0000"/>
                          <w:sz w:val="18"/>
                          <w:szCs w:val="18"/>
                        </w:rPr>
                      </w:pPr>
                      <w:r w:rsidRPr="00E84D3E">
                        <w:rPr>
                          <w:color w:val="FF0000"/>
                          <w:sz w:val="18"/>
                          <w:szCs w:val="18"/>
                        </w:rPr>
                        <w:t># variable set in the with_items.</w:t>
                      </w:r>
                    </w:p>
                    <w:p w14:paraId="781D1A6F" w14:textId="77777777" w:rsidR="0008204C" w:rsidRPr="00E84D3E" w:rsidRDefault="0008204C"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08204C" w:rsidRPr="00E84D3E" w:rsidRDefault="0008204C"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08204C" w:rsidRPr="00E84D3E" w:rsidRDefault="0008204C"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08204C" w:rsidRPr="00E84D3E" w:rsidRDefault="0008204C" w:rsidP="00E84D3E">
                      <w:pPr>
                        <w:rPr>
                          <w:color w:val="000000" w:themeColor="text1"/>
                          <w:sz w:val="18"/>
                          <w:szCs w:val="18"/>
                        </w:rPr>
                      </w:pPr>
                      <w:r w:rsidRPr="00E84D3E">
                        <w:rPr>
                          <w:color w:val="000000" w:themeColor="text1"/>
                          <w:sz w:val="18"/>
                          <w:szCs w:val="18"/>
                        </w:rPr>
                        <w:t xml:space="preserve">  - command: "{{ item.0 }}"</w:t>
                      </w:r>
                    </w:p>
                    <w:p w14:paraId="04E070AA" w14:textId="77777777" w:rsidR="0008204C" w:rsidRPr="00E84D3E" w:rsidRDefault="0008204C" w:rsidP="00E84D3E">
                      <w:pPr>
                        <w:rPr>
                          <w:color w:val="000000" w:themeColor="text1"/>
                          <w:sz w:val="18"/>
                          <w:szCs w:val="18"/>
                        </w:rPr>
                      </w:pPr>
                      <w:r w:rsidRPr="00E84D3E">
                        <w:rPr>
                          <w:color w:val="000000" w:themeColor="text1"/>
                          <w:sz w:val="18"/>
                          <w:szCs w:val="18"/>
                        </w:rPr>
                        <w:t xml:space="preserve">    prompt: '{{ item.1 }}'</w:t>
                      </w:r>
                    </w:p>
                    <w:p w14:paraId="314EEEB1" w14:textId="77777777" w:rsidR="0008204C" w:rsidRPr="00E84D3E" w:rsidRDefault="0008204C" w:rsidP="00E84D3E">
                      <w:pPr>
                        <w:rPr>
                          <w:color w:val="000000" w:themeColor="text1"/>
                          <w:sz w:val="18"/>
                          <w:szCs w:val="18"/>
                        </w:rPr>
                      </w:pPr>
                      <w:r w:rsidRPr="00E84D3E">
                        <w:rPr>
                          <w:color w:val="000000" w:themeColor="text1"/>
                          <w:sz w:val="18"/>
                          <w:szCs w:val="18"/>
                        </w:rPr>
                        <w:t xml:space="preserve">    timeout: '{{ item.2 }}'</w:t>
                      </w:r>
                    </w:p>
                    <w:p w14:paraId="3C27DA56" w14:textId="77777777" w:rsidR="0008204C" w:rsidRPr="00E84D3E" w:rsidRDefault="0008204C" w:rsidP="00E84D3E">
                      <w:pPr>
                        <w:rPr>
                          <w:color w:val="000000" w:themeColor="text1"/>
                          <w:sz w:val="18"/>
                          <w:szCs w:val="18"/>
                        </w:rPr>
                      </w:pPr>
                      <w:r w:rsidRPr="00E84D3E">
                        <w:rPr>
                          <w:color w:val="000000" w:themeColor="text1"/>
                          <w:sz w:val="18"/>
                          <w:szCs w:val="18"/>
                        </w:rPr>
                        <w:t xml:space="preserve">    with_items:</w:t>
                      </w:r>
                    </w:p>
                    <w:p w14:paraId="5FEFED82" w14:textId="77777777" w:rsidR="0008204C" w:rsidRPr="00E84D3E" w:rsidRDefault="0008204C"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08204C" w:rsidRPr="00E84D3E" w:rsidRDefault="0008204C"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08204C" w:rsidRPr="00E84D3E" w:rsidRDefault="0008204C"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08204C" w:rsidRPr="00E84D3E" w:rsidRDefault="0008204C"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08204C" w:rsidRPr="00E84D3E" w:rsidRDefault="0008204C"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08204C" w:rsidRPr="00E84D3E" w:rsidRDefault="0008204C" w:rsidP="00E84D3E">
                      <w:pPr>
                        <w:rPr>
                          <w:color w:val="000000" w:themeColor="text1"/>
                          <w:sz w:val="18"/>
                          <w:szCs w:val="18"/>
                        </w:rPr>
                      </w:pPr>
                    </w:p>
                  </w:txbxContent>
                </v:textbox>
                <w10:wrap type="topAndBottom" anchorx="page"/>
              </v:rect>
            </w:pict>
          </mc:Fallback>
        </mc:AlternateContent>
      </w:r>
    </w:p>
    <w:p w14:paraId="38242E93" w14:textId="7D4121FE" w:rsidR="00E84D3E" w:rsidRDefault="00E84D3E">
      <w:pPr>
        <w:widowControl/>
        <w:jc w:val="left"/>
      </w:pPr>
      <w:r>
        <w:br w:type="page"/>
      </w:r>
    </w:p>
    <w:p w14:paraId="43FFA7A9" w14:textId="18F98BBE" w:rsidR="00931DA9" w:rsidRPr="00CE0420"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1851776" behindDoc="0" locked="0" layoutInCell="1" allowOverlap="1" wp14:anchorId="3E415DF1" wp14:editId="2F2659CA">
                <wp:simplePos x="0" y="0"/>
                <wp:positionH relativeFrom="column">
                  <wp:posOffset>2128866</wp:posOffset>
                </wp:positionH>
                <wp:positionV relativeFrom="paragraph">
                  <wp:posOffset>328006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08204C" w:rsidRPr="00526722" w14:paraId="7294E5A5" w14:textId="77777777" w:rsidTr="003E4C2D">
                              <w:trPr>
                                <w:trHeight w:val="285"/>
                              </w:trPr>
                              <w:tc>
                                <w:tcPr>
                                  <w:tcW w:w="2235" w:type="dxa"/>
                                  <w:shd w:val="clear" w:color="auto" w:fill="002B62"/>
                                </w:tcPr>
                                <w:p w14:paraId="2BCE69F5" w14:textId="11843102" w:rsidR="0008204C" w:rsidRPr="00CE0420" w:rsidRDefault="0008204C"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08204C" w:rsidRPr="00CE0420" w:rsidRDefault="0008204C" w:rsidP="00F63FCE">
                                  <w:pPr>
                                    <w:pStyle w:val="aff"/>
                                    <w:suppressOverlap/>
                                    <w:rPr>
                                      <w:rStyle w:val="generalbold1"/>
                                      <w:rFonts w:cstheme="majorHAnsi"/>
                                    </w:rPr>
                                  </w:pPr>
                                  <w:r>
                                    <w:rPr>
                                      <w:rStyle w:val="af7"/>
                                      <w:rFonts w:hint="eastAsia"/>
                                    </w:rPr>
                                    <w:t>S</w:t>
                                  </w:r>
                                  <w:r>
                                    <w:rPr>
                                      <w:rStyle w:val="af7"/>
                                    </w:rPr>
                                    <w:t>pecific value</w:t>
                                  </w:r>
                                </w:p>
                              </w:tc>
                            </w:tr>
                            <w:tr w:rsidR="0008204C" w:rsidRPr="00526722" w14:paraId="0A32FC1B" w14:textId="77777777" w:rsidTr="00F63FCE">
                              <w:trPr>
                                <w:trHeight w:val="255"/>
                              </w:trPr>
                              <w:tc>
                                <w:tcPr>
                                  <w:tcW w:w="2235" w:type="dxa"/>
                                </w:tcPr>
                                <w:p w14:paraId="553ADBDB" w14:textId="32C46243" w:rsidR="0008204C" w:rsidRPr="00CE0420" w:rsidRDefault="0008204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8204C" w:rsidRPr="00CE0420" w:rsidRDefault="0008204C" w:rsidP="00F63FCE">
                                  <w:pPr>
                                    <w:suppressOverlap/>
                                    <w:rPr>
                                      <w:rStyle w:val="generalbold1"/>
                                      <w:rFonts w:cstheme="majorHAnsi"/>
                                      <w:bCs/>
                                      <w:sz w:val="16"/>
                                      <w:szCs w:val="16"/>
                                    </w:rPr>
                                  </w:pPr>
                                  <w:r w:rsidRPr="00CE0420">
                                    <w:rPr>
                                      <w:color w:val="000000" w:themeColor="text1"/>
                                      <w:sz w:val="18"/>
                                      <w:szCs w:val="18"/>
                                    </w:rPr>
                                    <w:t>systemctl status {{ item.1 }}</w:t>
                                  </w:r>
                                </w:p>
                              </w:tc>
                            </w:tr>
                            <w:tr w:rsidR="0008204C" w:rsidRPr="00526722" w14:paraId="533C8B39" w14:textId="77777777" w:rsidTr="00F63FCE">
                              <w:trPr>
                                <w:trHeight w:val="255"/>
                              </w:trPr>
                              <w:tc>
                                <w:tcPr>
                                  <w:tcW w:w="2235" w:type="dxa"/>
                                </w:tcPr>
                                <w:p w14:paraId="5D1BAA5E" w14:textId="4AE832B8" w:rsidR="0008204C" w:rsidRPr="00CE0420" w:rsidRDefault="0008204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8204C" w:rsidRPr="00CE0420" w:rsidRDefault="0008204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8204C" w:rsidRDefault="0008204C"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44" style="position:absolute;margin-left:167.65pt;margin-top:25.85pt;width:265.5pt;height:6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08204C" w:rsidRPr="00526722" w14:paraId="7294E5A5" w14:textId="77777777" w:rsidTr="003E4C2D">
                        <w:trPr>
                          <w:trHeight w:val="285"/>
                        </w:trPr>
                        <w:tc>
                          <w:tcPr>
                            <w:tcW w:w="2235" w:type="dxa"/>
                            <w:shd w:val="clear" w:color="auto" w:fill="002B62"/>
                          </w:tcPr>
                          <w:p w14:paraId="2BCE69F5" w14:textId="11843102" w:rsidR="0008204C" w:rsidRPr="00CE0420" w:rsidRDefault="0008204C"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08204C" w:rsidRPr="00CE0420" w:rsidRDefault="0008204C" w:rsidP="00F63FCE">
                            <w:pPr>
                              <w:pStyle w:val="aff"/>
                              <w:suppressOverlap/>
                              <w:rPr>
                                <w:rStyle w:val="generalbold1"/>
                                <w:rFonts w:cstheme="majorHAnsi"/>
                              </w:rPr>
                            </w:pPr>
                            <w:r>
                              <w:rPr>
                                <w:rStyle w:val="af7"/>
                                <w:rFonts w:hint="eastAsia"/>
                              </w:rPr>
                              <w:t>S</w:t>
                            </w:r>
                            <w:r>
                              <w:rPr>
                                <w:rStyle w:val="af7"/>
                              </w:rPr>
                              <w:t>pecific value</w:t>
                            </w:r>
                          </w:p>
                        </w:tc>
                      </w:tr>
                      <w:tr w:rsidR="0008204C" w:rsidRPr="00526722" w14:paraId="0A32FC1B" w14:textId="77777777" w:rsidTr="00F63FCE">
                        <w:trPr>
                          <w:trHeight w:val="255"/>
                        </w:trPr>
                        <w:tc>
                          <w:tcPr>
                            <w:tcW w:w="2235" w:type="dxa"/>
                          </w:tcPr>
                          <w:p w14:paraId="553ADBDB" w14:textId="32C46243" w:rsidR="0008204C" w:rsidRPr="00CE0420" w:rsidRDefault="0008204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8204C" w:rsidRPr="00CE0420" w:rsidRDefault="0008204C" w:rsidP="00F63FCE">
                            <w:pPr>
                              <w:suppressOverlap/>
                              <w:rPr>
                                <w:rStyle w:val="generalbold1"/>
                                <w:rFonts w:cstheme="majorHAnsi"/>
                                <w:bCs/>
                                <w:sz w:val="16"/>
                                <w:szCs w:val="16"/>
                              </w:rPr>
                            </w:pPr>
                            <w:r w:rsidRPr="00CE0420">
                              <w:rPr>
                                <w:color w:val="000000" w:themeColor="text1"/>
                                <w:sz w:val="18"/>
                                <w:szCs w:val="18"/>
                              </w:rPr>
                              <w:t>systemctl status {{ item.1 }}</w:t>
                            </w:r>
                          </w:p>
                        </w:tc>
                      </w:tr>
                      <w:tr w:rsidR="0008204C" w:rsidRPr="00526722" w14:paraId="533C8B39" w14:textId="77777777" w:rsidTr="00F63FCE">
                        <w:trPr>
                          <w:trHeight w:val="255"/>
                        </w:trPr>
                        <w:tc>
                          <w:tcPr>
                            <w:tcW w:w="2235" w:type="dxa"/>
                          </w:tcPr>
                          <w:p w14:paraId="5D1BAA5E" w14:textId="4AE832B8" w:rsidR="0008204C" w:rsidRPr="00CE0420" w:rsidRDefault="0008204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8204C" w:rsidRPr="00CE0420" w:rsidRDefault="0008204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8204C" w:rsidRDefault="0008204C" w:rsidP="00F63FCE">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707392" behindDoc="0" locked="0" layoutInCell="1" allowOverlap="1" wp14:anchorId="378ED42C" wp14:editId="444D94A8">
                <wp:simplePos x="0" y="0"/>
                <wp:positionH relativeFrom="margin">
                  <wp:align>center</wp:align>
                </wp:positionH>
                <wp:positionV relativeFrom="paragraph">
                  <wp:posOffset>300585</wp:posOffset>
                </wp:positionV>
                <wp:extent cx="4980305" cy="4433455"/>
                <wp:effectExtent l="0" t="0" r="10795" b="24765"/>
                <wp:wrapTopAndBottom/>
                <wp:docPr id="31" name="正方形/長方形 31"/>
                <wp:cNvGraphicFramePr/>
                <a:graphic xmlns:a="http://schemas.openxmlformats.org/drawingml/2006/main">
                  <a:graphicData uri="http://schemas.microsoft.com/office/word/2010/wordprocessingShape">
                    <wps:wsp>
                      <wps:cNvSpPr/>
                      <wps:spPr>
                        <a:xfrm>
                          <a:off x="0" y="0"/>
                          <a:ext cx="4980305" cy="44334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08204C" w:rsidRPr="00CE0420" w:rsidRDefault="0008204C"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8204C" w:rsidRPr="00CE0420" w:rsidRDefault="0008204C" w:rsidP="00A41E03">
                            <w:pPr>
                              <w:rPr>
                                <w:color w:val="000000" w:themeColor="text1"/>
                                <w:sz w:val="18"/>
                                <w:szCs w:val="18"/>
                              </w:rPr>
                            </w:pPr>
                            <w:r w:rsidRPr="00CE0420">
                              <w:rPr>
                                <w:color w:val="000000" w:themeColor="text1"/>
                                <w:sz w:val="18"/>
                                <w:szCs w:val="18"/>
                              </w:rPr>
                              <w:t>conf:</w:t>
                            </w:r>
                          </w:p>
                          <w:p w14:paraId="5CC0AB4E" w14:textId="77777777" w:rsidR="0008204C" w:rsidRPr="00CE0420" w:rsidRDefault="0008204C" w:rsidP="00A41E03">
                            <w:pPr>
                              <w:rPr>
                                <w:color w:val="000000" w:themeColor="text1"/>
                                <w:sz w:val="18"/>
                                <w:szCs w:val="18"/>
                              </w:rPr>
                            </w:pPr>
                            <w:r w:rsidRPr="00CE0420">
                              <w:rPr>
                                <w:color w:val="000000" w:themeColor="text1"/>
                                <w:sz w:val="18"/>
                                <w:szCs w:val="18"/>
                              </w:rPr>
                              <w:t xml:space="preserve">  timeout: 30</w:t>
                            </w:r>
                          </w:p>
                          <w:p w14:paraId="6678C918" w14:textId="77777777" w:rsidR="0008204C" w:rsidRPr="00CE0420" w:rsidRDefault="0008204C" w:rsidP="00A41E03">
                            <w:pPr>
                              <w:rPr>
                                <w:color w:val="000000" w:themeColor="text1"/>
                                <w:sz w:val="18"/>
                                <w:szCs w:val="18"/>
                              </w:rPr>
                            </w:pPr>
                          </w:p>
                          <w:p w14:paraId="42C77DED" w14:textId="77777777" w:rsidR="0008204C" w:rsidRPr="00CE0420" w:rsidRDefault="0008204C" w:rsidP="00A41E03">
                            <w:pPr>
                              <w:rPr>
                                <w:color w:val="000000" w:themeColor="text1"/>
                                <w:sz w:val="18"/>
                                <w:szCs w:val="18"/>
                              </w:rPr>
                            </w:pPr>
                            <w:r w:rsidRPr="00CE0420">
                              <w:rPr>
                                <w:rFonts w:hint="eastAsia"/>
                                <w:color w:val="000000" w:themeColor="text1"/>
                                <w:sz w:val="18"/>
                                <w:szCs w:val="18"/>
                              </w:rPr>
                              <w:t>exec_list:</w:t>
                            </w:r>
                          </w:p>
                          <w:p w14:paraId="15F22E24" w14:textId="77777777" w:rsidR="0008204C" w:rsidRPr="00CE0420" w:rsidRDefault="0008204C"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08204C" w:rsidRPr="00CE0420" w:rsidRDefault="0008204C"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08204C" w:rsidRPr="00CE0420" w:rsidRDefault="0008204C" w:rsidP="00A41E03">
                            <w:pPr>
                              <w:rPr>
                                <w:color w:val="000000" w:themeColor="text1"/>
                                <w:sz w:val="18"/>
                                <w:szCs w:val="18"/>
                              </w:rPr>
                            </w:pPr>
                            <w:r w:rsidRPr="00CE0420">
                              <w:rPr>
                                <w:color w:val="000000" w:themeColor="text1"/>
                                <w:sz w:val="18"/>
                                <w:szCs w:val="18"/>
                              </w:rPr>
                              <w:t xml:space="preserve">  - expect: 'password:'</w:t>
                            </w:r>
                          </w:p>
                          <w:p w14:paraId="3B14B58D" w14:textId="77777777" w:rsidR="0008204C" w:rsidRPr="00CE0420" w:rsidRDefault="0008204C"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8204C" w:rsidRPr="00CE0420" w:rsidRDefault="0008204C" w:rsidP="00A41E03">
                            <w:pPr>
                              <w:rPr>
                                <w:color w:val="000000" w:themeColor="text1"/>
                                <w:sz w:val="18"/>
                                <w:szCs w:val="18"/>
                              </w:rPr>
                            </w:pPr>
                          </w:p>
                          <w:p w14:paraId="4F580FAB" w14:textId="77777777" w:rsidR="0008204C" w:rsidRDefault="0008204C"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08204C" w:rsidRPr="00131EBF" w:rsidRDefault="0008204C"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08204C" w:rsidRDefault="0008204C"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08204C" w:rsidRDefault="0008204C"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08204C" w:rsidRPr="00131EBF" w:rsidRDefault="0008204C"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08204C" w:rsidRPr="00131EBF" w:rsidRDefault="0008204C"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08204C" w:rsidRPr="00CE0420" w:rsidRDefault="0008204C" w:rsidP="00A41E03">
                            <w:pPr>
                              <w:rPr>
                                <w:color w:val="000000" w:themeColor="text1"/>
                                <w:sz w:val="18"/>
                                <w:szCs w:val="18"/>
                              </w:rPr>
                            </w:pPr>
                            <w:r w:rsidRPr="00CE0420">
                              <w:rPr>
                                <w:color w:val="000000" w:themeColor="text1"/>
                                <w:sz w:val="18"/>
                                <w:szCs w:val="18"/>
                              </w:rPr>
                              <w:t xml:space="preserve">  - command: "{{ item.0 }}"</w:t>
                            </w:r>
                          </w:p>
                          <w:p w14:paraId="37FCA768" w14:textId="5DB43822" w:rsidR="0008204C" w:rsidRPr="00CE0420" w:rsidRDefault="0008204C"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8204C" w:rsidRPr="00CE0420" w:rsidRDefault="0008204C" w:rsidP="00A41E03">
                            <w:pPr>
                              <w:rPr>
                                <w:color w:val="000000" w:themeColor="text1"/>
                                <w:sz w:val="18"/>
                                <w:szCs w:val="18"/>
                              </w:rPr>
                            </w:pPr>
                            <w:r w:rsidRPr="00CE0420">
                              <w:rPr>
                                <w:color w:val="000000" w:themeColor="text1"/>
                                <w:sz w:val="18"/>
                                <w:szCs w:val="18"/>
                              </w:rPr>
                              <w:t xml:space="preserve">    with_items:</w:t>
                            </w:r>
                          </w:p>
                          <w:p w14:paraId="1DF02CDE" w14:textId="6268CDAC" w:rsidR="0008204C" w:rsidRPr="00CE0420" w:rsidRDefault="0008204C"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8204C" w:rsidRPr="00CE0420" w:rsidRDefault="0008204C"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08204C" w:rsidRDefault="0008204C"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08204C" w:rsidRDefault="0008204C"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08204C" w:rsidRPr="006C0564" w:rsidRDefault="0008204C"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45" style="position:absolute;margin-left:0;margin-top:23.65pt;width:392.15pt;height:349.1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" fillcolor="#f2f2f2 [3052]" strokecolor="#5a5a5a [2109]">
                <v:textbox>
                  <w:txbxContent>
                    <w:p w14:paraId="64C3D755" w14:textId="6AA63BD1" w:rsidR="0008204C" w:rsidRPr="00CE0420" w:rsidRDefault="0008204C"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8204C" w:rsidRPr="00CE0420" w:rsidRDefault="0008204C" w:rsidP="00A41E03">
                      <w:pPr>
                        <w:rPr>
                          <w:color w:val="000000" w:themeColor="text1"/>
                          <w:sz w:val="18"/>
                          <w:szCs w:val="18"/>
                        </w:rPr>
                      </w:pPr>
                      <w:r w:rsidRPr="00CE0420">
                        <w:rPr>
                          <w:color w:val="000000" w:themeColor="text1"/>
                          <w:sz w:val="18"/>
                          <w:szCs w:val="18"/>
                        </w:rPr>
                        <w:t>conf:</w:t>
                      </w:r>
                    </w:p>
                    <w:p w14:paraId="5CC0AB4E" w14:textId="77777777" w:rsidR="0008204C" w:rsidRPr="00CE0420" w:rsidRDefault="0008204C" w:rsidP="00A41E03">
                      <w:pPr>
                        <w:rPr>
                          <w:color w:val="000000" w:themeColor="text1"/>
                          <w:sz w:val="18"/>
                          <w:szCs w:val="18"/>
                        </w:rPr>
                      </w:pPr>
                      <w:r w:rsidRPr="00CE0420">
                        <w:rPr>
                          <w:color w:val="000000" w:themeColor="text1"/>
                          <w:sz w:val="18"/>
                          <w:szCs w:val="18"/>
                        </w:rPr>
                        <w:t xml:space="preserve">  timeout: 30</w:t>
                      </w:r>
                    </w:p>
                    <w:p w14:paraId="6678C918" w14:textId="77777777" w:rsidR="0008204C" w:rsidRPr="00CE0420" w:rsidRDefault="0008204C" w:rsidP="00A41E03">
                      <w:pPr>
                        <w:rPr>
                          <w:color w:val="000000" w:themeColor="text1"/>
                          <w:sz w:val="18"/>
                          <w:szCs w:val="18"/>
                        </w:rPr>
                      </w:pPr>
                    </w:p>
                    <w:p w14:paraId="42C77DED" w14:textId="77777777" w:rsidR="0008204C" w:rsidRPr="00CE0420" w:rsidRDefault="0008204C" w:rsidP="00A41E03">
                      <w:pPr>
                        <w:rPr>
                          <w:color w:val="000000" w:themeColor="text1"/>
                          <w:sz w:val="18"/>
                          <w:szCs w:val="18"/>
                        </w:rPr>
                      </w:pPr>
                      <w:r w:rsidRPr="00CE0420">
                        <w:rPr>
                          <w:rFonts w:hint="eastAsia"/>
                          <w:color w:val="000000" w:themeColor="text1"/>
                          <w:sz w:val="18"/>
                          <w:szCs w:val="18"/>
                        </w:rPr>
                        <w:t>exec_list:</w:t>
                      </w:r>
                    </w:p>
                    <w:p w14:paraId="15F22E24" w14:textId="77777777" w:rsidR="0008204C" w:rsidRPr="00CE0420" w:rsidRDefault="0008204C"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08204C" w:rsidRPr="00CE0420" w:rsidRDefault="0008204C"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08204C" w:rsidRPr="00CE0420" w:rsidRDefault="0008204C" w:rsidP="00A41E03">
                      <w:pPr>
                        <w:rPr>
                          <w:color w:val="000000" w:themeColor="text1"/>
                          <w:sz w:val="18"/>
                          <w:szCs w:val="18"/>
                        </w:rPr>
                      </w:pPr>
                      <w:r w:rsidRPr="00CE0420">
                        <w:rPr>
                          <w:color w:val="000000" w:themeColor="text1"/>
                          <w:sz w:val="18"/>
                          <w:szCs w:val="18"/>
                        </w:rPr>
                        <w:t xml:space="preserve">  - expect: 'password:'</w:t>
                      </w:r>
                    </w:p>
                    <w:p w14:paraId="3B14B58D" w14:textId="77777777" w:rsidR="0008204C" w:rsidRPr="00CE0420" w:rsidRDefault="0008204C"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8204C" w:rsidRPr="00CE0420" w:rsidRDefault="0008204C" w:rsidP="00A41E03">
                      <w:pPr>
                        <w:rPr>
                          <w:color w:val="000000" w:themeColor="text1"/>
                          <w:sz w:val="18"/>
                          <w:szCs w:val="18"/>
                        </w:rPr>
                      </w:pPr>
                    </w:p>
                    <w:p w14:paraId="4F580FAB" w14:textId="77777777" w:rsidR="0008204C" w:rsidRDefault="0008204C"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08204C" w:rsidRPr="00131EBF" w:rsidRDefault="0008204C"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08204C" w:rsidRDefault="0008204C"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08204C" w:rsidRDefault="0008204C"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08204C" w:rsidRPr="00131EBF" w:rsidRDefault="0008204C"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08204C" w:rsidRPr="00131EBF" w:rsidRDefault="0008204C"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08204C" w:rsidRPr="00CE0420" w:rsidRDefault="0008204C" w:rsidP="00A41E03">
                      <w:pPr>
                        <w:rPr>
                          <w:color w:val="000000" w:themeColor="text1"/>
                          <w:sz w:val="18"/>
                          <w:szCs w:val="18"/>
                        </w:rPr>
                      </w:pPr>
                      <w:r w:rsidRPr="00CE0420">
                        <w:rPr>
                          <w:color w:val="000000" w:themeColor="text1"/>
                          <w:sz w:val="18"/>
                          <w:szCs w:val="18"/>
                        </w:rPr>
                        <w:t xml:space="preserve">  - command: "{{ item.0 }}"</w:t>
                      </w:r>
                    </w:p>
                    <w:p w14:paraId="37FCA768" w14:textId="5DB43822" w:rsidR="0008204C" w:rsidRPr="00CE0420" w:rsidRDefault="0008204C"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8204C" w:rsidRPr="00CE0420" w:rsidRDefault="0008204C" w:rsidP="00A41E03">
                      <w:pPr>
                        <w:rPr>
                          <w:color w:val="000000" w:themeColor="text1"/>
                          <w:sz w:val="18"/>
                          <w:szCs w:val="18"/>
                        </w:rPr>
                      </w:pPr>
                      <w:r w:rsidRPr="00CE0420">
                        <w:rPr>
                          <w:color w:val="000000" w:themeColor="text1"/>
                          <w:sz w:val="18"/>
                          <w:szCs w:val="18"/>
                        </w:rPr>
                        <w:t xml:space="preserve">    with_items:</w:t>
                      </w:r>
                    </w:p>
                    <w:p w14:paraId="1DF02CDE" w14:textId="6268CDAC" w:rsidR="0008204C" w:rsidRPr="00CE0420" w:rsidRDefault="0008204C"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8204C" w:rsidRPr="00CE0420" w:rsidRDefault="0008204C"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08204C" w:rsidRDefault="0008204C"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08204C" w:rsidRDefault="0008204C"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08204C" w:rsidRPr="006C0564" w:rsidRDefault="0008204C" w:rsidP="00A41E03">
                      <w:pPr>
                        <w:rPr>
                          <w:color w:val="000000" w:themeColor="text1"/>
                          <w:sz w:val="18"/>
                          <w:szCs w:val="18"/>
                        </w:rPr>
                      </w:pPr>
                    </w:p>
                  </w:txbxContent>
                </v:textbox>
                <w10:wrap type="topAndBottom" anchorx="margin"/>
              </v:rect>
            </w:pict>
          </mc:Fallback>
        </mc:AlternateContent>
      </w:r>
      <w:r w:rsidR="00131EBF">
        <w:br w:type="page"/>
      </w:r>
    </w:p>
    <w:bookmarkStart w:id="215" w:name="_作業実行"/>
    <w:bookmarkStart w:id="216" w:name="_ロールパッケージ（Ansible-Legacy_Role）の記述"/>
    <w:bookmarkStart w:id="217" w:name="_Ref517444239"/>
    <w:bookmarkStart w:id="218" w:name="_Ref517444244"/>
    <w:bookmarkEnd w:id="190"/>
    <w:bookmarkEnd w:id="215"/>
    <w:bookmarkEnd w:id="216"/>
    <w:p w14:paraId="49A9A25C" w14:textId="58F69723" w:rsidR="00272409" w:rsidRDefault="00E84D3E">
      <w:pPr>
        <w:widowControl/>
        <w:jc w:val="left"/>
      </w:pPr>
      <w:r w:rsidRPr="007D355B">
        <w:rPr>
          <w:rFonts w:hint="eastAsia"/>
          <w:noProof/>
        </w:rPr>
        <w:lastRenderedPageBreak/>
        <mc:AlternateContent>
          <mc:Choice Requires="wps">
            <w:drawing>
              <wp:anchor distT="0" distB="0" distL="114300" distR="114300" simplePos="0" relativeHeight="251813888" behindDoc="0" locked="0" layoutInCell="1" allowOverlap="1" wp14:anchorId="209005CC" wp14:editId="19AD985E">
                <wp:simplePos x="0" y="0"/>
                <wp:positionH relativeFrom="column">
                  <wp:posOffset>824230</wp:posOffset>
                </wp:positionH>
                <wp:positionV relativeFrom="paragraph">
                  <wp:posOffset>188595</wp:posOffset>
                </wp:positionV>
                <wp:extent cx="4980305" cy="4091305"/>
                <wp:effectExtent l="0" t="0" r="10795" b="23495"/>
                <wp:wrapTopAndBottom/>
                <wp:docPr id="42" name="正方形/長方形 42"/>
                <wp:cNvGraphicFramePr/>
                <a:graphic xmlns:a="http://schemas.openxmlformats.org/drawingml/2006/main">
                  <a:graphicData uri="http://schemas.microsoft.com/office/word/2010/wordprocessingShape">
                    <wps:wsp>
                      <wps:cNvSpPr/>
                      <wps:spPr>
                        <a:xfrm>
                          <a:off x="0" y="0"/>
                          <a:ext cx="4980305" cy="4091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08204C" w:rsidRPr="00CE0420" w:rsidRDefault="0008204C"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8204C" w:rsidRPr="00CE0420" w:rsidRDefault="0008204C" w:rsidP="00DE1555">
                            <w:pPr>
                              <w:rPr>
                                <w:color w:val="000000" w:themeColor="text1"/>
                                <w:sz w:val="18"/>
                                <w:szCs w:val="18"/>
                              </w:rPr>
                            </w:pPr>
                            <w:r w:rsidRPr="00CE0420">
                              <w:rPr>
                                <w:color w:val="000000" w:themeColor="text1"/>
                                <w:sz w:val="18"/>
                                <w:szCs w:val="18"/>
                              </w:rPr>
                              <w:t>conf:</w:t>
                            </w:r>
                          </w:p>
                          <w:p w14:paraId="33E40E05" w14:textId="77777777" w:rsidR="0008204C" w:rsidRPr="00CE0420" w:rsidRDefault="0008204C" w:rsidP="00DE1555">
                            <w:pPr>
                              <w:rPr>
                                <w:color w:val="000000" w:themeColor="text1"/>
                                <w:sz w:val="18"/>
                                <w:szCs w:val="18"/>
                              </w:rPr>
                            </w:pPr>
                            <w:r w:rsidRPr="00CE0420">
                              <w:rPr>
                                <w:color w:val="000000" w:themeColor="text1"/>
                                <w:sz w:val="18"/>
                                <w:szCs w:val="18"/>
                              </w:rPr>
                              <w:t xml:space="preserve">  timeout: 30</w:t>
                            </w:r>
                          </w:p>
                          <w:p w14:paraId="4EFAA7F0" w14:textId="77777777" w:rsidR="0008204C" w:rsidRPr="00CE0420" w:rsidRDefault="0008204C" w:rsidP="00DE1555">
                            <w:pPr>
                              <w:rPr>
                                <w:color w:val="000000" w:themeColor="text1"/>
                                <w:sz w:val="18"/>
                                <w:szCs w:val="18"/>
                              </w:rPr>
                            </w:pPr>
                          </w:p>
                          <w:p w14:paraId="01097F07" w14:textId="77777777" w:rsidR="0008204C" w:rsidRPr="00CE0420" w:rsidRDefault="0008204C" w:rsidP="00DE1555">
                            <w:pPr>
                              <w:rPr>
                                <w:color w:val="000000" w:themeColor="text1"/>
                                <w:sz w:val="18"/>
                                <w:szCs w:val="18"/>
                              </w:rPr>
                            </w:pPr>
                            <w:r w:rsidRPr="00CE0420">
                              <w:rPr>
                                <w:rFonts w:hint="eastAsia"/>
                                <w:color w:val="000000" w:themeColor="text1"/>
                                <w:sz w:val="18"/>
                                <w:szCs w:val="18"/>
                              </w:rPr>
                              <w:t>exec_list:</w:t>
                            </w:r>
                          </w:p>
                          <w:p w14:paraId="7631975A" w14:textId="77777777" w:rsidR="0008204C" w:rsidRPr="00CE0420" w:rsidRDefault="0008204C"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08204C" w:rsidRPr="00CE0420" w:rsidRDefault="0008204C"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08204C" w:rsidRPr="00CE0420" w:rsidRDefault="0008204C" w:rsidP="00DE1555">
                            <w:pPr>
                              <w:rPr>
                                <w:color w:val="000000" w:themeColor="text1"/>
                                <w:sz w:val="18"/>
                                <w:szCs w:val="18"/>
                              </w:rPr>
                            </w:pPr>
                            <w:r w:rsidRPr="00CE0420">
                              <w:rPr>
                                <w:color w:val="000000" w:themeColor="text1"/>
                                <w:sz w:val="18"/>
                                <w:szCs w:val="18"/>
                              </w:rPr>
                              <w:t xml:space="preserve">  - expect: 'password:'</w:t>
                            </w:r>
                          </w:p>
                          <w:p w14:paraId="0132D464" w14:textId="77777777" w:rsidR="0008204C" w:rsidRPr="00CE0420" w:rsidRDefault="0008204C"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8204C" w:rsidRPr="00CE0420" w:rsidRDefault="0008204C" w:rsidP="00DE1555">
                            <w:pPr>
                              <w:rPr>
                                <w:color w:val="000000" w:themeColor="text1"/>
                                <w:sz w:val="18"/>
                                <w:szCs w:val="18"/>
                              </w:rPr>
                            </w:pPr>
                          </w:p>
                          <w:p w14:paraId="0B42B770" w14:textId="7640CC2A" w:rsidR="0008204C" w:rsidRPr="00131EBF" w:rsidRDefault="0008204C"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08204C" w:rsidRPr="00131EBF" w:rsidRDefault="0008204C"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08204C" w:rsidRPr="00131EBF" w:rsidRDefault="0008204C"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08204C" w:rsidRDefault="0008204C"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08204C" w:rsidRPr="00CE0420" w:rsidRDefault="0008204C" w:rsidP="00131EBF">
                            <w:pPr>
                              <w:rPr>
                                <w:color w:val="000000" w:themeColor="text1"/>
                                <w:sz w:val="18"/>
                                <w:szCs w:val="18"/>
                              </w:rPr>
                            </w:pPr>
                            <w:r w:rsidRPr="00CE0420">
                              <w:rPr>
                                <w:color w:val="000000" w:themeColor="text1"/>
                                <w:sz w:val="18"/>
                                <w:szCs w:val="18"/>
                              </w:rPr>
                              <w:t xml:space="preserve">  - command: echo aaa</w:t>
                            </w:r>
                          </w:p>
                          <w:p w14:paraId="54C10443" w14:textId="77777777" w:rsidR="0008204C" w:rsidRPr="00CE0420" w:rsidRDefault="0008204C"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8204C" w:rsidRPr="00CE0420" w:rsidRDefault="0008204C" w:rsidP="00DE1555">
                            <w:pPr>
                              <w:rPr>
                                <w:color w:val="000000" w:themeColor="text1"/>
                                <w:sz w:val="18"/>
                                <w:szCs w:val="18"/>
                              </w:rPr>
                            </w:pPr>
                            <w:r w:rsidRPr="00CE0420">
                              <w:rPr>
                                <w:color w:val="000000" w:themeColor="text1"/>
                                <w:sz w:val="18"/>
                                <w:szCs w:val="18"/>
                              </w:rPr>
                              <w:t xml:space="preserve">    when:</w:t>
                            </w:r>
                          </w:p>
                          <w:p w14:paraId="633C1622" w14:textId="77777777" w:rsidR="0008204C" w:rsidRPr="00CE0420" w:rsidRDefault="0008204C"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08204C" w:rsidRDefault="0008204C"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08204C" w:rsidRDefault="0008204C" w:rsidP="00DE1555">
                            <w:pPr>
                              <w:rPr>
                                <w:color w:val="000000" w:themeColor="text1"/>
                                <w:sz w:val="18"/>
                                <w:szCs w:val="18"/>
                              </w:rPr>
                            </w:pPr>
                          </w:p>
                          <w:p w14:paraId="109F7684" w14:textId="77777777" w:rsidR="0008204C" w:rsidRDefault="0008204C"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08204C" w:rsidRDefault="0008204C"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08204C" w:rsidRPr="008D4D1B" w:rsidRDefault="0008204C" w:rsidP="00DE1555">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46" style="position:absolute;margin-left:64.9pt;margin-top:14.85pt;width:392.15pt;height:322.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" fillcolor="#f2f2f2 [3052]" strokecolor="#5a5a5a [2109]">
                <v:textbox>
                  <w:txbxContent>
                    <w:p w14:paraId="155CE282" w14:textId="77777777" w:rsidR="0008204C" w:rsidRPr="00CE0420" w:rsidRDefault="0008204C"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8204C" w:rsidRPr="00CE0420" w:rsidRDefault="0008204C" w:rsidP="00DE1555">
                      <w:pPr>
                        <w:rPr>
                          <w:color w:val="000000" w:themeColor="text1"/>
                          <w:sz w:val="18"/>
                          <w:szCs w:val="18"/>
                        </w:rPr>
                      </w:pPr>
                      <w:r w:rsidRPr="00CE0420">
                        <w:rPr>
                          <w:color w:val="000000" w:themeColor="text1"/>
                          <w:sz w:val="18"/>
                          <w:szCs w:val="18"/>
                        </w:rPr>
                        <w:t>conf:</w:t>
                      </w:r>
                    </w:p>
                    <w:p w14:paraId="33E40E05" w14:textId="77777777" w:rsidR="0008204C" w:rsidRPr="00CE0420" w:rsidRDefault="0008204C" w:rsidP="00DE1555">
                      <w:pPr>
                        <w:rPr>
                          <w:color w:val="000000" w:themeColor="text1"/>
                          <w:sz w:val="18"/>
                          <w:szCs w:val="18"/>
                        </w:rPr>
                      </w:pPr>
                      <w:r w:rsidRPr="00CE0420">
                        <w:rPr>
                          <w:color w:val="000000" w:themeColor="text1"/>
                          <w:sz w:val="18"/>
                          <w:szCs w:val="18"/>
                        </w:rPr>
                        <w:t xml:space="preserve">  timeout: 30</w:t>
                      </w:r>
                    </w:p>
                    <w:p w14:paraId="4EFAA7F0" w14:textId="77777777" w:rsidR="0008204C" w:rsidRPr="00CE0420" w:rsidRDefault="0008204C" w:rsidP="00DE1555">
                      <w:pPr>
                        <w:rPr>
                          <w:color w:val="000000" w:themeColor="text1"/>
                          <w:sz w:val="18"/>
                          <w:szCs w:val="18"/>
                        </w:rPr>
                      </w:pPr>
                    </w:p>
                    <w:p w14:paraId="01097F07" w14:textId="77777777" w:rsidR="0008204C" w:rsidRPr="00CE0420" w:rsidRDefault="0008204C" w:rsidP="00DE1555">
                      <w:pPr>
                        <w:rPr>
                          <w:color w:val="000000" w:themeColor="text1"/>
                          <w:sz w:val="18"/>
                          <w:szCs w:val="18"/>
                        </w:rPr>
                      </w:pPr>
                      <w:r w:rsidRPr="00CE0420">
                        <w:rPr>
                          <w:rFonts w:hint="eastAsia"/>
                          <w:color w:val="000000" w:themeColor="text1"/>
                          <w:sz w:val="18"/>
                          <w:szCs w:val="18"/>
                        </w:rPr>
                        <w:t>exec_list:</w:t>
                      </w:r>
                    </w:p>
                    <w:p w14:paraId="7631975A" w14:textId="77777777" w:rsidR="0008204C" w:rsidRPr="00CE0420" w:rsidRDefault="0008204C"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08204C" w:rsidRPr="00CE0420" w:rsidRDefault="0008204C"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08204C" w:rsidRPr="00CE0420" w:rsidRDefault="0008204C" w:rsidP="00DE1555">
                      <w:pPr>
                        <w:rPr>
                          <w:color w:val="000000" w:themeColor="text1"/>
                          <w:sz w:val="18"/>
                          <w:szCs w:val="18"/>
                        </w:rPr>
                      </w:pPr>
                      <w:r w:rsidRPr="00CE0420">
                        <w:rPr>
                          <w:color w:val="000000" w:themeColor="text1"/>
                          <w:sz w:val="18"/>
                          <w:szCs w:val="18"/>
                        </w:rPr>
                        <w:t xml:space="preserve">  - expect: 'password:'</w:t>
                      </w:r>
                    </w:p>
                    <w:p w14:paraId="0132D464" w14:textId="77777777" w:rsidR="0008204C" w:rsidRPr="00CE0420" w:rsidRDefault="0008204C"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8204C" w:rsidRPr="00CE0420" w:rsidRDefault="0008204C" w:rsidP="00DE1555">
                      <w:pPr>
                        <w:rPr>
                          <w:color w:val="000000" w:themeColor="text1"/>
                          <w:sz w:val="18"/>
                          <w:szCs w:val="18"/>
                        </w:rPr>
                      </w:pPr>
                    </w:p>
                    <w:p w14:paraId="0B42B770" w14:textId="7640CC2A" w:rsidR="0008204C" w:rsidRPr="00131EBF" w:rsidRDefault="0008204C"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08204C" w:rsidRPr="00131EBF" w:rsidRDefault="0008204C"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08204C" w:rsidRPr="00131EBF" w:rsidRDefault="0008204C"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08204C" w:rsidRDefault="0008204C"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08204C" w:rsidRPr="00CE0420" w:rsidRDefault="0008204C" w:rsidP="00131EBF">
                      <w:pPr>
                        <w:rPr>
                          <w:color w:val="000000" w:themeColor="text1"/>
                          <w:sz w:val="18"/>
                          <w:szCs w:val="18"/>
                        </w:rPr>
                      </w:pPr>
                      <w:r w:rsidRPr="00CE0420">
                        <w:rPr>
                          <w:color w:val="000000" w:themeColor="text1"/>
                          <w:sz w:val="18"/>
                          <w:szCs w:val="18"/>
                        </w:rPr>
                        <w:t xml:space="preserve">  - command: echo aaa</w:t>
                      </w:r>
                    </w:p>
                    <w:p w14:paraId="54C10443" w14:textId="77777777" w:rsidR="0008204C" w:rsidRPr="00CE0420" w:rsidRDefault="0008204C"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8204C" w:rsidRPr="00CE0420" w:rsidRDefault="0008204C" w:rsidP="00DE1555">
                      <w:pPr>
                        <w:rPr>
                          <w:color w:val="000000" w:themeColor="text1"/>
                          <w:sz w:val="18"/>
                          <w:szCs w:val="18"/>
                        </w:rPr>
                      </w:pPr>
                      <w:r w:rsidRPr="00CE0420">
                        <w:rPr>
                          <w:color w:val="000000" w:themeColor="text1"/>
                          <w:sz w:val="18"/>
                          <w:szCs w:val="18"/>
                        </w:rPr>
                        <w:t xml:space="preserve">    when:</w:t>
                      </w:r>
                    </w:p>
                    <w:p w14:paraId="633C1622" w14:textId="77777777" w:rsidR="0008204C" w:rsidRPr="00CE0420" w:rsidRDefault="0008204C"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08204C" w:rsidRDefault="0008204C"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08204C" w:rsidRDefault="0008204C" w:rsidP="00DE1555">
                      <w:pPr>
                        <w:rPr>
                          <w:color w:val="000000" w:themeColor="text1"/>
                          <w:sz w:val="18"/>
                          <w:szCs w:val="18"/>
                        </w:rPr>
                      </w:pPr>
                    </w:p>
                    <w:p w14:paraId="109F7684" w14:textId="77777777" w:rsidR="0008204C" w:rsidRDefault="0008204C"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08204C" w:rsidRDefault="0008204C"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08204C" w:rsidRPr="008D4D1B" w:rsidRDefault="0008204C" w:rsidP="00DE1555">
                      <w:pPr>
                        <w:rPr>
                          <w:color w:val="000000" w:themeColor="text1"/>
                          <w:sz w:val="18"/>
                          <w:szCs w:val="18"/>
                        </w:rPr>
                      </w:pPr>
                    </w:p>
                  </w:txbxContent>
                </v:textbox>
                <w10:wrap type="topAndBottom"/>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398D426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1EF9C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08204C" w:rsidRPr="00D30E00" w:rsidRDefault="0008204C"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47"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oZgQIAACoFAAAOAAAAZHJzL2Uyb0RvYy54bWysVM1uEzEQviPxDpbvdLNpSpuomypqVYRU&#10;tRUt6tnx2s0K22NsJ7vhPeAB4MwZceBxqMRbMPb+tCoVB8TFO7Mz34xn5hsfHjVakY1wvgJT0Hxn&#10;RIkwHMrK3Bb07fXpiwN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Mp7uYRqOpt3d0cHuXoyZ3YOt8+GVAE2iUFCH80ttZZszH1rX3gVx8TJt+iSF&#10;rRLxBsq8ERJrwoTjhE5sEsfKkQ1DHpTv8i5t8owQWSk1gPKnQCr0oM43wkRi2AAcPQW8zzZ4p4xg&#10;wgDUlQH3d7Bs/fuq21pj2aFZNmmA02k/oCWUW5yqg5bu3vLTCvt5xny4ZA75jSPAnQ0XeEgFdUGh&#10;kyhZgfvw1P/oj7RDKyU17ktB/fs1c4IS9dogIaf5ZBIXLCmTvf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DkkRoZ&#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08204C" w:rsidRPr="00D30E00" w:rsidRDefault="0008204C"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7D28A8"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48ED76E2" w:rsidR="00272409" w:rsidRDefault="00131EBF">
      <w:pPr>
        <w:widowControl/>
        <w:jc w:val="left"/>
      </w:pPr>
      <w:r w:rsidRPr="00CE0420">
        <w:rPr>
          <w:rFonts w:hint="eastAsia"/>
          <w:noProof/>
        </w:rPr>
        <mc:AlternateContent>
          <mc:Choice Requires="wps">
            <w:drawing>
              <wp:anchor distT="0" distB="0" distL="114300" distR="114300" simplePos="0" relativeHeight="251814912" behindDoc="0" locked="0" layoutInCell="1" allowOverlap="1" wp14:anchorId="10E68EF1" wp14:editId="01351E93">
                <wp:simplePos x="0" y="0"/>
                <wp:positionH relativeFrom="column">
                  <wp:posOffset>3122930</wp:posOffset>
                </wp:positionH>
                <wp:positionV relativeFrom="paragraph">
                  <wp:posOffset>3621253</wp:posOffset>
                </wp:positionV>
                <wp:extent cx="1097280" cy="330835"/>
                <wp:effectExtent l="0" t="0" r="26670" b="12065"/>
                <wp:wrapNone/>
                <wp:docPr id="113" name="正方形/長方形 113"/>
                <wp:cNvGraphicFramePr/>
                <a:graphic xmlns:a="http://schemas.openxmlformats.org/drawingml/2006/main">
                  <a:graphicData uri="http://schemas.microsoft.com/office/word/2010/wordprocessingShape">
                    <wps:wsp>
                      <wps:cNvSpPr/>
                      <wps:spPr>
                        <a:xfrm>
                          <a:off x="0" y="0"/>
                          <a:ext cx="109728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2F295A3A" w:rsidR="0008204C" w:rsidRPr="00D30E00" w:rsidRDefault="0008204C" w:rsidP="003029A1">
                            <w:r>
                              <w:t>a</w:t>
                            </w:r>
                            <w:r>
                              <w:rPr>
                                <w:rFonts w:hint="eastAsia"/>
                              </w:rPr>
                              <w:t xml:space="preserve">nd </w:t>
                            </w:r>
                            <w: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48" style="position:absolute;margin-left:245.9pt;margin-top:285.15pt;width:86.4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" fillcolor="white [3201]" strokecolor="black [3200]" strokeweight="2pt">
                <v:textbox>
                  <w:txbxContent>
                    <w:p w14:paraId="3F1EF59E" w14:textId="2F295A3A" w:rsidR="0008204C" w:rsidRPr="00D30E00" w:rsidRDefault="0008204C" w:rsidP="003029A1">
                      <w:r>
                        <w:t>a</w:t>
                      </w:r>
                      <w:r>
                        <w:rPr>
                          <w:rFonts w:hint="eastAsia"/>
                        </w:rPr>
                        <w:t xml:space="preserve">nd </w:t>
                      </w:r>
                      <w:r>
                        <w:t>condition</w:t>
                      </w:r>
                    </w:p>
                  </w:txbxContent>
                </v:textbox>
              </v:rect>
            </w:pict>
          </mc:Fallback>
        </mc:AlternateContent>
      </w:r>
    </w:p>
    <w:p w14:paraId="43BA4CC0" w14:textId="1D0B52BA" w:rsidR="00DE1555" w:rsidRDefault="00DE1555">
      <w:pPr>
        <w:widowControl/>
        <w:jc w:val="left"/>
      </w:pPr>
    </w:p>
    <w:p w14:paraId="0345FB2B" w14:textId="5474E0E8" w:rsidR="00D43785" w:rsidRPr="00CE0420" w:rsidRDefault="00D43785" w:rsidP="00D43785">
      <w:pPr>
        <w:pStyle w:val="aa"/>
        <w:numPr>
          <w:ilvl w:val="0"/>
          <w:numId w:val="11"/>
        </w:numPr>
        <w:ind w:leftChars="0" w:left="751"/>
      </w:pPr>
      <w:r>
        <w:t>l</w:t>
      </w:r>
      <w:r>
        <w:rPr>
          <w:rFonts w:hint="eastAsia"/>
        </w:rPr>
        <w:t>ocalaction</w:t>
      </w:r>
      <w:r>
        <w:rPr>
          <w:lang w:eastAsia="zh-TW"/>
        </w:rPr>
        <w:t xml:space="preserve"> module</w:t>
      </w:r>
    </w:p>
    <w:p w14:paraId="2EC15A64" w14:textId="3FFA83BF" w:rsidR="00D43785" w:rsidRPr="00CE0420" w:rsidRDefault="00D43785" w:rsidP="00D43785">
      <w:pPr>
        <w:pStyle w:val="aa"/>
        <w:ind w:leftChars="0"/>
        <w:rPr>
          <w:lang w:eastAsia="zh-TW"/>
        </w:rPr>
      </w:pPr>
      <w:r>
        <w:t xml:space="preserve">Execute command on </w:t>
      </w:r>
      <w:r>
        <w:rPr>
          <w:rFonts w:hint="eastAsia"/>
        </w:rPr>
        <w:t>Ansible/</w:t>
      </w:r>
      <w:r w:rsidR="004005D7">
        <w:rPr>
          <w:rFonts w:hint="eastAsia"/>
        </w:rPr>
        <w:t>Ansible Automation Controller</w:t>
      </w:r>
      <w:r>
        <w:t xml:space="preserve"> server.</w:t>
      </w:r>
    </w:p>
    <w:p w14:paraId="4AB589E4" w14:textId="0D884212" w:rsidR="00D43785" w:rsidRPr="00CE0420" w:rsidRDefault="00E84D3E" w:rsidP="00D43785">
      <w:pPr>
        <w:pStyle w:val="aa"/>
      </w:pPr>
      <w:r>
        <w:t>Localation module format</w:t>
      </w:r>
    </w:p>
    <w:tbl>
      <w:tblPr>
        <w:tblStyle w:val="ac"/>
        <w:tblW w:w="0" w:type="auto"/>
        <w:tblInd w:w="1242" w:type="dxa"/>
        <w:tblLook w:val="04A0" w:firstRow="1" w:lastRow="0" w:firstColumn="1" w:lastColumn="0" w:noHBand="0" w:noVBand="1"/>
      </w:tblPr>
      <w:tblGrid>
        <w:gridCol w:w="2344"/>
        <w:gridCol w:w="1047"/>
        <w:gridCol w:w="4994"/>
      </w:tblGrid>
      <w:tr w:rsidR="00940556" w:rsidRPr="00CE0420" w14:paraId="43B6E1F1" w14:textId="77777777" w:rsidTr="008B2EB6">
        <w:trPr>
          <w:tblHeader/>
        </w:trPr>
        <w:tc>
          <w:tcPr>
            <w:tcW w:w="2387" w:type="dxa"/>
            <w:shd w:val="clear" w:color="auto" w:fill="002B62"/>
          </w:tcPr>
          <w:p w14:paraId="3177DF53" w14:textId="45D420E2" w:rsidR="00D43785" w:rsidRPr="00CE0420" w:rsidRDefault="00D43785" w:rsidP="008B2EB6">
            <w:pPr>
              <w:pStyle w:val="aff"/>
              <w:rPr>
                <w:lang w:eastAsia="zh-TW"/>
              </w:rPr>
            </w:pPr>
            <w:r>
              <w:rPr>
                <w:rFonts w:hint="eastAsia"/>
                <w:lang w:eastAsia="zh-TW"/>
              </w:rPr>
              <w:t>P</w:t>
            </w:r>
            <w:r>
              <w:rPr>
                <w:lang w:eastAsia="zh-TW"/>
              </w:rPr>
              <w:t>arameter</w:t>
            </w:r>
          </w:p>
        </w:tc>
        <w:tc>
          <w:tcPr>
            <w:tcW w:w="841" w:type="dxa"/>
            <w:shd w:val="clear" w:color="auto" w:fill="002B62"/>
          </w:tcPr>
          <w:p w14:paraId="534BE97B" w14:textId="77777777" w:rsidR="00D43785" w:rsidRDefault="00D43785" w:rsidP="008B2EB6">
            <w:pPr>
              <w:pStyle w:val="aff"/>
              <w:rPr>
                <w:lang w:eastAsia="zh-TW"/>
              </w:rPr>
            </w:pPr>
            <w:r>
              <w:rPr>
                <w:rFonts w:hint="eastAsia"/>
                <w:lang w:eastAsia="zh-TW"/>
              </w:rPr>
              <w:t>R</w:t>
            </w:r>
            <w:r>
              <w:rPr>
                <w:lang w:eastAsia="zh-TW"/>
              </w:rPr>
              <w:t>eguired/</w:t>
            </w:r>
          </w:p>
          <w:p w14:paraId="67D7AD89" w14:textId="06C51F3C" w:rsidR="00D43785" w:rsidRPr="00CE0420" w:rsidRDefault="00D43785" w:rsidP="008B2EB6">
            <w:pPr>
              <w:pStyle w:val="aff"/>
              <w:rPr>
                <w:lang w:eastAsia="zh-TW"/>
              </w:rPr>
            </w:pPr>
            <w:r>
              <w:rPr>
                <w:lang w:eastAsia="zh-TW"/>
              </w:rPr>
              <w:t>Optional</w:t>
            </w:r>
          </w:p>
        </w:tc>
        <w:tc>
          <w:tcPr>
            <w:tcW w:w="5157" w:type="dxa"/>
            <w:shd w:val="clear" w:color="auto" w:fill="002B62"/>
          </w:tcPr>
          <w:p w14:paraId="58294E8A" w14:textId="71BAD6E5" w:rsidR="00D43785" w:rsidRPr="00CE0420" w:rsidRDefault="00D43785" w:rsidP="008B2EB6">
            <w:pPr>
              <w:pStyle w:val="aff"/>
              <w:rPr>
                <w:lang w:eastAsia="zh-TW"/>
              </w:rPr>
            </w:pPr>
            <w:r>
              <w:rPr>
                <w:rFonts w:hint="eastAsia"/>
                <w:lang w:eastAsia="zh-TW"/>
              </w:rPr>
              <w:t>D</w:t>
            </w:r>
            <w:r>
              <w:rPr>
                <w:lang w:eastAsia="zh-TW"/>
              </w:rPr>
              <w:t>escription</w:t>
            </w:r>
          </w:p>
        </w:tc>
      </w:tr>
      <w:tr w:rsidR="00D43785" w:rsidRPr="00CE0420" w14:paraId="6EDB4C8A" w14:textId="77777777" w:rsidTr="008B2EB6">
        <w:tc>
          <w:tcPr>
            <w:tcW w:w="2387" w:type="dxa"/>
          </w:tcPr>
          <w:p w14:paraId="5A06C446" w14:textId="77777777" w:rsidR="00D43785" w:rsidRPr="00CE0420" w:rsidRDefault="00D43785" w:rsidP="008B2EB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0A49695" w14:textId="0B7AE25F" w:rsidR="00D43785" w:rsidRPr="00CE0420" w:rsidRDefault="00D43785" w:rsidP="008B2EB6">
            <w:pPr>
              <w:pStyle w:val="aff0"/>
              <w:rPr>
                <w:lang w:eastAsia="zh-TW"/>
              </w:rPr>
            </w:pPr>
            <w:r>
              <w:rPr>
                <w:rFonts w:hint="eastAsia"/>
                <w:lang w:eastAsia="zh-TW"/>
              </w:rPr>
              <w:t>R</w:t>
            </w:r>
            <w:r>
              <w:rPr>
                <w:lang w:eastAsia="zh-TW"/>
              </w:rPr>
              <w:t>equired</w:t>
            </w:r>
          </w:p>
        </w:tc>
        <w:tc>
          <w:tcPr>
            <w:tcW w:w="5157" w:type="dxa"/>
          </w:tcPr>
          <w:p w14:paraId="5531B436" w14:textId="1029CA99" w:rsidR="00D43785" w:rsidRPr="00CE0420" w:rsidRDefault="00D43785" w:rsidP="008B2EB6">
            <w:pPr>
              <w:pStyle w:val="aff0"/>
            </w:pPr>
            <w:r>
              <w:rPr>
                <w:rFonts w:hint="eastAsia"/>
                <w:lang w:eastAsia="zh-TW"/>
              </w:rPr>
              <w:t>S</w:t>
            </w:r>
            <w:r>
              <w:rPr>
                <w:lang w:eastAsia="zh-TW"/>
              </w:rPr>
              <w:t>pecifiy the command to be executed.</w:t>
            </w:r>
          </w:p>
        </w:tc>
      </w:tr>
      <w:tr w:rsidR="00D43785" w:rsidRPr="00CE0420" w14:paraId="070F6C21" w14:textId="77777777" w:rsidTr="008B2EB6">
        <w:tc>
          <w:tcPr>
            <w:tcW w:w="2387" w:type="dxa"/>
          </w:tcPr>
          <w:p w14:paraId="6E142A90" w14:textId="77777777" w:rsidR="00D43785" w:rsidRPr="00CE0420" w:rsidRDefault="00D43785" w:rsidP="008B2EB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16B1CDD3" w14:textId="77777777" w:rsidR="00D43785" w:rsidRPr="00CE0420" w:rsidRDefault="00D43785" w:rsidP="008B2EB6">
            <w:pPr>
              <w:pStyle w:val="aff0"/>
            </w:pPr>
          </w:p>
          <w:p w14:paraId="3E31E6B4" w14:textId="2644FCC5" w:rsidR="00D43785" w:rsidRPr="00CE0420" w:rsidRDefault="00D43785" w:rsidP="008B2EB6">
            <w:pPr>
              <w:pStyle w:val="aff0"/>
              <w:rPr>
                <w:lang w:eastAsia="zh-TW"/>
              </w:rPr>
            </w:pPr>
            <w:r w:rsidRPr="00CE0420">
              <w:rPr>
                <w:rFonts w:hint="eastAsia"/>
              </w:rPr>
              <w:t>※△</w:t>
            </w:r>
            <w:r w:rsidRPr="00CE0420">
              <w:rPr>
                <w:rFonts w:hint="eastAsia"/>
              </w:rPr>
              <w:t>:</w:t>
            </w:r>
            <w:r>
              <w:rPr>
                <w:rFonts w:hint="eastAsia"/>
                <w:lang w:eastAsia="zh-TW"/>
              </w:rPr>
              <w:t>H</w:t>
            </w:r>
            <w:r>
              <w:rPr>
                <w:lang w:eastAsia="zh-TW"/>
              </w:rPr>
              <w:t>alf-width space</w:t>
            </w:r>
          </w:p>
        </w:tc>
        <w:tc>
          <w:tcPr>
            <w:tcW w:w="841" w:type="dxa"/>
          </w:tcPr>
          <w:p w14:paraId="1B6C5312" w14:textId="3EC34963" w:rsidR="00D43785" w:rsidRPr="00CE0420" w:rsidRDefault="00D43785" w:rsidP="008B2EB6">
            <w:pPr>
              <w:pStyle w:val="aff0"/>
              <w:rPr>
                <w:lang w:eastAsia="zh-TW"/>
              </w:rPr>
            </w:pPr>
            <w:r>
              <w:rPr>
                <w:lang w:eastAsia="zh-TW"/>
              </w:rPr>
              <w:t>Optional</w:t>
            </w:r>
          </w:p>
        </w:tc>
        <w:tc>
          <w:tcPr>
            <w:tcW w:w="5157" w:type="dxa"/>
          </w:tcPr>
          <w:p w14:paraId="5B14D9DE" w14:textId="2BC66DEC" w:rsidR="003C417D" w:rsidRDefault="003C417D" w:rsidP="008B2EB6">
            <w:pPr>
              <w:pStyle w:val="aff0"/>
            </w:pPr>
            <w:r>
              <w:t>Specify “yes” to continue if the execution result of the command i</w:t>
            </w:r>
            <w:r w:rsidR="00940556">
              <w:t>s abnormal</w:t>
            </w:r>
            <w:r>
              <w:t>.</w:t>
            </w:r>
          </w:p>
          <w:p w14:paraId="06973DDE" w14:textId="77777777" w:rsidR="00D43785" w:rsidRDefault="00940556" w:rsidP="00940556">
            <w:pPr>
              <w:pStyle w:val="aff0"/>
            </w:pPr>
            <w:r>
              <w:t>If “no” is specified, the dialog will end if the result of execution is abnormal.</w:t>
            </w:r>
          </w:p>
          <w:p w14:paraId="038B036F" w14:textId="75ED4B1E" w:rsidR="00940556" w:rsidRPr="00CE0420" w:rsidRDefault="00940556" w:rsidP="00940556">
            <w:pPr>
              <w:pStyle w:val="aff0"/>
            </w:pPr>
            <w:r>
              <w:t>Default is “no”.</w:t>
            </w:r>
          </w:p>
        </w:tc>
      </w:tr>
    </w:tbl>
    <w:p w14:paraId="75B3E74E" w14:textId="26278C32" w:rsidR="00D43785" w:rsidRDefault="00D43785" w:rsidP="00D43785">
      <w:pPr>
        <w:widowControl/>
        <w:jc w:val="left"/>
      </w:pPr>
    </w:p>
    <w:p w14:paraId="462EE62A" w14:textId="73B79429" w:rsidR="00DE1555" w:rsidRDefault="00DE1555">
      <w:pPr>
        <w:widowControl/>
        <w:jc w:val="left"/>
      </w:pPr>
    </w:p>
    <w:p w14:paraId="64BBDA42" w14:textId="252D0D6D" w:rsidR="00E84D3E" w:rsidRDefault="00E84D3E">
      <w:pPr>
        <w:widowControl/>
        <w:jc w:val="left"/>
      </w:pPr>
    </w:p>
    <w:p w14:paraId="4C68E657" w14:textId="7D723074" w:rsidR="00E84D3E" w:rsidRDefault="00E84D3E">
      <w:pPr>
        <w:widowControl/>
        <w:jc w:val="left"/>
      </w:pPr>
    </w:p>
    <w:p w14:paraId="20B9E095" w14:textId="627C02A2" w:rsidR="00E84D3E" w:rsidRDefault="00E84D3E">
      <w:pPr>
        <w:widowControl/>
        <w:jc w:val="left"/>
      </w:pPr>
    </w:p>
    <w:p w14:paraId="4A7DFEA8" w14:textId="342B996F" w:rsidR="00E84D3E" w:rsidRDefault="00E84D3E">
      <w:pPr>
        <w:widowControl/>
        <w:jc w:val="left"/>
      </w:pPr>
    </w:p>
    <w:p w14:paraId="07A9FB4A" w14:textId="19CE5049" w:rsidR="00E84D3E" w:rsidRDefault="00E84D3E">
      <w:pPr>
        <w:widowControl/>
        <w:jc w:val="left"/>
      </w:pPr>
    </w:p>
    <w:p w14:paraId="1AEAB978" w14:textId="491AD0F9" w:rsidR="00E84D3E" w:rsidRDefault="00E84D3E">
      <w:pPr>
        <w:widowControl/>
        <w:jc w:val="left"/>
      </w:pPr>
    </w:p>
    <w:p w14:paraId="24CFB3A1" w14:textId="0B3A6FC6" w:rsidR="00E84D3E" w:rsidRDefault="00E84D3E">
      <w:pPr>
        <w:widowControl/>
        <w:jc w:val="left"/>
      </w:pPr>
    </w:p>
    <w:p w14:paraId="5BDEBD1E" w14:textId="3F8D8ED2" w:rsidR="00E84D3E" w:rsidRDefault="00E84D3E">
      <w:pPr>
        <w:widowControl/>
        <w:jc w:val="left"/>
      </w:pPr>
    </w:p>
    <w:p w14:paraId="34ACEDAC" w14:textId="3AAC6775" w:rsidR="00E84D3E" w:rsidRDefault="00E84D3E">
      <w:pPr>
        <w:widowControl/>
        <w:jc w:val="left"/>
      </w:pPr>
    </w:p>
    <w:p w14:paraId="0309C315" w14:textId="759146DC" w:rsidR="00E84D3E" w:rsidRDefault="00E84D3E">
      <w:pPr>
        <w:widowControl/>
        <w:jc w:val="left"/>
      </w:pPr>
    </w:p>
    <w:p w14:paraId="2FA21CC1" w14:textId="7D813B43" w:rsidR="00531C7A" w:rsidRDefault="00531C7A">
      <w:pPr>
        <w:widowControl/>
        <w:jc w:val="left"/>
      </w:pPr>
      <w:r w:rsidRPr="00CE0420">
        <w:rPr>
          <w:rFonts w:hint="eastAsia"/>
          <w:noProof/>
        </w:rPr>
        <mc:AlternateContent>
          <mc:Choice Requires="wps">
            <w:drawing>
              <wp:anchor distT="0" distB="0" distL="114300" distR="114300" simplePos="0" relativeHeight="252009472" behindDoc="0" locked="0" layoutInCell="1" allowOverlap="1" wp14:anchorId="04900C54" wp14:editId="25359655">
                <wp:simplePos x="0" y="0"/>
                <wp:positionH relativeFrom="column">
                  <wp:posOffset>0</wp:posOffset>
                </wp:positionH>
                <wp:positionV relativeFrom="paragraph">
                  <wp:posOffset>179705</wp:posOffset>
                </wp:positionV>
                <wp:extent cx="4980305" cy="2265045"/>
                <wp:effectExtent l="0" t="0" r="10795" b="20955"/>
                <wp:wrapTopAndBottom/>
                <wp:docPr id="120" name="正方形/長方形 120"/>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FF8FF8" w14:textId="77777777" w:rsidR="0008204C" w:rsidRDefault="0008204C"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08204C" w:rsidRPr="008D4D1B" w:rsidRDefault="0008204C"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08204C" w:rsidRPr="008D4D1B" w:rsidRDefault="0008204C" w:rsidP="00531C7A">
                            <w:pPr>
                              <w:rPr>
                                <w:color w:val="000000" w:themeColor="text1"/>
                                <w:sz w:val="18"/>
                                <w:szCs w:val="18"/>
                              </w:rPr>
                            </w:pPr>
                            <w:r w:rsidRPr="008D4D1B">
                              <w:rPr>
                                <w:rFonts w:hint="eastAsia"/>
                                <w:color w:val="000000" w:themeColor="text1"/>
                                <w:sz w:val="18"/>
                                <w:szCs w:val="18"/>
                              </w:rPr>
                              <w:t>exec_list:</w:t>
                            </w:r>
                          </w:p>
                          <w:p w14:paraId="31267449" w14:textId="77777777" w:rsidR="0008204C" w:rsidRPr="00EF4D49" w:rsidRDefault="0008204C"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08204C" w:rsidRPr="00EF4D49" w:rsidRDefault="0008204C"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08204C" w:rsidRPr="00EF4D49" w:rsidRDefault="0008204C"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08204C" w:rsidRPr="00EF4D49" w:rsidRDefault="0008204C"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08204C" w:rsidRPr="00EF4D49" w:rsidRDefault="0008204C"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08204C" w:rsidRDefault="0008204C"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08204C" w:rsidRDefault="0008204C"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08204C" w:rsidRDefault="0008204C"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08204C" w:rsidRDefault="0008204C" w:rsidP="00531C7A">
                            <w:pPr>
                              <w:rPr>
                                <w:color w:val="000000" w:themeColor="text1"/>
                                <w:sz w:val="18"/>
                                <w:szCs w:val="18"/>
                              </w:rPr>
                            </w:pPr>
                          </w:p>
                          <w:p w14:paraId="4554A2EF" w14:textId="77777777" w:rsidR="0008204C" w:rsidRDefault="0008204C"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08204C" w:rsidRDefault="0008204C"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08204C" w:rsidRDefault="0008204C" w:rsidP="00531C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0C54" id="正方形/長方形 120" o:spid="_x0000_s1149" style="position:absolute;margin-left:0;margin-top:14.15pt;width:392.15pt;height:178.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" fillcolor="#f2f2f2 [3052]" strokecolor="#5a5a5a [2109]">
                <v:textbox>
                  <w:txbxContent>
                    <w:p w14:paraId="0AFF8FF8" w14:textId="77777777" w:rsidR="0008204C" w:rsidRDefault="0008204C"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08204C" w:rsidRPr="008D4D1B" w:rsidRDefault="0008204C"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08204C" w:rsidRPr="008D4D1B" w:rsidRDefault="0008204C" w:rsidP="00531C7A">
                      <w:pPr>
                        <w:rPr>
                          <w:color w:val="000000" w:themeColor="text1"/>
                          <w:sz w:val="18"/>
                          <w:szCs w:val="18"/>
                        </w:rPr>
                      </w:pPr>
                      <w:r w:rsidRPr="008D4D1B">
                        <w:rPr>
                          <w:rFonts w:hint="eastAsia"/>
                          <w:color w:val="000000" w:themeColor="text1"/>
                          <w:sz w:val="18"/>
                          <w:szCs w:val="18"/>
                        </w:rPr>
                        <w:t>exec_list:</w:t>
                      </w:r>
                    </w:p>
                    <w:p w14:paraId="31267449" w14:textId="77777777" w:rsidR="0008204C" w:rsidRPr="00EF4D49" w:rsidRDefault="0008204C"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08204C" w:rsidRPr="00EF4D49" w:rsidRDefault="0008204C"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08204C" w:rsidRPr="00EF4D49" w:rsidRDefault="0008204C"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08204C" w:rsidRPr="00EF4D49" w:rsidRDefault="0008204C"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08204C" w:rsidRPr="00EF4D49" w:rsidRDefault="0008204C"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08204C" w:rsidRDefault="0008204C"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08204C" w:rsidRDefault="0008204C"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08204C" w:rsidRDefault="0008204C"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08204C" w:rsidRDefault="0008204C" w:rsidP="00531C7A">
                      <w:pPr>
                        <w:rPr>
                          <w:color w:val="000000" w:themeColor="text1"/>
                          <w:sz w:val="18"/>
                          <w:szCs w:val="18"/>
                        </w:rPr>
                      </w:pPr>
                    </w:p>
                    <w:p w14:paraId="4554A2EF" w14:textId="77777777" w:rsidR="0008204C" w:rsidRDefault="0008204C"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08204C" w:rsidRDefault="0008204C"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08204C" w:rsidRDefault="0008204C" w:rsidP="00531C7A">
                      <w:pPr>
                        <w:rPr>
                          <w:color w:val="000000" w:themeColor="text1"/>
                          <w:sz w:val="18"/>
                          <w:szCs w:val="18"/>
                        </w:rPr>
                      </w:pPr>
                    </w:p>
                  </w:txbxContent>
                </v:textbox>
                <w10:wrap type="topAndBottom"/>
              </v:rect>
            </w:pict>
          </mc:Fallback>
        </mc:AlternateContent>
      </w:r>
    </w:p>
    <w:p w14:paraId="1B44F89A" w14:textId="77777777" w:rsidR="00E84D3E" w:rsidRDefault="00E84D3E">
      <w:pPr>
        <w:widowControl/>
        <w:jc w:val="left"/>
      </w:pPr>
    </w:p>
    <w:p w14:paraId="0BF03D09" w14:textId="313A5132"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131EBF">
        <w:rPr>
          <w:rFonts w:hint="eastAsia"/>
        </w:rPr>
        <w:t>Regular expression</w:t>
      </w:r>
    </w:p>
    <w:p w14:paraId="1CF0576D" w14:textId="28CE1496" w:rsidR="004C50B1" w:rsidRDefault="00131EBF" w:rsidP="004C50B1">
      <w:pPr>
        <w:pStyle w:val="a0"/>
        <w:numPr>
          <w:ilvl w:val="0"/>
          <w:numId w:val="0"/>
        </w:numPr>
        <w:ind w:leftChars="400" w:left="840"/>
      </w:pPr>
      <w:r w:rsidRPr="00131EBF">
        <w:t xml:space="preserve">The strings </w:t>
      </w:r>
      <w:r w:rsidR="00531C7A">
        <w:t>write</w:t>
      </w:r>
      <w:r w:rsidRPr="00131EBF">
        <w:t>d in the following command and parameter are evaluated in regular expression</w:t>
      </w:r>
      <w:r>
        <w:t>.</w:t>
      </w:r>
    </w:p>
    <w:p w14:paraId="4B56C27E" w14:textId="6BBE9A1B" w:rsidR="004C50B1" w:rsidRDefault="004C50B1" w:rsidP="004C50B1">
      <w:pPr>
        <w:widowControl/>
        <w:ind w:leftChars="500" w:left="1050"/>
        <w:jc w:val="left"/>
      </w:pPr>
      <w:r>
        <w:rPr>
          <w:rFonts w:hint="eastAsia"/>
        </w:rPr>
        <w:t>・</w:t>
      </w:r>
      <w:r>
        <w:rPr>
          <w:rFonts w:hint="eastAsia"/>
        </w:rPr>
        <w:t>expect</w:t>
      </w:r>
      <w:r w:rsidR="00131EBF">
        <w:t xml:space="preserve"> </w:t>
      </w:r>
      <w:r w:rsidR="00131EBF">
        <w:rPr>
          <w:rFonts w:hint="eastAsia"/>
        </w:rPr>
        <w:t>m</w:t>
      </w:r>
      <w:r w:rsidR="00131EBF">
        <w:t>odule</w:t>
      </w:r>
    </w:p>
    <w:p w14:paraId="5A704A11" w14:textId="1A25D75F" w:rsidR="004C50B1" w:rsidRDefault="004C50B1" w:rsidP="004C50B1">
      <w:pPr>
        <w:widowControl/>
        <w:ind w:leftChars="500" w:left="1050"/>
        <w:jc w:val="left"/>
      </w:pPr>
      <w:r>
        <w:rPr>
          <w:rFonts w:hint="eastAsia"/>
        </w:rPr>
        <w:t>・</w:t>
      </w:r>
      <w:r w:rsidR="00131EBF" w:rsidRPr="00131EBF">
        <w:t>The prompt parameter of state module</w:t>
      </w:r>
    </w:p>
    <w:p w14:paraId="20D65667" w14:textId="3C51E080" w:rsidR="004C50B1" w:rsidRDefault="004C50B1" w:rsidP="004C50B1">
      <w:pPr>
        <w:widowControl/>
        <w:ind w:leftChars="500" w:left="1050"/>
        <w:jc w:val="left"/>
      </w:pPr>
      <w:r>
        <w:rPr>
          <w:rFonts w:hint="eastAsia"/>
        </w:rPr>
        <w:t>・</w:t>
      </w:r>
      <w:r w:rsidR="00131EBF" w:rsidRPr="00131EBF">
        <w:t>The prompt parameter of command module</w:t>
      </w:r>
    </w:p>
    <w:p w14:paraId="0C18933A" w14:textId="4B611B72" w:rsidR="00D23139" w:rsidRDefault="004C50B1" w:rsidP="00940556">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7BF60C40">
                <wp:simplePos x="0" y="0"/>
                <wp:positionH relativeFrom="column">
                  <wp:posOffset>743585</wp:posOffset>
                </wp:positionH>
                <wp:positionV relativeFrom="paragraph">
                  <wp:posOffset>396240</wp:posOffset>
                </wp:positionV>
                <wp:extent cx="5069840" cy="1089025"/>
                <wp:effectExtent l="0" t="0" r="16510" b="15875"/>
                <wp:wrapTopAndBottom/>
                <wp:docPr id="50" name="正方形/長方形 50"/>
                <wp:cNvGraphicFramePr/>
                <a:graphic xmlns:a="http://schemas.openxmlformats.org/drawingml/2006/main">
                  <a:graphicData uri="http://schemas.microsoft.com/office/word/2010/wordprocessingShape">
                    <wps:wsp>
                      <wps:cNvSpPr/>
                      <wps:spPr>
                        <a:xfrm>
                          <a:off x="0" y="0"/>
                          <a:ext cx="5069840"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08204C" w:rsidRDefault="0008204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08204C" w:rsidRPr="0086002B" w:rsidRDefault="0008204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08204C" w:rsidRPr="0086002B" w:rsidRDefault="0008204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08204C" w:rsidRPr="0086002B" w:rsidRDefault="0008204C"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08204C" w:rsidRDefault="0008204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8204C" w:rsidRPr="0086002B" w:rsidRDefault="0008204C"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50" style="position:absolute;left:0;text-align:left;margin-left:58.55pt;margin-top:31.2pt;width:399.2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" fillcolor="#f2f2f2" strokecolor="#595959">
                <v:textbox>
                  <w:txbxContent>
                    <w:p w14:paraId="572EF8FF" w14:textId="26892019" w:rsidR="0008204C" w:rsidRDefault="0008204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08204C" w:rsidRPr="0086002B" w:rsidRDefault="0008204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08204C" w:rsidRPr="0086002B" w:rsidRDefault="0008204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08204C" w:rsidRPr="0086002B" w:rsidRDefault="0008204C"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08204C" w:rsidRDefault="0008204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8204C" w:rsidRPr="0086002B" w:rsidRDefault="0008204C" w:rsidP="0086002B">
                      <w:pPr>
                        <w:rPr>
                          <w:color w:val="000000" w:themeColor="text1"/>
                          <w:sz w:val="18"/>
                          <w:szCs w:val="18"/>
                        </w:rPr>
                      </w:pPr>
                    </w:p>
                  </w:txbxContent>
                </v:textbox>
                <w10:wrap type="topAndBottom"/>
              </v:rect>
            </w:pict>
          </mc:Fallback>
        </mc:AlternateContent>
      </w:r>
      <w:r w:rsidR="00131EBF" w:rsidRPr="00131EBF">
        <w:t xml:space="preserve">When the string is </w:t>
      </w:r>
      <w:r w:rsidR="00531C7A">
        <w:t>write</w:t>
      </w:r>
      <w:r w:rsidR="00131EBF" w:rsidRPr="00131EBF">
        <w:t>d in regular expression contains metacharacter "(){}.</w:t>
      </w:r>
      <w:r w:rsidR="003011C0" w:rsidRPr="00131EBF">
        <w:t>"</w:t>
      </w:r>
      <w:r w:rsidR="00131EBF" w:rsidRPr="00131EBF">
        <w:t>, etc.</w:t>
      </w:r>
      <w:r w:rsidR="003011C0">
        <w:t>, inserting es</w:t>
      </w:r>
      <w:r w:rsidR="00131EBF">
        <w:t>cape character "\</w:t>
      </w:r>
      <w:r w:rsidR="00131EBF" w:rsidRPr="00131EBF">
        <w:t>" before metacharacters is required.</w:t>
      </w:r>
    </w:p>
    <w:p w14:paraId="0DDB8FD6" w14:textId="77777777" w:rsidR="00C10416" w:rsidRDefault="00C10416" w:rsidP="00996708">
      <w:pPr>
        <w:pStyle w:val="a0"/>
        <w:numPr>
          <w:ilvl w:val="0"/>
          <w:numId w:val="0"/>
        </w:numPr>
        <w:ind w:leftChars="400" w:left="840"/>
      </w:pPr>
    </w:p>
    <w:p w14:paraId="4C5E96A1" w14:textId="2FCCA3AE" w:rsidR="00C10416" w:rsidRDefault="00704D0F" w:rsidP="00996708">
      <w:pPr>
        <w:pStyle w:val="a0"/>
        <w:numPr>
          <w:ilvl w:val="0"/>
          <w:numId w:val="0"/>
        </w:numPr>
        <w:ind w:leftChars="400" w:left="840"/>
      </w:pPr>
      <w:r w:rsidRPr="00704D0F">
        <w:t>State module and command module extracts the result</w:t>
      </w:r>
      <w:r w:rsidR="00D23139">
        <w:t xml:space="preserve"> </w:t>
      </w:r>
      <w:r w:rsidRPr="00704D0F">
        <w:t>(standard ouput) of the executed command</w:t>
      </w:r>
      <w:r>
        <w:t xml:space="preserve">. </w:t>
      </w:r>
      <w:r w:rsidRPr="00704D0F">
        <w:t>The notes of the extraction are as follows</w:t>
      </w:r>
      <w:r>
        <w:t>.</w:t>
      </w:r>
    </w:p>
    <w:p w14:paraId="0B87DAED" w14:textId="0DEA1861" w:rsidR="00C10416" w:rsidRDefault="00D23139" w:rsidP="000C42FC">
      <w:pPr>
        <w:pStyle w:val="a0"/>
        <w:numPr>
          <w:ilvl w:val="1"/>
          <w:numId w:val="43"/>
        </w:numPr>
      </w:pPr>
      <w:r w:rsidRPr="00D23139">
        <w:t>The delimitation between the result</w:t>
      </w:r>
      <w:r>
        <w:t xml:space="preserve"> </w:t>
      </w:r>
      <w:r w:rsidRPr="00D23139">
        <w:t>(standard ouput) of the executed command and the prompt</w:t>
      </w:r>
      <w:r>
        <w:t>.</w:t>
      </w:r>
    </w:p>
    <w:p w14:paraId="081F7E9F" w14:textId="6B2D7A54" w:rsidR="00C10416" w:rsidRDefault="00D23139" w:rsidP="00786B9C">
      <w:pPr>
        <w:pStyle w:val="a0"/>
        <w:numPr>
          <w:ilvl w:val="0"/>
          <w:numId w:val="0"/>
        </w:numPr>
        <w:ind w:leftChars="675" w:left="1418"/>
      </w:pPr>
      <w:r w:rsidRPr="00D23139">
        <w:t>The delimitation between the result</w:t>
      </w:r>
      <w:r>
        <w:t xml:space="preserve"> </w:t>
      </w:r>
      <w:r w:rsidRPr="00D23139">
        <w:t>(standard ouput) of the executed command and the prompt is performed by the string specified in the prompt parameter</w:t>
      </w:r>
      <w:r>
        <w:t xml:space="preserve">. </w:t>
      </w:r>
      <w:r w:rsidRPr="00D23139">
        <w:t>When judging the result of the executed command (standard o</w:t>
      </w:r>
      <w:r>
        <w:t xml:space="preserve">utput) or saving it to a file, </w:t>
      </w:r>
      <w:r w:rsidRPr="00D23139">
        <w:t xml:space="preserve">please do not </w:t>
      </w:r>
      <w:r w:rsidR="00531C7A">
        <w:t>write</w:t>
      </w:r>
      <w:r w:rsidRPr="00D23139">
        <w:t xml:space="preserve"> a preceding match</w:t>
      </w:r>
      <w:r>
        <w:t xml:space="preserve"> with .</w:t>
      </w:r>
      <w:r w:rsidRPr="00D23139">
        <w:t>* in regular expression.</w:t>
      </w:r>
      <w:r>
        <w:t xml:space="preserve"> </w:t>
      </w:r>
      <w:r w:rsidRPr="00D23139">
        <w:t>The result</w:t>
      </w:r>
      <w:r>
        <w:t xml:space="preserve"> </w:t>
      </w:r>
      <w:r w:rsidRPr="00D23139">
        <w:t>(standard ouput) of the executed command can not be extracted.</w:t>
      </w:r>
    </w:p>
    <w:p w14:paraId="021B03A5" w14:textId="77777777" w:rsidR="00C10416" w:rsidRPr="00D23139" w:rsidRDefault="00C10416" w:rsidP="00996708">
      <w:pPr>
        <w:pStyle w:val="a0"/>
        <w:numPr>
          <w:ilvl w:val="0"/>
          <w:numId w:val="0"/>
        </w:numPr>
        <w:ind w:leftChars="400" w:left="840"/>
      </w:pPr>
    </w:p>
    <w:p w14:paraId="23733DBF" w14:textId="1000874C"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sidR="00D23139" w:rsidRPr="00D23139">
        <w:t>Example of preceding match with</w:t>
      </w:r>
      <w:r w:rsidR="00D23139">
        <w:t xml:space="preserve"> .</w:t>
      </w:r>
      <w:r w:rsidR="00D23139" w:rsidRPr="00D23139">
        <w:t>* in regular expression.</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5E3F7362" w:rsidR="001C322E" w:rsidRDefault="00D23139" w:rsidP="000C42FC">
      <w:pPr>
        <w:pStyle w:val="a0"/>
        <w:numPr>
          <w:ilvl w:val="1"/>
          <w:numId w:val="43"/>
        </w:numPr>
      </w:pPr>
      <w:r w:rsidRPr="00D23139">
        <w:t>Support of escape sequence</w:t>
      </w:r>
    </w:p>
    <w:p w14:paraId="09DA1F57" w14:textId="77777777" w:rsidR="00D23139" w:rsidRDefault="00D23139" w:rsidP="00D23139">
      <w:pPr>
        <w:pStyle w:val="a0"/>
        <w:numPr>
          <w:ilvl w:val="0"/>
          <w:numId w:val="0"/>
        </w:numPr>
        <w:ind w:left="1410"/>
      </w:pPr>
      <w:r>
        <w:t>Depending on the target device, an Operating System Command sequence may be added immediately before the prompt sent from the target device.</w:t>
      </w:r>
    </w:p>
    <w:p w14:paraId="0D1CA982" w14:textId="06009F93" w:rsidR="001C322E" w:rsidRPr="00D23139" w:rsidRDefault="00D23139" w:rsidP="00D23139">
      <w:pPr>
        <w:pStyle w:val="a0"/>
        <w:numPr>
          <w:ilvl w:val="0"/>
          <w:numId w:val="0"/>
        </w:numPr>
        <w:ind w:left="1410"/>
      </w:pPr>
      <w:r>
        <w:t>Escape sequences immediately before the string specified by the prompt parameter are excluded.</w:t>
      </w:r>
    </w:p>
    <w:p w14:paraId="79BBBE02" w14:textId="033F18B1" w:rsidR="001C322E" w:rsidRDefault="001C322E">
      <w:pPr>
        <w:widowControl/>
        <w:jc w:val="left"/>
      </w:pPr>
    </w:p>
    <w:p w14:paraId="26A2E62A" w14:textId="77777777" w:rsidR="00786B9C" w:rsidRDefault="00786B9C">
      <w:pPr>
        <w:widowControl/>
        <w:jc w:val="left"/>
      </w:pPr>
    </w:p>
    <w:p w14:paraId="7F1D6ACC" w14:textId="7CD32CA4"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sidR="00D23139" w:rsidRPr="00D23139">
        <w:t>Notes when using multiple specific value variable</w:t>
      </w:r>
    </w:p>
    <w:p w14:paraId="30965F6A" w14:textId="32778B92" w:rsidR="00272409" w:rsidRDefault="00D23139" w:rsidP="00D23139">
      <w:pPr>
        <w:widowControl/>
        <w:ind w:left="840"/>
        <w:jc w:val="left"/>
      </w:pPr>
      <w:r w:rsidRPr="00D23139">
        <w:t>The only parameter in the dialog file that can use multiple specific value variable is the with_items parameter of command module. If multiple specific value variable is used in other cases, the operation execution will turn out to be error.</w:t>
      </w:r>
    </w:p>
    <w:p w14:paraId="4E514C1A" w14:textId="4CCB5602" w:rsidR="00C12A5C" w:rsidRPr="00CE0420" w:rsidRDefault="00C12A5C">
      <w:pPr>
        <w:widowControl/>
        <w:jc w:val="left"/>
      </w:pPr>
    </w:p>
    <w:p w14:paraId="73214436" w14:textId="3A2C9B80" w:rsidR="008B2E1C" w:rsidRDefault="00FE3A40" w:rsidP="008B2E1C">
      <w:pPr>
        <w:widowControl/>
        <w:ind w:firstLineChars="150" w:firstLine="315"/>
        <w:jc w:val="left"/>
      </w:pPr>
      <w:bookmarkStart w:id="219" w:name="_ロールパッケージ（Ansible-Legacy_Role）の記述_1"/>
      <w:bookmarkStart w:id="220" w:name="_Ref525222828"/>
      <w:bookmarkEnd w:id="219"/>
      <w:r>
        <w:br w:type="page"/>
      </w:r>
      <w:r w:rsidR="00531C7A">
        <w:rPr>
          <w:b/>
        </w:rPr>
        <w:lastRenderedPageBreak/>
        <w:t>(5)</w:t>
      </w:r>
      <w:r w:rsidR="00531C7A">
        <w:t xml:space="preserve"> </w:t>
      </w:r>
      <w:r w:rsidR="008B2E1C">
        <w:t>Things to be aware of when processing prompts other than command prompts.</w:t>
      </w:r>
    </w:p>
    <w:p w14:paraId="5E42C599" w14:textId="77777777" w:rsidR="008B2E1C" w:rsidRDefault="008B2E1C" w:rsidP="008B2E1C">
      <w:pPr>
        <w:widowControl/>
        <w:ind w:left="315"/>
        <w:jc w:val="left"/>
      </w:pPr>
      <w:r>
        <w:t>If you want to process prompts other than command prompts, combine exec module and expect module and create a dialogue file.</w:t>
      </w:r>
    </w:p>
    <w:p w14:paraId="771E95C0" w14:textId="773FCC5B" w:rsidR="00531C7A" w:rsidRDefault="008B2E1C" w:rsidP="008B2E1C">
      <w:pPr>
        <w:widowControl/>
        <w:ind w:firstLineChars="150" w:firstLine="315"/>
        <w:jc w:val="left"/>
      </w:pPr>
      <w:r>
        <w:rPr>
          <w:noProof/>
        </w:rPr>
        <mc:AlternateContent>
          <mc:Choice Requires="wps">
            <w:drawing>
              <wp:anchor distT="0" distB="0" distL="114300" distR="114300" simplePos="0" relativeHeight="252018688" behindDoc="0" locked="0" layoutInCell="1" allowOverlap="1" wp14:anchorId="0813E89D" wp14:editId="13D37866">
                <wp:simplePos x="0" y="0"/>
                <wp:positionH relativeFrom="margin">
                  <wp:posOffset>3310890</wp:posOffset>
                </wp:positionH>
                <wp:positionV relativeFrom="paragraph">
                  <wp:posOffset>1420726</wp:posOffset>
                </wp:positionV>
                <wp:extent cx="2752725" cy="1184564"/>
                <wp:effectExtent l="0" t="0" r="28575" b="15875"/>
                <wp:wrapNone/>
                <wp:docPr id="90" name="正方形/長方形 90"/>
                <wp:cNvGraphicFramePr/>
                <a:graphic xmlns:a="http://schemas.openxmlformats.org/drawingml/2006/main">
                  <a:graphicData uri="http://schemas.microsoft.com/office/word/2010/wordprocessingShape">
                    <wps:wsp>
                      <wps:cNvSpPr/>
                      <wps:spPr>
                        <a:xfrm>
                          <a:off x="0" y="0"/>
                          <a:ext cx="2752725" cy="1184564"/>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92E2027" w14:textId="77777777" w:rsidR="0008204C" w:rsidRPr="008B2E1C" w:rsidRDefault="0008204C"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08204C" w:rsidRPr="008B2E1C" w:rsidRDefault="0008204C"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08204C" w:rsidRDefault="0008204C"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08204C" w:rsidRDefault="0008204C" w:rsidP="00531C7A">
                            <w:pPr>
                              <w:rPr>
                                <w:sz w:val="12"/>
                                <w:szCs w:val="12"/>
                              </w:rPr>
                            </w:pPr>
                            <w:r>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E89D" id="正方形/長方形 90" o:spid="_x0000_s1151" style="position:absolute;left:0;text-align:left;margin-left:260.7pt;margin-top:111.85pt;width:216.75pt;height:93.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" fillcolor="white [3212]" strokecolor="black [3213]">
                <v:textbox>
                  <w:txbxContent>
                    <w:p w14:paraId="492E2027" w14:textId="77777777" w:rsidR="0008204C" w:rsidRPr="008B2E1C" w:rsidRDefault="0008204C"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08204C" w:rsidRPr="008B2E1C" w:rsidRDefault="0008204C"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08204C" w:rsidRDefault="0008204C"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08204C" w:rsidRDefault="0008204C" w:rsidP="00531C7A">
                      <w:pPr>
                        <w:rPr>
                          <w:sz w:val="12"/>
                          <w:szCs w:val="12"/>
                        </w:rPr>
                      </w:pPr>
                      <w:r>
                        <w:rPr>
                          <w:sz w:val="12"/>
                          <w:szCs w:val="12"/>
                        </w:rPr>
                        <w:br/>
                      </w:r>
                    </w:p>
                  </w:txbxContent>
                </v:textbox>
                <w10:wrap anchorx="margin"/>
              </v:rect>
            </w:pict>
          </mc:Fallback>
        </mc:AlternateContent>
      </w:r>
      <w:r>
        <w:t>Command and State modules cannot be processed.</w:t>
      </w:r>
      <w:r w:rsidR="00531C7A">
        <w:rPr>
          <w:noProof/>
        </w:rPr>
        <mc:AlternateContent>
          <mc:Choice Requires="wps">
            <w:drawing>
              <wp:anchor distT="0" distB="0" distL="114300" distR="114300" simplePos="0" relativeHeight="252012544" behindDoc="0" locked="0" layoutInCell="1" allowOverlap="1" wp14:anchorId="71471B77" wp14:editId="7C5FE8A9">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D25802F" w14:textId="3F73D1C3" w:rsidR="0008204C" w:rsidRDefault="0008204C" w:rsidP="00531C7A">
                            <w:pPr>
                              <w:jc w:val="center"/>
                            </w:pPr>
                            <w:r>
                              <w:rPr>
                                <w:rFonts w:hint="eastAsia"/>
                              </w:rP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71B77" id="正方形/長方形 75" o:spid="_x0000_s1152" style="position:absolute;left:0;text-align:left;margin-left:179.6pt;margin-top:48pt;width:81pt;height:18.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" fillcolor="white [3212]" strokecolor="black [3213]">
                <v:textbox>
                  <w:txbxContent>
                    <w:p w14:paraId="2D25802F" w14:textId="3F73D1C3" w:rsidR="0008204C" w:rsidRDefault="0008204C" w:rsidP="00531C7A">
                      <w:pPr>
                        <w:jc w:val="center"/>
                      </w:pPr>
                      <w:r>
                        <w:rPr>
                          <w:rFonts w:hint="eastAsia"/>
                        </w:rPr>
                        <w:t>Variable</w:t>
                      </w:r>
                    </w:p>
                  </w:txbxContent>
                </v:textbox>
              </v:rect>
            </w:pict>
          </mc:Fallback>
        </mc:AlternateContent>
      </w:r>
      <w:r w:rsidR="00531C7A">
        <w:rPr>
          <w:noProof/>
        </w:rPr>
        <mc:AlternateContent>
          <mc:Choice Requires="wps">
            <w:drawing>
              <wp:anchor distT="0" distB="0" distL="114300" distR="114300" simplePos="0" relativeHeight="252013568" behindDoc="0" locked="0" layoutInCell="1" allowOverlap="1" wp14:anchorId="4FF599A4" wp14:editId="3ABF0838">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5338DB4" w14:textId="77675013" w:rsidR="0008204C" w:rsidRDefault="0008204C" w:rsidP="00531C7A">
                            <w:pPr>
                              <w:jc w:val="center"/>
                            </w:pPr>
                            <w:r>
                              <w:rPr>
                                <w:rFonts w:hint="eastAsia"/>
                              </w:rPr>
                              <w:t>Specific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99A4" id="正方形/長方形 76" o:spid="_x0000_s1153" style="position:absolute;left:0;text-align:left;margin-left:258.35pt;margin-top:48pt;width:219pt;height:18.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" fillcolor="white [3212]" strokecolor="black [3213]">
                <v:textbox>
                  <w:txbxContent>
                    <w:p w14:paraId="05338DB4" w14:textId="77675013" w:rsidR="0008204C" w:rsidRDefault="0008204C" w:rsidP="00531C7A">
                      <w:pPr>
                        <w:jc w:val="center"/>
                      </w:pPr>
                      <w:r>
                        <w:rPr>
                          <w:rFonts w:hint="eastAsia"/>
                        </w:rPr>
                        <w:t>Specific Value</w:t>
                      </w:r>
                    </w:p>
                  </w:txbxContent>
                </v:textbox>
              </v:rect>
            </w:pict>
          </mc:Fallback>
        </mc:AlternateContent>
      </w:r>
      <w:r w:rsidR="00531C7A">
        <w:rPr>
          <w:noProof/>
        </w:rPr>
        <mc:AlternateContent>
          <mc:Choice Requires="wps">
            <w:drawing>
              <wp:anchor distT="0" distB="0" distL="114300" distR="114300" simplePos="0" relativeHeight="252014592" behindDoc="0" locked="0" layoutInCell="1" allowOverlap="1" wp14:anchorId="1C141AB2" wp14:editId="6DEC27A9">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4534014" w14:textId="77777777" w:rsidR="0008204C" w:rsidRDefault="0008204C" w:rsidP="00531C7A">
                            <w:pPr>
                              <w:jc w:val="center"/>
                              <w:rPr>
                                <w:sz w:val="16"/>
                                <w:szCs w:val="16"/>
                              </w:rPr>
                            </w:pPr>
                            <w:r>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41AB2" id="正方形/長方形 77" o:spid="_x0000_s1154" style="position:absolute;left:0;text-align:left;margin-left:179.6pt;margin-top:66.75pt;width:81pt;height:21.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gdPKUCAACmBQAADgAAAAAAAAAAAAAA&#10;AAAuAgAAZHJzL2Uyb0RvYy54bWxQSwECLQAUAAYACAAAACEAT4mk1eAAAAALAQAADwAAAAAAAAAA&#10;AAAAAAD/BAAAZHJzL2Rvd25yZXYueG1sUEsFBgAAAAAEAAQA8wAAAAwGAAAAAA==&#10;" fillcolor="white [3212]" strokecolor="black [3213]">
                <v:textbox>
                  <w:txbxContent>
                    <w:p w14:paraId="34534014" w14:textId="77777777" w:rsidR="0008204C" w:rsidRDefault="0008204C" w:rsidP="00531C7A">
                      <w:pPr>
                        <w:jc w:val="center"/>
                        <w:rPr>
                          <w:sz w:val="16"/>
                          <w:szCs w:val="16"/>
                        </w:rPr>
                      </w:pPr>
                      <w:r>
                        <w:rPr>
                          <w:color w:val="000000" w:themeColor="text1"/>
                          <w:sz w:val="16"/>
                          <w:szCs w:val="16"/>
                        </w:rPr>
                        <w:t>VAR_id_rsa_path</w:t>
                      </w:r>
                    </w:p>
                  </w:txbxContent>
                </v:textbox>
              </v:rect>
            </w:pict>
          </mc:Fallback>
        </mc:AlternateContent>
      </w:r>
      <w:r w:rsidR="00531C7A">
        <w:rPr>
          <w:noProof/>
        </w:rPr>
        <mc:AlternateContent>
          <mc:Choice Requires="wps">
            <w:drawing>
              <wp:anchor distT="0" distB="0" distL="114300" distR="114300" simplePos="0" relativeHeight="252015616" behindDoc="0" locked="0" layoutInCell="1" allowOverlap="1" wp14:anchorId="4A50EAA4" wp14:editId="42EBED52">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57DB44B" w14:textId="6788DC27" w:rsidR="0008204C" w:rsidRDefault="0008204C" w:rsidP="00531C7A">
                            <w:pPr>
                              <w:rPr>
                                <w:sz w:val="12"/>
                                <w:szCs w:val="12"/>
                              </w:rPr>
                            </w:pPr>
                            <w:r>
                              <w:rPr>
                                <w:rFonts w:hint="eastAsia"/>
                                <w:sz w:val="12"/>
                                <w:szCs w:val="12"/>
                              </w:rPr>
                              <w:t>S</w:t>
                            </w:r>
                            <w:r>
                              <w:rPr>
                                <w:sz w:val="12"/>
                                <w:szCs w:val="12"/>
                              </w:rPr>
                              <w:t>et file path of the secret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0EAA4" id="正方形/長方形 85" o:spid="_x0000_s1155" style="position:absolute;left:0;text-align:left;margin-left:259.1pt;margin-top:66.75pt;width:218.25pt;height:2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" fillcolor="white [3212]" strokecolor="black [3213]">
                <v:textbox>
                  <w:txbxContent>
                    <w:p w14:paraId="157DB44B" w14:textId="6788DC27" w:rsidR="0008204C" w:rsidRDefault="0008204C" w:rsidP="00531C7A">
                      <w:pPr>
                        <w:rPr>
                          <w:sz w:val="12"/>
                          <w:szCs w:val="12"/>
                        </w:rPr>
                      </w:pPr>
                      <w:r>
                        <w:rPr>
                          <w:rFonts w:hint="eastAsia"/>
                          <w:sz w:val="12"/>
                          <w:szCs w:val="12"/>
                        </w:rPr>
                        <w:t>S</w:t>
                      </w:r>
                      <w:r>
                        <w:rPr>
                          <w:sz w:val="12"/>
                          <w:szCs w:val="12"/>
                        </w:rPr>
                        <w:t>et file path of the secret key</w:t>
                      </w:r>
                    </w:p>
                  </w:txbxContent>
                </v:textbox>
                <w10:wrap anchorx="margin"/>
              </v:rect>
            </w:pict>
          </mc:Fallback>
        </mc:AlternateContent>
      </w:r>
      <w:r w:rsidR="00531C7A">
        <w:rPr>
          <w:noProof/>
        </w:rPr>
        <mc:AlternateContent>
          <mc:Choice Requires="wps">
            <w:drawing>
              <wp:anchor distT="0" distB="0" distL="114300" distR="114300" simplePos="0" relativeHeight="252016640" behindDoc="0" locked="0" layoutInCell="1" allowOverlap="1" wp14:anchorId="1D467676" wp14:editId="05685AC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CE56E49" w14:textId="77777777" w:rsidR="0008204C" w:rsidRDefault="0008204C" w:rsidP="00531C7A">
                            <w:pPr>
                              <w:jc w:val="center"/>
                              <w:rPr>
                                <w:sz w:val="16"/>
                                <w:szCs w:val="16"/>
                              </w:rPr>
                            </w:pPr>
                            <w:r>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67676" id="正方形/長方形 86" o:spid="_x0000_s1156" style="position:absolute;left:0;text-align:left;margin-left:179.6pt;margin-top:88.7pt;width:80.25pt;height:23.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HK+C0ytAgAApgUAAA4A&#10;AAAAAAAAAAAAAAAALgIAAGRycy9lMm9Eb2MueG1sUEsBAi0AFAAGAAgAAAAhAJR+ufHiAAAACwEA&#10;AA8AAAAAAAAAAAAAAAAABwUAAGRycy9kb3ducmV2LnhtbFBLBQYAAAAABAAEAPMAAAAWBgAAAAA=&#10;" fillcolor="white [3212]" strokecolor="black [3213]">
                <v:textbox>
                  <w:txbxContent>
                    <w:p w14:paraId="7CE56E49" w14:textId="77777777" w:rsidR="0008204C" w:rsidRDefault="0008204C" w:rsidP="00531C7A">
                      <w:pPr>
                        <w:jc w:val="center"/>
                        <w:rPr>
                          <w:sz w:val="16"/>
                          <w:szCs w:val="16"/>
                        </w:rPr>
                      </w:pPr>
                      <w:r>
                        <w:rPr>
                          <w:color w:val="000000" w:themeColor="text1"/>
                          <w:sz w:val="16"/>
                          <w:szCs w:val="16"/>
                        </w:rPr>
                        <w:t>VAR_passphrase</w:t>
                      </w:r>
                    </w:p>
                  </w:txbxContent>
                </v:textbox>
              </v:rect>
            </w:pict>
          </mc:Fallback>
        </mc:AlternateContent>
      </w:r>
      <w:r w:rsidR="00531C7A">
        <w:rPr>
          <w:noProof/>
        </w:rPr>
        <mc:AlternateContent>
          <mc:Choice Requires="wps">
            <w:drawing>
              <wp:anchor distT="0" distB="0" distL="114300" distR="114300" simplePos="0" relativeHeight="252017664" behindDoc="0" locked="0" layoutInCell="1" allowOverlap="1" wp14:anchorId="333B6163" wp14:editId="1DF2DAEF">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45B5E64" w14:textId="734FFFE7" w:rsidR="0008204C" w:rsidRDefault="0008204C" w:rsidP="00531C7A">
                            <w:pPr>
                              <w:rPr>
                                <w:sz w:val="12"/>
                                <w:szCs w:val="12"/>
                              </w:rPr>
                            </w:pPr>
                            <w:r>
                              <w:rPr>
                                <w:rFonts w:hint="eastAsia"/>
                                <w:sz w:val="12"/>
                                <w:szCs w:val="12"/>
                              </w:rPr>
                              <w:t>S</w:t>
                            </w:r>
                            <w:r>
                              <w:rPr>
                                <w:sz w:val="12"/>
                                <w:szCs w:val="12"/>
                              </w:rPr>
                              <w:t>et 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6163" id="正方形/長方形 88" o:spid="_x0000_s1157" style="position:absolute;left:0;text-align:left;margin-left:259.1pt;margin-top:88.7pt;width:218.25pt;height:23.2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J43YOqtAgAApgUAAA4A&#10;AAAAAAAAAAAAAAAALgIAAGRycy9lMm9Eb2MueG1sUEsBAi0AFAAGAAgAAAAhANI/o9ziAAAACwEA&#10;AA8AAAAAAAAAAAAAAAAABwUAAGRycy9kb3ducmV2LnhtbFBLBQYAAAAABAAEAPMAAAAWBgAAAAA=&#10;" fillcolor="white [3212]" strokecolor="black [3213]">
                <v:textbox>
                  <w:txbxContent>
                    <w:p w14:paraId="045B5E64" w14:textId="734FFFE7" w:rsidR="0008204C" w:rsidRDefault="0008204C" w:rsidP="00531C7A">
                      <w:pPr>
                        <w:rPr>
                          <w:sz w:val="12"/>
                          <w:szCs w:val="12"/>
                        </w:rPr>
                      </w:pPr>
                      <w:r>
                        <w:rPr>
                          <w:rFonts w:hint="eastAsia"/>
                          <w:sz w:val="12"/>
                          <w:szCs w:val="12"/>
                        </w:rPr>
                        <w:t>S</w:t>
                      </w:r>
                      <w:r>
                        <w:rPr>
                          <w:sz w:val="12"/>
                          <w:szCs w:val="12"/>
                        </w:rPr>
                        <w:t>et passphrase</w:t>
                      </w:r>
                    </w:p>
                  </w:txbxContent>
                </v:textbox>
                <w10:wrap anchorx="margin"/>
              </v:rect>
            </w:pict>
          </mc:Fallback>
        </mc:AlternateContent>
      </w:r>
      <w:r w:rsidR="00531C7A">
        <w:rPr>
          <w:noProof/>
        </w:rPr>
        <mc:AlternateContent>
          <mc:Choice Requires="wps">
            <w:drawing>
              <wp:anchor distT="0" distB="0" distL="114300" distR="114300" simplePos="0" relativeHeight="252011520" behindDoc="0" locked="0" layoutInCell="1" allowOverlap="1" wp14:anchorId="7ECF73BF" wp14:editId="35BAC80C">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F9CCE" w14:textId="47DD5147" w:rsidR="0008204C" w:rsidRDefault="0008204C"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08204C" w:rsidRDefault="0008204C" w:rsidP="00531C7A">
                            <w:pPr>
                              <w:jc w:val="left"/>
                              <w:rPr>
                                <w:rFonts w:ascii="ＭＳ ゴシック" w:eastAsia="ＭＳ ゴシック" w:hAnsi="ＭＳ ゴシック"/>
                                <w:color w:val="000000" w:themeColor="text1"/>
                                <w:sz w:val="18"/>
                                <w:szCs w:val="18"/>
                              </w:rPr>
                            </w:pPr>
                          </w:p>
                          <w:p w14:paraId="6BF55A13"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08204C" w:rsidRDefault="0008204C" w:rsidP="00531C7A">
                            <w:pPr>
                              <w:jc w:val="left"/>
                              <w:rPr>
                                <w:rFonts w:ascii="ＭＳ ゴシック" w:eastAsia="ＭＳ ゴシック" w:hAnsi="ＭＳ ゴシック"/>
                                <w:color w:val="000000" w:themeColor="text1"/>
                                <w:sz w:val="18"/>
                                <w:szCs w:val="18"/>
                              </w:rPr>
                            </w:pPr>
                          </w:p>
                          <w:p w14:paraId="56CF6570" w14:textId="77777777" w:rsidR="0008204C" w:rsidRDefault="0008204C" w:rsidP="00531C7A">
                            <w:pPr>
                              <w:jc w:val="left"/>
                              <w:rPr>
                                <w:rFonts w:ascii="ＭＳ ゴシック" w:eastAsia="ＭＳ ゴシック" w:hAnsi="ＭＳ ゴシック"/>
                                <w:color w:val="000000" w:themeColor="text1"/>
                                <w:sz w:val="18"/>
                                <w:szCs w:val="18"/>
                              </w:rPr>
                            </w:pPr>
                          </w:p>
                          <w:p w14:paraId="6D735493"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08204C" w:rsidRDefault="0008204C" w:rsidP="00531C7A">
                            <w:pPr>
                              <w:rPr>
                                <w:rFonts w:ascii="ＭＳ ゴシック" w:eastAsia="ＭＳ ゴシック" w:hAnsi="ＭＳ ゴシック"/>
                                <w:color w:val="000000" w:themeColor="text1"/>
                                <w:sz w:val="18"/>
                                <w:szCs w:val="18"/>
                              </w:rPr>
                            </w:pPr>
                          </w:p>
                          <w:p w14:paraId="53177FB7" w14:textId="4ED425A5"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08204C" w:rsidRDefault="0008204C" w:rsidP="00531C7A">
                            <w:pPr>
                              <w:rPr>
                                <w:rFonts w:ascii="ＭＳ ゴシック" w:eastAsia="ＭＳ ゴシック" w:hAnsi="ＭＳ ゴシック"/>
                                <w:color w:val="000000" w:themeColor="text1"/>
                                <w:sz w:val="18"/>
                                <w:szCs w:val="18"/>
                              </w:rPr>
                            </w:pPr>
                          </w:p>
                          <w:p w14:paraId="645AB030" w14:textId="16D7C829"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08204C" w:rsidRDefault="0008204C" w:rsidP="00531C7A">
                            <w:pPr>
                              <w:rPr>
                                <w:rFonts w:ascii="ＭＳ ゴシック" w:eastAsia="ＭＳ ゴシック" w:hAnsi="ＭＳ ゴシック"/>
                                <w:color w:val="000000" w:themeColor="text1"/>
                                <w:sz w:val="18"/>
                                <w:szCs w:val="18"/>
                              </w:rPr>
                            </w:pPr>
                          </w:p>
                          <w:p w14:paraId="5EF077C4" w14:textId="1330034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08204C" w:rsidRDefault="0008204C" w:rsidP="00531C7A">
                            <w:pPr>
                              <w:rPr>
                                <w:rFonts w:ascii="ＭＳ ゴシック" w:eastAsia="ＭＳ ゴシック" w:hAnsi="ＭＳ ゴシック"/>
                                <w:color w:val="000000" w:themeColor="text1"/>
                                <w:sz w:val="18"/>
                                <w:szCs w:val="18"/>
                              </w:rPr>
                            </w:pPr>
                          </w:p>
                          <w:p w14:paraId="0131564A" w14:textId="3E79CCD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08204C" w:rsidRDefault="0008204C" w:rsidP="00531C7A">
                            <w:pPr>
                              <w:rPr>
                                <w:rFonts w:ascii="ＭＳ ゴシック" w:eastAsia="ＭＳ ゴシック" w:hAnsi="ＭＳ ゴシック"/>
                                <w:color w:val="000000" w:themeColor="text1"/>
                                <w:sz w:val="18"/>
                                <w:szCs w:val="18"/>
                              </w:rPr>
                            </w:pPr>
                          </w:p>
                          <w:p w14:paraId="578E4CC3" w14:textId="2DBBE424"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08204C" w:rsidRDefault="0008204C" w:rsidP="00531C7A">
                            <w:pPr>
                              <w:rPr>
                                <w:rFonts w:ascii="ＭＳ ゴシック" w:eastAsia="ＭＳ ゴシック" w:hAnsi="ＭＳ ゴシック"/>
                                <w:color w:val="000000" w:themeColor="text1"/>
                                <w:sz w:val="18"/>
                                <w:szCs w:val="18"/>
                              </w:rPr>
                            </w:pPr>
                          </w:p>
                          <w:p w14:paraId="71CEB07A" w14:textId="77777777" w:rsidR="0008204C" w:rsidRDefault="0008204C" w:rsidP="00531C7A">
                            <w:pPr>
                              <w:rPr>
                                <w:rFonts w:ascii="ＭＳ ゴシック" w:eastAsia="ＭＳ ゴシック" w:hAnsi="ＭＳ ゴシック"/>
                                <w:color w:val="000000" w:themeColor="text1"/>
                                <w:sz w:val="18"/>
                                <w:szCs w:val="18"/>
                              </w:rPr>
                            </w:pPr>
                          </w:p>
                          <w:p w14:paraId="2155280A" w14:textId="77777777" w:rsidR="0008204C" w:rsidRDefault="0008204C" w:rsidP="00531C7A">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F73BF" id="正方形/長方形 74" o:spid="_x0000_s1158" style="position:absolute;left:0;text-align:left;margin-left:385.3pt;margin-top:14.2pt;width:436.5pt;height:555.7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" fillcolor="#f2f2f2 [3052]" strokecolor="#5a5a5a [2109]">
                <v:textbox>
                  <w:txbxContent>
                    <w:p w14:paraId="639F9CCE" w14:textId="47DD5147" w:rsidR="0008204C" w:rsidRDefault="0008204C"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08204C" w:rsidRDefault="0008204C" w:rsidP="00531C7A">
                      <w:pPr>
                        <w:jc w:val="left"/>
                        <w:rPr>
                          <w:rFonts w:ascii="ＭＳ ゴシック" w:eastAsia="ＭＳ ゴシック" w:hAnsi="ＭＳ ゴシック"/>
                          <w:color w:val="000000" w:themeColor="text1"/>
                          <w:sz w:val="18"/>
                          <w:szCs w:val="18"/>
                        </w:rPr>
                      </w:pPr>
                    </w:p>
                    <w:p w14:paraId="6BF55A13"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08204C" w:rsidRDefault="0008204C" w:rsidP="00531C7A">
                      <w:pPr>
                        <w:jc w:val="left"/>
                        <w:rPr>
                          <w:rFonts w:ascii="ＭＳ ゴシック" w:eastAsia="ＭＳ ゴシック" w:hAnsi="ＭＳ ゴシック"/>
                          <w:color w:val="000000" w:themeColor="text1"/>
                          <w:sz w:val="18"/>
                          <w:szCs w:val="18"/>
                        </w:rPr>
                      </w:pPr>
                    </w:p>
                    <w:p w14:paraId="56CF6570" w14:textId="77777777" w:rsidR="0008204C" w:rsidRDefault="0008204C" w:rsidP="00531C7A">
                      <w:pPr>
                        <w:jc w:val="left"/>
                        <w:rPr>
                          <w:rFonts w:ascii="ＭＳ ゴシック" w:eastAsia="ＭＳ ゴシック" w:hAnsi="ＭＳ ゴシック"/>
                          <w:color w:val="000000" w:themeColor="text1"/>
                          <w:sz w:val="18"/>
                          <w:szCs w:val="18"/>
                        </w:rPr>
                      </w:pPr>
                    </w:p>
                    <w:p w14:paraId="6D735493"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08204C" w:rsidRDefault="0008204C" w:rsidP="00531C7A">
                      <w:pPr>
                        <w:rPr>
                          <w:rFonts w:ascii="ＭＳ ゴシック" w:eastAsia="ＭＳ ゴシック" w:hAnsi="ＭＳ ゴシック"/>
                          <w:color w:val="000000" w:themeColor="text1"/>
                          <w:sz w:val="18"/>
                          <w:szCs w:val="18"/>
                        </w:rPr>
                      </w:pPr>
                    </w:p>
                    <w:p w14:paraId="53177FB7" w14:textId="4ED425A5"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08204C" w:rsidRDefault="0008204C" w:rsidP="00531C7A">
                      <w:pPr>
                        <w:rPr>
                          <w:rFonts w:ascii="ＭＳ ゴシック" w:eastAsia="ＭＳ ゴシック" w:hAnsi="ＭＳ ゴシック"/>
                          <w:color w:val="000000" w:themeColor="text1"/>
                          <w:sz w:val="18"/>
                          <w:szCs w:val="18"/>
                        </w:rPr>
                      </w:pPr>
                    </w:p>
                    <w:p w14:paraId="645AB030" w14:textId="16D7C829"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08204C" w:rsidRDefault="0008204C" w:rsidP="00531C7A">
                      <w:pPr>
                        <w:rPr>
                          <w:rFonts w:ascii="ＭＳ ゴシック" w:eastAsia="ＭＳ ゴシック" w:hAnsi="ＭＳ ゴシック"/>
                          <w:color w:val="000000" w:themeColor="text1"/>
                          <w:sz w:val="18"/>
                          <w:szCs w:val="18"/>
                        </w:rPr>
                      </w:pPr>
                    </w:p>
                    <w:p w14:paraId="5EF077C4" w14:textId="1330034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08204C" w:rsidRDefault="0008204C" w:rsidP="00531C7A">
                      <w:pPr>
                        <w:rPr>
                          <w:rFonts w:ascii="ＭＳ ゴシック" w:eastAsia="ＭＳ ゴシック" w:hAnsi="ＭＳ ゴシック"/>
                          <w:color w:val="000000" w:themeColor="text1"/>
                          <w:sz w:val="18"/>
                          <w:szCs w:val="18"/>
                        </w:rPr>
                      </w:pPr>
                    </w:p>
                    <w:p w14:paraId="0131564A" w14:textId="3E79CCD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08204C" w:rsidRDefault="0008204C" w:rsidP="00531C7A">
                      <w:pPr>
                        <w:rPr>
                          <w:rFonts w:ascii="ＭＳ ゴシック" w:eastAsia="ＭＳ ゴシック" w:hAnsi="ＭＳ ゴシック"/>
                          <w:color w:val="000000" w:themeColor="text1"/>
                          <w:sz w:val="18"/>
                          <w:szCs w:val="18"/>
                        </w:rPr>
                      </w:pPr>
                    </w:p>
                    <w:p w14:paraId="578E4CC3" w14:textId="2DBBE424"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08204C" w:rsidRDefault="0008204C" w:rsidP="00531C7A">
                      <w:pPr>
                        <w:rPr>
                          <w:rFonts w:ascii="ＭＳ ゴシック" w:eastAsia="ＭＳ ゴシック" w:hAnsi="ＭＳ ゴシック"/>
                          <w:color w:val="000000" w:themeColor="text1"/>
                          <w:sz w:val="18"/>
                          <w:szCs w:val="18"/>
                        </w:rPr>
                      </w:pPr>
                    </w:p>
                    <w:p w14:paraId="71CEB07A" w14:textId="77777777" w:rsidR="0008204C" w:rsidRDefault="0008204C" w:rsidP="00531C7A">
                      <w:pPr>
                        <w:rPr>
                          <w:rFonts w:ascii="ＭＳ ゴシック" w:eastAsia="ＭＳ ゴシック" w:hAnsi="ＭＳ ゴシック"/>
                          <w:color w:val="000000" w:themeColor="text1"/>
                          <w:sz w:val="18"/>
                          <w:szCs w:val="18"/>
                        </w:rPr>
                      </w:pPr>
                    </w:p>
                    <w:p w14:paraId="2155280A" w14:textId="77777777" w:rsidR="0008204C" w:rsidRDefault="0008204C" w:rsidP="00531C7A">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531C7A">
        <w:br w:type="page"/>
      </w:r>
    </w:p>
    <w:p w14:paraId="408607B6" w14:textId="77777777" w:rsidR="008B2E1C" w:rsidRPr="008843F3" w:rsidRDefault="00531C7A" w:rsidP="008B2E1C">
      <w:pPr>
        <w:widowControl/>
        <w:ind w:firstLineChars="150" w:firstLine="316"/>
        <w:jc w:val="left"/>
      </w:pPr>
      <w:r>
        <w:rPr>
          <w:b/>
        </w:rPr>
        <w:lastRenderedPageBreak/>
        <w:t>(6)</w:t>
      </w:r>
      <w:r>
        <w:t xml:space="preserve"> </w:t>
      </w:r>
      <w:r w:rsidR="008B2E1C" w:rsidRPr="008843F3">
        <w:t>Things to be aware of when ending dialogue files.</w:t>
      </w:r>
    </w:p>
    <w:p w14:paraId="70E2AB41" w14:textId="77777777" w:rsidR="008B2E1C" w:rsidRPr="008843F3" w:rsidRDefault="008B2E1C" w:rsidP="008B2E1C">
      <w:pPr>
        <w:widowControl/>
        <w:ind w:firstLineChars="150" w:firstLine="315"/>
        <w:jc w:val="left"/>
      </w:pPr>
      <w:r w:rsidRPr="008843F3">
        <w:t>Make sure to input a command that ends the session at the end of the dialogue file.</w:t>
      </w:r>
    </w:p>
    <w:p w14:paraId="42D0CA29" w14:textId="77777777" w:rsidR="008B2E1C" w:rsidRPr="008843F3" w:rsidRDefault="008B2E1C" w:rsidP="008B2E1C">
      <w:pPr>
        <w:widowControl/>
        <w:ind w:firstLineChars="150" w:firstLine="315"/>
        <w:jc w:val="left"/>
      </w:pPr>
      <w:r w:rsidRPr="008843F3">
        <w:t>Ending the last line of the module closes the session.</w:t>
      </w:r>
    </w:p>
    <w:p w14:paraId="6FB771CE" w14:textId="5EE84FF3" w:rsidR="00531C7A" w:rsidRPr="008843F3" w:rsidRDefault="008B2E1C" w:rsidP="008B2E1C">
      <w:pPr>
        <w:widowControl/>
        <w:ind w:firstLineChars="150" w:firstLine="315"/>
        <w:jc w:val="left"/>
      </w:pPr>
      <w:r w:rsidRPr="008843F3">
        <w:t>If the final line is a file copy or any other process that takes time, the session will close before the command is finished and may end up ending abnormaly.</w:t>
      </w:r>
      <w:r w:rsidR="00531C7A" w:rsidRPr="008843F3">
        <w:rPr>
          <w:noProof/>
        </w:rPr>
        <mc:AlternateContent>
          <mc:Choice Requires="wps">
            <w:drawing>
              <wp:anchor distT="0" distB="0" distL="114300" distR="114300" simplePos="0" relativeHeight="252019712" behindDoc="0" locked="0" layoutInCell="1" allowOverlap="1" wp14:anchorId="779866BC" wp14:editId="2EF5A35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F2BC02" w14:textId="77777777" w:rsidR="0008204C" w:rsidRDefault="0008204C"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08204C" w:rsidRDefault="0008204C" w:rsidP="00531C7A">
                            <w:pPr>
                              <w:jc w:val="left"/>
                              <w:rPr>
                                <w:rFonts w:ascii="ＭＳ ゴシック" w:eastAsia="ＭＳ ゴシック" w:hAnsi="ＭＳ ゴシック"/>
                                <w:color w:val="000000" w:themeColor="text1"/>
                                <w:sz w:val="18"/>
                                <w:szCs w:val="18"/>
                              </w:rPr>
                            </w:pPr>
                          </w:p>
                          <w:p w14:paraId="4187F826"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08204C" w:rsidRDefault="0008204C" w:rsidP="00531C7A">
                            <w:pPr>
                              <w:rPr>
                                <w:rFonts w:ascii="ＭＳ ゴシック" w:eastAsia="ＭＳ ゴシック" w:hAnsi="ＭＳ ゴシック"/>
                                <w:color w:val="000000" w:themeColor="text1"/>
                                <w:sz w:val="18"/>
                                <w:szCs w:val="18"/>
                              </w:rPr>
                            </w:pPr>
                          </w:p>
                          <w:p w14:paraId="257BB4DA" w14:textId="622FACF0"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08204C" w:rsidRDefault="0008204C" w:rsidP="00531C7A">
                            <w:pPr>
                              <w:rPr>
                                <w:rFonts w:ascii="ＭＳ ゴシック" w:eastAsia="ＭＳ ゴシック" w:hAnsi="ＭＳ ゴシック"/>
                                <w:color w:val="000000" w:themeColor="text1"/>
                                <w:sz w:val="18"/>
                                <w:szCs w:val="18"/>
                              </w:rPr>
                            </w:pPr>
                          </w:p>
                          <w:p w14:paraId="794D53E8" w14:textId="4A55ECEC"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866BC" id="正方形/長方形 92" o:spid="_x0000_s1159" style="position:absolute;left:0;text-align:left;margin-left:385.3pt;margin-top:63.9pt;width:436.5pt;height:257.25pt;z-index:25201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" fillcolor="#f2f2f2 [3052]" strokecolor="#5a5a5a [2109]">
                <v:textbox>
                  <w:txbxContent>
                    <w:p w14:paraId="71F2BC02" w14:textId="77777777" w:rsidR="0008204C" w:rsidRDefault="0008204C"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08204C" w:rsidRDefault="0008204C" w:rsidP="00531C7A">
                      <w:pPr>
                        <w:jc w:val="left"/>
                        <w:rPr>
                          <w:rFonts w:ascii="ＭＳ ゴシック" w:eastAsia="ＭＳ ゴシック" w:hAnsi="ＭＳ ゴシック"/>
                          <w:color w:val="000000" w:themeColor="text1"/>
                          <w:sz w:val="18"/>
                          <w:szCs w:val="18"/>
                        </w:rPr>
                      </w:pPr>
                    </w:p>
                    <w:p w14:paraId="4187F826"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08204C" w:rsidRDefault="0008204C"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08204C" w:rsidRDefault="0008204C" w:rsidP="00531C7A">
                      <w:pPr>
                        <w:rPr>
                          <w:rFonts w:ascii="ＭＳ ゴシック" w:eastAsia="ＭＳ ゴシック" w:hAnsi="ＭＳ ゴシック"/>
                          <w:color w:val="000000" w:themeColor="text1"/>
                          <w:sz w:val="18"/>
                          <w:szCs w:val="18"/>
                        </w:rPr>
                      </w:pPr>
                    </w:p>
                    <w:p w14:paraId="257BB4DA" w14:textId="622FACF0"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08204C" w:rsidRDefault="0008204C" w:rsidP="00531C7A">
                      <w:pPr>
                        <w:rPr>
                          <w:rFonts w:ascii="ＭＳ ゴシック" w:eastAsia="ＭＳ ゴシック" w:hAnsi="ＭＳ ゴシック"/>
                          <w:color w:val="000000" w:themeColor="text1"/>
                          <w:sz w:val="18"/>
                          <w:szCs w:val="18"/>
                        </w:rPr>
                      </w:pPr>
                    </w:p>
                    <w:p w14:paraId="794D53E8" w14:textId="4A55ECEC"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08204C" w:rsidRDefault="0008204C"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v:textbox>
                <w10:wrap type="topAndBottom" anchorx="margin"/>
              </v:rect>
            </w:pict>
          </mc:Fallback>
        </mc:AlternateContent>
      </w:r>
    </w:p>
    <w:p w14:paraId="6B95E4D8" w14:textId="77777777" w:rsidR="00531C7A" w:rsidRDefault="00531C7A" w:rsidP="00531C7A">
      <w:pPr>
        <w:widowControl/>
        <w:jc w:val="left"/>
      </w:pPr>
      <w:r>
        <w:rPr>
          <w:kern w:val="0"/>
        </w:rPr>
        <w:br w:type="page"/>
      </w:r>
    </w:p>
    <w:p w14:paraId="707919CB" w14:textId="77777777" w:rsidR="00531C7A" w:rsidRDefault="00531C7A" w:rsidP="00531C7A">
      <w:pPr>
        <w:pStyle w:val="a0"/>
        <w:numPr>
          <w:ilvl w:val="0"/>
          <w:numId w:val="0"/>
        </w:numPr>
        <w:tabs>
          <w:tab w:val="left" w:pos="840"/>
        </w:tabs>
        <w:ind w:leftChars="400" w:left="840"/>
      </w:pPr>
    </w:p>
    <w:p w14:paraId="47CBBCAF" w14:textId="77777777" w:rsidR="00D71E2D" w:rsidRDefault="00531C7A" w:rsidP="00D71E2D">
      <w:pPr>
        <w:widowControl/>
        <w:ind w:firstLineChars="150" w:firstLine="316"/>
        <w:jc w:val="left"/>
      </w:pPr>
      <w:r>
        <w:rPr>
          <w:b/>
        </w:rPr>
        <w:t>(7)</w:t>
      </w:r>
      <w:r>
        <w:t xml:space="preserve"> </w:t>
      </w:r>
      <w:r w:rsidR="00D71E2D">
        <w:t>Things to keep in mind when writing dialogue files in yaml format.</w:t>
      </w:r>
    </w:p>
    <w:p w14:paraId="6E125153" w14:textId="77777777" w:rsidR="00D71E2D" w:rsidRDefault="00D71E2D" w:rsidP="00D71E2D">
      <w:pPr>
        <w:widowControl/>
        <w:ind w:firstLineChars="150" w:firstLine="315"/>
        <w:jc w:val="left"/>
      </w:pPr>
      <w:r>
        <w:t>Dialogue files are treated as yaml format files.If there are lines or descriptions that do not follow the YAML format, an error will occur when uploading the dialogue module or when executing the operation. See example below.</w:t>
      </w:r>
    </w:p>
    <w:p w14:paraId="4FC6CF7E" w14:textId="37D7F603" w:rsidR="00D71E2D" w:rsidRDefault="00D71E2D" w:rsidP="00D71E2D">
      <w:pPr>
        <w:widowControl/>
        <w:ind w:firstLineChars="150" w:firstLine="315"/>
        <w:jc w:val="left"/>
      </w:pPr>
      <w:r>
        <w:rPr>
          <w:rFonts w:hint="eastAsia"/>
        </w:rPr>
        <w:t>・</w:t>
      </w:r>
      <w:r>
        <w:t>If a variable is written in the parameter of each module and the whole parameter is not enclosed in quotation marks.</w:t>
      </w:r>
    </w:p>
    <w:p w14:paraId="1912F5CF" w14:textId="6815F6FA" w:rsidR="00D71E2D" w:rsidRDefault="00D71E2D" w:rsidP="00D71E2D">
      <w:pPr>
        <w:widowControl/>
        <w:ind w:firstLineChars="150" w:firstLine="315"/>
        <w:jc w:val="left"/>
      </w:pPr>
      <w:r>
        <w:rPr>
          <w:rFonts w:hint="eastAsia"/>
        </w:rPr>
        <w:t>・</w:t>
      </w:r>
      <w:r>
        <w:t>If the parameters are only written in constants, the constant doesnt end in ":", or other cases where parameters are not enclosed in quotations.</w:t>
      </w:r>
    </w:p>
    <w:p w14:paraId="379AF23E" w14:textId="076CC24C" w:rsidR="00531C7A" w:rsidRDefault="00D71E2D" w:rsidP="00D71E2D">
      <w:pPr>
        <w:widowControl/>
        <w:ind w:firstLineChars="150" w:firstLine="315"/>
        <w:jc w:val="left"/>
      </w:pPr>
      <w:r>
        <w:t>We recommend to enclose all the module parameters in quotation marks.</w:t>
      </w:r>
    </w:p>
    <w:p w14:paraId="03C275B1" w14:textId="3E78B652" w:rsidR="0042278A" w:rsidRDefault="00531C7A" w:rsidP="0042278A">
      <w:pPr>
        <w:widowControl/>
        <w:ind w:firstLineChars="150" w:firstLine="315"/>
        <w:jc w:val="left"/>
      </w:pPr>
      <w:r>
        <w:rPr>
          <w:noProof/>
        </w:rPr>
        <mc:AlternateContent>
          <mc:Choice Requires="wps">
            <w:drawing>
              <wp:anchor distT="0" distB="0" distL="114300" distR="114300" simplePos="0" relativeHeight="252020736" behindDoc="0" locked="0" layoutInCell="1" allowOverlap="1" wp14:anchorId="2CAA4058" wp14:editId="2AFB09A0">
                <wp:simplePos x="0" y="0"/>
                <wp:positionH relativeFrom="margin">
                  <wp:posOffset>-254635</wp:posOffset>
                </wp:positionH>
                <wp:positionV relativeFrom="paragraph">
                  <wp:posOffset>83820</wp:posOffset>
                </wp:positionV>
                <wp:extent cx="3188335" cy="4031615"/>
                <wp:effectExtent l="0" t="0" r="12065" b="26035"/>
                <wp:wrapNone/>
                <wp:docPr id="784" name="正方形/長方形 784"/>
                <wp:cNvGraphicFramePr/>
                <a:graphic xmlns:a="http://schemas.openxmlformats.org/drawingml/2006/main">
                  <a:graphicData uri="http://schemas.microsoft.com/office/word/2010/wordprocessingShape">
                    <wps:wsp>
                      <wps:cNvSpPr/>
                      <wps:spPr>
                        <a:xfrm>
                          <a:off x="0" y="0"/>
                          <a:ext cx="318833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211D41" w14:textId="4B6309A5" w:rsidR="0008204C" w:rsidRDefault="0008204C" w:rsidP="00531C7A">
                            <w:pPr>
                              <w:jc w:val="left"/>
                            </w:pPr>
                            <w:r>
                              <w:t>Example when not written in YAML Format</w:t>
                            </w:r>
                            <w:r>
                              <w:br/>
                              <w:t>(Red text)</w:t>
                            </w:r>
                          </w:p>
                          <w:p w14:paraId="2E6C1BE2" w14:textId="77777777" w:rsidR="0008204C" w:rsidRDefault="0008204C" w:rsidP="00531C7A">
                            <w:pPr>
                              <w:jc w:val="left"/>
                              <w:rPr>
                                <w:rFonts w:ascii="ＭＳ ゴシック" w:eastAsia="ＭＳ ゴシック" w:hAnsi="ＭＳ ゴシック"/>
                                <w:color w:val="000000" w:themeColor="text1"/>
                                <w:sz w:val="18"/>
                                <w:szCs w:val="18"/>
                              </w:rPr>
                            </w:pPr>
                          </w:p>
                          <w:p w14:paraId="04767BB5"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08204C" w:rsidRDefault="0008204C"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08204C" w:rsidRDefault="0008204C"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A4058" id="正方形/長方形 784" o:spid="_x0000_s1160" style="position:absolute;left:0;text-align:left;margin-left:-20.05pt;margin-top:6.6pt;width:251.05pt;height:317.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Di&#10;4wEeuwIAAL8FAAAOAAAAAAAAAAAAAAAAAC4CAABkcnMvZTJvRG9jLnhtbFBLAQItABQABgAIAAAA&#10;IQBexakf4QAAAAoBAAAPAAAAAAAAAAAAAAAAABUFAABkcnMvZG93bnJldi54bWxQSwUGAAAAAAQA&#10;BADzAAAAIwYAAAAA&#10;" fillcolor="#f2f2f2 [3052]" strokecolor="black [3213]">
                <v:textbox inset="1mm,0,0,0">
                  <w:txbxContent>
                    <w:p w14:paraId="41211D41" w14:textId="4B6309A5" w:rsidR="0008204C" w:rsidRDefault="0008204C" w:rsidP="00531C7A">
                      <w:pPr>
                        <w:jc w:val="left"/>
                      </w:pPr>
                      <w:r>
                        <w:t>Example when not written in YAML Format</w:t>
                      </w:r>
                      <w:r>
                        <w:br/>
                        <w:t>(Red text)</w:t>
                      </w:r>
                    </w:p>
                    <w:p w14:paraId="2E6C1BE2" w14:textId="77777777" w:rsidR="0008204C" w:rsidRDefault="0008204C" w:rsidP="00531C7A">
                      <w:pPr>
                        <w:jc w:val="left"/>
                        <w:rPr>
                          <w:rFonts w:ascii="ＭＳ ゴシック" w:eastAsia="ＭＳ ゴシック" w:hAnsi="ＭＳ ゴシック"/>
                          <w:color w:val="000000" w:themeColor="text1"/>
                          <w:sz w:val="18"/>
                          <w:szCs w:val="18"/>
                        </w:rPr>
                      </w:pPr>
                    </w:p>
                    <w:p w14:paraId="04767BB5"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08204C" w:rsidRDefault="0008204C"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08204C" w:rsidRDefault="0008204C"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v:textbox>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1A734829" wp14:editId="056BA2B8">
                <wp:simplePos x="0" y="0"/>
                <wp:positionH relativeFrom="margin">
                  <wp:posOffset>3034665</wp:posOffset>
                </wp:positionH>
                <wp:positionV relativeFrom="paragraph">
                  <wp:posOffset>99695</wp:posOffset>
                </wp:positionV>
                <wp:extent cx="3323590"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590"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F0F4E7" w14:textId="20B864E0" w:rsidR="0008204C" w:rsidRDefault="0008204C" w:rsidP="00531C7A">
                            <w:pPr>
                              <w:jc w:val="left"/>
                            </w:pPr>
                            <w:r>
                              <w:t>Closing the parameters when the description is not written in YAML format.</w:t>
                            </w:r>
                          </w:p>
                          <w:p w14:paraId="53F025F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08204C" w:rsidRDefault="0008204C" w:rsidP="00531C7A">
                            <w:pPr>
                              <w:jc w:val="left"/>
                              <w:rPr>
                                <w:rFonts w:ascii="ＭＳ ゴシック" w:eastAsia="ＭＳ ゴシック" w:hAnsi="ＭＳ ゴシック"/>
                                <w:sz w:val="18"/>
                                <w:szCs w:val="18"/>
                              </w:rPr>
                            </w:pPr>
                          </w:p>
                          <w:p w14:paraId="56FF1173" w14:textId="77777777" w:rsidR="0008204C" w:rsidRDefault="0008204C" w:rsidP="00531C7A">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34829" id="正方形/長方形 785" o:spid="_x0000_s1161" style="position:absolute;left:0;text-align:left;margin-left:238.95pt;margin-top:7.85pt;width:261.7pt;height:317.4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j&#10;D/aKugIAAL8FAAAOAAAAAAAAAAAAAAAAAC4CAABkcnMvZTJvRG9jLnhtbFBLAQItABQABgAIAAAA&#10;IQADYHep4gAAAAsBAAAPAAAAAAAAAAAAAAAAABQFAABkcnMvZG93bnJldi54bWxQSwUGAAAAAAQA&#10;BADzAAAAIwYAAAAA&#10;" fillcolor="#f2f2f2 [3052]" strokecolor="black [3213]">
                <v:textbox inset="1mm,0,0,0">
                  <w:txbxContent>
                    <w:p w14:paraId="41F0F4E7" w14:textId="20B864E0" w:rsidR="0008204C" w:rsidRDefault="0008204C" w:rsidP="00531C7A">
                      <w:pPr>
                        <w:jc w:val="left"/>
                      </w:pPr>
                      <w:r>
                        <w:t>Closing the parameters when the description is not written in YAML format.</w:t>
                      </w:r>
                    </w:p>
                    <w:p w14:paraId="53F025F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08204C" w:rsidRDefault="0008204C"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08204C" w:rsidRDefault="0008204C" w:rsidP="00531C7A">
                      <w:pPr>
                        <w:jc w:val="left"/>
                        <w:rPr>
                          <w:rFonts w:ascii="ＭＳ ゴシック" w:eastAsia="ＭＳ ゴシック" w:hAnsi="ＭＳ ゴシック"/>
                          <w:sz w:val="18"/>
                          <w:szCs w:val="18"/>
                        </w:rPr>
                      </w:pPr>
                    </w:p>
                    <w:p w14:paraId="56FF1173" w14:textId="77777777" w:rsidR="0008204C" w:rsidRDefault="0008204C" w:rsidP="00531C7A">
                      <w:pPr>
                        <w:jc w:val="left"/>
                        <w:rPr>
                          <w:rFonts w:ascii="ＭＳ ゴシック" w:eastAsia="ＭＳ ゴシック" w:hAnsi="ＭＳ ゴシック"/>
                          <w:sz w:val="18"/>
                          <w:szCs w:val="18"/>
                        </w:rPr>
                      </w:pPr>
                    </w:p>
                  </w:txbxContent>
                </v:textbox>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53A41EB7" wp14:editId="01237815">
                <wp:simplePos x="0" y="0"/>
                <wp:positionH relativeFrom="column">
                  <wp:posOffset>4990465</wp:posOffset>
                </wp:positionH>
                <wp:positionV relativeFrom="paragraph">
                  <wp:posOffset>1668145</wp:posOffset>
                </wp:positionV>
                <wp:extent cx="1336040" cy="659765"/>
                <wp:effectExtent l="0" t="0" r="16510" b="26035"/>
                <wp:wrapNone/>
                <wp:docPr id="786" name="角丸四角形 786"/>
                <wp:cNvGraphicFramePr/>
                <a:graphic xmlns:a="http://schemas.openxmlformats.org/drawingml/2006/main">
                  <a:graphicData uri="http://schemas.microsoft.com/office/word/2010/wordprocessingShape">
                    <wps:wsp>
                      <wps:cNvSpPr/>
                      <wps:spPr>
                        <a:xfrm>
                          <a:off x="0" y="0"/>
                          <a:ext cx="1335405" cy="659765"/>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393DD65B" w14:textId="5D6E72E1" w:rsidR="0008204C" w:rsidRDefault="0008204C"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41EB7" id="角丸四角形 786" o:spid="_x0000_s1162" style="position:absolute;left:0;text-align:left;margin-left:392.95pt;margin-top:131.35pt;width:105.2pt;height:51.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Q1aeZoQIAAGYFAAAOAAAAAAAAAAAAAAAAAC4C&#10;AABkcnMvZTJvRG9jLnhtbFBLAQItABQABgAIAAAAIQCtbePq4AAAAAsBAAAPAAAAAAAAAAAAAAAA&#10;APsEAABkcnMvZG93bnJldi54bWxQSwUGAAAAAAQABADzAAAACAYAAAAA&#10;" fillcolor="white [3201]" strokecolor="red" strokeweight="1pt">
                <v:textbox inset="0,0,0,0">
                  <w:txbxContent>
                    <w:p w14:paraId="393DD65B" w14:textId="5D6E72E1" w:rsidR="0008204C" w:rsidRDefault="0008204C"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v:textbox>
              </v:roundrect>
            </w:pict>
          </mc:Fallback>
        </mc:AlternateContent>
      </w:r>
      <w:r>
        <w:rPr>
          <w:noProof/>
        </w:rPr>
        <mc:AlternateContent>
          <mc:Choice Requires="wps">
            <w:drawing>
              <wp:anchor distT="0" distB="0" distL="114300" distR="114300" simplePos="0" relativeHeight="252023808" behindDoc="0" locked="0" layoutInCell="1" allowOverlap="1" wp14:anchorId="5A3B39CE" wp14:editId="6442C028">
                <wp:simplePos x="0" y="0"/>
                <wp:positionH relativeFrom="column">
                  <wp:posOffset>3234055</wp:posOffset>
                </wp:positionH>
                <wp:positionV relativeFrom="paragraph">
                  <wp:posOffset>2090420</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78CF2" w14:textId="77777777" w:rsidR="0008204C" w:rsidRDefault="0008204C" w:rsidP="00531C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39CE" id="線吹き出し 1 (枠付き) 789" o:spid="_x0000_s1163" type="#_x0000_t47" style="position:absolute;left:0;text-align:left;margin-left:254.65pt;margin-top:164.6pt;width:121.45pt;height:41.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ZIoEw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" adj="24506,-5877,21694,14151" filled="f" strokecolor="red">
                <v:textbox>
                  <w:txbxContent>
                    <w:p w14:paraId="23378CF2" w14:textId="77777777" w:rsidR="0008204C" w:rsidRDefault="0008204C" w:rsidP="00531C7A">
                      <w:pPr>
                        <w:jc w:val="center"/>
                      </w:pPr>
                    </w:p>
                  </w:txbxContent>
                </v:textbox>
                <o:callout v:ext="edit" minusx="t"/>
              </v:shape>
            </w:pict>
          </mc:Fallback>
        </mc:AlternateContent>
      </w:r>
      <w:r>
        <w:br w:type="page"/>
      </w:r>
      <w:r w:rsidR="0042278A">
        <w:rPr>
          <w:rFonts w:hint="eastAsia"/>
          <w:b/>
        </w:rPr>
        <w:lastRenderedPageBreak/>
        <w:t>(8</w:t>
      </w:r>
      <w:r w:rsidR="0042278A" w:rsidRPr="00A25C1A">
        <w:rPr>
          <w:rFonts w:hint="eastAsia"/>
          <w:b/>
        </w:rPr>
        <w:t>)</w:t>
      </w:r>
      <w:r w:rsidR="0042278A">
        <w:rPr>
          <w:rFonts w:hint="eastAsia"/>
        </w:rPr>
        <w:t xml:space="preserve"> </w:t>
      </w:r>
      <w:r w:rsidR="0074196F" w:rsidRPr="0074196F">
        <w:t>LANG for the c</w:t>
      </w:r>
      <w:r w:rsidR="0074196F">
        <w:t>onstruction device's login user</w:t>
      </w:r>
    </w:p>
    <w:p w14:paraId="193D584E" w14:textId="77777777" w:rsidR="0074196F" w:rsidRDefault="0074196F" w:rsidP="0074196F">
      <w:pPr>
        <w:pStyle w:val="a0"/>
        <w:numPr>
          <w:ilvl w:val="0"/>
          <w:numId w:val="0"/>
        </w:numPr>
        <w:ind w:firstLine="840"/>
      </w:pPr>
      <w:r>
        <w:t>The Login user's "LANG" supports the following: UTF-8/euc/shift_jis.</w:t>
      </w:r>
    </w:p>
    <w:p w14:paraId="61716C4B" w14:textId="77777777" w:rsidR="0074196F" w:rsidRDefault="0074196F" w:rsidP="0074196F">
      <w:pPr>
        <w:pStyle w:val="a0"/>
        <w:numPr>
          <w:ilvl w:val="0"/>
          <w:numId w:val="0"/>
        </w:numPr>
        <w:ind w:firstLine="840"/>
      </w:pPr>
      <w:r>
        <w:t>The Login user's "LANG" settings must be configured from the device list.</w:t>
      </w:r>
    </w:p>
    <w:p w14:paraId="13AB8A95" w14:textId="77777777" w:rsidR="0074196F" w:rsidRDefault="0074196F" w:rsidP="0074196F">
      <w:pPr>
        <w:pStyle w:val="a0"/>
        <w:numPr>
          <w:ilvl w:val="0"/>
          <w:numId w:val="0"/>
        </w:numPr>
        <w:ind w:leftChars="400" w:left="840"/>
      </w:pPr>
      <w:r>
        <w:t>If "euc" or "shift_jis" i used, the dialogue file may not be processed correctly due to the characteristics of the decoding process to UTF-8 of the pexpect module used in the communication control with the device.</w:t>
      </w:r>
    </w:p>
    <w:p w14:paraId="7F25A271" w14:textId="02FD0B9E" w:rsidR="0042278A" w:rsidRDefault="0042278A" w:rsidP="0074196F">
      <w:pPr>
        <w:pStyle w:val="a0"/>
        <w:numPr>
          <w:ilvl w:val="0"/>
          <w:numId w:val="0"/>
        </w:numPr>
        <w:ind w:leftChars="400" w:left="840"/>
      </w:pPr>
      <w:r w:rsidRPr="005473F2">
        <w:rPr>
          <w:rFonts w:hint="eastAsia"/>
        </w:rPr>
        <w:t>・</w:t>
      </w:r>
      <w:r w:rsidR="0074196F" w:rsidRPr="0074196F">
        <w:rPr>
          <w:rFonts w:hint="eastAsia"/>
        </w:rPr>
        <w:t>Some full-width characters( such as "</w:t>
      </w:r>
      <w:r w:rsidR="0074196F" w:rsidRPr="0074196F">
        <w:rPr>
          <w:rFonts w:hint="eastAsia"/>
        </w:rPr>
        <w:t>①②</w:t>
      </w:r>
      <w:r w:rsidR="0074196F" w:rsidRPr="0074196F">
        <w:rPr>
          <w:rFonts w:hint="eastAsia"/>
        </w:rPr>
        <w:t>" cannot be used with the UTF-8 decoder. Characters that are not decodable will be displayed as "??".</w:t>
      </w:r>
    </w:p>
    <w:p w14:paraId="6DE66366" w14:textId="77777777" w:rsidR="0074196F" w:rsidRDefault="0042278A" w:rsidP="0074196F">
      <w:pPr>
        <w:pStyle w:val="a0"/>
        <w:ind w:leftChars="400" w:left="1260"/>
      </w:pPr>
      <w:r w:rsidRPr="005473F2">
        <w:rPr>
          <w:rFonts w:hint="eastAsia"/>
        </w:rPr>
        <w:t>・</w:t>
      </w:r>
      <w:r w:rsidR="0074196F">
        <w:t>When some full-width characters ( such as " -, etc") are used in prompt waiting,</w:t>
      </w:r>
    </w:p>
    <w:p w14:paraId="61D5CCB3" w14:textId="3A802A74" w:rsidR="0042278A" w:rsidRDefault="0074196F" w:rsidP="0074196F">
      <w:pPr>
        <w:pStyle w:val="a0"/>
        <w:numPr>
          <w:ilvl w:val="0"/>
          <w:numId w:val="0"/>
        </w:numPr>
        <w:ind w:leftChars="400" w:left="840"/>
        <w:rPr>
          <w:ins w:id="221" w:author="作成者"/>
        </w:rPr>
      </w:pPr>
      <w:r>
        <w:t xml:space="preserve"> The waiting will end successfuly if the LANG is "UTF-8". If it is "euc/shift_jis" the wait will time out.</w:t>
      </w:r>
    </w:p>
    <w:p w14:paraId="621ACE69" w14:textId="77777777" w:rsidR="0042278A" w:rsidRDefault="0042278A" w:rsidP="0042278A">
      <w:pPr>
        <w:widowControl/>
        <w:jc w:val="left"/>
        <w:rPr>
          <w:ins w:id="222" w:author="作成者"/>
        </w:rPr>
      </w:pPr>
    </w:p>
    <w:p w14:paraId="0EAC43AD" w14:textId="77777777" w:rsidR="0074196F" w:rsidRDefault="0042278A" w:rsidP="0074196F">
      <w:pPr>
        <w:widowControl/>
        <w:ind w:firstLineChars="150" w:firstLine="316"/>
        <w:jc w:val="left"/>
      </w:pPr>
      <w:ins w:id="223" w:author="作成者">
        <w:r>
          <w:rPr>
            <w:rFonts w:hint="eastAsia"/>
            <w:b/>
          </w:rPr>
          <w:t>(9</w:t>
        </w:r>
        <w:r w:rsidRPr="00A25C1A">
          <w:rPr>
            <w:rFonts w:hint="eastAsia"/>
            <w:b/>
          </w:rPr>
          <w:t>)</w:t>
        </w:r>
        <w:r>
          <w:rPr>
            <w:rFonts w:hint="eastAsia"/>
          </w:rPr>
          <w:t xml:space="preserve"> </w:t>
        </w:r>
      </w:ins>
      <w:r w:rsidR="0074196F" w:rsidRPr="0074196F">
        <w:t>Termination codes for commands input to the Construction device.</w:t>
      </w:r>
    </w:p>
    <w:p w14:paraId="6BD54456" w14:textId="77777777" w:rsidR="0074196F" w:rsidRDefault="0074196F" w:rsidP="0074196F">
      <w:pPr>
        <w:widowControl/>
        <w:ind w:firstLineChars="150" w:firstLine="315"/>
        <w:jc w:val="left"/>
      </w:pPr>
      <w:r>
        <w:t>The Command's termination codes is "LF".</w:t>
      </w:r>
    </w:p>
    <w:p w14:paraId="13429F54" w14:textId="77777777" w:rsidR="0074196F" w:rsidRDefault="0074196F" w:rsidP="0074196F">
      <w:pPr>
        <w:widowControl/>
        <w:ind w:firstLineChars="150" w:firstLine="315"/>
        <w:jc w:val="left"/>
      </w:pPr>
      <w:r>
        <w:t>If it is "CRLF", add "/r" to the end of the command.</w:t>
      </w:r>
    </w:p>
    <w:p w14:paraId="18A9C6F2" w14:textId="02FBDC64" w:rsidR="0042278A" w:rsidRPr="00584F23" w:rsidRDefault="0042278A" w:rsidP="0074196F">
      <w:pPr>
        <w:widowControl/>
        <w:ind w:firstLineChars="150" w:firstLine="315"/>
        <w:jc w:val="left"/>
        <w:rPr>
          <w:ins w:id="224" w:author="作成者"/>
        </w:rPr>
      </w:pPr>
      <w:ins w:id="225" w:author="作成者">
        <w:r>
          <w:rPr>
            <w:rFonts w:hint="eastAsia"/>
            <w:noProof/>
          </w:rPr>
          <mc:AlternateContent>
            <mc:Choice Requires="wps">
              <w:drawing>
                <wp:anchor distT="0" distB="0" distL="114300" distR="114300" simplePos="0" relativeHeight="252027904" behindDoc="0" locked="0" layoutInCell="1" allowOverlap="1" wp14:anchorId="5AFA915B" wp14:editId="59A725ED">
                  <wp:simplePos x="0" y="0"/>
                  <wp:positionH relativeFrom="margin">
                    <wp:posOffset>912359</wp:posOffset>
                  </wp:positionH>
                  <wp:positionV relativeFrom="paragraph">
                    <wp:posOffset>105207</wp:posOffset>
                  </wp:positionV>
                  <wp:extent cx="4143375" cy="2286000"/>
                  <wp:effectExtent l="0" t="0" r="28575" b="19050"/>
                  <wp:wrapNone/>
                  <wp:docPr id="65" name="正方形/長方形 65"/>
                  <wp:cNvGraphicFramePr/>
                  <a:graphic xmlns:a="http://schemas.openxmlformats.org/drawingml/2006/main">
                    <a:graphicData uri="http://schemas.microsoft.com/office/word/2010/wordprocessingShape">
                      <wps:wsp>
                        <wps:cNvSpPr/>
                        <wps:spPr>
                          <a:xfrm>
                            <a:off x="0" y="0"/>
                            <a:ext cx="4143375" cy="228600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0946EF8" w14:textId="77777777" w:rsidR="0008204C" w:rsidRPr="009F7D46" w:rsidRDefault="0008204C" w:rsidP="0042278A">
                              <w:pPr>
                                <w:rPr>
                                  <w:ins w:id="226" w:author="作成者"/>
                                  <w:rFonts w:ascii="ＭＳ ゴシック" w:eastAsia="ＭＳ ゴシック" w:hAnsi="ＭＳ ゴシック"/>
                                </w:rPr>
                              </w:pPr>
                              <w:ins w:id="227" w:author="作成者">
                                <w:r w:rsidRPr="009F7D46">
                                  <w:rPr>
                                    <w:rFonts w:ascii="ＭＳ ゴシック" w:eastAsia="ＭＳ ゴシック" w:hAnsi="ＭＳ ゴシック"/>
                                  </w:rPr>
                                  <w:t>conf:</w:t>
                                </w:r>
                              </w:ins>
                            </w:p>
                            <w:p w14:paraId="6971EF97" w14:textId="77777777" w:rsidR="0008204C" w:rsidRPr="009F7D46" w:rsidRDefault="0008204C" w:rsidP="0042278A">
                              <w:pPr>
                                <w:rPr>
                                  <w:ins w:id="228" w:author="作成者"/>
                                  <w:rFonts w:ascii="ＭＳ ゴシック" w:eastAsia="ＭＳ ゴシック" w:hAnsi="ＭＳ ゴシック"/>
                                </w:rPr>
                              </w:pPr>
                              <w:ins w:id="229" w:author="作成者">
                                <w:r w:rsidRPr="009F7D46">
                                  <w:rPr>
                                    <w:rFonts w:ascii="ＭＳ ゴシック" w:eastAsia="ＭＳ ゴシック" w:hAnsi="ＭＳ ゴシック"/>
                                  </w:rPr>
                                  <w:t xml:space="preserve">  timeout: 10</w:t>
                                </w:r>
                              </w:ins>
                            </w:p>
                            <w:p w14:paraId="53016958" w14:textId="77777777" w:rsidR="0008204C" w:rsidRPr="009F7D46" w:rsidRDefault="0008204C" w:rsidP="0042278A">
                              <w:pPr>
                                <w:rPr>
                                  <w:ins w:id="230" w:author="作成者"/>
                                  <w:rFonts w:ascii="ＭＳ ゴシック" w:eastAsia="ＭＳ ゴシック" w:hAnsi="ＭＳ ゴシック"/>
                                </w:rPr>
                              </w:pPr>
                              <w:ins w:id="231" w:author="作成者">
                                <w:r w:rsidRPr="009F7D46">
                                  <w:rPr>
                                    <w:rFonts w:ascii="ＭＳ ゴシック" w:eastAsia="ＭＳ ゴシック" w:hAnsi="ＭＳ ゴシック"/>
                                  </w:rPr>
                                  <w:t>exec_list:</w:t>
                                </w:r>
                              </w:ins>
                            </w:p>
                            <w:p w14:paraId="7833279D" w14:textId="77777777" w:rsidR="0008204C" w:rsidRPr="009F7D46" w:rsidRDefault="0008204C" w:rsidP="0042278A">
                              <w:pPr>
                                <w:rPr>
                                  <w:ins w:id="232" w:author="作成者"/>
                                  <w:rFonts w:ascii="ＭＳ ゴシック" w:eastAsia="ＭＳ ゴシック" w:hAnsi="ＭＳ ゴシック"/>
                                </w:rPr>
                              </w:pPr>
                              <w:ins w:id="233" w:author="作成者">
                                <w:r w:rsidRPr="009F7D46">
                                  <w:rPr>
                                    <w:rFonts w:ascii="ＭＳ ゴシック" w:eastAsia="ＭＳ ゴシック" w:hAnsi="ＭＳ ゴシック"/>
                                  </w:rPr>
                                  <w:t xml:space="preserve">  - expect: 'password:'</w:t>
                                </w:r>
                              </w:ins>
                            </w:p>
                            <w:p w14:paraId="5D839949" w14:textId="77777777" w:rsidR="0008204C" w:rsidRPr="009F7D46" w:rsidRDefault="0008204C" w:rsidP="0042278A">
                              <w:pPr>
                                <w:rPr>
                                  <w:ins w:id="234" w:author="作成者"/>
                                  <w:rFonts w:ascii="ＭＳ ゴシック" w:eastAsia="ＭＳ ゴシック" w:hAnsi="ＭＳ ゴシック"/>
                                </w:rPr>
                              </w:pPr>
                              <w:ins w:id="235" w:author="作成者">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ins>
                            </w:p>
                            <w:p w14:paraId="1C9C6B0D" w14:textId="77777777" w:rsidR="0008204C" w:rsidRPr="009F7D46" w:rsidRDefault="0008204C" w:rsidP="0042278A">
                              <w:pPr>
                                <w:rPr>
                                  <w:ins w:id="236" w:author="作成者"/>
                                  <w:rFonts w:ascii="ＭＳ ゴシック" w:eastAsia="ＭＳ ゴシック" w:hAnsi="ＭＳ ゴシック"/>
                                </w:rPr>
                              </w:pPr>
                              <w:ins w:id="237" w:author="作成者">
                                <w:r w:rsidRPr="009F7D46">
                                  <w:rPr>
                                    <w:rFonts w:ascii="ＭＳ ゴシック" w:eastAsia="ＭＳ ゴシック" w:hAnsi="ＭＳ ゴシック"/>
                                  </w:rPr>
                                  <w:t xml:space="preserve">  - command: '{{ VAR_command }}\r"</w:t>
                                </w:r>
                              </w:ins>
                            </w:p>
                            <w:p w14:paraId="37C389EB" w14:textId="77777777" w:rsidR="0008204C" w:rsidRPr="009F7D46" w:rsidRDefault="0008204C" w:rsidP="0042278A">
                              <w:pPr>
                                <w:ind w:firstLineChars="200" w:firstLine="420"/>
                                <w:rPr>
                                  <w:ins w:id="238" w:author="作成者"/>
                                  <w:rFonts w:ascii="ＭＳ ゴシック" w:eastAsia="ＭＳ ゴシック" w:hAnsi="ＭＳ ゴシック"/>
                                </w:rPr>
                              </w:pPr>
                              <w:ins w:id="239" w:author="作成者">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ins>
                            </w:p>
                            <w:p w14:paraId="638EDF0D" w14:textId="77777777" w:rsidR="0008204C" w:rsidRPr="009F7D46" w:rsidRDefault="0008204C" w:rsidP="0042278A">
                              <w:pPr>
                                <w:rPr>
                                  <w:ins w:id="240" w:author="作成者"/>
                                  <w:rFonts w:ascii="ＭＳ ゴシック" w:eastAsia="ＭＳ ゴシック" w:hAnsi="ＭＳ ゴシック"/>
                                </w:rPr>
                              </w:pPr>
                              <w:ins w:id="241" w:author="作成者">
                                <w:r w:rsidRPr="009F7D46">
                                  <w:rPr>
                                    <w:rFonts w:ascii="ＭＳ ゴシック" w:eastAsia="ＭＳ ゴシック" w:hAnsi="ＭＳ ゴシック"/>
                                  </w:rPr>
                                  <w:t xml:space="preserve">  - state:   '{{ VAR_state }}\r'</w:t>
                                </w:r>
                              </w:ins>
                            </w:p>
                            <w:p w14:paraId="7B0FD806" w14:textId="77777777" w:rsidR="0008204C" w:rsidRPr="009F7D46" w:rsidRDefault="0008204C" w:rsidP="0042278A">
                              <w:pPr>
                                <w:jc w:val="center"/>
                                <w:rPr>
                                  <w:ins w:id="242" w:author="作成者"/>
                                  <w:rFonts w:ascii="ＭＳ ゴシック" w:eastAsia="ＭＳ ゴシック" w:hAnsi="ＭＳ ゴシック"/>
                                </w:rPr>
                              </w:pPr>
                              <w:ins w:id="243" w:author="作成者">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ins>
                            </w:p>
                            <w:p w14:paraId="29DF6A5F" w14:textId="77777777" w:rsidR="0008204C" w:rsidRPr="009F7D46" w:rsidRDefault="0008204C" w:rsidP="0042278A">
                              <w:pPr>
                                <w:rPr>
                                  <w:ins w:id="244" w:author="作成者"/>
                                  <w:rFonts w:ascii="ＭＳ ゴシック" w:eastAsia="ＭＳ ゴシック" w:hAnsi="ＭＳ ゴシック"/>
                                </w:rPr>
                              </w:pPr>
                              <w:ins w:id="245" w:author="作成者">
                                <w:r w:rsidRPr="009F7D46">
                                  <w:rPr>
                                    <w:rFonts w:ascii="ＭＳ ゴシック" w:eastAsia="ＭＳ ゴシック" w:hAnsi="ＭＳ ゴシック"/>
                                  </w:rPr>
                                  <w:t xml:space="preserve">    parameter:</w:t>
                                </w:r>
                              </w:ins>
                            </w:p>
                            <w:p w14:paraId="7B0092A7" w14:textId="77777777" w:rsidR="0008204C" w:rsidRPr="009F7D46" w:rsidRDefault="0008204C" w:rsidP="0042278A">
                              <w:pPr>
                                <w:rPr>
                                  <w:ins w:id="246" w:author="作成者"/>
                                  <w:rFonts w:ascii="ＭＳ ゴシック" w:eastAsia="ＭＳ ゴシック" w:hAnsi="ＭＳ ゴシック"/>
                                </w:rPr>
                              </w:pPr>
                              <w:ins w:id="247" w:author="作成者">
                                <w:r w:rsidRPr="009F7D46">
                                  <w:rPr>
                                    <w:rFonts w:ascii="ＭＳ ゴシック" w:eastAsia="ＭＳ ゴシック" w:hAnsi="ＭＳ ゴシック"/>
                                  </w:rPr>
                                  <w:t xml:space="preserve">      - '{{ VAR_parameter1 }}' </w:t>
                                </w:r>
                              </w:ins>
                            </w:p>
                            <w:p w14:paraId="60071032" w14:textId="77777777" w:rsidR="0008204C" w:rsidRPr="009F7D46" w:rsidRDefault="0008204C" w:rsidP="0042278A">
                              <w:pPr>
                                <w:rPr>
                                  <w:ins w:id="248" w:author="作成者"/>
                                  <w:rFonts w:ascii="ＭＳ ゴシック" w:eastAsia="ＭＳ ゴシック" w:hAnsi="ＭＳ ゴシック"/>
                                  <w:sz w:val="18"/>
                                  <w:szCs w:val="18"/>
                                </w:rPr>
                              </w:pPr>
                              <w:ins w:id="249" w:author="作成者">
                                <w:r w:rsidRPr="009F7D46">
                                  <w:rPr>
                                    <w:rFonts w:ascii="ＭＳ ゴシック" w:eastAsia="ＭＳ ゴシック" w:hAnsi="ＭＳ ゴシック"/>
                                  </w:rPr>
                                  <w:t xml:space="preserve">      - '{{ VAR_parameter2 }}'</w:t>
                                </w:r>
                              </w:ins>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915B" id="正方形/長方形 65" o:spid="_x0000_s1164" style="position:absolute;left:0;text-align:left;margin-left:71.85pt;margin-top:8.3pt;width:326.25pt;height:180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" fillcolor="#f2f2f2 [3052]" strokecolor="black [3213]">
                  <v:textbox inset="1mm,0,0,0">
                    <w:txbxContent>
                      <w:p w14:paraId="50946EF8" w14:textId="77777777" w:rsidR="0008204C" w:rsidRPr="009F7D46" w:rsidRDefault="0008204C" w:rsidP="0042278A">
                        <w:pPr>
                          <w:rPr>
                            <w:ins w:id="267" w:author="作成者"/>
                            <w:rFonts w:ascii="ＭＳ ゴシック" w:eastAsia="ＭＳ ゴシック" w:hAnsi="ＭＳ ゴシック"/>
                          </w:rPr>
                        </w:pPr>
                        <w:ins w:id="268" w:author="作成者">
                          <w:r w:rsidRPr="009F7D46">
                            <w:rPr>
                              <w:rFonts w:ascii="ＭＳ ゴシック" w:eastAsia="ＭＳ ゴシック" w:hAnsi="ＭＳ ゴシック"/>
                            </w:rPr>
                            <w:t>conf:</w:t>
                          </w:r>
                        </w:ins>
                      </w:p>
                      <w:p w14:paraId="6971EF97" w14:textId="77777777" w:rsidR="0008204C" w:rsidRPr="009F7D46" w:rsidRDefault="0008204C" w:rsidP="0042278A">
                        <w:pPr>
                          <w:rPr>
                            <w:ins w:id="269" w:author="作成者"/>
                            <w:rFonts w:ascii="ＭＳ ゴシック" w:eastAsia="ＭＳ ゴシック" w:hAnsi="ＭＳ ゴシック"/>
                          </w:rPr>
                        </w:pPr>
                        <w:ins w:id="270" w:author="作成者">
                          <w:r w:rsidRPr="009F7D46">
                            <w:rPr>
                              <w:rFonts w:ascii="ＭＳ ゴシック" w:eastAsia="ＭＳ ゴシック" w:hAnsi="ＭＳ ゴシック"/>
                            </w:rPr>
                            <w:t xml:space="preserve">  timeout: 10</w:t>
                          </w:r>
                        </w:ins>
                      </w:p>
                      <w:p w14:paraId="53016958" w14:textId="77777777" w:rsidR="0008204C" w:rsidRPr="009F7D46" w:rsidRDefault="0008204C" w:rsidP="0042278A">
                        <w:pPr>
                          <w:rPr>
                            <w:ins w:id="271" w:author="作成者"/>
                            <w:rFonts w:ascii="ＭＳ ゴシック" w:eastAsia="ＭＳ ゴシック" w:hAnsi="ＭＳ ゴシック"/>
                          </w:rPr>
                        </w:pPr>
                        <w:ins w:id="272" w:author="作成者">
                          <w:r w:rsidRPr="009F7D46">
                            <w:rPr>
                              <w:rFonts w:ascii="ＭＳ ゴシック" w:eastAsia="ＭＳ ゴシック" w:hAnsi="ＭＳ ゴシック"/>
                            </w:rPr>
                            <w:t>exec_list:</w:t>
                          </w:r>
                        </w:ins>
                      </w:p>
                      <w:p w14:paraId="7833279D" w14:textId="77777777" w:rsidR="0008204C" w:rsidRPr="009F7D46" w:rsidRDefault="0008204C" w:rsidP="0042278A">
                        <w:pPr>
                          <w:rPr>
                            <w:ins w:id="273" w:author="作成者"/>
                            <w:rFonts w:ascii="ＭＳ ゴシック" w:eastAsia="ＭＳ ゴシック" w:hAnsi="ＭＳ ゴシック"/>
                          </w:rPr>
                        </w:pPr>
                        <w:ins w:id="274" w:author="作成者">
                          <w:r w:rsidRPr="009F7D46">
                            <w:rPr>
                              <w:rFonts w:ascii="ＭＳ ゴシック" w:eastAsia="ＭＳ ゴシック" w:hAnsi="ＭＳ ゴシック"/>
                            </w:rPr>
                            <w:t xml:space="preserve">  - expect: 'password:'</w:t>
                          </w:r>
                        </w:ins>
                      </w:p>
                      <w:p w14:paraId="5D839949" w14:textId="77777777" w:rsidR="0008204C" w:rsidRPr="009F7D46" w:rsidRDefault="0008204C" w:rsidP="0042278A">
                        <w:pPr>
                          <w:rPr>
                            <w:ins w:id="275" w:author="作成者"/>
                            <w:rFonts w:ascii="ＭＳ ゴシック" w:eastAsia="ＭＳ ゴシック" w:hAnsi="ＭＳ ゴシック"/>
                          </w:rPr>
                        </w:pPr>
                        <w:ins w:id="276" w:author="作成者">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ins>
                      </w:p>
                      <w:p w14:paraId="1C9C6B0D" w14:textId="77777777" w:rsidR="0008204C" w:rsidRPr="009F7D46" w:rsidRDefault="0008204C" w:rsidP="0042278A">
                        <w:pPr>
                          <w:rPr>
                            <w:ins w:id="277" w:author="作成者"/>
                            <w:rFonts w:ascii="ＭＳ ゴシック" w:eastAsia="ＭＳ ゴシック" w:hAnsi="ＭＳ ゴシック"/>
                          </w:rPr>
                        </w:pPr>
                        <w:ins w:id="278" w:author="作成者">
                          <w:r w:rsidRPr="009F7D46">
                            <w:rPr>
                              <w:rFonts w:ascii="ＭＳ ゴシック" w:eastAsia="ＭＳ ゴシック" w:hAnsi="ＭＳ ゴシック"/>
                            </w:rPr>
                            <w:t xml:space="preserve">  - command: '{{ VAR_command }}\r"</w:t>
                          </w:r>
                        </w:ins>
                      </w:p>
                      <w:p w14:paraId="37C389EB" w14:textId="77777777" w:rsidR="0008204C" w:rsidRPr="009F7D46" w:rsidRDefault="0008204C" w:rsidP="0042278A">
                        <w:pPr>
                          <w:ind w:firstLineChars="200" w:firstLine="420"/>
                          <w:rPr>
                            <w:ins w:id="279" w:author="作成者"/>
                            <w:rFonts w:ascii="ＭＳ ゴシック" w:eastAsia="ＭＳ ゴシック" w:hAnsi="ＭＳ ゴシック"/>
                          </w:rPr>
                        </w:pPr>
                        <w:ins w:id="280" w:author="作成者">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ins>
                      </w:p>
                      <w:p w14:paraId="638EDF0D" w14:textId="77777777" w:rsidR="0008204C" w:rsidRPr="009F7D46" w:rsidRDefault="0008204C" w:rsidP="0042278A">
                        <w:pPr>
                          <w:rPr>
                            <w:ins w:id="281" w:author="作成者"/>
                            <w:rFonts w:ascii="ＭＳ ゴシック" w:eastAsia="ＭＳ ゴシック" w:hAnsi="ＭＳ ゴシック"/>
                          </w:rPr>
                        </w:pPr>
                        <w:ins w:id="282" w:author="作成者">
                          <w:r w:rsidRPr="009F7D46">
                            <w:rPr>
                              <w:rFonts w:ascii="ＭＳ ゴシック" w:eastAsia="ＭＳ ゴシック" w:hAnsi="ＭＳ ゴシック"/>
                            </w:rPr>
                            <w:t xml:space="preserve">  - state:   '{{ VAR_state }}\r'</w:t>
                          </w:r>
                        </w:ins>
                      </w:p>
                      <w:p w14:paraId="7B0FD806" w14:textId="77777777" w:rsidR="0008204C" w:rsidRPr="009F7D46" w:rsidRDefault="0008204C" w:rsidP="0042278A">
                        <w:pPr>
                          <w:jc w:val="center"/>
                          <w:rPr>
                            <w:ins w:id="283" w:author="作成者"/>
                            <w:rFonts w:ascii="ＭＳ ゴシック" w:eastAsia="ＭＳ ゴシック" w:hAnsi="ＭＳ ゴシック"/>
                          </w:rPr>
                        </w:pPr>
                        <w:ins w:id="284" w:author="作成者">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ins>
                      </w:p>
                      <w:p w14:paraId="29DF6A5F" w14:textId="77777777" w:rsidR="0008204C" w:rsidRPr="009F7D46" w:rsidRDefault="0008204C" w:rsidP="0042278A">
                        <w:pPr>
                          <w:rPr>
                            <w:ins w:id="285" w:author="作成者"/>
                            <w:rFonts w:ascii="ＭＳ ゴシック" w:eastAsia="ＭＳ ゴシック" w:hAnsi="ＭＳ ゴシック"/>
                          </w:rPr>
                        </w:pPr>
                        <w:ins w:id="286" w:author="作成者">
                          <w:r w:rsidRPr="009F7D46">
                            <w:rPr>
                              <w:rFonts w:ascii="ＭＳ ゴシック" w:eastAsia="ＭＳ ゴシック" w:hAnsi="ＭＳ ゴシック"/>
                            </w:rPr>
                            <w:t xml:space="preserve">    parameter:</w:t>
                          </w:r>
                        </w:ins>
                      </w:p>
                      <w:p w14:paraId="7B0092A7" w14:textId="77777777" w:rsidR="0008204C" w:rsidRPr="009F7D46" w:rsidRDefault="0008204C" w:rsidP="0042278A">
                        <w:pPr>
                          <w:rPr>
                            <w:ins w:id="287" w:author="作成者"/>
                            <w:rFonts w:ascii="ＭＳ ゴシック" w:eastAsia="ＭＳ ゴシック" w:hAnsi="ＭＳ ゴシック"/>
                          </w:rPr>
                        </w:pPr>
                        <w:ins w:id="288" w:author="作成者">
                          <w:r w:rsidRPr="009F7D46">
                            <w:rPr>
                              <w:rFonts w:ascii="ＭＳ ゴシック" w:eastAsia="ＭＳ ゴシック" w:hAnsi="ＭＳ ゴシック"/>
                            </w:rPr>
                            <w:t xml:space="preserve">      - '{{ VAR_parameter1 }}' </w:t>
                          </w:r>
                        </w:ins>
                      </w:p>
                      <w:p w14:paraId="60071032" w14:textId="77777777" w:rsidR="0008204C" w:rsidRPr="009F7D46" w:rsidRDefault="0008204C" w:rsidP="0042278A">
                        <w:pPr>
                          <w:rPr>
                            <w:ins w:id="289" w:author="作成者"/>
                            <w:rFonts w:ascii="ＭＳ ゴシック" w:eastAsia="ＭＳ ゴシック" w:hAnsi="ＭＳ ゴシック"/>
                            <w:sz w:val="18"/>
                            <w:szCs w:val="18"/>
                          </w:rPr>
                        </w:pPr>
                        <w:ins w:id="290" w:author="作成者">
                          <w:r w:rsidRPr="009F7D46">
                            <w:rPr>
                              <w:rFonts w:ascii="ＭＳ ゴシック" w:eastAsia="ＭＳ ゴシック" w:hAnsi="ＭＳ ゴシック"/>
                            </w:rPr>
                            <w:t xml:space="preserve">      - '{{ VAR_parameter2 }}'</w:t>
                          </w:r>
                        </w:ins>
                      </w:p>
                    </w:txbxContent>
                  </v:textbox>
                  <w10:wrap anchorx="margin"/>
                </v:rect>
              </w:pict>
            </mc:Fallback>
          </mc:AlternateContent>
        </w:r>
      </w:ins>
    </w:p>
    <w:p w14:paraId="4441DF3F" w14:textId="77777777" w:rsidR="0042278A" w:rsidRPr="00224511" w:rsidRDefault="0042278A">
      <w:pPr>
        <w:pStyle w:val="a0"/>
        <w:numPr>
          <w:ilvl w:val="0"/>
          <w:numId w:val="0"/>
        </w:numPr>
        <w:pPrChange w:id="250" w:author="作成者">
          <w:pPr>
            <w:pStyle w:val="a0"/>
            <w:numPr>
              <w:numId w:val="0"/>
            </w:numPr>
            <w:ind w:leftChars="400" w:left="840" w:firstLine="0"/>
          </w:pPr>
        </w:pPrChange>
      </w:pPr>
    </w:p>
    <w:p w14:paraId="2E1E499B" w14:textId="77777777" w:rsidR="0042278A" w:rsidRDefault="0042278A" w:rsidP="0042278A">
      <w:pPr>
        <w:widowControl/>
        <w:jc w:val="left"/>
      </w:pPr>
      <w:r>
        <w:br w:type="page"/>
      </w:r>
    </w:p>
    <w:p w14:paraId="4E4C0179" w14:textId="7BAD09FA" w:rsidR="00531C7A" w:rsidRPr="0042278A" w:rsidRDefault="00531C7A" w:rsidP="00531C7A">
      <w:pPr>
        <w:widowControl/>
        <w:jc w:val="left"/>
      </w:pPr>
    </w:p>
    <w:p w14:paraId="16B6EAAD" w14:textId="511BB911" w:rsidR="00531C7A" w:rsidRPr="00531C7A" w:rsidRDefault="00531C7A">
      <w:pPr>
        <w:widowControl/>
        <w:jc w:val="left"/>
      </w:pPr>
    </w:p>
    <w:p w14:paraId="5238C833" w14:textId="5509A3E7" w:rsidR="00161ACC" w:rsidRPr="00CE0420" w:rsidRDefault="00531C7A" w:rsidP="00747853">
      <w:pPr>
        <w:pStyle w:val="20"/>
      </w:pPr>
      <w:bookmarkStart w:id="251" w:name="_Ref32224618"/>
      <w:bookmarkStart w:id="252" w:name="_Toc105605734"/>
      <w:bookmarkEnd w:id="217"/>
      <w:bookmarkEnd w:id="218"/>
      <w:bookmarkEnd w:id="220"/>
      <w:r>
        <w:t>Write</w:t>
      </w:r>
      <w:r w:rsidR="009E7D1F" w:rsidRPr="009E7D1F">
        <w:t xml:space="preserve"> role package</w:t>
      </w:r>
      <w:r w:rsidR="00517244">
        <w:t xml:space="preserve"> </w:t>
      </w:r>
      <w:r w:rsidR="009E7D1F" w:rsidRPr="009E7D1F">
        <w:t>(Ansible-Legacy Role)</w:t>
      </w:r>
      <w:bookmarkEnd w:id="251"/>
      <w:bookmarkEnd w:id="252"/>
    </w:p>
    <w:p w14:paraId="1C95FB00" w14:textId="15412243" w:rsidR="00293EA0" w:rsidRDefault="00014CDC" w:rsidP="00293EA0">
      <w:pPr>
        <w:ind w:firstLineChars="150" w:firstLine="315"/>
      </w:pPr>
      <w:r w:rsidRPr="00014CDC">
        <w:t>Please refer to the Ansible best practices official manual for the basic format.</w:t>
      </w:r>
    </w:p>
    <w:p w14:paraId="40CAEC24" w14:textId="57928D3F" w:rsidR="00293EA0" w:rsidRDefault="00014CDC" w:rsidP="00293EA0">
      <w:pPr>
        <w:ind w:firstLineChars="150" w:firstLine="315"/>
      </w:pPr>
      <w:r w:rsidRPr="00014CDC">
        <w:t>Please use UTF-8 for the character encoding</w:t>
      </w:r>
      <w:r>
        <w:t>.</w:t>
      </w:r>
    </w:p>
    <w:p w14:paraId="257FAF5B" w14:textId="5E60C30E" w:rsidR="00293EA0" w:rsidRDefault="00014CDC" w:rsidP="00293EA0">
      <w:pPr>
        <w:ind w:leftChars="150" w:left="315"/>
      </w:pPr>
      <w:r w:rsidRPr="00014CDC">
        <w:t xml:space="preserve">This section </w:t>
      </w:r>
      <w:r w:rsidR="00531C7A">
        <w:t>write</w:t>
      </w:r>
      <w:r w:rsidRPr="00014CDC">
        <w:t>s the directory that is required to be in the zip file of role package file uploaded in "</w:t>
      </w:r>
      <w:r w:rsidR="00D07163">
        <w:rPr>
          <w:u w:val="single"/>
        </w:rPr>
        <w:t>5.3.4</w:t>
      </w:r>
      <w:r w:rsidR="00364F2D" w:rsidRPr="00364F2D">
        <w:rPr>
          <w:u w:val="single"/>
        </w:rPr>
        <w:t xml:space="preserve"> </w:t>
      </w:r>
      <w:r w:rsidR="00364F2D" w:rsidRPr="00364F2D">
        <w:rPr>
          <w:u w:val="single"/>
        </w:rPr>
        <w:fldChar w:fldCharType="begin"/>
      </w:r>
      <w:r w:rsidR="00364F2D" w:rsidRPr="00364F2D">
        <w:rPr>
          <w:u w:val="single"/>
        </w:rPr>
        <w:instrText xml:space="preserve"> REF _Ref31900626 \h </w:instrText>
      </w:r>
      <w:r w:rsidR="00364F2D" w:rsidRPr="00364F2D">
        <w:rPr>
          <w:u w:val="single"/>
        </w:rPr>
      </w:r>
      <w:r w:rsidR="00364F2D" w:rsidRPr="00364F2D">
        <w:rPr>
          <w:u w:val="single"/>
        </w:rPr>
        <w:fldChar w:fldCharType="separate"/>
      </w:r>
      <w:r w:rsidR="0008204C" w:rsidRPr="00BE3B31">
        <w:rPr>
          <w:rFonts w:cs="ＭＳ Ｐゴシック"/>
          <w:color w:val="000000"/>
          <w:kern w:val="0"/>
        </w:rPr>
        <w:t>Role package list</w:t>
      </w:r>
      <w:r w:rsidR="0008204C">
        <w:rPr>
          <w:rFonts w:cs="ＭＳ Ｐゴシック"/>
          <w:color w:val="000000"/>
          <w:kern w:val="0"/>
        </w:rPr>
        <w:t xml:space="preserve"> </w:t>
      </w:r>
      <w:r w:rsidR="0008204C" w:rsidRPr="00BE3B31">
        <w:rPr>
          <w:rFonts w:cs="ＭＳ Ｐゴシック"/>
          <w:color w:val="000000"/>
          <w:kern w:val="0"/>
        </w:rPr>
        <w:t>(Ansible-Legacy Role only)</w:t>
      </w:r>
      <w:r w:rsidR="00364F2D" w:rsidRPr="00364F2D">
        <w:rPr>
          <w:u w:val="single"/>
        </w:rPr>
        <w:fldChar w:fldCharType="end"/>
      </w:r>
      <w:r w:rsidRPr="00014CDC">
        <w:t>" and the process in ITA</w:t>
      </w:r>
      <w:r>
        <w:t>.</w:t>
      </w:r>
    </w:p>
    <w:p w14:paraId="7930FDE8" w14:textId="77777777" w:rsidR="00014CDC" w:rsidRPr="00014CDC" w:rsidRDefault="00014CDC" w:rsidP="00293EA0">
      <w:pPr>
        <w:ind w:leftChars="150" w:left="315"/>
        <w:rPr>
          <w:rFonts w:cs="Arial"/>
        </w:rPr>
      </w:pPr>
    </w:p>
    <w:p w14:paraId="76FF4421" w14:textId="33D4D92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Parent directory</w:t>
      </w:r>
      <w:r w:rsidRPr="00014CDC">
        <w:rPr>
          <w:rFonts w:eastAsia="ＭＳ ゴシック" w:cs="Arial"/>
          <w:b/>
          <w:sz w:val="16"/>
          <w:szCs w:val="16"/>
        </w:rPr>
        <w:t>)</w:t>
      </w:r>
      <w:r w:rsidRPr="00014CDC">
        <w:rPr>
          <w:rFonts w:eastAsia="ＭＳ ゴシック" w:cs="Arial"/>
          <w:b/>
          <w:sz w:val="16"/>
          <w:szCs w:val="16"/>
        </w:rPr>
        <w:tab/>
      </w:r>
      <w:r w:rsidRPr="00014CDC">
        <w:rPr>
          <w:rFonts w:eastAsia="ＭＳ ゴシック" w:cs="Arial"/>
          <w:b/>
          <w:sz w:val="16"/>
          <w:szCs w:val="16"/>
        </w:rPr>
        <w:tab/>
      </w:r>
    </w:p>
    <w:p w14:paraId="39E5A11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9620058" w14:textId="5E4DBE15" w:rsidR="00D81AE9" w:rsidRPr="00014CDC" w:rsidRDefault="00014CDC" w:rsidP="00D81AE9">
      <w:pPr>
        <w:ind w:leftChars="150" w:left="315"/>
        <w:rPr>
          <w:rFonts w:eastAsia="ＭＳ ゴシック" w:cs="Arial"/>
          <w:b/>
          <w:sz w:val="16"/>
          <w:szCs w:val="16"/>
        </w:rPr>
      </w:pPr>
      <w:r>
        <w:rPr>
          <w:rFonts w:eastAsia="ＭＳ ゴシック" w:cs="Arial"/>
          <w:b/>
          <w:sz w:val="16"/>
          <w:szCs w:val="16"/>
        </w:rPr>
        <w:t>├─site.yml</w:t>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site.yml(master Playbook) is created in ITA.</w:t>
      </w:r>
    </w:p>
    <w:p w14:paraId="7FB3F5A6" w14:textId="337CCD7D"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Pr>
          <w:rFonts w:eastAsia="ＭＳ ゴシック" w:cs="Arial"/>
          <w:b/>
          <w:sz w:val="16"/>
          <w:szCs w:val="16"/>
        </w:rPr>
        <w:tab/>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The file will be overwritten if exists.</w:t>
      </w:r>
    </w:p>
    <w:p w14:paraId="35E3DEA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01E1CEE4" w14:textId="50348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8146A6" w:rsidRPr="00014CDC">
        <w:rPr>
          <w:rFonts w:eastAsia="ＭＳ ゴシック" w:cs="Arial"/>
          <w:b/>
          <w:sz w:val="16"/>
          <w:szCs w:val="16"/>
        </w:rPr>
        <w:t>hosts</w:t>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hosts</w:t>
      </w:r>
      <w:r w:rsidR="00014CDC" w:rsidRPr="00014CDC">
        <w:rPr>
          <w:rFonts w:eastAsia="ＭＳ ゴシック" w:cs="Arial"/>
          <w:b/>
          <w:sz w:val="16"/>
          <w:szCs w:val="16"/>
        </w:rPr>
        <w:t xml:space="preserve"> file is created in ITA.</w:t>
      </w:r>
    </w:p>
    <w:p w14:paraId="4ECABDF8" w14:textId="4C47D6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file will be overwritten if exists.</w:t>
      </w:r>
    </w:p>
    <w:p w14:paraId="52E6B554"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7C72703" w14:textId="5976C55A"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├─group_vars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group variables are not handled.</w:t>
      </w:r>
    </w:p>
    <w:p w14:paraId="2E309394" w14:textId="4F89197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group_vars directory will be removed if exists</w:t>
      </w:r>
      <w:r w:rsidR="005D4428">
        <w:rPr>
          <w:rFonts w:eastAsia="ＭＳ ゴシック" w:cs="Arial"/>
          <w:b/>
          <w:sz w:val="16"/>
          <w:szCs w:val="16"/>
        </w:rPr>
        <w:t>.</w:t>
      </w:r>
    </w:p>
    <w:p w14:paraId="189A676A"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67E0E65" w14:textId="2272FB4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├─host_vars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variables are created in ITA.</w:t>
      </w:r>
    </w:p>
    <w:p w14:paraId="5CFB1E11" w14:textId="6F0E4C0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This directory will be overwritten if it exists.</w:t>
      </w:r>
    </w:p>
    <w:p w14:paraId="28BD693D"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6D6134D" w14:textId="5FC54719"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ITA readme</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ITA readme is defined for every role. Error doesn't occur even if the file deosn't exist</w:t>
      </w:r>
    </w:p>
    <w:p w14:paraId="12F03239" w14:textId="7A5CFDC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naming rule of ITA readme file name</w:t>
      </w:r>
      <w:r w:rsidR="00014CDC">
        <w:rPr>
          <w:rFonts w:eastAsia="ＭＳ ゴシック" w:cs="Arial"/>
          <w:b/>
          <w:sz w:val="16"/>
          <w:szCs w:val="16"/>
        </w:rPr>
        <w:t xml:space="preserve">: </w:t>
      </w:r>
    </w:p>
    <w:p w14:paraId="23C370E0" w14:textId="15368C2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ita_readme_[</w:t>
      </w:r>
      <w:r w:rsidR="00014CDC" w:rsidRPr="00014CDC">
        <w:rPr>
          <w:rFonts w:eastAsia="ＭＳ ゴシック" w:cs="Arial"/>
          <w:b/>
          <w:sz w:val="16"/>
          <w:szCs w:val="16"/>
        </w:rPr>
        <w:t>role_name</w:t>
      </w:r>
      <w:r w:rsidRPr="00014CDC">
        <w:rPr>
          <w:rFonts w:eastAsia="ＭＳ ゴシック" w:cs="Arial"/>
          <w:b/>
          <w:sz w:val="16"/>
          <w:szCs w:val="16"/>
        </w:rPr>
        <w:t>].yml</w:t>
      </w:r>
    </w:p>
    <w:p w14:paraId="1BCE15BF" w14:textId="433726F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5D4428">
        <w:rPr>
          <w:rFonts w:eastAsia="ＭＳ ゴシック" w:cs="Arial"/>
          <w:b/>
          <w:sz w:val="16"/>
          <w:szCs w:val="16"/>
        </w:rPr>
        <w:t xml:space="preserve">  </w:t>
      </w:r>
      <w:r w:rsidRPr="00014CDC">
        <w:rPr>
          <w:rFonts w:eastAsia="ＭＳ ゴシック" w:cs="Arial"/>
          <w:b/>
          <w:sz w:val="16"/>
          <w:szCs w:val="16"/>
        </w:rPr>
        <w:t>e.g.)</w:t>
      </w:r>
    </w:p>
    <w:p w14:paraId="4C250818" w14:textId="6CD47A5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ita_readme_mysql.yml</w:t>
      </w:r>
    </w:p>
    <w:p w14:paraId="43B4540A" w14:textId="0DD0EE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ita_readme_mysql%install.yml</w:t>
      </w:r>
    </w:p>
    <w:p w14:paraId="65BD5B78" w14:textId="08F9599F"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014CDC" w:rsidRPr="00014CDC">
        <w:rPr>
          <w:rFonts w:ascii="ＭＳ ゴシック" w:eastAsia="ＭＳ ゴシック" w:hAnsi="ＭＳ ゴシック" w:cs="ＭＳ ゴシック" w:hint="eastAsia"/>
          <w:b/>
          <w:sz w:val="16"/>
          <w:szCs w:val="16"/>
        </w:rPr>
        <w:t>※</w:t>
      </w:r>
      <w:r w:rsidR="00014CDC" w:rsidRPr="00014CDC">
        <w:rPr>
          <w:rFonts w:eastAsia="ＭＳ ゴシック" w:cs="Arial"/>
          <w:b/>
          <w:sz w:val="16"/>
          <w:szCs w:val="16"/>
        </w:rPr>
        <w:t>If role is in a deep directory hierarchy,</w:t>
      </w:r>
    </w:p>
    <w:p w14:paraId="7808DCDF" w14:textId="19B279F3" w:rsidR="00D81AE9" w:rsidRPr="00014CDC" w:rsidRDefault="008146A6"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replacing “/” in the role name with “%” is required.</w:t>
      </w:r>
    </w:p>
    <w:p w14:paraId="0912110D" w14:textId="77777777" w:rsidR="00D76096" w:rsidRPr="00014CDC" w:rsidRDefault="00D76096" w:rsidP="00D76096">
      <w:pPr>
        <w:ind w:leftChars="150" w:left="315"/>
        <w:rPr>
          <w:rFonts w:eastAsia="ＭＳ ゴシック" w:cs="Arial"/>
          <w:b/>
          <w:sz w:val="16"/>
          <w:szCs w:val="16"/>
        </w:rPr>
      </w:pPr>
      <w:r w:rsidRPr="00014CDC">
        <w:rPr>
          <w:rFonts w:eastAsia="ＭＳ ゴシック" w:cs="Arial"/>
          <w:b/>
          <w:sz w:val="16"/>
          <w:szCs w:val="16"/>
        </w:rPr>
        <w:t>│</w:t>
      </w:r>
    </w:p>
    <w:p w14:paraId="070E3DAB" w14:textId="4BC8A53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C4D5A">
        <w:rPr>
          <w:rFonts w:eastAsia="ＭＳ ゴシック" w:cs="Arial"/>
          <w:b/>
          <w:sz w:val="16"/>
          <w:szCs w:val="16"/>
        </w:rPr>
        <w:t>translation table</w:t>
      </w:r>
      <w:r w:rsidR="005D4428">
        <w:rPr>
          <w:rFonts w:eastAsia="ＭＳ ゴシック" w:cs="Arial"/>
          <w:b/>
          <w:sz w:val="16"/>
          <w:szCs w:val="16"/>
        </w:rPr>
        <w:tab/>
      </w:r>
      <w:r w:rsidR="000C4D5A">
        <w:rPr>
          <w:rFonts w:eastAsia="ＭＳ ゴシック" w:cs="Arial"/>
          <w:b/>
          <w:sz w:val="16"/>
          <w:szCs w:val="16"/>
        </w:rPr>
        <w:t>Translation table</w:t>
      </w:r>
      <w:r w:rsidR="00014CDC" w:rsidRPr="00014CDC">
        <w:rPr>
          <w:rFonts w:eastAsia="ＭＳ ゴシック" w:cs="Arial"/>
          <w:b/>
          <w:sz w:val="16"/>
          <w:szCs w:val="16"/>
        </w:rPr>
        <w:t xml:space="preserve"> is defined for every role.</w:t>
      </w:r>
      <w:r w:rsidR="00014CDC">
        <w:rPr>
          <w:rFonts w:eastAsia="ＭＳ ゴシック" w:cs="Arial"/>
          <w:b/>
          <w:sz w:val="16"/>
          <w:szCs w:val="16"/>
        </w:rPr>
        <w:t xml:space="preserve"> </w:t>
      </w:r>
      <w:r w:rsidR="00014CDC" w:rsidRPr="00014CDC">
        <w:rPr>
          <w:rFonts w:eastAsia="ＭＳ ゴシック" w:cs="Arial"/>
          <w:b/>
          <w:sz w:val="16"/>
          <w:szCs w:val="16"/>
        </w:rPr>
        <w:t>Error doesn'st occur even if the file deosn't exist</w:t>
      </w:r>
    </w:p>
    <w:p w14:paraId="04DA632F" w14:textId="66D891C4"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 xml:space="preserve">The naming rule of </w:t>
      </w:r>
      <w:r w:rsidR="000C4D5A">
        <w:rPr>
          <w:rFonts w:eastAsia="ＭＳ ゴシック" w:cs="Arial"/>
          <w:b/>
          <w:sz w:val="16"/>
          <w:szCs w:val="16"/>
        </w:rPr>
        <w:t>translation table</w:t>
      </w:r>
      <w:r w:rsidR="005D4428" w:rsidRPr="005D4428">
        <w:rPr>
          <w:rFonts w:eastAsia="ＭＳ ゴシック" w:cs="Arial"/>
          <w:b/>
          <w:sz w:val="16"/>
          <w:szCs w:val="16"/>
        </w:rPr>
        <w:t xml:space="preserve"> file name</w:t>
      </w:r>
    </w:p>
    <w:p w14:paraId="491BA690" w14:textId="7528AE9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Pr="00014CDC">
        <w:rPr>
          <w:rFonts w:eastAsia="ＭＳ ゴシック" w:cs="Arial"/>
          <w:b/>
          <w:sz w:val="16"/>
          <w:szCs w:val="16"/>
        </w:rPr>
        <w:t>ita_translation-table_[</w:t>
      </w:r>
      <w:r w:rsidR="005D4428">
        <w:rPr>
          <w:rFonts w:eastAsia="ＭＳ ゴシック" w:cs="Arial" w:hint="eastAsia"/>
          <w:b/>
          <w:sz w:val="16"/>
          <w:szCs w:val="16"/>
        </w:rPr>
        <w:t>r</w:t>
      </w:r>
      <w:r w:rsidR="005D4428">
        <w:rPr>
          <w:rFonts w:eastAsia="ＭＳ ゴシック" w:cs="Arial"/>
          <w:b/>
          <w:sz w:val="16"/>
          <w:szCs w:val="16"/>
        </w:rPr>
        <w:t>ole_name</w:t>
      </w:r>
      <w:r w:rsidRPr="00014CDC">
        <w:rPr>
          <w:rFonts w:eastAsia="ＭＳ ゴシック" w:cs="Arial"/>
          <w:b/>
          <w:sz w:val="16"/>
          <w:szCs w:val="16"/>
        </w:rPr>
        <w:t>].txt</w:t>
      </w:r>
    </w:p>
    <w:p w14:paraId="44D1CDC2"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e.g.)</w:t>
      </w:r>
    </w:p>
    <w:p w14:paraId="3FCF7773" w14:textId="063E5F4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005D4428">
        <w:rPr>
          <w:rFonts w:eastAsia="ＭＳ ゴシック" w:cs="Arial"/>
          <w:b/>
          <w:sz w:val="16"/>
          <w:szCs w:val="16"/>
        </w:rPr>
        <w:t>: mysql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ita_translation-table_mysql.txt</w:t>
      </w:r>
    </w:p>
    <w:p w14:paraId="152646CE" w14:textId="6123363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ita_translation-table_mysql%install.txt</w:t>
      </w:r>
    </w:p>
    <w:p w14:paraId="222CFE3E" w14:textId="0351D8DB"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ascii="ＭＳ ゴシック" w:eastAsia="ＭＳ ゴシック" w:hAnsi="ＭＳ ゴシック" w:cs="ＭＳ ゴシック" w:hint="eastAsia"/>
          <w:b/>
          <w:sz w:val="16"/>
          <w:szCs w:val="16"/>
        </w:rPr>
        <w:t>※</w:t>
      </w:r>
      <w:r w:rsidR="005D4428" w:rsidRPr="00014CDC">
        <w:rPr>
          <w:rFonts w:eastAsia="ＭＳ ゴシック" w:cs="Arial"/>
          <w:b/>
          <w:sz w:val="16"/>
          <w:szCs w:val="16"/>
        </w:rPr>
        <w:t>If role is in a deep directory hierarchy,</w:t>
      </w:r>
    </w:p>
    <w:p w14:paraId="3322645F" w14:textId="693B8196"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eastAsia="ＭＳ ゴシック" w:cs="Arial"/>
          <w:b/>
          <w:sz w:val="16"/>
          <w:szCs w:val="16"/>
        </w:rPr>
        <w:t>replacing “/” in the role name with “%” is required.</w:t>
      </w:r>
    </w:p>
    <w:p w14:paraId="08484F41"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59153446" w14:textId="47DF3C42"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r>
        <w:rPr>
          <w:rFonts w:eastAsia="ＭＳ ゴシック" w:cs="Arial"/>
          <w:b/>
          <w:sz w:val="16"/>
          <w:szCs w:val="16"/>
        </w:rPr>
        <w:tab/>
      </w:r>
      <w:r>
        <w:rPr>
          <w:rFonts w:eastAsia="ＭＳ ゴシック" w:cs="Arial"/>
          <w:b/>
          <w:sz w:val="16"/>
          <w:szCs w:val="16"/>
        </w:rPr>
        <w:tab/>
      </w:r>
      <w:r w:rsidRPr="005D4428">
        <w:rPr>
          <w:rFonts w:eastAsia="ＭＳ ゴシック" w:cs="Arial"/>
          <w:b/>
          <w:sz w:val="16"/>
          <w:szCs w:val="16"/>
        </w:rPr>
        <w:t>ITA does not concern if other directory or file exists other the directory or file above</w:t>
      </w:r>
      <w:r>
        <w:rPr>
          <w:rFonts w:eastAsia="ＭＳ ゴシック" w:cs="Arial"/>
          <w:b/>
          <w:sz w:val="16"/>
          <w:szCs w:val="16"/>
        </w:rPr>
        <w:t>.</w:t>
      </w:r>
    </w:p>
    <w:p w14:paraId="1D833C18"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4EA53651" w14:textId="593D29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└─roles</w:t>
      </w:r>
      <w:r w:rsidR="005D4428">
        <w:tab/>
      </w:r>
      <w:r w:rsidR="005D4428">
        <w:tab/>
      </w:r>
      <w:r w:rsidR="005D4428" w:rsidRPr="005D4428">
        <w:rPr>
          <w:rFonts w:eastAsia="ＭＳ ゴシック" w:cs="Arial"/>
          <w:b/>
          <w:sz w:val="16"/>
          <w:szCs w:val="16"/>
        </w:rPr>
        <w:t>Error occur during upload if the roles directory does not exist</w:t>
      </w:r>
      <w:r w:rsidR="005D4428">
        <w:rPr>
          <w:rFonts w:eastAsia="ＭＳ ゴシック" w:cs="Arial"/>
          <w:b/>
          <w:sz w:val="16"/>
          <w:szCs w:val="16"/>
        </w:rPr>
        <w:t>.</w:t>
      </w:r>
    </w:p>
    <w:p w14:paraId="332193D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2A31BE2E" w14:textId="3D5988F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5D4428">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①</w:t>
      </w:r>
      <w:r w:rsidR="008146A6" w:rsidRPr="00014CDC">
        <w:rPr>
          <w:rFonts w:eastAsia="ＭＳ ゴシック" w:cs="Arial"/>
          <w:b/>
          <w:sz w:val="16"/>
          <w:szCs w:val="16"/>
        </w:rPr>
        <w:t>]</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 xml:space="preserve">Error </w:t>
      </w:r>
      <w:r w:rsidR="005D4428">
        <w:rPr>
          <w:rFonts w:eastAsia="ＭＳ ゴシック" w:cs="Arial"/>
          <w:b/>
          <w:sz w:val="16"/>
          <w:szCs w:val="16"/>
        </w:rPr>
        <w:t>occur during upload if the role name</w:t>
      </w:r>
      <w:r w:rsidR="005D4428" w:rsidRPr="005D4428">
        <w:rPr>
          <w:rFonts w:eastAsia="ＭＳ ゴシック" w:cs="Arial"/>
          <w:b/>
          <w:sz w:val="16"/>
          <w:szCs w:val="16"/>
        </w:rPr>
        <w:t xml:space="preserve"> directory does not exist</w:t>
      </w:r>
      <w:r w:rsidR="005D4428">
        <w:rPr>
          <w:rFonts w:eastAsia="ＭＳ ゴシック" w:cs="Arial"/>
          <w:b/>
          <w:sz w:val="16"/>
          <w:szCs w:val="16"/>
        </w:rPr>
        <w:t>.</w:t>
      </w:r>
    </w:p>
    <w:p w14:paraId="5159B617" w14:textId="6FA0E5C5" w:rsidR="00D81AE9" w:rsidRPr="00014CDC" w:rsidRDefault="005D4428" w:rsidP="00D81AE9">
      <w:pPr>
        <w:ind w:leftChars="150" w:left="315"/>
        <w:rPr>
          <w:rFonts w:eastAsia="ＭＳ ゴシック" w:cs="Arial"/>
          <w:b/>
          <w:sz w:val="16"/>
          <w:szCs w:val="16"/>
        </w:rPr>
      </w:pPr>
      <w:r>
        <w:rPr>
          <w:rFonts w:eastAsia="ＭＳ ゴシック" w:cs="Arial"/>
          <w:b/>
          <w:sz w:val="16"/>
          <w:szCs w:val="16"/>
        </w:rPr>
        <w:lastRenderedPageBreak/>
        <w:t xml:space="preserve">    │  │                   </w:t>
      </w:r>
      <w:r w:rsidRPr="005D4428">
        <w:rPr>
          <w:rFonts w:eastAsia="ＭＳ ゴシック" w:cs="Arial"/>
          <w:b/>
          <w:sz w:val="16"/>
          <w:szCs w:val="16"/>
        </w:rPr>
        <w:t xml:space="preserve">Handle the directory containing tasks directory as </w:t>
      </w:r>
      <w:r>
        <w:rPr>
          <w:rFonts w:eastAsia="ＭＳ ゴシック" w:cs="Arial"/>
          <w:b/>
          <w:sz w:val="16"/>
          <w:szCs w:val="16"/>
        </w:rPr>
        <w:t xml:space="preserve">a </w:t>
      </w:r>
      <w:r w:rsidRPr="005D4428">
        <w:rPr>
          <w:rFonts w:eastAsia="ＭＳ ゴシック" w:cs="Arial"/>
          <w:b/>
          <w:sz w:val="16"/>
          <w:szCs w:val="16"/>
        </w:rPr>
        <w:t>role</w:t>
      </w:r>
      <w:r>
        <w:rPr>
          <w:rFonts w:eastAsia="ＭＳ ゴシック" w:cs="Arial"/>
          <w:b/>
          <w:sz w:val="16"/>
          <w:szCs w:val="16"/>
        </w:rPr>
        <w:t>.</w:t>
      </w:r>
    </w:p>
    <w:p w14:paraId="79AB5FDA" w14:textId="725CBA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w:t>
      </w:r>
      <w:r w:rsidR="005D4428">
        <w:rPr>
          <w:rFonts w:eastAsia="ＭＳ ゴシック" w:cs="Arial"/>
          <w:b/>
          <w:sz w:val="16"/>
          <w:szCs w:val="16"/>
        </w:rPr>
        <w:t>Error</w:t>
      </w:r>
      <w:r w:rsidR="005D4428" w:rsidRPr="005D4428">
        <w:rPr>
          <w:rFonts w:eastAsia="ＭＳ ゴシック" w:cs="Arial"/>
          <w:b/>
          <w:sz w:val="16"/>
          <w:szCs w:val="16"/>
        </w:rPr>
        <w:t>s doesn't occur even if the directory hierarchy is deep</w:t>
      </w:r>
      <w:r w:rsidR="005D4428">
        <w:rPr>
          <w:rFonts w:eastAsia="ＭＳ ゴシック" w:cs="Arial"/>
          <w:b/>
          <w:sz w:val="16"/>
          <w:szCs w:val="16"/>
        </w:rPr>
        <w:t>.</w:t>
      </w:r>
    </w:p>
    <w:p w14:paraId="3E8923AF" w14:textId="69A532D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014CDC" w:rsidRPr="00014CDC">
        <w:rPr>
          <w:rFonts w:eastAsia="ＭＳ ゴシック" w:cs="Arial"/>
          <w:b/>
          <w:sz w:val="16"/>
          <w:szCs w:val="16"/>
        </w:rPr>
        <w:t xml:space="preserve">            </w:t>
      </w:r>
      <w:r w:rsidRPr="00014CDC">
        <w:rPr>
          <w:rFonts w:eastAsia="ＭＳ ゴシック" w:cs="Arial"/>
          <w:b/>
          <w:sz w:val="16"/>
          <w:szCs w:val="16"/>
        </w:rPr>
        <w:t xml:space="preserve">  </w:t>
      </w:r>
    </w:p>
    <w:p w14:paraId="2E2AC339" w14:textId="09D03A23" w:rsidR="00D81AE9" w:rsidRPr="00014CDC" w:rsidRDefault="006C7115" w:rsidP="00D81AE9">
      <w:pPr>
        <w:ind w:leftChars="150" w:left="315"/>
        <w:rPr>
          <w:rFonts w:eastAsia="ＭＳ ゴシック" w:cs="Arial"/>
          <w:b/>
          <w:sz w:val="16"/>
          <w:szCs w:val="16"/>
        </w:rPr>
      </w:pPr>
      <w:r>
        <w:rPr>
          <w:rFonts w:eastAsia="ＭＳ ゴシック" w:cs="Arial"/>
          <w:b/>
          <w:sz w:val="16"/>
          <w:szCs w:val="16"/>
        </w:rPr>
        <w:t xml:space="preserve">    │  ├─readme.md</w:t>
      </w:r>
      <w:r w:rsidR="005D4428">
        <w:rPr>
          <w:rFonts w:eastAsia="ＭＳ ゴシック" w:cs="Arial"/>
          <w:b/>
          <w:sz w:val="16"/>
          <w:szCs w:val="16"/>
        </w:rPr>
        <w:tab/>
      </w:r>
      <w:r w:rsidR="005D4428" w:rsidRPr="005D4428">
        <w:rPr>
          <w:rFonts w:eastAsia="ＭＳ ゴシック" w:cs="Arial"/>
          <w:b/>
          <w:sz w:val="16"/>
          <w:szCs w:val="16"/>
        </w:rPr>
        <w:t>ITA does not concern with the file</w:t>
      </w:r>
      <w:r w:rsidR="005D4428">
        <w:rPr>
          <w:rFonts w:eastAsia="ＭＳ ゴシック" w:cs="Arial"/>
          <w:b/>
          <w:sz w:val="16"/>
          <w:szCs w:val="16"/>
        </w:rPr>
        <w:t>.</w:t>
      </w:r>
    </w:p>
    <w:p w14:paraId="39902298" w14:textId="28D78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5D4428">
        <w:rPr>
          <w:rFonts w:eastAsia="ＭＳ ゴシック" w:cs="Arial"/>
          <w:b/>
          <w:sz w:val="16"/>
          <w:szCs w:val="16"/>
        </w:rPr>
        <w:t>tasks</w:t>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The tasks directory is required</w:t>
      </w:r>
      <w:r w:rsidR="005D4428">
        <w:rPr>
          <w:rFonts w:eastAsia="ＭＳ ゴシック" w:cs="Arial"/>
          <w:b/>
          <w:sz w:val="16"/>
          <w:szCs w:val="16"/>
        </w:rPr>
        <w:t>.</w:t>
      </w:r>
    </w:p>
    <w:p w14:paraId="698C0698" w14:textId="5091D246"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rPr>
          <w:rFonts w:eastAsia="ＭＳ ゴシック" w:cs="Arial"/>
          <w:b/>
          <w:sz w:val="16"/>
          <w:szCs w:val="16"/>
        </w:rPr>
        <w:tab/>
      </w:r>
      <w:r w:rsidR="005D4428" w:rsidRPr="005D4428">
        <w:rPr>
          <w:rFonts w:eastAsia="ＭＳ ゴシック" w:cs="Arial"/>
          <w:b/>
          <w:sz w:val="16"/>
          <w:szCs w:val="16"/>
        </w:rPr>
        <w:t>Error occur during upload if main.yml does not exist</w:t>
      </w:r>
      <w:r w:rsidR="005D4428">
        <w:rPr>
          <w:rFonts w:eastAsia="ＭＳ ゴシック" w:cs="Arial"/>
          <w:b/>
          <w:sz w:val="16"/>
          <w:szCs w:val="16"/>
        </w:rPr>
        <w:t>.</w:t>
      </w:r>
    </w:p>
    <w:p w14:paraId="3BE5EC35" w14:textId="26916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7EA371CF" w14:textId="33A74723" w:rsidR="00D81AE9" w:rsidRPr="00014CDC" w:rsidRDefault="005D4428" w:rsidP="00D76096">
      <w:pPr>
        <w:ind w:leftChars="150" w:left="315"/>
        <w:rPr>
          <w:rFonts w:eastAsia="ＭＳ ゴシック" w:cs="Arial"/>
          <w:b/>
          <w:sz w:val="16"/>
          <w:szCs w:val="16"/>
        </w:rPr>
      </w:pPr>
      <w:r>
        <w:rPr>
          <w:rFonts w:eastAsia="ＭＳ ゴシック" w:cs="Arial"/>
          <w:b/>
          <w:sz w:val="16"/>
          <w:szCs w:val="16"/>
        </w:rPr>
        <w:t xml:space="preserve">    │  │      └ user.yml</w:t>
      </w:r>
      <w:r>
        <w:rPr>
          <w:rFonts w:eastAsia="ＭＳ ゴシック" w:cs="Arial"/>
          <w:b/>
          <w:sz w:val="16"/>
          <w:szCs w:val="16"/>
        </w:rPr>
        <w:tab/>
      </w:r>
      <w:r w:rsidRPr="005D4428">
        <w:rPr>
          <w:rFonts w:eastAsia="ＭＳ ゴシック" w:cs="Arial"/>
          <w:b/>
          <w:sz w:val="16"/>
          <w:szCs w:val="16"/>
        </w:rPr>
        <w:t>Files other than main.yml can be placed in subdirectory</w:t>
      </w:r>
      <w:r>
        <w:rPr>
          <w:rFonts w:eastAsia="ＭＳ ゴシック" w:cs="Arial"/>
          <w:b/>
          <w:sz w:val="16"/>
          <w:szCs w:val="16"/>
        </w:rPr>
        <w:t>.</w:t>
      </w:r>
      <w:r w:rsidR="00D81AE9" w:rsidRPr="00014CDC">
        <w:rPr>
          <w:rFonts w:eastAsia="ＭＳ ゴシック" w:cs="Arial"/>
          <w:b/>
          <w:sz w:val="16"/>
          <w:szCs w:val="16"/>
        </w:rPr>
        <w:t xml:space="preserve">            </w:t>
      </w:r>
    </w:p>
    <w:p w14:paraId="6BC0DDEB"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10E6539" w14:textId="6A50A70E"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  ├─handlers</w:t>
      </w:r>
      <w:r>
        <w:rPr>
          <w:rFonts w:eastAsia="ＭＳ ゴシック" w:cs="Arial"/>
          <w:b/>
          <w:sz w:val="16"/>
          <w:szCs w:val="16"/>
        </w:rPr>
        <w:tab/>
      </w:r>
      <w:r w:rsidRPr="005D4428">
        <w:rPr>
          <w:rFonts w:eastAsia="ＭＳ ゴシック" w:cs="Arial"/>
          <w:b/>
          <w:sz w:val="16"/>
          <w:szCs w:val="16"/>
        </w:rPr>
        <w:t>Doesn't concern if handlers directory exists or not</w:t>
      </w:r>
      <w:r>
        <w:rPr>
          <w:rFonts w:eastAsia="ＭＳ ゴシック" w:cs="Arial"/>
          <w:b/>
          <w:sz w:val="16"/>
          <w:szCs w:val="16"/>
        </w:rPr>
        <w:t>.</w:t>
      </w:r>
    </w:p>
    <w:p w14:paraId="004E286F" w14:textId="36D0A86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tab/>
      </w:r>
      <w:r w:rsidR="005D4428" w:rsidRPr="005D4428">
        <w:rPr>
          <w:rFonts w:eastAsia="ＭＳ ゴシック" w:cs="Arial"/>
          <w:b/>
          <w:sz w:val="16"/>
          <w:szCs w:val="16"/>
        </w:rPr>
        <w:t>Doesn't concern if main.yml exists or not</w:t>
      </w:r>
    </w:p>
    <w:p w14:paraId="5171CCF1" w14:textId="40E797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rsidRPr="005D4428">
        <w:t xml:space="preserve"> </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15D0103F" w14:textId="561F6F8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Files other than main.yml can be placed in subdirectory</w:t>
      </w:r>
      <w:r w:rsidR="005D4428">
        <w:rPr>
          <w:rFonts w:eastAsia="ＭＳ ゴシック" w:cs="Arial"/>
          <w:b/>
          <w:sz w:val="16"/>
          <w:szCs w:val="16"/>
        </w:rPr>
        <w:t>.</w:t>
      </w:r>
      <w:r w:rsidRPr="00014CDC">
        <w:rPr>
          <w:rFonts w:eastAsia="ＭＳ ゴシック" w:cs="Arial"/>
          <w:b/>
          <w:sz w:val="16"/>
          <w:szCs w:val="16"/>
        </w:rPr>
        <w:t xml:space="preserve">            </w:t>
      </w:r>
    </w:p>
    <w:p w14:paraId="6ABB2226"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2819FF0C" w14:textId="7656AD4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├─templates</w:t>
      </w:r>
      <w:r w:rsidR="005D4428">
        <w:tab/>
      </w:r>
      <w:r w:rsidR="005D4428" w:rsidRPr="005D4428">
        <w:rPr>
          <w:rFonts w:eastAsia="ＭＳ ゴシック" w:cs="Arial"/>
          <w:b/>
          <w:sz w:val="16"/>
          <w:szCs w:val="16"/>
        </w:rPr>
        <w:t>Doesn't concern if templates directory exists or not</w:t>
      </w:r>
      <w:r w:rsidR="005D4428">
        <w:rPr>
          <w:rFonts w:eastAsia="ＭＳ ゴシック" w:cs="Arial"/>
          <w:b/>
          <w:sz w:val="16"/>
          <w:szCs w:val="16"/>
        </w:rPr>
        <w:t>.</w:t>
      </w:r>
    </w:p>
    <w:p w14:paraId="085A30C7" w14:textId="1D88EBF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hosts.j2</w:t>
      </w:r>
      <w:r w:rsidR="005D4428">
        <w:tab/>
      </w:r>
      <w:r w:rsidR="005D4428" w:rsidRPr="005D4428">
        <w:rPr>
          <w:rFonts w:eastAsia="ＭＳ ゴシック" w:cs="Arial"/>
          <w:b/>
          <w:sz w:val="16"/>
          <w:szCs w:val="16"/>
        </w:rPr>
        <w:t>Files can be placed in subdirectory</w:t>
      </w:r>
      <w:r w:rsidR="00674312">
        <w:rPr>
          <w:rFonts w:eastAsia="ＭＳ ゴシック" w:cs="Arial"/>
          <w:b/>
          <w:sz w:val="16"/>
          <w:szCs w:val="16"/>
        </w:rPr>
        <w:t>.</w:t>
      </w:r>
    </w:p>
    <w:p w14:paraId="070DE55D" w14:textId="2EAEE39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    </w:t>
      </w:r>
      <w:r w:rsidR="00D76096" w:rsidRPr="00014CDC">
        <w:rPr>
          <w:rFonts w:eastAsia="ＭＳ ゴシック" w:cs="Arial"/>
          <w:b/>
          <w:sz w:val="16"/>
          <w:szCs w:val="16"/>
        </w:rPr>
        <w:t xml:space="preserve">  </w:t>
      </w:r>
    </w:p>
    <w:p w14:paraId="3B24D49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user.j2</w:t>
      </w:r>
      <w:r w:rsidRPr="00014CDC">
        <w:rPr>
          <w:rFonts w:eastAsia="ＭＳ ゴシック" w:cs="Arial"/>
          <w:b/>
          <w:sz w:val="16"/>
          <w:szCs w:val="16"/>
        </w:rPr>
        <w:tab/>
      </w:r>
    </w:p>
    <w:p w14:paraId="0EFB5F7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5C8B540A" w14:textId="0E14AAE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D76096" w:rsidRPr="00014CDC">
        <w:rPr>
          <w:rFonts w:eastAsia="ＭＳ ゴシック" w:cs="Arial"/>
          <w:b/>
          <w:sz w:val="16"/>
          <w:szCs w:val="16"/>
        </w:rPr>
        <w:t>files</w:t>
      </w:r>
      <w:r w:rsidR="00674312">
        <w:tab/>
      </w:r>
      <w:r w:rsidR="00674312">
        <w:tab/>
      </w:r>
      <w:r w:rsidR="00674312" w:rsidRPr="00674312">
        <w:rPr>
          <w:rFonts w:eastAsia="ＭＳ ゴシック" w:cs="Arial"/>
          <w:b/>
          <w:sz w:val="16"/>
          <w:szCs w:val="16"/>
        </w:rPr>
        <w:t>Doesn't concern if files directory exists or not</w:t>
      </w:r>
      <w:r w:rsidR="00674312">
        <w:rPr>
          <w:rFonts w:eastAsia="ＭＳ ゴシック" w:cs="Arial"/>
          <w:b/>
          <w:sz w:val="16"/>
          <w:szCs w:val="16"/>
        </w:rPr>
        <w:t>.</w:t>
      </w:r>
    </w:p>
    <w:p w14:paraId="648C96EB" w14:textId="746B740C"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sudoers</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6823F9B8" w14:textId="6426A3EE" w:rsidR="00D81AE9" w:rsidRPr="00014CDC" w:rsidRDefault="00674312" w:rsidP="00D81AE9">
      <w:pPr>
        <w:ind w:leftChars="150" w:left="315"/>
        <w:rPr>
          <w:rFonts w:eastAsia="ＭＳ ゴシック" w:cs="Arial"/>
          <w:b/>
          <w:sz w:val="16"/>
          <w:szCs w:val="16"/>
        </w:rPr>
      </w:pPr>
      <w:r>
        <w:rPr>
          <w:rFonts w:eastAsia="ＭＳ ゴシック" w:cs="Arial"/>
          <w:b/>
          <w:sz w:val="16"/>
          <w:szCs w:val="16"/>
        </w:rPr>
        <w:t xml:space="preserve">    │  │</w:t>
      </w:r>
      <w:r>
        <w:rPr>
          <w:rFonts w:eastAsia="ＭＳ ゴシック" w:cs="Arial"/>
          <w:b/>
          <w:sz w:val="16"/>
          <w:szCs w:val="16"/>
        </w:rPr>
        <w:tab/>
      </w:r>
      <w:r>
        <w:rPr>
          <w:rFonts w:eastAsia="ＭＳ ゴシック" w:cs="Arial"/>
          <w:b/>
          <w:sz w:val="16"/>
          <w:szCs w:val="16"/>
        </w:rPr>
        <w:tab/>
      </w:r>
      <w:r w:rsidRPr="00674312">
        <w:rPr>
          <w:rFonts w:eastAsia="ＭＳ ゴシック" w:cs="Arial"/>
          <w:b/>
          <w:sz w:val="16"/>
          <w:szCs w:val="16"/>
        </w:rPr>
        <w:t>The file content is not concerned</w:t>
      </w:r>
      <w:r>
        <w:rPr>
          <w:rFonts w:eastAsia="ＭＳ ゴシック" w:cs="Arial"/>
          <w:b/>
          <w:sz w:val="16"/>
          <w:szCs w:val="16"/>
        </w:rPr>
        <w:t>.</w:t>
      </w:r>
    </w:p>
    <w:p w14:paraId="472FEBD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1478B6A9" w14:textId="21D7E5C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├─vars</w:t>
      </w:r>
      <w:r w:rsidR="00674312">
        <w:tab/>
      </w:r>
      <w:r w:rsidR="00674312">
        <w:tab/>
      </w:r>
      <w:r w:rsidR="00674312" w:rsidRPr="00674312">
        <w:rPr>
          <w:rFonts w:eastAsia="ＭＳ ゴシック" w:cs="Arial"/>
          <w:b/>
          <w:sz w:val="16"/>
          <w:szCs w:val="16"/>
        </w:rPr>
        <w:t>Doesn't concern if vars directory exists or not</w:t>
      </w:r>
      <w:r w:rsidR="00674312">
        <w:rPr>
          <w:rFonts w:eastAsia="ＭＳ ゴシック" w:cs="Arial"/>
          <w:b/>
          <w:sz w:val="16"/>
          <w:szCs w:val="16"/>
        </w:rPr>
        <w:t>.</w:t>
      </w:r>
    </w:p>
    <w:p w14:paraId="76043367" w14:textId="1E1B91B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main.yml</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28139F10" w14:textId="05909F00"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7D0B61C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38B1F34B" w14:textId="6CDE7CD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├─defaults</w:t>
      </w:r>
      <w:r w:rsidR="00674312">
        <w:tab/>
      </w:r>
      <w:r w:rsidR="00674312" w:rsidRPr="00674312">
        <w:rPr>
          <w:rFonts w:eastAsia="ＭＳ ゴシック" w:cs="Arial"/>
          <w:b/>
          <w:sz w:val="16"/>
          <w:szCs w:val="16"/>
        </w:rPr>
        <w:t>Doesn't concern if defaults directory exists or not</w:t>
      </w:r>
      <w:r w:rsidR="00674312">
        <w:rPr>
          <w:rFonts w:eastAsia="ＭＳ ゴシック" w:cs="Arial"/>
          <w:b/>
          <w:sz w:val="16"/>
          <w:szCs w:val="16"/>
        </w:rPr>
        <w:t>.</w:t>
      </w:r>
    </w:p>
    <w:p w14:paraId="1DCF577E" w14:textId="664E037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674312">
        <w:tab/>
      </w:r>
      <w:r w:rsidR="00674312" w:rsidRPr="00674312">
        <w:rPr>
          <w:rFonts w:eastAsia="ＭＳ ゴシック" w:cs="Arial"/>
          <w:b/>
          <w:sz w:val="16"/>
          <w:szCs w:val="16"/>
        </w:rPr>
        <w:t>Doesn't concern if main.yml exists or not</w:t>
      </w:r>
      <w:r w:rsidR="00674312">
        <w:rPr>
          <w:rFonts w:eastAsia="ＭＳ ゴシック" w:cs="Arial"/>
          <w:b/>
          <w:sz w:val="16"/>
          <w:szCs w:val="16"/>
        </w:rPr>
        <w:t>.</w:t>
      </w:r>
    </w:p>
    <w:p w14:paraId="365C4F0C" w14:textId="75DEC1D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674312">
        <w:tab/>
      </w:r>
      <w:r w:rsidR="00674312" w:rsidRPr="00674312">
        <w:rPr>
          <w:rFonts w:eastAsia="ＭＳ ゴシック" w:cs="Arial"/>
          <w:b/>
          <w:sz w:val="16"/>
          <w:szCs w:val="16"/>
        </w:rPr>
        <w:t>Files other than main.yml can be placed here</w:t>
      </w:r>
      <w:r w:rsidR="00674312">
        <w:rPr>
          <w:rFonts w:eastAsia="ＭＳ ゴシック" w:cs="Arial"/>
          <w:b/>
          <w:sz w:val="16"/>
          <w:szCs w:val="16"/>
        </w:rPr>
        <w:t>.</w:t>
      </w:r>
    </w:p>
    <w:p w14:paraId="0E5143C6" w14:textId="62C811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674312">
        <w:tab/>
      </w:r>
      <w:r w:rsidR="00674312" w:rsidRPr="00674312">
        <w:rPr>
          <w:rFonts w:eastAsia="ＭＳ ゴシック" w:cs="Arial"/>
          <w:b/>
          <w:sz w:val="16"/>
          <w:szCs w:val="16"/>
        </w:rPr>
        <w:t>Files other than main.yml can be placed in subdirectory</w:t>
      </w:r>
      <w:r w:rsidR="00674312">
        <w:rPr>
          <w:rFonts w:eastAsia="ＭＳ ゴシック" w:cs="Arial"/>
          <w:b/>
          <w:sz w:val="16"/>
          <w:szCs w:val="16"/>
        </w:rPr>
        <w:t>.</w:t>
      </w:r>
      <w:r w:rsidRPr="00014CDC">
        <w:rPr>
          <w:rFonts w:eastAsia="ＭＳ ゴシック" w:cs="Arial"/>
          <w:b/>
          <w:sz w:val="16"/>
          <w:szCs w:val="16"/>
        </w:rPr>
        <w:t xml:space="preserve">       </w:t>
      </w:r>
    </w:p>
    <w:p w14:paraId="7BF0F02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53B379A" w14:textId="76C884C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├─meta</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Doesn't concern if meta directory exists or not</w:t>
      </w:r>
      <w:r w:rsidR="00674312">
        <w:rPr>
          <w:rFonts w:eastAsia="ＭＳ ゴシック" w:cs="Arial"/>
          <w:b/>
          <w:sz w:val="16"/>
          <w:szCs w:val="16"/>
        </w:rPr>
        <w:t>.</w:t>
      </w:r>
    </w:p>
    <w:p w14:paraId="4AEA1486" w14:textId="38D40E5D"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   main.yml</w:t>
      </w:r>
      <w:r w:rsidR="00674312">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11223EF6" w14:textId="221F5C77"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0D9DFDB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011B55D6" w14:textId="25A8E37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674312" w:rsidRPr="00674312">
        <w:rPr>
          <w:rFonts w:eastAsia="ＭＳ ゴシック" w:cs="Arial"/>
          <w:b/>
          <w:sz w:val="16"/>
          <w:szCs w:val="16"/>
        </w:rPr>
        <w:t>ITA does not concern if other directory or file exists other the directory or file above</w:t>
      </w:r>
      <w:r w:rsidR="00674312">
        <w:rPr>
          <w:rFonts w:eastAsia="ＭＳ ゴシック" w:cs="Arial"/>
          <w:b/>
          <w:sz w:val="16"/>
          <w:szCs w:val="16"/>
        </w:rPr>
        <w:t>.</w:t>
      </w:r>
    </w:p>
    <w:p w14:paraId="10B8ABFE"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r w:rsidRPr="00014CDC">
        <w:rPr>
          <w:rFonts w:eastAsia="ＭＳ ゴシック" w:cs="Arial"/>
          <w:b/>
          <w:sz w:val="16"/>
          <w:szCs w:val="16"/>
        </w:rPr>
        <w:t xml:space="preserve">　</w:t>
      </w:r>
      <w:r w:rsidRPr="00014CDC">
        <w:rPr>
          <w:rFonts w:eastAsia="ＭＳ ゴシック" w:cs="Arial"/>
          <w:b/>
          <w:sz w:val="16"/>
          <w:szCs w:val="16"/>
        </w:rPr>
        <w:tab/>
      </w:r>
    </w:p>
    <w:p w14:paraId="7FFBC8FE" w14:textId="60234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674312">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②</w:t>
      </w:r>
      <w:r w:rsidRPr="00014CDC">
        <w:rPr>
          <w:rFonts w:eastAsia="ＭＳ ゴシック" w:cs="Arial"/>
          <w:b/>
          <w:sz w:val="16"/>
          <w:szCs w:val="16"/>
        </w:rPr>
        <w:t>]</w:t>
      </w:r>
      <w:r w:rsidR="00EA4DDE">
        <w:tab/>
      </w:r>
      <w:r w:rsidR="00EA4DDE" w:rsidRPr="00EA4DDE">
        <w:rPr>
          <w:rFonts w:eastAsia="ＭＳ ゴシック" w:cs="Arial"/>
          <w:b/>
          <w:sz w:val="16"/>
          <w:szCs w:val="16"/>
        </w:rPr>
        <w:t>There is no specific limit on the number of roles</w:t>
      </w:r>
      <w:r w:rsidR="00EA4DDE">
        <w:rPr>
          <w:rFonts w:eastAsia="ＭＳ ゴシック" w:cs="Arial"/>
          <w:b/>
          <w:sz w:val="16"/>
          <w:szCs w:val="16"/>
        </w:rPr>
        <w:t>.</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48CB7442" w14:textId="6F7DF7C0" w:rsidR="008A0F41" w:rsidRDefault="008A0F41" w:rsidP="000C42FC">
      <w:pPr>
        <w:pStyle w:val="a0"/>
        <w:numPr>
          <w:ilvl w:val="0"/>
          <w:numId w:val="46"/>
        </w:numPr>
      </w:pPr>
      <w:r>
        <w:rPr>
          <w:rFonts w:hint="eastAsia"/>
        </w:rPr>
        <w:t>Master playbook</w:t>
      </w:r>
    </w:p>
    <w:p w14:paraId="0489EE67" w14:textId="0E3E544E" w:rsidR="008A0F41" w:rsidRDefault="00FC4A79" w:rsidP="008A0F41">
      <w:pPr>
        <w:pStyle w:val="a0"/>
        <w:numPr>
          <w:ilvl w:val="0"/>
          <w:numId w:val="0"/>
        </w:numPr>
        <w:ind w:left="709"/>
      </w:pPr>
      <w:r w:rsidRPr="00FC4A79">
        <w:t>The m</w:t>
      </w:r>
      <w:r>
        <w:t>aster Playbook you create in ITA</w:t>
      </w:r>
      <w:r w:rsidRPr="00FC4A79">
        <w:t xml:space="preserve"> consists of a hed</w:t>
      </w:r>
      <w:r>
        <w:t>der section and a roles section</w:t>
      </w:r>
      <w:r w:rsidR="008A0F41" w:rsidRPr="008A0F41">
        <w:t>.</w:t>
      </w:r>
    </w:p>
    <w:p w14:paraId="03369D32" w14:textId="53957F16" w:rsidR="008A0F41" w:rsidRDefault="008A0F41" w:rsidP="000C42FC">
      <w:pPr>
        <w:pStyle w:val="a0"/>
        <w:numPr>
          <w:ilvl w:val="2"/>
          <w:numId w:val="46"/>
        </w:numPr>
      </w:pPr>
      <w:r>
        <w:rPr>
          <w:rFonts w:hint="eastAsia"/>
        </w:rPr>
        <w:t>header section</w:t>
      </w:r>
    </w:p>
    <w:p w14:paraId="47691216" w14:textId="60B1D37B" w:rsidR="008A0F41" w:rsidRDefault="008A0F41" w:rsidP="008A0F41">
      <w:pPr>
        <w:pStyle w:val="a0"/>
        <w:numPr>
          <w:ilvl w:val="0"/>
          <w:numId w:val="0"/>
        </w:numPr>
        <w:ind w:left="709"/>
      </w:pPr>
      <w:r w:rsidRPr="008A0F41">
        <w:t xml:space="preserve">The default value of the header section is fixed, but you can change it in the header section of </w:t>
      </w:r>
      <w:hyperlink w:anchor="_Movement_list" w:history="1">
        <w:r w:rsidRPr="00D81F43">
          <w:rPr>
            <w:rStyle w:val="af5"/>
          </w:rPr>
          <w:t>"5.3.2. Movement list".</w:t>
        </w:r>
      </w:hyperlink>
    </w:p>
    <w:p w14:paraId="57D59B6D" w14:textId="4E9664C7" w:rsidR="000D4781" w:rsidRDefault="000D4781" w:rsidP="008A0F41">
      <w:pPr>
        <w:pStyle w:val="a0"/>
        <w:numPr>
          <w:ilvl w:val="0"/>
          <w:numId w:val="0"/>
        </w:numPr>
        <w:ind w:left="709"/>
      </w:pPr>
      <w:r>
        <w:rPr>
          <w:rFonts w:hint="eastAsia"/>
          <w:noProof/>
        </w:rPr>
        <mc:AlternateContent>
          <mc:Choice Requires="wps">
            <w:drawing>
              <wp:anchor distT="0" distB="0" distL="114300" distR="114300" simplePos="0" relativeHeight="251895808" behindDoc="0" locked="0" layoutInCell="1" allowOverlap="1" wp14:anchorId="244DAE2B" wp14:editId="109DA5FF">
                <wp:simplePos x="0" y="0"/>
                <wp:positionH relativeFrom="page">
                  <wp:align>center</wp:align>
                </wp:positionH>
                <wp:positionV relativeFrom="paragraph">
                  <wp:posOffset>8890</wp:posOffset>
                </wp:positionV>
                <wp:extent cx="4601260" cy="1221638"/>
                <wp:effectExtent l="0" t="0" r="27940" b="17145"/>
                <wp:wrapNone/>
                <wp:docPr id="27" name="正方形/長方形 27"/>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4E9BF" w14:textId="68C7EDA6" w:rsidR="0008204C" w:rsidRDefault="0008204C" w:rsidP="000D4781">
                            <w:pPr>
                              <w:rPr>
                                <w:color w:val="000000" w:themeColor="text1"/>
                                <w:sz w:val="20"/>
                                <w:szCs w:val="20"/>
                              </w:rPr>
                            </w:pPr>
                            <w:r>
                              <w:rPr>
                                <w:rFonts w:hint="eastAsia"/>
                                <w:color w:val="000000" w:themeColor="text1"/>
                                <w:sz w:val="20"/>
                                <w:szCs w:val="20"/>
                              </w:rPr>
                              <w:t>Defult value of vector section</w:t>
                            </w:r>
                          </w:p>
                          <w:p w14:paraId="25782220" w14:textId="2411BF02" w:rsidR="0008204C" w:rsidRDefault="0008204C"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08204C" w:rsidRPr="001912CE" w:rsidRDefault="0008204C"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08204C" w:rsidRPr="001912CE" w:rsidRDefault="0008204C"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08204C" w:rsidRPr="001912CE" w:rsidRDefault="0008204C"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08204C" w:rsidRPr="001912CE" w:rsidRDefault="0008204C" w:rsidP="000D4781">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AE2B" id="正方形/長方形 27" o:spid="_x0000_s1165" style="position:absolute;left:0;text-align:left;margin-left:0;margin-top:.7pt;width:362.3pt;height:96.2pt;z-index:251895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8+0gIAAOc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" filled="f" strokecolor="#5a5a5a [2109]">
                <v:textbox>
                  <w:txbxContent>
                    <w:p w14:paraId="46B4E9BF" w14:textId="68C7EDA6" w:rsidR="0008204C" w:rsidRDefault="0008204C" w:rsidP="000D4781">
                      <w:pPr>
                        <w:rPr>
                          <w:color w:val="000000" w:themeColor="text1"/>
                          <w:sz w:val="20"/>
                          <w:szCs w:val="20"/>
                        </w:rPr>
                      </w:pPr>
                      <w:r>
                        <w:rPr>
                          <w:rFonts w:hint="eastAsia"/>
                          <w:color w:val="000000" w:themeColor="text1"/>
                          <w:sz w:val="20"/>
                          <w:szCs w:val="20"/>
                        </w:rPr>
                        <w:t>Defult value of vector section</w:t>
                      </w:r>
                    </w:p>
                    <w:p w14:paraId="25782220" w14:textId="2411BF02" w:rsidR="0008204C" w:rsidRDefault="0008204C"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08204C" w:rsidRPr="001912CE" w:rsidRDefault="0008204C"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08204C" w:rsidRPr="001912CE" w:rsidRDefault="0008204C"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08204C" w:rsidRPr="001912CE" w:rsidRDefault="0008204C"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08204C" w:rsidRPr="001912CE" w:rsidRDefault="0008204C" w:rsidP="000D4781">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p>
    <w:p w14:paraId="1590EF1A" w14:textId="54BB9B61" w:rsidR="000D4781" w:rsidRDefault="000D4781" w:rsidP="008A0F41">
      <w:pPr>
        <w:pStyle w:val="a0"/>
        <w:numPr>
          <w:ilvl w:val="0"/>
          <w:numId w:val="0"/>
        </w:numPr>
        <w:ind w:left="709"/>
      </w:pPr>
    </w:p>
    <w:p w14:paraId="688EEAB4" w14:textId="1B5D0841" w:rsidR="000D4781" w:rsidRDefault="000D4781" w:rsidP="008A0F41">
      <w:pPr>
        <w:pStyle w:val="a0"/>
        <w:numPr>
          <w:ilvl w:val="0"/>
          <w:numId w:val="0"/>
        </w:numPr>
        <w:ind w:left="709"/>
      </w:pPr>
    </w:p>
    <w:p w14:paraId="5B1269B9" w14:textId="11A043EF" w:rsidR="000D4781" w:rsidRDefault="000D4781" w:rsidP="008A0F41">
      <w:pPr>
        <w:pStyle w:val="a0"/>
        <w:numPr>
          <w:ilvl w:val="0"/>
          <w:numId w:val="0"/>
        </w:numPr>
        <w:ind w:left="709"/>
      </w:pPr>
    </w:p>
    <w:p w14:paraId="4C5AF407" w14:textId="3C8E0028" w:rsidR="000D4781" w:rsidRDefault="000D4781" w:rsidP="008A0F41">
      <w:pPr>
        <w:pStyle w:val="a0"/>
        <w:numPr>
          <w:ilvl w:val="0"/>
          <w:numId w:val="0"/>
        </w:numPr>
        <w:ind w:left="709"/>
      </w:pPr>
    </w:p>
    <w:p w14:paraId="2EA8DE11" w14:textId="6D39EDD1" w:rsidR="000D4781" w:rsidRDefault="000D4781" w:rsidP="008A0F41">
      <w:pPr>
        <w:pStyle w:val="a0"/>
        <w:numPr>
          <w:ilvl w:val="0"/>
          <w:numId w:val="0"/>
        </w:numPr>
        <w:ind w:left="709"/>
      </w:pPr>
    </w:p>
    <w:p w14:paraId="62656DC0" w14:textId="51FEC2E8" w:rsidR="000D4781" w:rsidRDefault="000D4781" w:rsidP="008A0F41">
      <w:pPr>
        <w:pStyle w:val="a0"/>
        <w:numPr>
          <w:ilvl w:val="0"/>
          <w:numId w:val="0"/>
        </w:numPr>
        <w:ind w:left="709"/>
      </w:pPr>
    </w:p>
    <w:p w14:paraId="35880F34" w14:textId="5477EC15" w:rsidR="000D4781" w:rsidRDefault="00A22B88" w:rsidP="000C42FC">
      <w:pPr>
        <w:pStyle w:val="a0"/>
        <w:numPr>
          <w:ilvl w:val="2"/>
          <w:numId w:val="46"/>
        </w:numPr>
      </w:pPr>
      <w:r>
        <w:rPr>
          <w:rFonts w:hint="eastAsia"/>
        </w:rPr>
        <w:t>roles section</w:t>
      </w:r>
    </w:p>
    <w:p w14:paraId="65F2E221" w14:textId="49E10532" w:rsidR="00A22B88" w:rsidRDefault="00FC4A79" w:rsidP="008A0F41">
      <w:pPr>
        <w:pStyle w:val="a0"/>
        <w:numPr>
          <w:ilvl w:val="0"/>
          <w:numId w:val="0"/>
        </w:numPr>
        <w:ind w:left="709"/>
      </w:pPr>
      <w:r>
        <w:t>Execute</w:t>
      </w:r>
      <w:r w:rsidRPr="00FC4A79">
        <w:t xml:space="preserve"> the roles in the uploaded role package in the role according to the included order in </w:t>
      </w:r>
      <w:hyperlink w:anchor="_Movement_details" w:history="1">
        <w:r w:rsidRPr="00D81F43">
          <w:rPr>
            <w:rStyle w:val="af5"/>
          </w:rPr>
          <w:t>“5.3.7Movement details”</w:t>
        </w:r>
      </w:hyperlink>
      <w:r w:rsidR="00A22B88">
        <w:t>.</w:t>
      </w:r>
    </w:p>
    <w:p w14:paraId="0631ECA3" w14:textId="07239CDC" w:rsidR="00C835FF" w:rsidRDefault="00C835FF" w:rsidP="008A0F41">
      <w:pPr>
        <w:pStyle w:val="a0"/>
        <w:numPr>
          <w:ilvl w:val="0"/>
          <w:numId w:val="0"/>
        </w:numPr>
        <w:ind w:left="709"/>
      </w:pPr>
    </w:p>
    <w:p w14:paraId="16BF7031" w14:textId="371BBECA"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899904" behindDoc="0" locked="0" layoutInCell="1" allowOverlap="1" wp14:anchorId="4CEE52C2" wp14:editId="780A23DB">
                <wp:simplePos x="0" y="0"/>
                <wp:positionH relativeFrom="column">
                  <wp:posOffset>3239770</wp:posOffset>
                </wp:positionH>
                <wp:positionV relativeFrom="paragraph">
                  <wp:posOffset>232410</wp:posOffset>
                </wp:positionV>
                <wp:extent cx="2224405" cy="1487170"/>
                <wp:effectExtent l="0" t="0" r="23495" b="17780"/>
                <wp:wrapNone/>
                <wp:docPr id="155" name="正方形/長方形 155"/>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D19FE" w14:textId="47243ACB" w:rsidR="0008204C" w:rsidRPr="00515205" w:rsidRDefault="0008204C" w:rsidP="00C835FF">
                            <w:pPr>
                              <w:rPr>
                                <w:color w:val="000000" w:themeColor="text1"/>
                                <w:sz w:val="14"/>
                                <w:szCs w:val="14"/>
                              </w:rPr>
                            </w:pPr>
                            <w:r w:rsidRPr="00515205">
                              <w:rPr>
                                <w:color w:val="000000" w:themeColor="text1"/>
                                <w:sz w:val="14"/>
                                <w:szCs w:val="14"/>
                              </w:rPr>
                              <w:t>- hosts: all gather_facts: no</w:t>
                            </w:r>
                          </w:p>
                          <w:p w14:paraId="71CAFA2A" w14:textId="77777777" w:rsidR="0008204C" w:rsidRPr="00900D3D" w:rsidRDefault="0008204C" w:rsidP="00C835FF">
                            <w:pPr>
                              <w:rPr>
                                <w:color w:val="000000" w:themeColor="text1"/>
                                <w:sz w:val="14"/>
                                <w:szCs w:val="14"/>
                              </w:rPr>
                            </w:pPr>
                            <w:r w:rsidRPr="00515205">
                              <w:rPr>
                                <w:color w:val="000000" w:themeColor="text1"/>
                                <w:sz w:val="14"/>
                                <w:szCs w:val="14"/>
                              </w:rPr>
                              <w:t xml:space="preserve">  become: yes</w:t>
                            </w:r>
                          </w:p>
                          <w:p w14:paraId="24D6CFF8" w14:textId="77777777" w:rsidR="0008204C" w:rsidRDefault="0008204C" w:rsidP="00C835FF">
                            <w:pPr>
                              <w:rPr>
                                <w:color w:val="000000" w:themeColor="text1"/>
                                <w:sz w:val="14"/>
                                <w:szCs w:val="14"/>
                              </w:rPr>
                            </w:pPr>
                            <w:r>
                              <w:rPr>
                                <w:color w:val="000000" w:themeColor="text1"/>
                                <w:sz w:val="14"/>
                                <w:szCs w:val="14"/>
                              </w:rPr>
                              <w:t xml:space="preserve"> </w:t>
                            </w:r>
                          </w:p>
                          <w:p w14:paraId="12EC15BF" w14:textId="4956DFDC" w:rsidR="0008204C" w:rsidRPr="00515205" w:rsidRDefault="0008204C"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08204C" w:rsidRPr="00515205" w:rsidRDefault="0008204C"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08204C" w:rsidRDefault="0008204C"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08204C" w:rsidRPr="00515205" w:rsidRDefault="0008204C" w:rsidP="00C835F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EE52C2" id="正方形/長方形 155" o:spid="_x0000_s1166" style="position:absolute;left:0;text-align:left;margin-left:255.1pt;margin-top:18.3pt;width:175.15pt;height:117.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" fillcolor="#f2f2f2 [3052]" strokecolor="#5a5a5a [2109]">
                <v:textbox>
                  <w:txbxContent>
                    <w:p w14:paraId="1EAD19FE" w14:textId="47243ACB" w:rsidR="0008204C" w:rsidRPr="00515205" w:rsidRDefault="0008204C" w:rsidP="00C835FF">
                      <w:pPr>
                        <w:rPr>
                          <w:color w:val="000000" w:themeColor="text1"/>
                          <w:sz w:val="14"/>
                          <w:szCs w:val="14"/>
                        </w:rPr>
                      </w:pPr>
                      <w:r w:rsidRPr="00515205">
                        <w:rPr>
                          <w:color w:val="000000" w:themeColor="text1"/>
                          <w:sz w:val="14"/>
                          <w:szCs w:val="14"/>
                        </w:rPr>
                        <w:t>- hosts: all gather_facts: no</w:t>
                      </w:r>
                    </w:p>
                    <w:p w14:paraId="71CAFA2A" w14:textId="77777777" w:rsidR="0008204C" w:rsidRPr="00900D3D" w:rsidRDefault="0008204C" w:rsidP="00C835FF">
                      <w:pPr>
                        <w:rPr>
                          <w:color w:val="000000" w:themeColor="text1"/>
                          <w:sz w:val="14"/>
                          <w:szCs w:val="14"/>
                        </w:rPr>
                      </w:pPr>
                      <w:r w:rsidRPr="00515205">
                        <w:rPr>
                          <w:color w:val="000000" w:themeColor="text1"/>
                          <w:sz w:val="14"/>
                          <w:szCs w:val="14"/>
                        </w:rPr>
                        <w:t xml:space="preserve">  become: yes</w:t>
                      </w:r>
                    </w:p>
                    <w:p w14:paraId="24D6CFF8" w14:textId="77777777" w:rsidR="0008204C" w:rsidRDefault="0008204C" w:rsidP="00C835FF">
                      <w:pPr>
                        <w:rPr>
                          <w:color w:val="000000" w:themeColor="text1"/>
                          <w:sz w:val="14"/>
                          <w:szCs w:val="14"/>
                        </w:rPr>
                      </w:pPr>
                      <w:r>
                        <w:rPr>
                          <w:color w:val="000000" w:themeColor="text1"/>
                          <w:sz w:val="14"/>
                          <w:szCs w:val="14"/>
                        </w:rPr>
                        <w:t xml:space="preserve"> </w:t>
                      </w:r>
                    </w:p>
                    <w:p w14:paraId="12EC15BF" w14:textId="4956DFDC" w:rsidR="0008204C" w:rsidRPr="00515205" w:rsidRDefault="0008204C"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08204C" w:rsidRPr="00515205" w:rsidRDefault="0008204C"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08204C" w:rsidRDefault="0008204C"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08204C" w:rsidRPr="00515205" w:rsidRDefault="0008204C" w:rsidP="00C835FF">
                      <w:pPr>
                        <w:rPr>
                          <w:color w:val="000000" w:themeColor="text1"/>
                          <w:sz w:val="14"/>
                          <w:szCs w:val="14"/>
                        </w:rPr>
                      </w:pPr>
                    </w:p>
                  </w:txbxContent>
                </v:textbox>
              </v:rect>
            </w:pict>
          </mc:Fallback>
        </mc:AlternateContent>
      </w:r>
      <w:r w:rsidRPr="00C835FF">
        <w:rPr>
          <w:rFonts w:hint="eastAsia"/>
          <w:noProof/>
        </w:rPr>
        <mc:AlternateContent>
          <mc:Choice Requires="wps">
            <w:drawing>
              <wp:anchor distT="0" distB="0" distL="114300" distR="114300" simplePos="0" relativeHeight="251898880" behindDoc="0" locked="0" layoutInCell="1" allowOverlap="1" wp14:anchorId="4EAB3DD4" wp14:editId="3A45278B">
                <wp:simplePos x="0" y="0"/>
                <wp:positionH relativeFrom="column">
                  <wp:posOffset>3192145</wp:posOffset>
                </wp:positionH>
                <wp:positionV relativeFrom="paragraph">
                  <wp:posOffset>8255</wp:posOffset>
                </wp:positionV>
                <wp:extent cx="2360930"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0930"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A8949" w14:textId="75F5D2F6" w:rsidR="0008204C" w:rsidRPr="00776054" w:rsidRDefault="0008204C"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EAB3DD4" id="正方形/長方形 464" o:spid="_x0000_s1167" style="position:absolute;left:0;text-align:left;margin-left:251.35pt;margin-top:.65pt;width:185.9pt;height:148.8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" filled="f" strokecolor="#5a5a5a [2109]">
                <v:textbox>
                  <w:txbxContent>
                    <w:p w14:paraId="321A8949" w14:textId="75F5D2F6" w:rsidR="0008204C" w:rsidRPr="00776054" w:rsidRDefault="0008204C"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sidRPr="00C835FF">
        <w:rPr>
          <w:rFonts w:hint="eastAsia"/>
          <w:noProof/>
        </w:rPr>
        <mc:AlternateContent>
          <mc:Choice Requires="wps">
            <w:drawing>
              <wp:anchor distT="0" distB="0" distL="114300" distR="114300" simplePos="0" relativeHeight="251897856" behindDoc="0" locked="0" layoutInCell="1" allowOverlap="1" wp14:anchorId="1C0CE2C1" wp14:editId="13F6ED1D">
                <wp:simplePos x="0" y="0"/>
                <wp:positionH relativeFrom="column">
                  <wp:posOffset>619125</wp:posOffset>
                </wp:positionH>
                <wp:positionV relativeFrom="paragraph">
                  <wp:posOffset>8255</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951F8" w14:textId="3B2B18B2" w:rsidR="0008204C" w:rsidRDefault="0008204C"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08204C" w:rsidRPr="00776054" w:rsidRDefault="0008204C" w:rsidP="00C835FF">
                            <w:pPr>
                              <w:rPr>
                                <w:color w:val="000000" w:themeColor="text1"/>
                                <w:sz w:val="20"/>
                                <w:szCs w:val="20"/>
                              </w:rPr>
                            </w:pPr>
                            <w:r>
                              <w:rPr>
                                <w:color w:val="000000" w:themeColor="text1"/>
                                <w:sz w:val="20"/>
                                <w:szCs w:val="20"/>
                              </w:rPr>
                              <w:t>Sample.zip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0CE2C1" id="正方形/長方形 465" o:spid="_x0000_s1168" style="position:absolute;left:0;text-align:left;margin-left:48.75pt;margin-top:.65pt;width:191.8pt;height:149.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" filled="f" strokecolor="#5a5a5a [2109]">
                <v:textbox>
                  <w:txbxContent>
                    <w:p w14:paraId="5F8951F8" w14:textId="3B2B18B2" w:rsidR="0008204C" w:rsidRDefault="0008204C"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08204C" w:rsidRPr="00776054" w:rsidRDefault="0008204C" w:rsidP="00C835FF">
                      <w:pPr>
                        <w:rPr>
                          <w:color w:val="000000" w:themeColor="text1"/>
                          <w:sz w:val="20"/>
                          <w:szCs w:val="20"/>
                        </w:rPr>
                      </w:pPr>
                      <w:r>
                        <w:rPr>
                          <w:color w:val="000000" w:themeColor="text1"/>
                          <w:sz w:val="20"/>
                          <w:szCs w:val="20"/>
                        </w:rPr>
                        <w:t>Sample.zip</w:t>
                      </w:r>
                    </w:p>
                  </w:txbxContent>
                </v:textbox>
              </v:rect>
            </w:pict>
          </mc:Fallback>
        </mc:AlternateContent>
      </w:r>
    </w:p>
    <w:p w14:paraId="423415E5" w14:textId="77A30823" w:rsidR="00C835FF" w:rsidRDefault="00D17A3D" w:rsidP="008A0F41">
      <w:pPr>
        <w:pStyle w:val="a0"/>
        <w:numPr>
          <w:ilvl w:val="0"/>
          <w:numId w:val="0"/>
        </w:numPr>
        <w:ind w:left="709"/>
      </w:pPr>
      <w:r>
        <w:rPr>
          <w:noProof/>
        </w:rPr>
        <mc:AlternateContent>
          <mc:Choice Requires="wps">
            <w:drawing>
              <wp:anchor distT="0" distB="0" distL="114300" distR="114300" simplePos="0" relativeHeight="251908096" behindDoc="0" locked="0" layoutInCell="1" allowOverlap="1" wp14:anchorId="08908DFE" wp14:editId="588218FD">
                <wp:simplePos x="0" y="0"/>
                <wp:positionH relativeFrom="column">
                  <wp:posOffset>4490720</wp:posOffset>
                </wp:positionH>
                <wp:positionV relativeFrom="paragraph">
                  <wp:posOffset>144145</wp:posOffset>
                </wp:positionV>
                <wp:extent cx="45719" cy="485775"/>
                <wp:effectExtent l="0" t="0" r="12065" b="28575"/>
                <wp:wrapNone/>
                <wp:docPr id="188" name="右大かっこ 188"/>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F4EB8" id="右大かっこ 188" o:spid="_x0000_s1026" type="#_x0000_t86" style="position:absolute;left:0;text-align:left;margin-left:353.6pt;margin-top:11.35pt;width:3.6pt;height:38.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" adj="169" strokecolor="#6f4419 [3044]"/>
            </w:pict>
          </mc:Fallback>
        </mc:AlternateContent>
      </w:r>
    </w:p>
    <w:p w14:paraId="72BD2BA6" w14:textId="5179666D"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5024" behindDoc="0" locked="0" layoutInCell="1" allowOverlap="1" wp14:anchorId="3BF2A804" wp14:editId="7ED1C684">
                <wp:simplePos x="0" y="0"/>
                <wp:positionH relativeFrom="column">
                  <wp:posOffset>4652645</wp:posOffset>
                </wp:positionH>
                <wp:positionV relativeFrom="paragraph">
                  <wp:posOffset>10160</wp:posOffset>
                </wp:positionV>
                <wp:extent cx="742950" cy="466725"/>
                <wp:effectExtent l="0" t="0" r="0" b="0"/>
                <wp:wrapNone/>
                <wp:docPr id="166" name="正方形/長方形 166"/>
                <wp:cNvGraphicFramePr/>
                <a:graphic xmlns:a="http://schemas.openxmlformats.org/drawingml/2006/main">
                  <a:graphicData uri="http://schemas.microsoft.com/office/word/2010/wordprocessingShape">
                    <wps:wsp>
                      <wps:cNvSpPr/>
                      <wps:spPr>
                        <a:xfrm>
                          <a:off x="0" y="0"/>
                          <a:ext cx="742950" cy="4667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9D4E" w14:textId="47FAB2F3" w:rsidR="0008204C" w:rsidRPr="009F11F4" w:rsidRDefault="0008204C" w:rsidP="00C835FF">
                            <w:pPr>
                              <w:rPr>
                                <w:color w:val="000000" w:themeColor="text1"/>
                                <w:sz w:val="14"/>
                                <w:szCs w:val="14"/>
                              </w:rPr>
                            </w:pPr>
                            <w:r>
                              <w:rPr>
                                <w:color w:val="000000" w:themeColor="text1"/>
                                <w:sz w:val="14"/>
                                <w:szCs w:val="14"/>
                              </w:rPr>
                              <w:t>header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A804" id="正方形/長方形 166" o:spid="_x0000_s1169" style="position:absolute;left:0;text-align:left;margin-left:366.35pt;margin-top:.8pt;width:58.5pt;height:36.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" filled="f" stroked="f">
                <v:textbox>
                  <w:txbxContent>
                    <w:p w14:paraId="3AA99D4E" w14:textId="47FAB2F3" w:rsidR="0008204C" w:rsidRPr="009F11F4" w:rsidRDefault="0008204C" w:rsidP="00C835FF">
                      <w:pPr>
                        <w:rPr>
                          <w:color w:val="000000" w:themeColor="text1"/>
                          <w:sz w:val="14"/>
                          <w:szCs w:val="14"/>
                        </w:rPr>
                      </w:pPr>
                      <w:r>
                        <w:rPr>
                          <w:color w:val="000000" w:themeColor="text1"/>
                          <w:sz w:val="14"/>
                          <w:szCs w:val="14"/>
                        </w:rPr>
                        <w:t>header section</w:t>
                      </w:r>
                    </w:p>
                  </w:txbxContent>
                </v:textbox>
              </v:rect>
            </w:pict>
          </mc:Fallback>
        </mc:AlternateContent>
      </w:r>
    </w:p>
    <w:p w14:paraId="66F8A633" w14:textId="64023C46" w:rsidR="00C835FF" w:rsidRDefault="00C835FF" w:rsidP="008A0F41">
      <w:pPr>
        <w:pStyle w:val="a0"/>
        <w:numPr>
          <w:ilvl w:val="0"/>
          <w:numId w:val="0"/>
        </w:numPr>
        <w:ind w:left="709"/>
      </w:pPr>
      <w:r>
        <w:rPr>
          <w:noProof/>
        </w:rPr>
        <mc:AlternateContent>
          <mc:Choice Requires="wps">
            <w:drawing>
              <wp:anchor distT="0" distB="0" distL="114300" distR="114300" simplePos="0" relativeHeight="251907072" behindDoc="0" locked="0" layoutInCell="1" allowOverlap="1" wp14:anchorId="56FF0589" wp14:editId="5DF56CC8">
                <wp:simplePos x="0" y="0"/>
                <wp:positionH relativeFrom="column">
                  <wp:posOffset>676275</wp:posOffset>
                </wp:positionH>
                <wp:positionV relativeFrom="paragraph">
                  <wp:posOffset>8890</wp:posOffset>
                </wp:positionV>
                <wp:extent cx="2326005" cy="1000760"/>
                <wp:effectExtent l="0" t="0" r="17145" b="27940"/>
                <wp:wrapNone/>
                <wp:docPr id="170" name="正方形/長方形 170"/>
                <wp:cNvGraphicFramePr/>
                <a:graphic xmlns:a="http://schemas.openxmlformats.org/drawingml/2006/main">
                  <a:graphicData uri="http://schemas.microsoft.com/office/word/2010/wordprocessingShape">
                    <wps:wsp>
                      <wps:cNvSpPr/>
                      <wps:spPr>
                        <a:xfrm>
                          <a:off x="0" y="0"/>
                          <a:ext cx="2326005" cy="10007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766535" w14:textId="77777777" w:rsidR="0008204C" w:rsidRDefault="0008204C" w:rsidP="00C835FF">
                            <w:pPr>
                              <w:rPr>
                                <w:color w:val="000000" w:themeColor="text1"/>
                                <w:sz w:val="14"/>
                                <w:szCs w:val="14"/>
                              </w:rPr>
                            </w:pPr>
                            <w:r>
                              <w:rPr>
                                <w:color w:val="000000" w:themeColor="text1"/>
                                <w:sz w:val="14"/>
                                <w:szCs w:val="14"/>
                              </w:rPr>
                              <w:t>Roles</w:t>
                            </w:r>
                          </w:p>
                          <w:p w14:paraId="661590B2" w14:textId="77777777" w:rsidR="0008204C" w:rsidRDefault="0008204C" w:rsidP="00C835FF">
                            <w:pPr>
                              <w:rPr>
                                <w:color w:val="000000" w:themeColor="text1"/>
                                <w:sz w:val="14"/>
                                <w:szCs w:val="14"/>
                              </w:rPr>
                            </w:pPr>
                            <w:r>
                              <w:rPr>
                                <w:color w:val="000000" w:themeColor="text1"/>
                                <w:sz w:val="14"/>
                                <w:szCs w:val="14"/>
                              </w:rPr>
                              <w:t xml:space="preserve"> Sample_role1</w:t>
                            </w:r>
                          </w:p>
                          <w:p w14:paraId="645CF2F9" w14:textId="0F08765D" w:rsidR="0008204C" w:rsidRDefault="0008204C" w:rsidP="00C835FF">
                            <w:pPr>
                              <w:rPr>
                                <w:color w:val="000000" w:themeColor="text1"/>
                                <w:sz w:val="14"/>
                                <w:szCs w:val="14"/>
                              </w:rPr>
                            </w:pPr>
                            <w:r>
                              <w:rPr>
                                <w:color w:val="000000" w:themeColor="text1"/>
                                <w:sz w:val="14"/>
                                <w:szCs w:val="14"/>
                              </w:rPr>
                              <w:t xml:space="preserve">   </w:t>
                            </w:r>
                          </w:p>
                          <w:p w14:paraId="5CE23364" w14:textId="77777777" w:rsidR="0008204C" w:rsidRDefault="0008204C" w:rsidP="00BC22DF">
                            <w:pPr>
                              <w:rPr>
                                <w:color w:val="000000" w:themeColor="text1"/>
                                <w:sz w:val="14"/>
                                <w:szCs w:val="14"/>
                              </w:rPr>
                            </w:pPr>
                            <w:r>
                              <w:rPr>
                                <w:color w:val="000000" w:themeColor="text1"/>
                                <w:sz w:val="14"/>
                                <w:szCs w:val="14"/>
                              </w:rPr>
                              <w:t>Sample_role2</w:t>
                            </w:r>
                          </w:p>
                          <w:p w14:paraId="6CDA639C" w14:textId="79168DCB" w:rsidR="0008204C" w:rsidRDefault="0008204C" w:rsidP="00C835FF">
                            <w:pPr>
                              <w:rPr>
                                <w:color w:val="000000" w:themeColor="text1"/>
                                <w:sz w:val="14"/>
                                <w:szCs w:val="14"/>
                              </w:rPr>
                            </w:pPr>
                            <w:r>
                              <w:rPr>
                                <w:color w:val="000000" w:themeColor="text1"/>
                                <w:sz w:val="14"/>
                                <w:szCs w:val="14"/>
                              </w:rPr>
                              <w:t xml:space="preserve">   </w:t>
                            </w:r>
                          </w:p>
                          <w:p w14:paraId="112C412D" w14:textId="77777777" w:rsidR="0008204C" w:rsidRPr="009F11F4" w:rsidRDefault="0008204C" w:rsidP="00BC22D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F0589" id="正方形/長方形 170" o:spid="_x0000_s1170" style="position:absolute;left:0;text-align:left;margin-left:53.25pt;margin-top:.7pt;width:183.15pt;height:78.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" filled="f" strokecolor="black [3200]">
                <v:stroke joinstyle="round"/>
                <v:textbox>
                  <w:txbxContent>
                    <w:p w14:paraId="71766535" w14:textId="77777777" w:rsidR="0008204C" w:rsidRDefault="0008204C" w:rsidP="00C835FF">
                      <w:pPr>
                        <w:rPr>
                          <w:color w:val="000000" w:themeColor="text1"/>
                          <w:sz w:val="14"/>
                          <w:szCs w:val="14"/>
                        </w:rPr>
                      </w:pPr>
                      <w:r>
                        <w:rPr>
                          <w:color w:val="000000" w:themeColor="text1"/>
                          <w:sz w:val="14"/>
                          <w:szCs w:val="14"/>
                        </w:rPr>
                        <w:t>Roles</w:t>
                      </w:r>
                    </w:p>
                    <w:p w14:paraId="661590B2" w14:textId="77777777" w:rsidR="0008204C" w:rsidRDefault="0008204C" w:rsidP="00C835FF">
                      <w:pPr>
                        <w:rPr>
                          <w:color w:val="000000" w:themeColor="text1"/>
                          <w:sz w:val="14"/>
                          <w:szCs w:val="14"/>
                        </w:rPr>
                      </w:pPr>
                      <w:r>
                        <w:rPr>
                          <w:color w:val="000000" w:themeColor="text1"/>
                          <w:sz w:val="14"/>
                          <w:szCs w:val="14"/>
                        </w:rPr>
                        <w:t xml:space="preserve"> Sample_role1</w:t>
                      </w:r>
                    </w:p>
                    <w:p w14:paraId="645CF2F9" w14:textId="0F08765D" w:rsidR="0008204C" w:rsidRDefault="0008204C" w:rsidP="00C835FF">
                      <w:pPr>
                        <w:rPr>
                          <w:color w:val="000000" w:themeColor="text1"/>
                          <w:sz w:val="14"/>
                          <w:szCs w:val="14"/>
                        </w:rPr>
                      </w:pPr>
                      <w:r>
                        <w:rPr>
                          <w:color w:val="000000" w:themeColor="text1"/>
                          <w:sz w:val="14"/>
                          <w:szCs w:val="14"/>
                        </w:rPr>
                        <w:t xml:space="preserve">   </w:t>
                      </w:r>
                    </w:p>
                    <w:p w14:paraId="5CE23364" w14:textId="77777777" w:rsidR="0008204C" w:rsidRDefault="0008204C" w:rsidP="00BC22DF">
                      <w:pPr>
                        <w:rPr>
                          <w:color w:val="000000" w:themeColor="text1"/>
                          <w:sz w:val="14"/>
                          <w:szCs w:val="14"/>
                        </w:rPr>
                      </w:pPr>
                      <w:r>
                        <w:rPr>
                          <w:color w:val="000000" w:themeColor="text1"/>
                          <w:sz w:val="14"/>
                          <w:szCs w:val="14"/>
                        </w:rPr>
                        <w:t>Sample_role2</w:t>
                      </w:r>
                    </w:p>
                    <w:p w14:paraId="6CDA639C" w14:textId="79168DCB" w:rsidR="0008204C" w:rsidRDefault="0008204C" w:rsidP="00C835FF">
                      <w:pPr>
                        <w:rPr>
                          <w:color w:val="000000" w:themeColor="text1"/>
                          <w:sz w:val="14"/>
                          <w:szCs w:val="14"/>
                        </w:rPr>
                      </w:pPr>
                      <w:r>
                        <w:rPr>
                          <w:color w:val="000000" w:themeColor="text1"/>
                          <w:sz w:val="14"/>
                          <w:szCs w:val="14"/>
                        </w:rPr>
                        <w:t xml:space="preserve">   </w:t>
                      </w:r>
                    </w:p>
                    <w:p w14:paraId="112C412D" w14:textId="77777777" w:rsidR="0008204C" w:rsidRPr="009F11F4" w:rsidRDefault="0008204C" w:rsidP="00BC22DF">
                      <w:pPr>
                        <w:rPr>
                          <w:color w:val="000000" w:themeColor="text1"/>
                          <w:sz w:val="14"/>
                          <w:szCs w:val="14"/>
                        </w:rPr>
                      </w:pPr>
                    </w:p>
                  </w:txbxContent>
                </v:textbox>
              </v:rect>
            </w:pict>
          </mc:Fallback>
        </mc:AlternateContent>
      </w:r>
    </w:p>
    <w:p w14:paraId="165D67AA" w14:textId="77F602D2"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1952" behindDoc="0" locked="0" layoutInCell="1" allowOverlap="1" wp14:anchorId="797E88E5" wp14:editId="5F06FC8F">
                <wp:simplePos x="0" y="0"/>
                <wp:positionH relativeFrom="column">
                  <wp:posOffset>1499870</wp:posOffset>
                </wp:positionH>
                <wp:positionV relativeFrom="paragraph">
                  <wp:posOffset>113665</wp:posOffset>
                </wp:positionV>
                <wp:extent cx="1896110" cy="227811"/>
                <wp:effectExtent l="0" t="19050" r="66040" b="96520"/>
                <wp:wrapNone/>
                <wp:docPr id="164" name="カギ線コネクタ 164"/>
                <wp:cNvGraphicFramePr/>
                <a:graphic xmlns:a="http://schemas.openxmlformats.org/drawingml/2006/main">
                  <a:graphicData uri="http://schemas.microsoft.com/office/word/2010/wordprocessingShape">
                    <wps:wsp>
                      <wps:cNvCnPr/>
                      <wps:spPr>
                        <a:xfrm>
                          <a:off x="0" y="0"/>
                          <a:ext cx="1896110" cy="227811"/>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DF8F3" id="カギ線コネクタ 164" o:spid="_x0000_s1026" type="#_x0000_t34" style="position:absolute;left:0;text-align:left;margin-left:118.1pt;margin-top:8.95pt;width:149.3pt;height:17.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" adj="7456" strokecolor="black [3040]" strokeweight="2.25pt">
                <v:stroke endarrow="block"/>
              </v:shape>
            </w:pict>
          </mc:Fallback>
        </mc:AlternateContent>
      </w:r>
    </w:p>
    <w:p w14:paraId="287D7AC4" w14:textId="447C1D7A" w:rsidR="00C835FF" w:rsidRDefault="00D17A3D" w:rsidP="008A0F41">
      <w:pPr>
        <w:pStyle w:val="a0"/>
        <w:numPr>
          <w:ilvl w:val="0"/>
          <w:numId w:val="0"/>
        </w:numPr>
        <w:ind w:left="709"/>
      </w:pPr>
      <w:r>
        <w:rPr>
          <w:noProof/>
        </w:rPr>
        <mc:AlternateContent>
          <mc:Choice Requires="wps">
            <w:drawing>
              <wp:anchor distT="0" distB="0" distL="114300" distR="114300" simplePos="0" relativeHeight="251910144" behindDoc="0" locked="0" layoutInCell="1" allowOverlap="1" wp14:anchorId="4A66D21D" wp14:editId="321971EE">
                <wp:simplePos x="0" y="0"/>
                <wp:positionH relativeFrom="column">
                  <wp:posOffset>4535805</wp:posOffset>
                </wp:positionH>
                <wp:positionV relativeFrom="paragraph">
                  <wp:posOffset>113030</wp:posOffset>
                </wp:positionV>
                <wp:extent cx="45719" cy="485775"/>
                <wp:effectExtent l="0" t="0" r="12065" b="28575"/>
                <wp:wrapNone/>
                <wp:docPr id="190" name="右大かっこ 190"/>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A15DF" id="右大かっこ 190" o:spid="_x0000_s1026" type="#_x0000_t86" style="position:absolute;left:0;text-align:left;margin-left:357.15pt;margin-top:8.9pt;width:3.6pt;height:38.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" adj="169" strokecolor="#6f4419 [3044]"/>
            </w:pict>
          </mc:Fallback>
        </mc:AlternateContent>
      </w:r>
      <w:r w:rsidR="00C835FF" w:rsidRPr="00C835FF">
        <w:rPr>
          <w:noProof/>
        </w:rPr>
        <mc:AlternateContent>
          <mc:Choice Requires="wps">
            <w:drawing>
              <wp:anchor distT="0" distB="0" distL="114300" distR="114300" simplePos="0" relativeHeight="251900928" behindDoc="0" locked="0" layoutInCell="1" allowOverlap="1" wp14:anchorId="389143C8" wp14:editId="02B29924">
                <wp:simplePos x="0" y="0"/>
                <wp:positionH relativeFrom="column">
                  <wp:posOffset>4624070</wp:posOffset>
                </wp:positionH>
                <wp:positionV relativeFrom="paragraph">
                  <wp:posOffset>132080</wp:posOffset>
                </wp:positionV>
                <wp:extent cx="742950" cy="299085"/>
                <wp:effectExtent l="0" t="0" r="0" b="5715"/>
                <wp:wrapNone/>
                <wp:docPr id="163" name="正方形/長方形 163"/>
                <wp:cNvGraphicFramePr/>
                <a:graphic xmlns:a="http://schemas.openxmlformats.org/drawingml/2006/main">
                  <a:graphicData uri="http://schemas.microsoft.com/office/word/2010/wordprocessingShape">
                    <wps:wsp>
                      <wps:cNvSpPr/>
                      <wps:spPr>
                        <a:xfrm>
                          <a:off x="0" y="0"/>
                          <a:ext cx="74295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F1A" w14:textId="71BC8524" w:rsidR="0008204C" w:rsidRPr="009F11F4" w:rsidRDefault="0008204C"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43C8" id="正方形/長方形 163" o:spid="_x0000_s1171" style="position:absolute;left:0;text-align:left;margin-left:364.1pt;margin-top:10.4pt;width:58.5pt;height:23.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" filled="f" stroked="f">
                <v:textbox>
                  <w:txbxContent>
                    <w:p w14:paraId="61FC2F1A" w14:textId="71BC8524" w:rsidR="0008204C" w:rsidRPr="009F11F4" w:rsidRDefault="0008204C"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v:textbox>
              </v:rect>
            </w:pict>
          </mc:Fallback>
        </mc:AlternateContent>
      </w:r>
    </w:p>
    <w:p w14:paraId="12102D36" w14:textId="42CE9A1E"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2976" behindDoc="0" locked="0" layoutInCell="1" allowOverlap="1" wp14:anchorId="446FD357" wp14:editId="0C07A5AC">
                <wp:simplePos x="0" y="0"/>
                <wp:positionH relativeFrom="column">
                  <wp:posOffset>1433195</wp:posOffset>
                </wp:positionH>
                <wp:positionV relativeFrom="paragraph">
                  <wp:posOffset>111136</wp:posOffset>
                </wp:positionV>
                <wp:extent cx="1985010" cy="74920"/>
                <wp:effectExtent l="19050" t="57150" r="91440" b="97155"/>
                <wp:wrapNone/>
                <wp:docPr id="468" name="直線矢印コネクタ 468"/>
                <wp:cNvGraphicFramePr/>
                <a:graphic xmlns:a="http://schemas.openxmlformats.org/drawingml/2006/main">
                  <a:graphicData uri="http://schemas.microsoft.com/office/word/2010/wordprocessingShape">
                    <wps:wsp>
                      <wps:cNvCnPr/>
                      <wps:spPr>
                        <a:xfrm>
                          <a:off x="0" y="0"/>
                          <a:ext cx="1985010" cy="749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84BE1" id="直線矢印コネクタ 468" o:spid="_x0000_s1026" type="#_x0000_t32" style="position:absolute;left:0;text-align:left;margin-left:112.85pt;margin-top:8.75pt;width:156.3pt;height:5.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" strokecolor="black [3213]" strokeweight="2.25pt">
                <v:stroke endarrow="block"/>
              </v:shape>
            </w:pict>
          </mc:Fallback>
        </mc:AlternateContent>
      </w:r>
    </w:p>
    <w:p w14:paraId="05051404" w14:textId="794BF336" w:rsidR="00C835FF" w:rsidRDefault="00C835FF" w:rsidP="008A0F41">
      <w:pPr>
        <w:pStyle w:val="a0"/>
        <w:numPr>
          <w:ilvl w:val="0"/>
          <w:numId w:val="0"/>
        </w:numPr>
        <w:ind w:left="709"/>
      </w:pPr>
    </w:p>
    <w:p w14:paraId="71BE6749" w14:textId="0D3E89AE" w:rsidR="00C835FF" w:rsidRDefault="00C835FF" w:rsidP="008A0F41">
      <w:pPr>
        <w:pStyle w:val="a0"/>
        <w:numPr>
          <w:ilvl w:val="0"/>
          <w:numId w:val="0"/>
        </w:numPr>
        <w:ind w:left="709"/>
      </w:pPr>
    </w:p>
    <w:p w14:paraId="333495F4" w14:textId="25034867" w:rsidR="00C835FF" w:rsidRDefault="00C835FF" w:rsidP="008A0F41">
      <w:pPr>
        <w:pStyle w:val="a0"/>
        <w:numPr>
          <w:ilvl w:val="0"/>
          <w:numId w:val="0"/>
        </w:numPr>
        <w:ind w:left="709"/>
      </w:pPr>
    </w:p>
    <w:p w14:paraId="5C36DF4D" w14:textId="198B0643" w:rsidR="00C835FF" w:rsidRDefault="00C835FF" w:rsidP="008A0F41">
      <w:pPr>
        <w:pStyle w:val="a0"/>
        <w:numPr>
          <w:ilvl w:val="0"/>
          <w:numId w:val="0"/>
        </w:numPr>
        <w:ind w:left="709"/>
      </w:pPr>
    </w:p>
    <w:p w14:paraId="23209A70" w14:textId="0C9EF28B" w:rsidR="005A7E01" w:rsidRDefault="002545F6" w:rsidP="000C42FC">
      <w:pPr>
        <w:pStyle w:val="a0"/>
        <w:numPr>
          <w:ilvl w:val="0"/>
          <w:numId w:val="46"/>
        </w:numPr>
      </w:pPr>
      <w:r w:rsidRPr="002545F6">
        <w:t>Unique management of variable name</w:t>
      </w:r>
    </w:p>
    <w:p w14:paraId="14F6A924" w14:textId="557C7851" w:rsidR="002545F6" w:rsidRPr="005A7E01" w:rsidRDefault="002545F6" w:rsidP="005A7E01">
      <w:pPr>
        <w:pStyle w:val="a0"/>
        <w:numPr>
          <w:ilvl w:val="0"/>
          <w:numId w:val="0"/>
        </w:numPr>
        <w:ind w:left="709"/>
      </w:pPr>
      <w:r w:rsidRPr="005A7E01">
        <w:rPr>
          <w:szCs w:val="20"/>
        </w:rPr>
        <w:t>The variable information registered in the substitution value list of ITA is handled as host variable.</w:t>
      </w:r>
    </w:p>
    <w:p w14:paraId="55C37888" w14:textId="1D615963" w:rsidR="002545F6" w:rsidRPr="002545F6" w:rsidRDefault="002545F6" w:rsidP="005A7E01">
      <w:pPr>
        <w:pStyle w:val="a0"/>
        <w:numPr>
          <w:ilvl w:val="0"/>
          <w:numId w:val="0"/>
        </w:numPr>
        <w:tabs>
          <w:tab w:val="decimal" w:pos="709"/>
        </w:tabs>
        <w:ind w:leftChars="357" w:left="750"/>
        <w:rPr>
          <w:szCs w:val="20"/>
        </w:rPr>
      </w:pPr>
      <w:r w:rsidRPr="002545F6">
        <w:rPr>
          <w:szCs w:val="20"/>
        </w:rPr>
        <w:t>Variable names in all role packages of each drivers are uniquely managed</w:t>
      </w:r>
      <w:r>
        <w:rPr>
          <w:szCs w:val="20"/>
        </w:rPr>
        <w:t>.</w:t>
      </w:r>
    </w:p>
    <w:p w14:paraId="46F3EAEC" w14:textId="77777777" w:rsidR="002545F6" w:rsidRPr="002545F6" w:rsidRDefault="002545F6" w:rsidP="005A7E01">
      <w:pPr>
        <w:pStyle w:val="a0"/>
        <w:numPr>
          <w:ilvl w:val="0"/>
          <w:numId w:val="0"/>
        </w:numPr>
        <w:tabs>
          <w:tab w:val="decimal" w:pos="709"/>
        </w:tabs>
        <w:ind w:leftChars="357" w:left="750"/>
        <w:rPr>
          <w:szCs w:val="20"/>
        </w:rPr>
      </w:pPr>
      <w:r w:rsidRPr="002545F6">
        <w:rPr>
          <w:szCs w:val="20"/>
        </w:rPr>
        <w:t>When using same the variable name between roles with different variable structure, error will occur during upload</w:t>
      </w:r>
    </w:p>
    <w:p w14:paraId="296F0093" w14:textId="588B9F59" w:rsidR="00807FBB" w:rsidRPr="002545F6" w:rsidRDefault="002545F6" w:rsidP="005A7E01">
      <w:pPr>
        <w:pStyle w:val="a0"/>
        <w:numPr>
          <w:ilvl w:val="0"/>
          <w:numId w:val="0"/>
        </w:numPr>
        <w:tabs>
          <w:tab w:val="decimal" w:pos="709"/>
        </w:tabs>
        <w:ind w:leftChars="357" w:left="750"/>
        <w:rPr>
          <w:sz w:val="24"/>
        </w:rPr>
      </w:pPr>
      <w:r w:rsidRPr="002545F6">
        <w:rPr>
          <w:szCs w:val="20"/>
        </w:rPr>
        <w:t>For example, in the case that the normal variable and nested variable or the nested structure is different between nested variables, etc.</w:t>
      </w:r>
    </w:p>
    <w:p w14:paraId="1EC86279" w14:textId="1CD7CB5B" w:rsidR="00807FBB" w:rsidRPr="00807FBB" w:rsidRDefault="00807FBB" w:rsidP="00807FBB">
      <w:pPr>
        <w:pStyle w:val="a0"/>
        <w:numPr>
          <w:ilvl w:val="0"/>
          <w:numId w:val="0"/>
        </w:numPr>
      </w:pPr>
    </w:p>
    <w:p w14:paraId="672BCEA7" w14:textId="77777777" w:rsidR="005A7E01" w:rsidRDefault="002545F6" w:rsidP="000C42FC">
      <w:pPr>
        <w:pStyle w:val="a0"/>
        <w:numPr>
          <w:ilvl w:val="0"/>
          <w:numId w:val="46"/>
        </w:numPr>
      </w:pPr>
      <w:r w:rsidRPr="002545F6">
        <w:t>ITA original specification of default variable definition file (defaults-&gt; main.yml)</w:t>
      </w:r>
    </w:p>
    <w:p w14:paraId="45C53053" w14:textId="6F7E9BCC" w:rsidR="00807FBB" w:rsidRDefault="002545F6" w:rsidP="005A7E01">
      <w:pPr>
        <w:pStyle w:val="a0"/>
        <w:numPr>
          <w:ilvl w:val="0"/>
          <w:numId w:val="0"/>
        </w:numPr>
        <w:ind w:left="709"/>
      </w:pPr>
      <w:r w:rsidRPr="002545F6">
        <w:t xml:space="preserve">There is ITA original specification of the </w:t>
      </w:r>
      <w:r>
        <w:t xml:space="preserve">description </w:t>
      </w:r>
      <w:r w:rsidRPr="002545F6">
        <w:t>(variable definition) of default variable definition</w:t>
      </w:r>
      <w:r>
        <w:t>.</w:t>
      </w:r>
    </w:p>
    <w:p w14:paraId="6089E362" w14:textId="219D5FC0" w:rsidR="00807FBB" w:rsidRDefault="002545F6" w:rsidP="005A7E01">
      <w:pPr>
        <w:pStyle w:val="a0"/>
        <w:numPr>
          <w:ilvl w:val="0"/>
          <w:numId w:val="0"/>
        </w:numPr>
        <w:ind w:leftChars="337" w:left="708"/>
      </w:pPr>
      <w:r w:rsidRPr="002545F6">
        <w:t>Please refer to the attachment file "User Instruction Manual - Ansible-driver attachment Ansible usage guideline with additional rules" for details</w:t>
      </w:r>
      <w:r>
        <w:t>.</w:t>
      </w:r>
    </w:p>
    <w:p w14:paraId="1266C8C1" w14:textId="60E6B352" w:rsidR="00807FBB" w:rsidRPr="00C9449A" w:rsidRDefault="00807FBB" w:rsidP="00807FBB">
      <w:pPr>
        <w:pStyle w:val="a0"/>
        <w:numPr>
          <w:ilvl w:val="0"/>
          <w:numId w:val="0"/>
        </w:numPr>
      </w:pPr>
    </w:p>
    <w:p w14:paraId="2FFE0B8E" w14:textId="77777777" w:rsidR="00D7527D" w:rsidRDefault="00D7527D" w:rsidP="000C42FC">
      <w:pPr>
        <w:pStyle w:val="a0"/>
        <w:numPr>
          <w:ilvl w:val="0"/>
          <w:numId w:val="46"/>
        </w:numPr>
      </w:pPr>
      <w:r w:rsidRPr="002545F6">
        <w:t>Notes on subdirectories of a predetermined directory in Ansible Role Directory Structure</w:t>
      </w:r>
    </w:p>
    <w:p w14:paraId="6D850D63" w14:textId="69092A41" w:rsidR="00D7527D" w:rsidRDefault="00D7527D" w:rsidP="00D7527D">
      <w:pPr>
        <w:pStyle w:val="a0"/>
        <w:numPr>
          <w:ilvl w:val="0"/>
          <w:numId w:val="0"/>
        </w:numPr>
        <w:ind w:left="709"/>
      </w:pPr>
      <w:r w:rsidRPr="002545F6">
        <w:t>If a subdirectory that has the same name of the predetermined directory is created under the predetermined directory in Ansible Role Directory structure</w:t>
      </w:r>
      <w:r>
        <w:t xml:space="preserve"> </w:t>
      </w:r>
      <w:r w:rsidRPr="002545F6">
        <w:t>(For example, a "files" directory under the "files" directory, etc.), error will occur during operation execution</w:t>
      </w:r>
      <w:r>
        <w:t>.</w:t>
      </w:r>
    </w:p>
    <w:p w14:paraId="7FD779E3" w14:textId="2EEC581E" w:rsidR="00D7527D" w:rsidRDefault="00AF3D4A" w:rsidP="00AF3D4A">
      <w:pPr>
        <w:widowControl/>
        <w:jc w:val="left"/>
      </w:pPr>
      <w:r>
        <w:br w:type="page"/>
      </w:r>
    </w:p>
    <w:p w14:paraId="556FCC44" w14:textId="29ACCAF4" w:rsidR="00293EA0" w:rsidRDefault="00D7527D" w:rsidP="000C42FC">
      <w:pPr>
        <w:pStyle w:val="a0"/>
        <w:numPr>
          <w:ilvl w:val="0"/>
          <w:numId w:val="46"/>
        </w:numPr>
      </w:pPr>
      <w:r w:rsidRPr="00D7527D">
        <w:lastRenderedPageBreak/>
        <w:t>Points to note when the role name in the role package is set to the directory hierarchy</w:t>
      </w:r>
      <w:r w:rsidR="004E2A29">
        <w:t>.</w:t>
      </w:r>
    </w:p>
    <w:p w14:paraId="68CAFC9D" w14:textId="751A80D5" w:rsidR="00293EA0" w:rsidRDefault="00D7527D" w:rsidP="002D068D">
      <w:r>
        <w:rPr>
          <w:rFonts w:hint="eastAsia"/>
        </w:rPr>
        <w:t xml:space="preserve">       </w:t>
      </w:r>
      <w:r w:rsidR="004E2A29">
        <w:t>T</w:t>
      </w:r>
      <w:r w:rsidRPr="00D7527D">
        <w:t>he following directory hierarchy role package will be explained as an example.</w:t>
      </w:r>
    </w:p>
    <w:p w14:paraId="3B8B1F1C"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└─roles</w:t>
      </w:r>
    </w:p>
    <w:p w14:paraId="63354CC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├─parent</w:t>
      </w:r>
    </w:p>
    <w:p w14:paraId="0ECEBBA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├─sample_role1</w:t>
      </w:r>
    </w:p>
    <w:p w14:paraId="2C01648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C79B89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74AAC81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└─sample_role2</w:t>
      </w:r>
    </w:p>
    <w:p w14:paraId="56CA779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5AAAE8"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├─sample_role3</w:t>
      </w:r>
    </w:p>
    <w:p w14:paraId="215B51F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7640F6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64AEBAE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├─sample_role4</w:t>
      </w:r>
    </w:p>
    <w:p w14:paraId="1E441DE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363B404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1A1D506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└─tasks</w:t>
      </w:r>
    </w:p>
    <w:p w14:paraId="71A1BE1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├─sample_role5</w:t>
      </w:r>
    </w:p>
    <w:p w14:paraId="6505F67B"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CDB83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└─sample_role6</w:t>
      </w:r>
    </w:p>
    <w:p w14:paraId="5F2095D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├─defaults</w:t>
      </w:r>
    </w:p>
    <w:p w14:paraId="0020D849"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└─tasks</w:t>
      </w:r>
    </w:p>
    <w:p w14:paraId="42E5220A" w14:textId="3828A0EE" w:rsidR="001A1313" w:rsidRDefault="00087067" w:rsidP="00087067">
      <w:pPr>
        <w:pStyle w:val="aa"/>
        <w:numPr>
          <w:ilvl w:val="0"/>
          <w:numId w:val="62"/>
        </w:numPr>
        <w:ind w:leftChars="0"/>
      </w:pPr>
      <w:r>
        <w:rPr>
          <w:rFonts w:hint="eastAsia"/>
        </w:rPr>
        <w:t xml:space="preserve"> </w:t>
      </w:r>
      <w:r w:rsidR="001A1313" w:rsidRPr="001A1313">
        <w:t>The directory recognized as a role is the directory containing the tasks directory.</w:t>
      </w:r>
    </w:p>
    <w:p w14:paraId="26F96220"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4836381F"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6313D693"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157BF1">
        <w:rPr>
          <w:rFonts w:asciiTheme="majorHAnsi" w:hAnsiTheme="majorHAnsi" w:cstheme="majorHAnsi"/>
        </w:rPr>
        <w:t>parent/sample_role</w:t>
      </w:r>
      <w:r w:rsidRPr="002C6D02">
        <w:rPr>
          <w:rFonts w:asciiTheme="minorHAnsi" w:hAnsiTheme="minorHAnsi" w:cstheme="minorHAnsi"/>
        </w:rPr>
        <w:t>1</w:t>
      </w:r>
    </w:p>
    <w:p w14:paraId="0B1BB307"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parent/sample_role2</w:t>
      </w:r>
    </w:p>
    <w:p w14:paraId="40AFBD0E" w14:textId="77777777" w:rsidR="00087067" w:rsidRPr="002C6D02" w:rsidRDefault="00087067" w:rsidP="00087067">
      <w:pPr>
        <w:pStyle w:val="aa"/>
        <w:ind w:leftChars="0" w:left="990" w:firstLineChars="150" w:firstLine="31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sample_role6</w:t>
      </w:r>
    </w:p>
    <w:p w14:paraId="09B2928C" w14:textId="6FE30C04" w:rsidR="00087067" w:rsidRDefault="00087067" w:rsidP="00087067">
      <w:pPr>
        <w:pStyle w:val="aa"/>
        <w:numPr>
          <w:ilvl w:val="0"/>
          <w:numId w:val="62"/>
        </w:numPr>
        <w:ind w:leftChars="0"/>
      </w:pPr>
      <w:r w:rsidRPr="00087067">
        <w:t>Exclude directory hierarchies with multiple tasks directories</w:t>
      </w:r>
    </w:p>
    <w:p w14:paraId="41938891" w14:textId="64438992" w:rsidR="008A3698" w:rsidRDefault="00087067" w:rsidP="00087067">
      <w:pPr>
        <w:pStyle w:val="aa"/>
        <w:ind w:leftChars="0" w:left="1350"/>
        <w:jc w:val="left"/>
      </w:pPr>
      <w:r w:rsidRPr="00087067">
        <w:t xml:space="preserve">There are tasks directories in parent/sample_role2/sample_role3 and parent/sample_role2/sample_role4, but parent/sample_role2 has a tasks directory and recognizes it </w:t>
      </w:r>
      <w:r>
        <w:t xml:space="preserve">as a role, so it is not handaled </w:t>
      </w:r>
      <w:r w:rsidRPr="00087067">
        <w:t>as a role.</w:t>
      </w:r>
    </w:p>
    <w:p w14:paraId="0F596F41" w14:textId="05D0657F" w:rsidR="008A3698" w:rsidRDefault="002C6D02" w:rsidP="003C104F">
      <w:pPr>
        <w:widowControl/>
        <w:jc w:val="left"/>
      </w:pPr>
      <w:r>
        <w:br w:type="page"/>
      </w:r>
    </w:p>
    <w:p w14:paraId="0AD7D499" w14:textId="2A0215F5" w:rsidR="008D405E" w:rsidRPr="00CE0420" w:rsidRDefault="00531C7A" w:rsidP="00747853">
      <w:pPr>
        <w:pStyle w:val="20"/>
      </w:pPr>
      <w:bookmarkStart w:id="253" w:name="_Ref32244490"/>
      <w:bookmarkStart w:id="254" w:name="_Ref32244493"/>
      <w:bookmarkStart w:id="255" w:name="_Toc105605735"/>
      <w:r>
        <w:lastRenderedPageBreak/>
        <w:t>Write</w:t>
      </w:r>
      <w:r w:rsidR="009E7D1F" w:rsidRPr="009E7D1F">
        <w:t xml:space="preserve"> ITA readme</w:t>
      </w:r>
      <w:r w:rsidR="00924042">
        <w:t xml:space="preserve"> </w:t>
      </w:r>
      <w:r w:rsidR="009E7D1F" w:rsidRPr="009E7D1F">
        <w:t>(Ansible-Legacy Role only)</w:t>
      </w:r>
      <w:bookmarkEnd w:id="253"/>
      <w:bookmarkEnd w:id="254"/>
      <w:bookmarkEnd w:id="255"/>
    </w:p>
    <w:p w14:paraId="3924B03F" w14:textId="14E3D4B2" w:rsidR="00807FBB" w:rsidRPr="00807FBB" w:rsidRDefault="00364F2D" w:rsidP="00807FBB">
      <w:pPr>
        <w:ind w:leftChars="135" w:left="283"/>
        <w:rPr>
          <w:rFonts w:asciiTheme="minorHAnsi" w:hAnsiTheme="minorHAnsi"/>
        </w:rPr>
      </w:pPr>
      <w:r w:rsidRPr="00364F2D">
        <w:rPr>
          <w:rFonts w:asciiTheme="minorHAnsi" w:hAnsiTheme="minorHAnsi"/>
        </w:rPr>
        <w:t xml:space="preserve">The substitution value management function </w:t>
      </w:r>
      <w:r>
        <w:rPr>
          <w:rFonts w:asciiTheme="minorHAnsi" w:hAnsiTheme="minorHAnsi" w:hint="eastAsia"/>
        </w:rPr>
        <w:t>interpretes</w:t>
      </w:r>
      <w:r w:rsidRPr="00364F2D">
        <w:rPr>
          <w:rFonts w:asciiTheme="minorHAnsi" w:hAnsiTheme="minorHAnsi"/>
        </w:rPr>
        <w:t xml:space="preserve"> the variable type defined in defaults variable definition file and sets the variable value of each variable and its' member variable</w:t>
      </w:r>
      <w:r>
        <w:rPr>
          <w:rFonts w:asciiTheme="minorHAnsi" w:hAnsiTheme="minorHAnsi"/>
        </w:rPr>
        <w:t>.</w:t>
      </w:r>
    </w:p>
    <w:p w14:paraId="4F8A2CDD" w14:textId="77777777" w:rsidR="00807FBB" w:rsidRPr="00807FBB" w:rsidRDefault="00807FBB" w:rsidP="00807FBB">
      <w:pPr>
        <w:ind w:leftChars="135" w:left="283"/>
        <w:rPr>
          <w:rFonts w:asciiTheme="minorHAnsi" w:hAnsiTheme="minorHAnsi"/>
        </w:rPr>
      </w:pPr>
    </w:p>
    <w:p w14:paraId="02E7FB2C" w14:textId="1C8208CC" w:rsidR="00807FBB" w:rsidRDefault="00364F2D" w:rsidP="00807FBB">
      <w:pPr>
        <w:ind w:leftChars="135" w:left="283"/>
        <w:rPr>
          <w:rFonts w:asciiTheme="minorHAnsi" w:hAnsiTheme="minorHAnsi"/>
        </w:rPr>
      </w:pPr>
      <w:r w:rsidRPr="00364F2D">
        <w:rPr>
          <w:rFonts w:asciiTheme="minorHAnsi" w:hAnsiTheme="minorHAnsi"/>
        </w:rPr>
        <w:t>In the cases such as not wanting to define variable directly in the Playbook, etc. if variable is not defined in defaults variable definition file, variable value can be specified in the substitution value management function by setting the variable definition in ITA readme file</w:t>
      </w:r>
      <w:r>
        <w:rPr>
          <w:rFonts w:asciiTheme="minorHAnsi" w:hAnsiTheme="minorHAnsi"/>
        </w:rPr>
        <w:t>.</w:t>
      </w:r>
    </w:p>
    <w:p w14:paraId="43983D18" w14:textId="6D1DBBC1" w:rsidR="00924042" w:rsidRDefault="00924042" w:rsidP="00807FBB">
      <w:pPr>
        <w:ind w:leftChars="135" w:left="283"/>
        <w:rPr>
          <w:rFonts w:asciiTheme="minorHAnsi" w:hAnsiTheme="minorHAnsi"/>
        </w:rPr>
      </w:pPr>
    </w:p>
    <w:p w14:paraId="691882FD" w14:textId="047FEB65" w:rsidR="009F04ED" w:rsidRDefault="009F04ED" w:rsidP="009F04ED">
      <w:pPr>
        <w:pStyle w:val="a0"/>
        <w:numPr>
          <w:ilvl w:val="0"/>
          <w:numId w:val="0"/>
        </w:numPr>
        <w:ind w:leftChars="67" w:left="141"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03B15791" w14:textId="4693F37F" w:rsidR="009F04ED" w:rsidRDefault="009F04ED" w:rsidP="009F04ED">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w:t>
      </w:r>
      <w:r w:rsidRPr="00CA6CF0">
        <w:rPr>
          <w:rFonts w:asciiTheme="minorHAnsi" w:hAnsiTheme="minorHAnsi" w:hint="eastAsia"/>
        </w:rPr>
        <w:t>].yml</w:t>
      </w:r>
    </w:p>
    <w:p w14:paraId="457904CE" w14:textId="77777777" w:rsidR="009F04ED" w:rsidRPr="00CA6CF0" w:rsidRDefault="009F04ED" w:rsidP="009F04ED">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4EBA3657" w14:textId="1086A757"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w:t>
      </w:r>
      <w:r w:rsidRPr="00CA6CF0">
        <w:rPr>
          <w:rFonts w:asciiTheme="minorHAnsi" w:hAnsiTheme="minorHAnsi" w:hint="eastAsia"/>
        </w:rPr>
        <w:t>: ita_readme_mysql.yml</w:t>
      </w:r>
    </w:p>
    <w:p w14:paraId="58C389D6" w14:textId="0ED03578"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w:t>
      </w:r>
      <w:r w:rsidRPr="00CA6CF0">
        <w:rPr>
          <w:rFonts w:asciiTheme="minorHAnsi" w:hAnsiTheme="minorHAnsi" w:hint="eastAsia"/>
        </w:rPr>
        <w:t>: ita_readme_mysql%install.yml</w:t>
      </w:r>
    </w:p>
    <w:p w14:paraId="3A764760" w14:textId="4A7C4A89" w:rsidR="009F04ED" w:rsidRDefault="00806756" w:rsidP="00806756">
      <w:pPr>
        <w:pStyle w:val="a0"/>
        <w:numPr>
          <w:ilvl w:val="0"/>
          <w:numId w:val="0"/>
        </w:numPr>
        <w:ind w:leftChars="167" w:left="561"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r>
        <w:rPr>
          <w:rFonts w:asciiTheme="minorHAnsi" w:hAnsiTheme="minorHAnsi"/>
        </w:rPr>
        <w:t>.</w:t>
      </w:r>
    </w:p>
    <w:p w14:paraId="1D444137" w14:textId="77777777" w:rsidR="0023026F" w:rsidRDefault="0023026F" w:rsidP="00806756">
      <w:pPr>
        <w:pStyle w:val="a0"/>
        <w:numPr>
          <w:ilvl w:val="0"/>
          <w:numId w:val="0"/>
        </w:numPr>
        <w:ind w:leftChars="167" w:left="561" w:hangingChars="100" w:hanging="210"/>
        <w:rPr>
          <w:rFonts w:asciiTheme="minorHAnsi" w:hAnsiTheme="minorHAnsi"/>
        </w:rPr>
      </w:pPr>
    </w:p>
    <w:p w14:paraId="081CE08C" w14:textId="1105F941" w:rsidR="00806756" w:rsidRDefault="00806756" w:rsidP="00806756">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00BE20E1" w:rsidRPr="00E60A7B">
        <w:t xml:space="preserve">The format of </w:t>
      </w:r>
      <w:r w:rsidR="000C4D5A">
        <w:t>translation table</w:t>
      </w:r>
    </w:p>
    <w:p w14:paraId="64BE2834" w14:textId="02FA5F59" w:rsidR="00806756" w:rsidRPr="00806756" w:rsidRDefault="00806756" w:rsidP="00806756">
      <w:pPr>
        <w:pStyle w:val="a0"/>
        <w:numPr>
          <w:ilvl w:val="0"/>
          <w:numId w:val="0"/>
        </w:numPr>
        <w:ind w:leftChars="67" w:left="141" w:firstLineChars="100" w:firstLine="210"/>
      </w:pPr>
      <w:r w:rsidRPr="00806756">
        <w:t xml:space="preserve">   The format is YAML format.</w:t>
      </w:r>
    </w:p>
    <w:p w14:paraId="11C5253D" w14:textId="6DB9A347" w:rsidR="00924042" w:rsidRPr="005E6079" w:rsidRDefault="00806756" w:rsidP="005E6079">
      <w:pPr>
        <w:pStyle w:val="a0"/>
        <w:numPr>
          <w:ilvl w:val="0"/>
          <w:numId w:val="0"/>
        </w:numPr>
        <w:ind w:leftChars="67" w:left="141" w:firstLineChars="100" w:firstLine="210"/>
      </w:pPr>
      <w:r w:rsidRPr="00806756">
        <w:t xml:space="preserve">   </w:t>
      </w:r>
      <w:r w:rsidR="0023026F" w:rsidRPr="0023026F">
        <w:t>Make sure the character code is UTF-8 without BOM</w:t>
      </w:r>
      <w:r w:rsidRPr="00806756">
        <w:t>.</w:t>
      </w:r>
    </w:p>
    <w:p w14:paraId="189B7525" w14:textId="77777777" w:rsidR="00807FBB" w:rsidRPr="00806756" w:rsidRDefault="00807FBB" w:rsidP="00807FBB">
      <w:pPr>
        <w:ind w:leftChars="135" w:left="283"/>
        <w:rPr>
          <w:rFonts w:asciiTheme="minorHAnsi" w:hAnsiTheme="minorHAnsi"/>
        </w:rPr>
      </w:pPr>
    </w:p>
    <w:p w14:paraId="442E44BB" w14:textId="2A2D2191" w:rsidR="00322822" w:rsidRDefault="00364F2D" w:rsidP="00807FBB">
      <w:pPr>
        <w:ind w:leftChars="135" w:left="283"/>
      </w:pPr>
      <w:r w:rsidRPr="00364F2D">
        <w:rPr>
          <w:rFonts w:asciiTheme="minorHAnsi" w:hAnsiTheme="minorHAnsi"/>
        </w:rPr>
        <w:t>The relation between ITA readme file and substitution value management function is as the following figure</w:t>
      </w:r>
      <w:r>
        <w:rPr>
          <w:rFonts w:asciiTheme="minorHAnsi" w:hAnsiTheme="minorHAnsi"/>
        </w:rPr>
        <w:t>.</w:t>
      </w:r>
    </w:p>
    <w:p w14:paraId="0253E789" w14:textId="1C40D464" w:rsidR="00807FBB" w:rsidRDefault="00632FD8" w:rsidP="00E84364">
      <w:pPr>
        <w:ind w:leftChars="135" w:left="283"/>
      </w:pPr>
      <w:r>
        <w:rPr>
          <w:noProof/>
        </w:rPr>
        <w:drawing>
          <wp:inline distT="0" distB="0" distL="0" distR="0" wp14:anchorId="6AAD6A8D" wp14:editId="59031ACF">
            <wp:extent cx="5559581" cy="2009632"/>
            <wp:effectExtent l="0" t="0" r="3175" b="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5595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5DA8735" w14:textId="77777777" w:rsidR="00364F2D" w:rsidRDefault="00364F2D" w:rsidP="00807FBB">
      <w:pPr>
        <w:ind w:leftChars="135" w:left="283"/>
      </w:pPr>
      <w:r w:rsidRPr="00364F2D">
        <w:t>If the variable that is not in Playbook is defined in ITA readme file, the value of defined variable can be set in the substitution value management function.</w:t>
      </w:r>
    </w:p>
    <w:p w14:paraId="3DD5586F" w14:textId="74E3CE39" w:rsidR="00807FBB" w:rsidRDefault="00364F2D" w:rsidP="00807FBB">
      <w:pPr>
        <w:ind w:leftChars="135" w:left="283"/>
      </w:pPr>
      <w:r w:rsidRPr="00364F2D">
        <w:t>Furthermore, if a type different from the variable in the Playbook is defined in the ITA readme file, the value can be registered in the substitution value management function with the overwritten variable type.</w:t>
      </w:r>
    </w:p>
    <w:p w14:paraId="3CAE5E6F" w14:textId="77777777" w:rsidR="00807FBB" w:rsidRDefault="00807FBB" w:rsidP="00807FBB">
      <w:pPr>
        <w:ind w:leftChars="135" w:left="283"/>
      </w:pPr>
    </w:p>
    <w:p w14:paraId="5822CF8F" w14:textId="757F5202" w:rsidR="00807FBB" w:rsidRDefault="00364F2D" w:rsidP="00807FBB">
      <w:pPr>
        <w:ind w:leftChars="135" w:left="283"/>
      </w:pPr>
      <w:r w:rsidRPr="00364F2D">
        <w:t>The value set in the substitution value management function is output to the variable definition file</w:t>
      </w:r>
      <w:r>
        <w:t xml:space="preserve"> </w:t>
      </w:r>
      <w:r w:rsidRPr="00364F2D">
        <w:t>(host_vars) of each host, and is executed on each host by using the original Playbook and variab</w:t>
      </w:r>
      <w:r>
        <w:t xml:space="preserve">le definition file as input in </w:t>
      </w:r>
      <w:r w:rsidRPr="00364F2D">
        <w:t>Ansible</w:t>
      </w:r>
      <w:r>
        <w:t>.</w:t>
      </w:r>
    </w:p>
    <w:p w14:paraId="4A81759E" w14:textId="77777777" w:rsidR="00807FBB" w:rsidRPr="00364F2D" w:rsidRDefault="00807FBB" w:rsidP="00807FBB">
      <w:pPr>
        <w:ind w:leftChars="135" w:left="283"/>
      </w:pPr>
    </w:p>
    <w:p w14:paraId="42E08D05" w14:textId="3C2FCC3E" w:rsidR="00807FBB" w:rsidRDefault="00364F2D" w:rsidP="00807FBB">
      <w:pPr>
        <w:ind w:leftChars="135" w:left="283"/>
      </w:pPr>
      <w:r w:rsidRPr="00364F2D">
        <w:rPr>
          <w:rFonts w:asciiTheme="minorHAnsi" w:hAnsiTheme="minorHAnsi"/>
        </w:rPr>
        <w:t>ITA readme file is only used to provide variable definition to substitution value management function, the variable and variable value defined in ITA readme don't affect the excecution of Ansible</w:t>
      </w:r>
      <w:r>
        <w:rPr>
          <w:rFonts w:asciiTheme="minorHAnsi" w:hAnsiTheme="minorHAnsi"/>
        </w:rPr>
        <w:t>.</w:t>
      </w:r>
    </w:p>
    <w:p w14:paraId="3B8ED38E" w14:textId="77777777" w:rsidR="00807FBB" w:rsidRDefault="00807FBB" w:rsidP="00807FBB">
      <w:pPr>
        <w:ind w:leftChars="135" w:left="283"/>
      </w:pPr>
    </w:p>
    <w:p w14:paraId="60B2CDAC" w14:textId="1EB1D0F8" w:rsidR="00632FD8" w:rsidRDefault="00364F2D" w:rsidP="00807FBB">
      <w:pPr>
        <w:ind w:leftChars="135" w:left="283"/>
        <w:rPr>
          <w:rFonts w:asciiTheme="minorHAnsi" w:hAnsiTheme="minorHAnsi"/>
        </w:rPr>
      </w:pPr>
      <w:r w:rsidRPr="00364F2D">
        <w:rPr>
          <w:rFonts w:asciiTheme="minorHAnsi" w:hAnsiTheme="minorHAnsi"/>
        </w:rPr>
        <w:t>It is optional to create ITA readme. If the variable definition in ITA readme and defaults variable definition file overlaps,</w:t>
      </w:r>
      <w:r>
        <w:rPr>
          <w:rFonts w:asciiTheme="minorHAnsi" w:hAnsiTheme="minorHAnsi"/>
        </w:rPr>
        <w:t xml:space="preserve"> </w:t>
      </w:r>
      <w:r w:rsidRPr="00364F2D">
        <w:rPr>
          <w:rFonts w:asciiTheme="minorHAnsi" w:hAnsiTheme="minorHAnsi"/>
        </w:rPr>
        <w:t>the following rules will be used to handle the situation.</w:t>
      </w:r>
    </w:p>
    <w:p w14:paraId="26AA8DF1" w14:textId="77777777" w:rsidR="00384742" w:rsidRDefault="00384742" w:rsidP="00807FBB">
      <w:pPr>
        <w:ind w:leftChars="135" w:left="283"/>
      </w:pPr>
    </w:p>
    <w:p w14:paraId="7C0BA835" w14:textId="28437E71" w:rsidR="00807FBB" w:rsidRPr="00384742" w:rsidRDefault="00364F2D" w:rsidP="00384742">
      <w:pPr>
        <w:widowControl/>
        <w:ind w:firstLineChars="1400" w:firstLine="2951"/>
        <w:jc w:val="left"/>
      </w:pPr>
      <w:r w:rsidRPr="00364F2D">
        <w:rPr>
          <w:b/>
        </w:rPr>
        <w:t>Table 6.4-1 variable adoption rule</w:t>
      </w:r>
    </w:p>
    <w:tbl>
      <w:tblPr>
        <w:tblW w:w="8214" w:type="dxa"/>
        <w:tblInd w:w="431" w:type="dxa"/>
        <w:tblCellMar>
          <w:left w:w="99" w:type="dxa"/>
          <w:right w:w="99" w:type="dxa"/>
        </w:tblCellMar>
        <w:tblLook w:val="04A0" w:firstRow="1" w:lastRow="0" w:firstColumn="1" w:lastColumn="0" w:noHBand="0" w:noVBand="1"/>
      </w:tblPr>
      <w:tblGrid>
        <w:gridCol w:w="1691"/>
        <w:gridCol w:w="1561"/>
        <w:gridCol w:w="4962"/>
      </w:tblGrid>
      <w:tr w:rsidR="00807FBB" w:rsidRPr="00860732" w14:paraId="48F9D21D" w14:textId="77777777" w:rsidTr="00364F2D">
        <w:trPr>
          <w:trHeight w:val="53"/>
        </w:trPr>
        <w:tc>
          <w:tcPr>
            <w:tcW w:w="169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55B3E0BB" w14:textId="1E2C175A" w:rsidR="00807FBB" w:rsidRPr="00860732" w:rsidRDefault="00364F2D" w:rsidP="003E4A61">
            <w:pPr>
              <w:pStyle w:val="aff"/>
            </w:pPr>
            <w:r w:rsidRPr="00364F2D">
              <w:t>defaults variable definition file</w:t>
            </w:r>
          </w:p>
        </w:tc>
        <w:tc>
          <w:tcPr>
            <w:tcW w:w="156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08931F94" w:rsidR="00807FBB" w:rsidRPr="00860732" w:rsidRDefault="00364F2D" w:rsidP="00364F2D">
            <w:pPr>
              <w:pStyle w:val="aff"/>
            </w:pPr>
            <w:r>
              <w:t>A</w:t>
            </w:r>
            <w:r w:rsidRPr="00364F2D">
              <w:t xml:space="preserve">doption </w:t>
            </w:r>
            <w:r>
              <w:t xml:space="preserve">source </w:t>
            </w:r>
            <w:r w:rsidRPr="00364F2D">
              <w:t>of variable definition</w:t>
            </w:r>
          </w:p>
        </w:tc>
      </w:tr>
      <w:tr w:rsidR="00807FBB" w:rsidRPr="00860732" w14:paraId="2A10E162" w14:textId="77777777" w:rsidTr="00364F2D">
        <w:trPr>
          <w:trHeight w:val="11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576DA1FE" w:rsidR="00807FBB" w:rsidRPr="00860732" w:rsidRDefault="00364F2D" w:rsidP="003E4A61">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68665B80" w14:textId="51C0BA67" w:rsidR="00807FBB" w:rsidRPr="00860732" w:rsidRDefault="00364F2D" w:rsidP="003E4A61">
            <w:pPr>
              <w:pStyle w:val="aff0"/>
            </w:pPr>
            <w:r w:rsidRPr="00364F2D">
              <w:t>undefined</w:t>
            </w:r>
          </w:p>
        </w:tc>
        <w:tc>
          <w:tcPr>
            <w:tcW w:w="4962" w:type="dxa"/>
            <w:tcBorders>
              <w:top w:val="nil"/>
              <w:left w:val="nil"/>
              <w:bottom w:val="single" w:sz="4" w:space="0" w:color="auto"/>
              <w:right w:val="single" w:sz="4" w:space="0" w:color="auto"/>
            </w:tcBorders>
            <w:shd w:val="clear" w:color="auto" w:fill="auto"/>
            <w:vAlign w:val="center"/>
            <w:hideMark/>
          </w:tcPr>
          <w:p w14:paraId="39D135FC" w14:textId="64E5B66B" w:rsidR="00807FBB" w:rsidRPr="00860732" w:rsidRDefault="00364F2D" w:rsidP="003E4A61">
            <w:pPr>
              <w:pStyle w:val="aff0"/>
            </w:pPr>
            <w:r w:rsidRPr="00364F2D">
              <w:t>defaults variable definition file</w:t>
            </w:r>
          </w:p>
        </w:tc>
      </w:tr>
      <w:tr w:rsidR="00364F2D" w:rsidRPr="00860732" w14:paraId="10955949" w14:textId="77777777" w:rsidTr="00364F2D">
        <w:trPr>
          <w:trHeight w:val="120"/>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2174E465" w:rsidR="00364F2D" w:rsidRPr="00860732" w:rsidRDefault="00364F2D" w:rsidP="003E4A61">
            <w:pPr>
              <w:pStyle w:val="aff0"/>
            </w:pPr>
            <w:r w:rsidRPr="00364F2D">
              <w:t>undefined</w:t>
            </w:r>
          </w:p>
        </w:tc>
        <w:tc>
          <w:tcPr>
            <w:tcW w:w="1561" w:type="dxa"/>
            <w:tcBorders>
              <w:top w:val="nil"/>
              <w:left w:val="nil"/>
              <w:bottom w:val="single" w:sz="4" w:space="0" w:color="auto"/>
              <w:right w:val="single" w:sz="4" w:space="0" w:color="auto"/>
            </w:tcBorders>
            <w:shd w:val="clear" w:color="auto" w:fill="auto"/>
            <w:noWrap/>
            <w:vAlign w:val="center"/>
            <w:hideMark/>
          </w:tcPr>
          <w:p w14:paraId="671FCB3B" w14:textId="63AED902" w:rsidR="00364F2D" w:rsidRPr="00860732" w:rsidRDefault="00364F2D" w:rsidP="003E4A61">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364F2D" w:rsidRPr="00860732" w:rsidRDefault="00364F2D" w:rsidP="003E4A61">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r w:rsidR="00364F2D" w:rsidRPr="00860732" w14:paraId="3A39109A" w14:textId="77777777" w:rsidTr="00364F2D">
        <w:trPr>
          <w:trHeight w:val="5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1C214B9A" w:rsidR="00364F2D" w:rsidRPr="00860732" w:rsidRDefault="00364F2D" w:rsidP="00364F2D">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24D63618" w14:textId="681A55C6" w:rsidR="00364F2D" w:rsidRPr="00860732" w:rsidRDefault="00364F2D" w:rsidP="00364F2D">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364F2D" w:rsidRPr="00860732" w:rsidRDefault="00364F2D" w:rsidP="00364F2D">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bl>
    <w:p w14:paraId="581358B8" w14:textId="746913F2" w:rsidR="00807FBB" w:rsidRDefault="00807FBB" w:rsidP="00EA74F0"/>
    <w:p w14:paraId="6A6B5313" w14:textId="1176092D" w:rsidR="00EA74F0" w:rsidRDefault="00A134FA" w:rsidP="00A134FA">
      <w:pPr>
        <w:ind w:left="315"/>
      </w:pPr>
      <w:r w:rsidRPr="00A134FA">
        <w:t>In addition, the default value displayed in "</w:t>
      </w:r>
      <w:r w:rsidR="00274DCB" w:rsidRPr="001A6E1C">
        <w:rPr>
          <w:u w:val="single"/>
        </w:rPr>
        <w:t>5.3.11</w:t>
      </w:r>
      <w:r w:rsidRPr="001A6E1C">
        <w:rPr>
          <w:u w:val="single"/>
        </w:rPr>
        <w:t xml:space="preserve"> </w:t>
      </w:r>
      <w:r w:rsidRPr="001A6E1C">
        <w:rPr>
          <w:u w:val="single"/>
        </w:rPr>
        <w:fldChar w:fldCharType="begin"/>
      </w:r>
      <w:r w:rsidRPr="001A6E1C">
        <w:rPr>
          <w:u w:val="single"/>
        </w:rPr>
        <w:instrText xml:space="preserve"> REF _Ref32246774 \h </w:instrText>
      </w:r>
      <w:r w:rsidR="001A6E1C">
        <w:rPr>
          <w:u w:val="single"/>
        </w:rPr>
        <w:instrText xml:space="preserve"> \* MERGEFORMAT </w:instrText>
      </w:r>
      <w:r w:rsidRPr="001A6E1C">
        <w:rPr>
          <w:u w:val="single"/>
        </w:rPr>
      </w:r>
      <w:r w:rsidRPr="001A6E1C">
        <w:rPr>
          <w:u w:val="single"/>
        </w:rPr>
        <w:fldChar w:fldCharType="separate"/>
      </w:r>
      <w:r w:rsidR="0008204C" w:rsidRPr="0008204C">
        <w:rPr>
          <w:u w:val="single"/>
        </w:rPr>
        <w:t>S</w:t>
      </w:r>
      <w:r w:rsidR="0008204C" w:rsidRPr="0008204C">
        <w:rPr>
          <w:rFonts w:hint="eastAsia"/>
          <w:u w:val="single"/>
        </w:rPr>
        <w:t xml:space="preserve">ubstitution </w:t>
      </w:r>
      <w:r w:rsidR="0008204C" w:rsidRPr="0008204C">
        <w:rPr>
          <w:u w:val="single"/>
        </w:rPr>
        <w:t>value list</w:t>
      </w:r>
      <w:r w:rsidRPr="001A6E1C">
        <w:rPr>
          <w:u w:val="single"/>
        </w:rPr>
        <w:fldChar w:fldCharType="end"/>
      </w:r>
      <w:r w:rsidRPr="00A134FA">
        <w:t>" is processed following the rule below</w:t>
      </w:r>
      <w:r>
        <w:t>.</w:t>
      </w:r>
    </w:p>
    <w:p w14:paraId="471B9958" w14:textId="75B43136" w:rsidR="00421709" w:rsidRDefault="00421709" w:rsidP="00421709"/>
    <w:p w14:paraId="1CD0D889" w14:textId="75ABB3B2" w:rsidR="00421709" w:rsidRPr="00421709" w:rsidRDefault="00A134FA" w:rsidP="00421709">
      <w:pPr>
        <w:jc w:val="center"/>
        <w:rPr>
          <w:b/>
        </w:rPr>
      </w:pPr>
      <w:r w:rsidRPr="00A134FA">
        <w:rPr>
          <w:b/>
        </w:rPr>
        <w:t>Table 6.4-2 default value display rule</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9C31944" w14:textId="626D200C" w:rsidR="00EA74F0" w:rsidRPr="00860732" w:rsidRDefault="00A134FA" w:rsidP="003E4A61">
            <w:pPr>
              <w:pStyle w:val="aff"/>
              <w:rPr>
                <w:rFonts w:cs="ＭＳ Ｐゴシック"/>
                <w:color w:val="000000"/>
                <w:kern w:val="0"/>
              </w:rPr>
            </w:pPr>
            <w:r w:rsidRPr="00A134FA">
              <w:t>defaults variable definition file</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6BC296E9" w:rsidR="00EA74F0" w:rsidRPr="00860732" w:rsidRDefault="00A134FA" w:rsidP="003E4A61">
            <w:pPr>
              <w:pStyle w:val="aff"/>
            </w:pPr>
            <w:r w:rsidRPr="00A134FA">
              <w:t>The method to handle the default value</w:t>
            </w:r>
          </w:p>
        </w:tc>
      </w:tr>
      <w:tr w:rsidR="00364F2D"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DE4356D"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2B57D76E" w:rsidR="00364F2D" w:rsidRPr="00860732" w:rsidRDefault="00364F2D" w:rsidP="00364F2D">
            <w:pPr>
              <w:pStyle w:val="aff0"/>
            </w:pPr>
            <w:r w:rsidRPr="00364F2D">
              <w:t>undefined</w:t>
            </w:r>
          </w:p>
        </w:tc>
        <w:tc>
          <w:tcPr>
            <w:tcW w:w="4961" w:type="dxa"/>
            <w:tcBorders>
              <w:top w:val="nil"/>
              <w:left w:val="nil"/>
              <w:bottom w:val="single" w:sz="4" w:space="0" w:color="auto"/>
              <w:right w:val="single" w:sz="4" w:space="0" w:color="auto"/>
            </w:tcBorders>
            <w:shd w:val="clear" w:color="auto" w:fill="auto"/>
            <w:vAlign w:val="center"/>
            <w:hideMark/>
          </w:tcPr>
          <w:p w14:paraId="6737804B" w14:textId="274D0F90" w:rsidR="00364F2D" w:rsidRPr="00860732" w:rsidRDefault="00A134FA" w:rsidP="00364F2D">
            <w:pPr>
              <w:pStyle w:val="aff0"/>
              <w:rPr>
                <w:rFonts w:cs="ＭＳ Ｐゴシック"/>
                <w:color w:val="000000"/>
                <w:kern w:val="0"/>
              </w:rPr>
            </w:pPr>
            <w:r w:rsidRPr="00A134FA">
              <w:t>Adopt the defaults variable definition file</w:t>
            </w:r>
            <w:r>
              <w:t>.</w:t>
            </w:r>
          </w:p>
        </w:tc>
      </w:tr>
      <w:tr w:rsidR="00364F2D"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15AC9504" w:rsidR="00364F2D" w:rsidRPr="00860732" w:rsidRDefault="00364F2D" w:rsidP="00364F2D">
            <w:pPr>
              <w:pStyle w:val="aff0"/>
            </w:pPr>
            <w:r w:rsidRPr="00364F2D">
              <w:t>undefined</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6BB69FC9"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53155F34" w:rsidR="00364F2D" w:rsidRPr="00860732" w:rsidRDefault="00A134FA" w:rsidP="00364F2D">
            <w:pPr>
              <w:pStyle w:val="aff0"/>
            </w:pPr>
            <w:r w:rsidRPr="00A134FA">
              <w:t>Handle as no default value</w:t>
            </w:r>
            <w:r>
              <w:t>.</w:t>
            </w:r>
          </w:p>
        </w:tc>
      </w:tr>
      <w:tr w:rsidR="00364F2D"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379E003F"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3E558625"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vAlign w:val="center"/>
            <w:hideMark/>
          </w:tcPr>
          <w:p w14:paraId="20A891C1" w14:textId="3FC4D791" w:rsidR="00364F2D" w:rsidRPr="00860732" w:rsidRDefault="00A134FA" w:rsidP="00A134FA">
            <w:pPr>
              <w:pStyle w:val="aff0"/>
            </w:pPr>
            <w:r w:rsidRPr="00A134FA">
              <w:t>Adopt the defaults variable definition file</w:t>
            </w:r>
            <w:r>
              <w:t>.</w:t>
            </w:r>
            <w:r w:rsidR="00364F2D" w:rsidRPr="00860732">
              <w:rPr>
                <w:rFonts w:hint="eastAsia"/>
              </w:rPr>
              <w:br/>
            </w:r>
            <w:r>
              <w:t>However, the rule is applied only when the definition variable matches.</w:t>
            </w:r>
            <w:r>
              <w:rPr>
                <w:rFonts w:hint="eastAsia"/>
              </w:rPr>
              <w:t xml:space="preserve"> </w:t>
            </w:r>
            <w:r>
              <w:t>If the variable definition doesn't match, the variable is handled as no default value.</w:t>
            </w:r>
          </w:p>
        </w:tc>
      </w:tr>
    </w:tbl>
    <w:p w14:paraId="5DACDAE5" w14:textId="77777777" w:rsidR="00EA74F0" w:rsidRDefault="00EA74F0" w:rsidP="00EA74F0"/>
    <w:p w14:paraId="37EF3487" w14:textId="0492B468" w:rsidR="00A134FA" w:rsidRPr="00A134FA" w:rsidRDefault="00A134FA" w:rsidP="00A134FA">
      <w:pPr>
        <w:ind w:leftChars="200" w:left="420"/>
        <w:rPr>
          <w:rFonts w:asciiTheme="minorHAnsi" w:hAnsiTheme="minorHAnsi"/>
        </w:rPr>
      </w:pPr>
      <w:r w:rsidRPr="00A134FA">
        <w:rPr>
          <w:rFonts w:asciiTheme="minorHAnsi" w:hAnsiTheme="minorHAnsi"/>
        </w:rPr>
        <w:t>ITA readme is seperated from role package during work execution</w:t>
      </w:r>
      <w:r>
        <w:rPr>
          <w:rFonts w:asciiTheme="minorHAnsi" w:hAnsiTheme="minorHAnsi"/>
        </w:rPr>
        <w:t>.</w:t>
      </w:r>
    </w:p>
    <w:p w14:paraId="43F218AD" w14:textId="6EBEFF06" w:rsidR="00EA74F0" w:rsidRDefault="00A134FA" w:rsidP="00A134FA">
      <w:pPr>
        <w:ind w:leftChars="200" w:left="420"/>
      </w:pPr>
      <w:r w:rsidRPr="00A134FA">
        <w:rPr>
          <w:rFonts w:asciiTheme="minorHAnsi" w:hAnsiTheme="minorHAnsi"/>
        </w:rPr>
        <w:t>The variable and specific value registered in ITA readme can't be applied.</w:t>
      </w:r>
    </w:p>
    <w:p w14:paraId="39DEA080" w14:textId="64AA37A5" w:rsidR="00EA74F0" w:rsidRDefault="00EA74F0" w:rsidP="00EA74F0"/>
    <w:p w14:paraId="71259FA3" w14:textId="60892326" w:rsidR="00E77871" w:rsidRDefault="00E77871">
      <w:pPr>
        <w:widowControl/>
        <w:jc w:val="left"/>
      </w:pPr>
      <w:r>
        <w:br w:type="page"/>
      </w:r>
    </w:p>
    <w:p w14:paraId="3177C04A" w14:textId="58656548" w:rsidR="001D5362" w:rsidRPr="007C51FE" w:rsidRDefault="00531C7A" w:rsidP="00747853">
      <w:pPr>
        <w:pStyle w:val="20"/>
      </w:pPr>
      <w:bookmarkStart w:id="256" w:name="_読替表（Ansible_Legacy_Roleのみ）の記述"/>
      <w:bookmarkStart w:id="257" w:name="_読替表（Ansible-Legacy_Roleのみ）の記述"/>
      <w:bookmarkStart w:id="258" w:name="_Ref31899626"/>
      <w:bookmarkStart w:id="259" w:name="_Toc105605736"/>
      <w:bookmarkEnd w:id="256"/>
      <w:bookmarkEnd w:id="257"/>
      <w:r>
        <w:lastRenderedPageBreak/>
        <w:t>Write</w:t>
      </w:r>
      <w:r w:rsidR="007F1495" w:rsidRPr="007F1495">
        <w:t xml:space="preserve"> </w:t>
      </w:r>
      <w:r w:rsidR="000C4D5A">
        <w:t>translation table</w:t>
      </w:r>
      <w:r w:rsidR="00FA1F35">
        <w:t xml:space="preserve"> </w:t>
      </w:r>
      <w:r w:rsidR="007F1495">
        <w:t>(Ansible-Legacy Role only)</w:t>
      </w:r>
      <w:bookmarkEnd w:id="258"/>
      <w:bookmarkEnd w:id="259"/>
    </w:p>
    <w:p w14:paraId="28D7489A" w14:textId="4EFBE729" w:rsidR="00EA74F0" w:rsidRPr="00860732" w:rsidRDefault="00E60A7B" w:rsidP="00EA74F0">
      <w:pPr>
        <w:pStyle w:val="26"/>
      </w:pPr>
      <w:r w:rsidRPr="00E60A7B">
        <w:t xml:space="preserve">The </w:t>
      </w:r>
      <w:r w:rsidR="000C4D5A">
        <w:t>translation table</w:t>
      </w:r>
      <w:r w:rsidRPr="00E60A7B">
        <w:t xml:space="preserve"> is a file set for making setting the specific value of variable other than "VAR_xxx" defined in defaults varaiable definiton file or ITA readme in "</w:t>
      </w:r>
      <w:r w:rsidR="00AA21CF">
        <w:rPr>
          <w:u w:val="single"/>
        </w:rPr>
        <w:t>5.3.11</w:t>
      </w:r>
      <w:r w:rsidRPr="00E60A7B">
        <w:rPr>
          <w:u w:val="single"/>
        </w:rPr>
        <w:t xml:space="preserve"> </w:t>
      </w:r>
      <w:r w:rsidRPr="00E60A7B">
        <w:rPr>
          <w:u w:val="single"/>
        </w:rPr>
        <w:fldChar w:fldCharType="begin"/>
      </w:r>
      <w:r w:rsidRPr="00E60A7B">
        <w:rPr>
          <w:u w:val="single"/>
        </w:rPr>
        <w:instrText xml:space="preserve"> REF _Ref32246774 \h </w:instrText>
      </w:r>
      <w:r w:rsidRPr="00E60A7B">
        <w:rPr>
          <w:u w:val="single"/>
        </w:rPr>
      </w:r>
      <w:r w:rsidRPr="00E60A7B">
        <w:rPr>
          <w:u w:val="single"/>
        </w:rPr>
        <w:fldChar w:fldCharType="separate"/>
      </w:r>
      <w:r w:rsidR="0008204C">
        <w:t>S</w:t>
      </w:r>
      <w:r w:rsidR="0008204C">
        <w:rPr>
          <w:rFonts w:hint="eastAsia"/>
        </w:rPr>
        <w:t xml:space="preserve">ubstitution </w:t>
      </w:r>
      <w:r w:rsidR="0008204C">
        <w:t>value list</w:t>
      </w:r>
      <w:r w:rsidRPr="00E60A7B">
        <w:rPr>
          <w:u w:val="single"/>
        </w:rPr>
        <w:fldChar w:fldCharType="end"/>
      </w:r>
      <w:r w:rsidRPr="00E60A7B">
        <w:t>" possible.</w:t>
      </w:r>
    </w:p>
    <w:p w14:paraId="6DD1FF3A" w14:textId="243A9F67" w:rsidR="00E60A7B" w:rsidRDefault="00E60A7B" w:rsidP="00E60A7B">
      <w:pPr>
        <w:pStyle w:val="26"/>
      </w:pPr>
      <w:r>
        <w:rPr>
          <w:rFonts w:hint="eastAsia"/>
        </w:rPr>
        <w:t xml:space="preserve">Define </w:t>
      </w:r>
      <w:r>
        <w:t>the</w:t>
      </w:r>
      <w:r>
        <w:rPr>
          <w:rFonts w:hint="eastAsia"/>
        </w:rPr>
        <w:t xml:space="preserve"> </w:t>
      </w:r>
      <w:r>
        <w:t>link between the “arbitrary variable” defined in the default variable definition file or ITA readme with the “substitution variable” handled in substitution management function.</w:t>
      </w:r>
    </w:p>
    <w:p w14:paraId="7955C977" w14:textId="77777777" w:rsidR="00BE20E1" w:rsidRDefault="00BE20E1" w:rsidP="00BE20E1">
      <w:pPr>
        <w:pStyle w:val="a0"/>
        <w:numPr>
          <w:ilvl w:val="0"/>
          <w:numId w:val="0"/>
        </w:numPr>
        <w:ind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6B1ECF0B" w14:textId="1C97E1EA" w:rsidR="00BE20E1" w:rsidRDefault="00BE20E1" w:rsidP="00BE20E1">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name].txt</w:t>
      </w:r>
    </w:p>
    <w:p w14:paraId="17F9B9BB" w14:textId="77777777" w:rsidR="00BE20E1" w:rsidRPr="00CA6CF0" w:rsidRDefault="00BE20E1" w:rsidP="00BE20E1">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62570197" w14:textId="0D56E308"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 </w:t>
      </w:r>
      <w:r>
        <w:rPr>
          <w:rFonts w:hint="eastAsia"/>
        </w:rPr>
        <w:t>ita_translation-table_mysql.txt</w:t>
      </w:r>
    </w:p>
    <w:p w14:paraId="3EE4E2B6" w14:textId="35423AEA"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 </w:t>
      </w:r>
      <w:r>
        <w:rPr>
          <w:rFonts w:hint="eastAsia"/>
        </w:rPr>
        <w:t>ita_translation-table_mysql%install.txt</w:t>
      </w:r>
    </w:p>
    <w:p w14:paraId="7801E764" w14:textId="7D09AADD" w:rsidR="00BE20E1" w:rsidRDefault="00BE20E1" w:rsidP="00BE20E1">
      <w:pPr>
        <w:pStyle w:val="26"/>
        <w:ind w:left="493"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p>
    <w:p w14:paraId="7FF31AF1" w14:textId="77777777" w:rsidR="00BE20E1" w:rsidRDefault="00BE20E1" w:rsidP="00BE20E1">
      <w:pPr>
        <w:pStyle w:val="26"/>
        <w:ind w:left="493" w:hangingChars="100" w:hanging="210"/>
      </w:pPr>
    </w:p>
    <w:p w14:paraId="670FBBF2" w14:textId="5BED49ED" w:rsidR="00EA74F0" w:rsidRPr="00860732" w:rsidRDefault="00BE20E1" w:rsidP="00EA74F0">
      <w:pPr>
        <w:pStyle w:val="a0"/>
        <w:numPr>
          <w:ilvl w:val="0"/>
          <w:numId w:val="0"/>
        </w:numPr>
        <w:ind w:firstLineChars="100" w:firstLine="211"/>
      </w:pPr>
      <w:r>
        <w:rPr>
          <w:rFonts w:hint="eastAsia"/>
          <w:b/>
        </w:rPr>
        <w:t>(2</w:t>
      </w:r>
      <w:r w:rsidR="00EA74F0" w:rsidRPr="00EA74F0">
        <w:rPr>
          <w:rFonts w:hint="eastAsia"/>
          <w:b/>
        </w:rPr>
        <w:t>)</w:t>
      </w:r>
      <w:r w:rsidR="00EA74F0" w:rsidRPr="00EA74F0">
        <w:rPr>
          <w:rFonts w:hint="eastAsia"/>
        </w:rPr>
        <w:t xml:space="preserve"> </w:t>
      </w:r>
      <w:r w:rsidR="00E60A7B" w:rsidRPr="00E60A7B">
        <w:t xml:space="preserve">The format of </w:t>
      </w:r>
      <w:r w:rsidR="000C4D5A">
        <w:t>translation table</w:t>
      </w:r>
    </w:p>
    <w:p w14:paraId="13A52B06" w14:textId="3C7DB014" w:rsidR="00EA74F0" w:rsidRDefault="00E60A7B" w:rsidP="00EA74F0">
      <w:pPr>
        <w:pStyle w:val="aa"/>
        <w:ind w:leftChars="0" w:left="643"/>
        <w:rPr>
          <w:szCs w:val="21"/>
        </w:rPr>
      </w:pPr>
      <w:r w:rsidRPr="00E60A7B">
        <w:rPr>
          <w:szCs w:val="21"/>
        </w:rPr>
        <w:t>The format is as follows in text format.</w:t>
      </w:r>
    </w:p>
    <w:p w14:paraId="3CD8BDB7" w14:textId="585DC708" w:rsidR="00FA1F35" w:rsidRPr="00860732" w:rsidRDefault="00FA1F35" w:rsidP="00EA74F0">
      <w:pPr>
        <w:pStyle w:val="aa"/>
        <w:ind w:leftChars="0" w:left="643"/>
        <w:rPr>
          <w:szCs w:val="21"/>
        </w:rPr>
      </w:pPr>
      <w:r w:rsidRPr="00FA1F35">
        <w:rPr>
          <w:szCs w:val="21"/>
        </w:rPr>
        <w:t>Make sure the character code is UTF-8 without BOM</w:t>
      </w:r>
    </w:p>
    <w:p w14:paraId="427050DC" w14:textId="3A95AFB7" w:rsidR="00EA74F0" w:rsidRPr="00E60A7B" w:rsidRDefault="00E60A7B" w:rsidP="00EA74F0">
      <w:pPr>
        <w:pStyle w:val="aa"/>
        <w:ind w:leftChars="0" w:left="643"/>
        <w:rPr>
          <w:rFonts w:cs="Arial"/>
          <w:szCs w:val="21"/>
        </w:rPr>
      </w:pPr>
      <w:r w:rsidRPr="00E60A7B">
        <w:rPr>
          <w:rFonts w:cs="Arial"/>
          <w:szCs w:val="21"/>
        </w:rPr>
        <w:t>The combination of substitution variable and arbitrary variable has to be unique within single role.</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1C058A5F" w:rsidR="0008204C" w:rsidRPr="00E60A7B" w:rsidRDefault="0008204C" w:rsidP="00EA74F0">
                            <w:pPr>
                              <w:jc w:val="left"/>
                              <w:rPr>
                                <w:rFonts w:cs="Arial"/>
                                <w:sz w:val="18"/>
                                <w:szCs w:val="18"/>
                              </w:rPr>
                            </w:pPr>
                            <w:r w:rsidRPr="00E60A7B">
                              <w:rPr>
                                <w:rFonts w:cs="Arial"/>
                                <w:sz w:val="18"/>
                                <w:szCs w:val="18"/>
                              </w:rPr>
                              <w:t xml:space="preserve">Substitution variable($s*):($s+)arbitrary variable     </w:t>
                            </w:r>
                          </w:p>
                          <w:p w14:paraId="343617FA" w14:textId="77777777" w:rsidR="0008204C" w:rsidRPr="00E60A7B" w:rsidRDefault="0008204C" w:rsidP="00EA74F0">
                            <w:pPr>
                              <w:jc w:val="left"/>
                              <w:rPr>
                                <w:rFonts w:cs="Arial"/>
                                <w:sz w:val="18"/>
                                <w:szCs w:val="18"/>
                              </w:rPr>
                            </w:pPr>
                          </w:p>
                          <w:p w14:paraId="1A42A5F8" w14:textId="0B8E0BF3" w:rsidR="0008204C" w:rsidRPr="00E60A7B" w:rsidRDefault="0008204C"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08204C" w:rsidRDefault="0008204C"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08204C" w:rsidRPr="00E60A7B" w:rsidRDefault="0008204C"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08204C" w:rsidRPr="00E60A7B" w:rsidRDefault="0008204C"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08204C" w:rsidRPr="00E60A7B" w:rsidRDefault="0008204C"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08204C" w:rsidRPr="00E60A7B" w:rsidRDefault="0008204C"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08204C" w:rsidRPr="00E60A7B" w:rsidRDefault="0008204C" w:rsidP="00EA74F0">
                            <w:pPr>
                              <w:jc w:val="left"/>
                              <w:rPr>
                                <w:rFonts w:cs="Arial"/>
                                <w:sz w:val="18"/>
                                <w:szCs w:val="18"/>
                              </w:rPr>
                            </w:pPr>
                            <w:r w:rsidRPr="00E60A7B">
                              <w:rPr>
                                <w:rFonts w:cs="Arial"/>
                                <w:sz w:val="18"/>
                                <w:szCs w:val="18"/>
                              </w:rPr>
                              <w:t>e.g.)</w:t>
                            </w:r>
                          </w:p>
                          <w:p w14:paraId="38731003" w14:textId="77777777" w:rsidR="0008204C" w:rsidRPr="00E60A7B" w:rsidRDefault="0008204C" w:rsidP="00EA74F0">
                            <w:pPr>
                              <w:ind w:firstLineChars="150" w:firstLine="270"/>
                              <w:jc w:val="left"/>
                              <w:rPr>
                                <w:rFonts w:cs="Arial"/>
                                <w:sz w:val="18"/>
                                <w:szCs w:val="18"/>
                              </w:rPr>
                            </w:pPr>
                            <w:r w:rsidRPr="00E60A7B">
                              <w:rPr>
                                <w:rFonts w:cs="Arial"/>
                                <w:sz w:val="18"/>
                                <w:szCs w:val="18"/>
                              </w:rPr>
                              <w:t>LCA_var1: var1</w:t>
                            </w:r>
                          </w:p>
                          <w:p w14:paraId="313A131D" w14:textId="1B6CCE68" w:rsidR="0008204C" w:rsidRPr="00E60A7B" w:rsidRDefault="0008204C"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08204C" w:rsidRPr="00E60A7B" w:rsidRDefault="0008204C" w:rsidP="00EA74F0">
                            <w:pPr>
                              <w:ind w:firstLineChars="150" w:firstLine="270"/>
                              <w:jc w:val="left"/>
                              <w:rPr>
                                <w:rFonts w:cs="Arial"/>
                                <w:sz w:val="18"/>
                                <w:szCs w:val="18"/>
                              </w:rPr>
                            </w:pPr>
                            <w:r w:rsidRPr="00E60A7B">
                              <w:rPr>
                                <w:rFonts w:cs="Arial"/>
                                <w:sz w:val="18"/>
                                <w:szCs w:val="18"/>
                              </w:rPr>
                              <w:t>LCA_var2: var2</w:t>
                            </w:r>
                          </w:p>
                          <w:p w14:paraId="315ACA11" w14:textId="77777777" w:rsidR="0008204C" w:rsidRPr="00E60A7B" w:rsidRDefault="0008204C" w:rsidP="00EA74F0">
                            <w:pPr>
                              <w:jc w:val="left"/>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72"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Y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xuNQ5aBt4Bygxiw0C2HM/ys&#10;wt6fM+evmMVtwHnhhvtL/EgFTUGhpyhZgv20ix/0EaQopaTB7Sqo+7hiVlCi3mqE7+tsHGDg42M8&#10;ORjhwz6WLB5L9Ko+AZxJhrfE8EgGfa+2pLRQ3+AhmIWoKGKaY+yCcm+3jxPfbT2eEi5ms6iGK2iY&#10;P9dzw4Pz0OmArev2hlnTA9Ajdi9gu4ksf4bDTjdYapitPMgqgvShr/0McH0jzPtTE+7D43fUejiI&#10;0z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vsvl2JUCAABYBQAADgAAAAAAAAAAAAAAAAAuAgAAZHJzL2Uyb0RvYy54bWxQ&#10;SwECLQAUAAYACAAAACEAWqULlNsAAAAFAQAADwAAAAAAAAAAAAAAAADvBAAAZHJzL2Rvd25yZXYu&#10;eG1sUEsFBgAAAAAEAAQA8wAAAPcFAAAAAA==&#10;" filled="f" stroked="f" strokeweight="2pt">
                <v:textbox>
                  <w:txbxContent>
                    <w:p w14:paraId="2D47BD4E" w14:textId="1C058A5F" w:rsidR="0008204C" w:rsidRPr="00E60A7B" w:rsidRDefault="0008204C" w:rsidP="00EA74F0">
                      <w:pPr>
                        <w:jc w:val="left"/>
                        <w:rPr>
                          <w:rFonts w:cs="Arial"/>
                          <w:sz w:val="18"/>
                          <w:szCs w:val="18"/>
                        </w:rPr>
                      </w:pPr>
                      <w:r w:rsidRPr="00E60A7B">
                        <w:rPr>
                          <w:rFonts w:cs="Arial"/>
                          <w:sz w:val="18"/>
                          <w:szCs w:val="18"/>
                        </w:rPr>
                        <w:t xml:space="preserve">Substitution variable($s*):($s+)arbitrary variable     </w:t>
                      </w:r>
                    </w:p>
                    <w:p w14:paraId="343617FA" w14:textId="77777777" w:rsidR="0008204C" w:rsidRPr="00E60A7B" w:rsidRDefault="0008204C" w:rsidP="00EA74F0">
                      <w:pPr>
                        <w:jc w:val="left"/>
                        <w:rPr>
                          <w:rFonts w:cs="Arial"/>
                          <w:sz w:val="18"/>
                          <w:szCs w:val="18"/>
                        </w:rPr>
                      </w:pPr>
                    </w:p>
                    <w:p w14:paraId="1A42A5F8" w14:textId="0B8E0BF3" w:rsidR="0008204C" w:rsidRPr="00E60A7B" w:rsidRDefault="0008204C"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08204C" w:rsidRDefault="0008204C"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08204C" w:rsidRPr="00E60A7B" w:rsidRDefault="0008204C"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08204C" w:rsidRPr="00E60A7B" w:rsidRDefault="0008204C"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08204C" w:rsidRPr="00E60A7B" w:rsidRDefault="0008204C"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08204C" w:rsidRPr="00E60A7B" w:rsidRDefault="0008204C"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08204C" w:rsidRPr="00E60A7B" w:rsidRDefault="0008204C" w:rsidP="00EA74F0">
                      <w:pPr>
                        <w:jc w:val="left"/>
                        <w:rPr>
                          <w:rFonts w:cs="Arial"/>
                          <w:sz w:val="18"/>
                          <w:szCs w:val="18"/>
                        </w:rPr>
                      </w:pPr>
                      <w:r w:rsidRPr="00E60A7B">
                        <w:rPr>
                          <w:rFonts w:cs="Arial"/>
                          <w:sz w:val="18"/>
                          <w:szCs w:val="18"/>
                        </w:rPr>
                        <w:t>e.g.)</w:t>
                      </w:r>
                    </w:p>
                    <w:p w14:paraId="38731003" w14:textId="77777777" w:rsidR="0008204C" w:rsidRPr="00E60A7B" w:rsidRDefault="0008204C" w:rsidP="00EA74F0">
                      <w:pPr>
                        <w:ind w:firstLineChars="150" w:firstLine="270"/>
                        <w:jc w:val="left"/>
                        <w:rPr>
                          <w:rFonts w:cs="Arial"/>
                          <w:sz w:val="18"/>
                          <w:szCs w:val="18"/>
                        </w:rPr>
                      </w:pPr>
                      <w:r w:rsidRPr="00E60A7B">
                        <w:rPr>
                          <w:rFonts w:cs="Arial"/>
                          <w:sz w:val="18"/>
                          <w:szCs w:val="18"/>
                        </w:rPr>
                        <w:t>LCA_var1: var1</w:t>
                      </w:r>
                    </w:p>
                    <w:p w14:paraId="313A131D" w14:textId="1B6CCE68" w:rsidR="0008204C" w:rsidRPr="00E60A7B" w:rsidRDefault="0008204C"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08204C" w:rsidRPr="00E60A7B" w:rsidRDefault="0008204C" w:rsidP="00EA74F0">
                      <w:pPr>
                        <w:ind w:firstLineChars="150" w:firstLine="270"/>
                        <w:jc w:val="left"/>
                        <w:rPr>
                          <w:rFonts w:cs="Arial"/>
                          <w:sz w:val="18"/>
                          <w:szCs w:val="18"/>
                        </w:rPr>
                      </w:pPr>
                      <w:r w:rsidRPr="00E60A7B">
                        <w:rPr>
                          <w:rFonts w:cs="Arial"/>
                          <w:sz w:val="18"/>
                          <w:szCs w:val="18"/>
                        </w:rPr>
                        <w:t>LCA_var2: var2</w:t>
                      </w:r>
                    </w:p>
                    <w:p w14:paraId="315ACA11" w14:textId="77777777" w:rsidR="0008204C" w:rsidRPr="00E60A7B" w:rsidRDefault="0008204C" w:rsidP="00EA74F0">
                      <w:pPr>
                        <w:jc w:val="left"/>
                        <w:rPr>
                          <w:rFonts w:cs="Arial"/>
                        </w:rPr>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665F30EE" w:rsidR="00322822" w:rsidRDefault="001B4D42" w:rsidP="00EA74F0">
      <w:pPr>
        <w:pStyle w:val="26"/>
      </w:pPr>
      <w:r w:rsidRPr="001B4D42">
        <w:t>The relationship of substitution value management function is as the following figure</w:t>
      </w:r>
      <w:r>
        <w:t>.</w:t>
      </w:r>
    </w:p>
    <w:p w14:paraId="272DC3AC" w14:textId="69F8842C" w:rsidR="00632FD8" w:rsidRPr="00EA74F0" w:rsidRDefault="00632FD8" w:rsidP="00EA74F0">
      <w:pPr>
        <w:pStyle w:val="26"/>
      </w:pPr>
      <w:r>
        <w:rPr>
          <w:noProof/>
        </w:rPr>
        <w:lastRenderedPageBreak/>
        <w:drawing>
          <wp:inline distT="0" distB="0" distL="0" distR="0" wp14:anchorId="16689D28" wp14:editId="3CAC35C1">
            <wp:extent cx="5077561" cy="3466531"/>
            <wp:effectExtent l="0" t="0" r="0" b="63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83942" cy="3470887"/>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7AE025CB"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sidR="00A95F1D" w:rsidRPr="00A95F1D">
        <w:t>Notes</w:t>
      </w:r>
    </w:p>
    <w:p w14:paraId="410D8462" w14:textId="7D36DDAF" w:rsidR="00EA74F0" w:rsidRPr="00860732" w:rsidRDefault="00A95F1D" w:rsidP="00EA74F0">
      <w:pPr>
        <w:pStyle w:val="aa"/>
        <w:ind w:leftChars="0" w:left="643"/>
        <w:rPr>
          <w:szCs w:val="21"/>
        </w:rPr>
      </w:pPr>
      <w:r w:rsidRPr="00A95F1D">
        <w:rPr>
          <w:szCs w:val="21"/>
        </w:rPr>
        <w:t xml:space="preserve">Listing the notes when creating </w:t>
      </w:r>
      <w:r w:rsidR="000C4D5A">
        <w:rPr>
          <w:szCs w:val="21"/>
        </w:rPr>
        <w:t>translation table</w:t>
      </w:r>
      <w:r>
        <w:rPr>
          <w:szCs w:val="21"/>
        </w:rPr>
        <w:t>.</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1D405BB0" w:rsidR="00EA74F0" w:rsidRPr="00377D3F" w:rsidRDefault="00A95F1D" w:rsidP="003E4A61">
            <w:pPr>
              <w:widowControl/>
              <w:jc w:val="center"/>
              <w:rPr>
                <w:rFonts w:cs="Arial"/>
                <w:color w:val="FFFFFF" w:themeColor="background1"/>
                <w:kern w:val="0"/>
                <w:sz w:val="18"/>
                <w:szCs w:val="18"/>
              </w:rPr>
            </w:pPr>
            <w:r w:rsidRPr="00377D3F">
              <w:rPr>
                <w:rFonts w:cs="Arial"/>
                <w:color w:val="FFFFFF" w:themeColor="background1"/>
                <w:kern w:val="0"/>
                <w:sz w:val="18"/>
                <w:szCs w:val="18"/>
              </w:rPr>
              <w:t>Case</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41D0E444" w:rsidR="00EA74F0" w:rsidRPr="00377D3F" w:rsidRDefault="000C4D5A" w:rsidP="00E93272">
            <w:pPr>
              <w:widowControl/>
              <w:jc w:val="center"/>
              <w:rPr>
                <w:rFonts w:cs="Arial"/>
                <w:color w:val="FFFFFF" w:themeColor="background1"/>
                <w:kern w:val="0"/>
                <w:sz w:val="18"/>
                <w:szCs w:val="18"/>
              </w:rPr>
            </w:pPr>
            <w:r>
              <w:rPr>
                <w:rFonts w:cs="Arial"/>
                <w:sz w:val="18"/>
                <w:szCs w:val="18"/>
              </w:rPr>
              <w:t>ITA behaviour</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27C41451" w:rsidR="00EA74F0" w:rsidRPr="00377D3F" w:rsidRDefault="00377D3F" w:rsidP="003E4A61">
            <w:pPr>
              <w:widowControl/>
              <w:jc w:val="center"/>
              <w:rPr>
                <w:rFonts w:cs="Arial"/>
                <w:color w:val="FFFFFF" w:themeColor="background1"/>
                <w:kern w:val="0"/>
                <w:sz w:val="18"/>
                <w:szCs w:val="18"/>
              </w:rPr>
            </w:pPr>
            <w:r w:rsidRPr="00377D3F">
              <w:rPr>
                <w:rFonts w:cs="Arial" w:hint="eastAsia"/>
                <w:color w:val="FFFFFF" w:themeColor="background1"/>
                <w:kern w:val="0"/>
                <w:sz w:val="18"/>
                <w:szCs w:val="18"/>
              </w:rPr>
              <w:t>R</w:t>
            </w:r>
            <w:r w:rsidRPr="00377D3F">
              <w:rPr>
                <w:rFonts w:cs="Arial"/>
                <w:color w:val="FFFFFF" w:themeColor="background1"/>
                <w:kern w:val="0"/>
                <w:sz w:val="18"/>
                <w:szCs w:val="18"/>
              </w:rPr>
              <w:t>emarks</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D56B278" w:rsidR="00EA74F0" w:rsidRPr="00377D3F" w:rsidRDefault="00A95F1D" w:rsidP="003E4A61">
            <w:pPr>
              <w:widowControl/>
              <w:jc w:val="left"/>
              <w:rPr>
                <w:rFonts w:cs="Arial"/>
                <w:kern w:val="0"/>
                <w:sz w:val="18"/>
                <w:szCs w:val="18"/>
              </w:rPr>
            </w:pPr>
            <w:r w:rsidRPr="00377D3F">
              <w:rPr>
                <w:rFonts w:cs="Arial"/>
                <w:kern w:val="0"/>
                <w:sz w:val="18"/>
                <w:szCs w:val="18"/>
              </w:rPr>
              <w:t xml:space="preserve">The </w:t>
            </w:r>
            <w:r w:rsidR="000C4D5A">
              <w:rPr>
                <w:rFonts w:cs="Arial"/>
                <w:kern w:val="0"/>
                <w:sz w:val="18"/>
                <w:szCs w:val="18"/>
              </w:rPr>
              <w:t>translation table</w:t>
            </w:r>
            <w:r w:rsidRPr="00377D3F">
              <w:rPr>
                <w:rFonts w:cs="Arial"/>
                <w:kern w:val="0"/>
                <w:sz w:val="18"/>
                <w:szCs w:val="18"/>
              </w:rPr>
              <w:t xml:space="preserve"> exists but defaults variable definition file and ITA readme doesn't exist. (For every role)</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23979900" w:rsidR="00EA74F0" w:rsidRPr="00377D3F" w:rsidRDefault="00A95F1D" w:rsidP="00A95F1D">
            <w:pPr>
              <w:widowControl/>
              <w:jc w:val="left"/>
              <w:rPr>
                <w:rFonts w:cs="Arial"/>
                <w:color w:val="000000"/>
                <w:kern w:val="0"/>
                <w:sz w:val="18"/>
                <w:szCs w:val="18"/>
              </w:rPr>
            </w:pPr>
            <w:r w:rsidRPr="00377D3F">
              <w:rPr>
                <w:rFonts w:cs="Arial"/>
                <w:color w:val="000000"/>
                <w:kern w:val="0"/>
                <w:sz w:val="18"/>
                <w:szCs w:val="18"/>
              </w:rPr>
              <w:t>Translation table can’t be read.</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2BBC0CED" w:rsidR="00A95F1D" w:rsidRPr="00377D3F" w:rsidRDefault="00A95F1D" w:rsidP="00A95F1D">
            <w:pPr>
              <w:widowControl/>
              <w:jc w:val="left"/>
              <w:rPr>
                <w:rFonts w:cs="Arial"/>
                <w:kern w:val="0"/>
                <w:sz w:val="18"/>
                <w:szCs w:val="18"/>
              </w:rPr>
            </w:pPr>
            <w:r w:rsidRPr="00377D3F">
              <w:rPr>
                <w:rFonts w:cs="Arial"/>
                <w:kern w:val="0"/>
                <w:sz w:val="18"/>
                <w:szCs w:val="18"/>
              </w:rPr>
              <w:t>The variable begins with VAR_ is defined as arbitrary variable</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55546637"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035F2E77" w:rsidR="00A95F1D" w:rsidRPr="00377D3F" w:rsidRDefault="00A95F1D" w:rsidP="00A95F1D">
            <w:pPr>
              <w:widowControl/>
              <w:jc w:val="left"/>
              <w:rPr>
                <w:rFonts w:cs="Arial"/>
                <w:kern w:val="0"/>
                <w:sz w:val="18"/>
                <w:szCs w:val="18"/>
              </w:rPr>
            </w:pPr>
            <w:r w:rsidRPr="00377D3F">
              <w:rPr>
                <w:rFonts w:cs="Arial"/>
                <w:kern w:val="0"/>
                <w:sz w:val="18"/>
                <w:szCs w:val="18"/>
              </w:rPr>
              <w:t>Uses any variables not defined in the defaults variable definition file and ITA readme</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C7E3333"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2DE46973" w:rsidR="00A95F1D" w:rsidRPr="00377D3F" w:rsidRDefault="00A95F1D" w:rsidP="00A95F1D">
            <w:pPr>
              <w:widowControl/>
              <w:jc w:val="left"/>
              <w:rPr>
                <w:rFonts w:cs="Arial"/>
                <w:kern w:val="0"/>
                <w:sz w:val="18"/>
                <w:szCs w:val="18"/>
              </w:rPr>
            </w:pPr>
            <w:r w:rsidRPr="00377D3F">
              <w:rPr>
                <w:rFonts w:cs="Arial"/>
                <w:kern w:val="0"/>
                <w:sz w:val="18"/>
                <w:szCs w:val="18"/>
              </w:rPr>
              <w:t>Definition of substitution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1CD4F1"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1CC9F31" w14:textId="3EF05011" w:rsidR="00A95F1D" w:rsidRPr="00377D3F" w:rsidRDefault="00377D3F"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p>
          <w:p w14:paraId="1203E13D" w14:textId="77777777" w:rsidR="00A95F1D" w:rsidRPr="00377D3F" w:rsidRDefault="00A95F1D"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LCA_A: user_A/LCA_A: user_B</w:t>
            </w:r>
          </w:p>
        </w:tc>
      </w:tr>
      <w:tr w:rsidR="00A95F1D"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2A782938" w:rsidR="00A95F1D" w:rsidRPr="00377D3F" w:rsidRDefault="00A95F1D" w:rsidP="00A95F1D">
            <w:pPr>
              <w:widowControl/>
              <w:jc w:val="left"/>
              <w:rPr>
                <w:rFonts w:cs="Arial"/>
                <w:kern w:val="0"/>
                <w:sz w:val="18"/>
                <w:szCs w:val="18"/>
              </w:rPr>
            </w:pPr>
            <w:r w:rsidRPr="00377D3F">
              <w:rPr>
                <w:rFonts w:cs="Arial"/>
                <w:kern w:val="0"/>
                <w:sz w:val="18"/>
                <w:szCs w:val="18"/>
              </w:rPr>
              <w:t>Definition of arbitrary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3C7948B2"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7EC32004" w14:textId="52CBEC8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p>
          <w:p w14:paraId="1EB03011"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LCA_A: user_A/LCA_B: user_A</w:t>
            </w:r>
          </w:p>
        </w:tc>
      </w:tr>
      <w:tr w:rsidR="00A95F1D"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0EBF0168" w:rsidR="00A95F1D" w:rsidRPr="00377D3F" w:rsidRDefault="00A95F1D" w:rsidP="00A95F1D">
            <w:pPr>
              <w:widowControl/>
              <w:jc w:val="left"/>
              <w:rPr>
                <w:rFonts w:cs="Arial"/>
                <w:kern w:val="0"/>
                <w:sz w:val="18"/>
                <w:szCs w:val="18"/>
              </w:rPr>
            </w:pPr>
            <w:r w:rsidRPr="00377D3F">
              <w:rPr>
                <w:rFonts w:cs="Arial"/>
                <w:kern w:val="0"/>
                <w:sz w:val="18"/>
                <w:szCs w:val="18"/>
              </w:rPr>
              <w:t>The structure of arbitrary variable differs between roles</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14767464"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114699D4" w14:textId="26B4CC7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A/B</w:t>
            </w:r>
            <w:r w:rsidR="00A95F1D" w:rsidRPr="00377D3F">
              <w:rPr>
                <w:rFonts w:cs="Arial"/>
                <w:color w:val="000000"/>
                <w:kern w:val="0"/>
                <w:sz w:val="18"/>
                <w:szCs w:val="18"/>
              </w:rPr>
              <w:t xml:space="preserve">　　</w:t>
            </w:r>
            <w:r w:rsidR="00A95F1D" w:rsidRPr="00377D3F">
              <w:rPr>
                <w:rFonts w:cs="Arial"/>
                <w:color w:val="000000"/>
                <w:kern w:val="0"/>
                <w:sz w:val="18"/>
                <w:szCs w:val="18"/>
              </w:rPr>
              <w:t>LCA_C: user_C</w:t>
            </w:r>
          </w:p>
        </w:tc>
      </w:tr>
      <w:tr w:rsidR="00A95F1D"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25A98D3D" w:rsidR="00A95F1D" w:rsidRPr="00377D3F" w:rsidRDefault="00A95F1D" w:rsidP="00A95F1D">
            <w:pPr>
              <w:widowControl/>
              <w:jc w:val="left"/>
              <w:rPr>
                <w:rFonts w:cs="Arial"/>
                <w:kern w:val="0"/>
                <w:sz w:val="18"/>
                <w:szCs w:val="18"/>
              </w:rPr>
            </w:pPr>
            <w:r w:rsidRPr="00377D3F">
              <w:rPr>
                <w:rFonts w:cs="Arial"/>
                <w:kern w:val="0"/>
                <w:sz w:val="18"/>
                <w:szCs w:val="18"/>
              </w:rPr>
              <w:t>The combination of substitution variable and arbitrary variable is not unique in role package</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221E28E5"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6B898DF4" w14:textId="2CB80CC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w:t>
            </w:r>
          </w:p>
          <w:p w14:paraId="1717C49A" w14:textId="4FA51D3C"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r w:rsidR="00A95F1D" w:rsidRPr="00377D3F">
              <w:rPr>
                <w:rFonts w:cs="Arial"/>
                <w:color w:val="000000"/>
                <w:kern w:val="0"/>
                <w:sz w:val="18"/>
                <w:szCs w:val="18"/>
              </w:rPr>
              <w:t>LCA_D: user_D</w:t>
            </w:r>
            <w:r w:rsidR="00A95F1D" w:rsidRPr="00377D3F">
              <w:rPr>
                <w:rFonts w:cs="Arial"/>
                <w:color w:val="000000"/>
                <w:kern w:val="0"/>
                <w:sz w:val="18"/>
                <w:szCs w:val="18"/>
              </w:rPr>
              <w:br/>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r w:rsidR="00A95F1D" w:rsidRPr="00377D3F">
              <w:rPr>
                <w:rFonts w:cs="Arial"/>
                <w:color w:val="000000"/>
                <w:kern w:val="0"/>
                <w:sz w:val="18"/>
                <w:szCs w:val="18"/>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68CA60E4" w:rsidR="00EA74F0" w:rsidRPr="00377D3F" w:rsidRDefault="00A95F1D" w:rsidP="003E4A61">
            <w:pPr>
              <w:widowControl/>
              <w:jc w:val="left"/>
              <w:rPr>
                <w:rFonts w:cs="Arial"/>
                <w:kern w:val="0"/>
                <w:sz w:val="18"/>
                <w:szCs w:val="18"/>
              </w:rPr>
            </w:pPr>
            <w:r w:rsidRPr="00377D3F">
              <w:rPr>
                <w:rFonts w:cs="Arial"/>
                <w:kern w:val="0"/>
                <w:sz w:val="18"/>
                <w:szCs w:val="18"/>
              </w:rPr>
              <w:t>The structure of arbitrary variable differs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4D08D232"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Error doesn't occurs when uploading role package, but the substiution variable is not displayed in substitution value list.</w:t>
            </w:r>
          </w:p>
        </w:tc>
        <w:tc>
          <w:tcPr>
            <w:tcW w:w="2520" w:type="dxa"/>
            <w:tcBorders>
              <w:top w:val="nil"/>
              <w:left w:val="nil"/>
              <w:bottom w:val="single" w:sz="4" w:space="0" w:color="auto"/>
              <w:right w:val="single" w:sz="4" w:space="0" w:color="auto"/>
            </w:tcBorders>
            <w:shd w:val="clear" w:color="auto" w:fill="auto"/>
            <w:vAlign w:val="center"/>
            <w:hideMark/>
          </w:tcPr>
          <w:p w14:paraId="27476C6B" w14:textId="285EE4D4"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A</w:t>
            </w:r>
            <w:r w:rsidR="00EA74F0" w:rsidRPr="00377D3F">
              <w:rPr>
                <w:rFonts w:cs="Arial"/>
                <w:color w:val="000000"/>
                <w:kern w:val="0"/>
                <w:sz w:val="18"/>
                <w:szCs w:val="18"/>
              </w:rPr>
              <w:t xml:space="preserve">　　</w:t>
            </w:r>
          </w:p>
          <w:p w14:paraId="7A16FDE3" w14:textId="7E28EA2B"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5F16F66F"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1F46B5AD" w:rsidR="00EA74F0" w:rsidRPr="00377D3F" w:rsidRDefault="00A95F1D" w:rsidP="003E4A61">
            <w:pPr>
              <w:widowControl/>
              <w:jc w:val="left"/>
              <w:rPr>
                <w:rFonts w:cs="Arial"/>
                <w:kern w:val="0"/>
                <w:sz w:val="18"/>
                <w:szCs w:val="18"/>
              </w:rPr>
            </w:pPr>
            <w:r w:rsidRPr="00377D3F">
              <w:rPr>
                <w:rFonts w:cs="Arial"/>
                <w:kern w:val="0"/>
                <w:sz w:val="18"/>
                <w:szCs w:val="18"/>
              </w:rPr>
              <w:t>Nested arbitrary variable is defined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32D8AE70"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The nested structure is the same so error does not occur but the setting of nested iteration count is common setting for each package</w:t>
            </w:r>
            <w:r w:rsidR="00377D3F">
              <w:rPr>
                <w:rFonts w:cs="Arial"/>
                <w:color w:val="000000"/>
                <w:kern w:val="0"/>
                <w:sz w:val="18"/>
                <w:szCs w:val="18"/>
              </w:rPr>
              <w:t>.</w:t>
            </w:r>
          </w:p>
        </w:tc>
        <w:tc>
          <w:tcPr>
            <w:tcW w:w="2520" w:type="dxa"/>
            <w:tcBorders>
              <w:top w:val="nil"/>
              <w:left w:val="nil"/>
              <w:bottom w:val="single" w:sz="4" w:space="0" w:color="auto"/>
              <w:right w:val="single" w:sz="4" w:space="0" w:color="auto"/>
            </w:tcBorders>
            <w:shd w:val="clear" w:color="auto" w:fill="auto"/>
            <w:vAlign w:val="center"/>
            <w:hideMark/>
          </w:tcPr>
          <w:p w14:paraId="160E928E" w14:textId="58901471"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B</w:t>
            </w:r>
            <w:r w:rsidR="00EA74F0" w:rsidRPr="00377D3F">
              <w:rPr>
                <w:rFonts w:cs="Arial"/>
                <w:color w:val="000000"/>
                <w:kern w:val="0"/>
                <w:sz w:val="18"/>
                <w:szCs w:val="18"/>
              </w:rPr>
              <w:t xml:space="preserve">　　</w:t>
            </w:r>
          </w:p>
          <w:p w14:paraId="4819043D" w14:textId="6EB57169"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02C469E9"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p>
        </w:tc>
      </w:tr>
    </w:tbl>
    <w:p w14:paraId="42E2AF28" w14:textId="342E2BFE" w:rsidR="00EA74F0" w:rsidRDefault="00EA74F0" w:rsidP="00EA74F0">
      <w:r w:rsidRPr="00860732">
        <w:rPr>
          <w:rFonts w:hint="eastAsia"/>
          <w:noProof/>
        </w:rPr>
        <w:drawing>
          <wp:inline distT="0" distB="0" distL="0" distR="0" wp14:anchorId="03082E06" wp14:editId="6D65CD8E">
            <wp:extent cx="3653202" cy="3121880"/>
            <wp:effectExtent l="0" t="0" r="4445" b="254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653202" cy="3121880"/>
                    </a:xfrm>
                    <a:prstGeom prst="rect">
                      <a:avLst/>
                    </a:prstGeom>
                    <a:noFill/>
                    <a:ln>
                      <a:noFill/>
                    </a:ln>
                  </pic:spPr>
                </pic:pic>
              </a:graphicData>
            </a:graphic>
          </wp:inline>
        </w:drawing>
      </w:r>
    </w:p>
    <w:p w14:paraId="304E0378" w14:textId="61C2EF37" w:rsidR="00C74CE0" w:rsidRDefault="00D11FEC" w:rsidP="00D11FEC">
      <w:pPr>
        <w:pStyle w:val="20"/>
        <w:rPr>
          <w:rFonts w:asciiTheme="minorEastAsia" w:hAnsiTheme="minorEastAsia"/>
        </w:rPr>
      </w:pPr>
      <w:bookmarkStart w:id="260" w:name="_Toc105605737"/>
      <w:r>
        <w:lastRenderedPageBreak/>
        <w:t>i</w:t>
      </w:r>
      <w:r w:rsidRPr="00D11FEC">
        <w:rPr>
          <w:rFonts w:hint="eastAsia"/>
        </w:rPr>
        <w:t xml:space="preserve">ta_readme file and </w:t>
      </w:r>
      <w:r w:rsidR="000C4D5A">
        <w:t>translation table</w:t>
      </w:r>
      <w:r w:rsidRPr="00D11FEC">
        <w:rPr>
          <w:rFonts w:hint="eastAsia"/>
        </w:rPr>
        <w:t xml:space="preserve"> (Ansible-Legacy Role only)</w:t>
      </w:r>
      <w:bookmarkEnd w:id="260"/>
    </w:p>
    <w:p w14:paraId="6FB22AD3" w14:textId="78813267" w:rsidR="009161E6" w:rsidRDefault="009161E6" w:rsidP="00C74CE0">
      <w:pPr>
        <w:pStyle w:val="26"/>
      </w:pPr>
      <w:r>
        <w:rPr>
          <w:rFonts w:hint="eastAsia"/>
        </w:rPr>
        <w:t xml:space="preserve">This chapter </w:t>
      </w:r>
      <w:r>
        <w:t xml:space="preserve">lists 9 different ita_readme and </w:t>
      </w:r>
      <w:r w:rsidR="000C4D5A">
        <w:t>translation table</w:t>
      </w:r>
      <w:r>
        <w:t xml:space="preserve"> usecases.</w:t>
      </w:r>
    </w:p>
    <w:p w14:paraId="4AB11825" w14:textId="77777777" w:rsidR="00C74CE0" w:rsidRDefault="00C74CE0" w:rsidP="00C74CE0">
      <w:pPr>
        <w:pStyle w:val="26"/>
      </w:pPr>
    </w:p>
    <w:p w14:paraId="0A110C08" w14:textId="77777777" w:rsidR="009161E6" w:rsidRDefault="009161E6" w:rsidP="00A7171D">
      <w:pPr>
        <w:pStyle w:val="26"/>
        <w:jc w:val="left"/>
      </w:pPr>
      <w:r>
        <w:t>This section presumes that the Ansible-Legacy Role (roles directory) is acquired from an external source.</w:t>
      </w:r>
    </w:p>
    <w:p w14:paraId="6497FE12" w14:textId="53BB37E6" w:rsidR="00C74CE0" w:rsidRDefault="009161E6" w:rsidP="00A7171D">
      <w:pPr>
        <w:pStyle w:val="26"/>
        <w:jc w:val="left"/>
      </w:pPr>
      <w:r>
        <w:t xml:space="preserve">The following figure illustrates the process of using the ita_readme file and </w:t>
      </w:r>
      <w:r w:rsidR="000C4D5A">
        <w:t>translation table</w:t>
      </w:r>
      <w:r>
        <w:t xml:space="preserve"> to upload and checking the results.</w:t>
      </w:r>
      <w:r w:rsidR="00CC6DFC" w:rsidRPr="00CC6DFC">
        <w:rPr>
          <w:noProof/>
        </w:rPr>
        <w:t xml:space="preserve"> </w:t>
      </w:r>
      <w:r w:rsidR="00CC6DFC" w:rsidRPr="00CC6DFC">
        <w:rPr>
          <w:noProof/>
        </w:rPr>
        <w:drawing>
          <wp:inline distT="0" distB="0" distL="0" distR="0" wp14:anchorId="1A67E0DD" wp14:editId="08C9DDCB">
            <wp:extent cx="6119495" cy="4447540"/>
            <wp:effectExtent l="0" t="0" r="0" b="0"/>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0"/>
                    <a:stretch>
                      <a:fillRect/>
                    </a:stretch>
                  </pic:blipFill>
                  <pic:spPr>
                    <a:xfrm>
                      <a:off x="0" y="0"/>
                      <a:ext cx="6119495" cy="4447540"/>
                    </a:xfrm>
                    <a:prstGeom prst="rect">
                      <a:avLst/>
                    </a:prstGeom>
                  </pic:spPr>
                </pic:pic>
              </a:graphicData>
            </a:graphic>
          </wp:inline>
        </w:drawing>
      </w:r>
    </w:p>
    <w:p w14:paraId="35FAE4A9" w14:textId="6C62C1D9" w:rsidR="00C74CE0" w:rsidRDefault="00A7171D" w:rsidP="00C74CE0">
      <w:pPr>
        <w:pStyle w:val="af3"/>
        <w:jc w:val="center"/>
      </w:pPr>
      <w:r>
        <w:rPr>
          <w:rFonts w:hint="eastAsia"/>
        </w:rPr>
        <w:t>Figure</w:t>
      </w:r>
      <w:r w:rsidR="00C74CE0">
        <w:t xml:space="preserve"> 6.6-1 </w:t>
      </w:r>
      <w:r>
        <w:rPr>
          <w:rFonts w:hint="eastAsia"/>
        </w:rPr>
        <w:t>Overview image</w:t>
      </w:r>
      <w:r w:rsidR="00872D0D">
        <w:rPr>
          <w:rFonts w:hint="eastAsia"/>
        </w:rPr>
        <w:t xml:space="preserve"> </w:t>
      </w:r>
    </w:p>
    <w:p w14:paraId="7523055A" w14:textId="77777777" w:rsidR="00C74CE0" w:rsidRDefault="00C74CE0" w:rsidP="00C74CE0">
      <w:pPr>
        <w:pStyle w:val="26"/>
      </w:pPr>
    </w:p>
    <w:p w14:paraId="5B91455B" w14:textId="4F2B216D" w:rsidR="00C74CE0" w:rsidRDefault="00A7171D" w:rsidP="00C74CE0">
      <w:pPr>
        <w:pStyle w:val="26"/>
      </w:pPr>
      <w:r w:rsidRPr="00A7171D">
        <w:t>The 9 usecases introduced in this chapter uses the figure above as a base.</w:t>
      </w:r>
    </w:p>
    <w:tbl>
      <w:tblPr>
        <w:tblStyle w:val="ac"/>
        <w:tblW w:w="0" w:type="auto"/>
        <w:tblInd w:w="283" w:type="dxa"/>
        <w:tblLook w:val="04A0" w:firstRow="1" w:lastRow="0" w:firstColumn="1" w:lastColumn="0" w:noHBand="0" w:noVBand="1"/>
      </w:tblPr>
      <w:tblGrid>
        <w:gridCol w:w="555"/>
        <w:gridCol w:w="8731"/>
      </w:tblGrid>
      <w:tr w:rsidR="00C74CE0" w14:paraId="17BC23D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002060"/>
            <w:hideMark/>
          </w:tcPr>
          <w:p w14:paraId="6F1E910B" w14:textId="77777777" w:rsidR="00C74CE0" w:rsidRDefault="00C74CE0">
            <w:pPr>
              <w:pStyle w:val="26"/>
              <w:ind w:leftChars="0" w:left="0"/>
              <w:jc w:val="center"/>
              <w:rPr>
                <w:b/>
              </w:rPr>
            </w:pPr>
            <w:r>
              <w:rPr>
                <w:b/>
              </w:rPr>
              <w:t>No.</w:t>
            </w:r>
          </w:p>
        </w:tc>
        <w:tc>
          <w:tcPr>
            <w:tcW w:w="8731" w:type="dxa"/>
            <w:tcBorders>
              <w:top w:val="single" w:sz="4" w:space="0" w:color="auto"/>
              <w:left w:val="single" w:sz="4" w:space="0" w:color="auto"/>
              <w:bottom w:val="single" w:sz="4" w:space="0" w:color="auto"/>
              <w:right w:val="single" w:sz="4" w:space="0" w:color="auto"/>
            </w:tcBorders>
            <w:shd w:val="clear" w:color="auto" w:fill="002060"/>
            <w:hideMark/>
          </w:tcPr>
          <w:p w14:paraId="02AF3CCD" w14:textId="38A0182C" w:rsidR="00C74CE0" w:rsidRPr="00FF0AD4" w:rsidRDefault="00A7171D">
            <w:pPr>
              <w:pStyle w:val="26"/>
              <w:ind w:leftChars="0" w:left="0"/>
              <w:jc w:val="center"/>
              <w:rPr>
                <w:rFonts w:asciiTheme="majorHAnsi" w:hAnsiTheme="majorHAnsi" w:cstheme="majorHAnsi"/>
                <w:b/>
              </w:rPr>
            </w:pPr>
            <w:r w:rsidRPr="00FF0AD4">
              <w:rPr>
                <w:rFonts w:asciiTheme="majorHAnsi" w:eastAsia="ＭＳ ゴシック" w:hAnsiTheme="majorHAnsi" w:cstheme="majorHAnsi"/>
                <w:b/>
              </w:rPr>
              <w:t>Usecase</w:t>
            </w:r>
          </w:p>
        </w:tc>
      </w:tr>
      <w:tr w:rsidR="00C74CE0" w14:paraId="6967AD4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7B8D99D" w14:textId="77777777" w:rsidR="00C74CE0" w:rsidRDefault="00C74CE0">
            <w:pPr>
              <w:pStyle w:val="26"/>
              <w:ind w:leftChars="0" w:left="0"/>
            </w:pPr>
            <w:r>
              <w:t>1</w:t>
            </w:r>
          </w:p>
        </w:tc>
        <w:tc>
          <w:tcPr>
            <w:tcW w:w="8731" w:type="dxa"/>
            <w:tcBorders>
              <w:top w:val="single" w:sz="4" w:space="0" w:color="auto"/>
              <w:left w:val="single" w:sz="4" w:space="0" w:color="auto"/>
              <w:bottom w:val="single" w:sz="4" w:space="0" w:color="auto"/>
              <w:right w:val="single" w:sz="4" w:space="0" w:color="auto"/>
            </w:tcBorders>
            <w:hideMark/>
          </w:tcPr>
          <w:p w14:paraId="79811DF8" w14:textId="3C63F8C8" w:rsidR="00C74CE0" w:rsidRPr="00FF0AD4" w:rsidRDefault="00A7171D">
            <w:pPr>
              <w:pStyle w:val="26"/>
              <w:ind w:leftChars="0" w:left="0"/>
              <w:rPr>
                <w:rFonts w:asciiTheme="majorHAnsi" w:hAnsiTheme="majorHAnsi" w:cstheme="majorHAnsi"/>
              </w:rPr>
            </w:pPr>
            <w:r w:rsidRPr="00FF0AD4">
              <w:rPr>
                <w:rFonts w:asciiTheme="majorHAnsi" w:eastAsia="ＭＳ ゴシック" w:hAnsiTheme="majorHAnsi" w:cstheme="majorHAnsi"/>
              </w:rPr>
              <w:t>Using Ansible-Legacy Role without modifying it.</w:t>
            </w:r>
          </w:p>
        </w:tc>
      </w:tr>
      <w:tr w:rsidR="00C74CE0" w14:paraId="275875C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497046B4" w14:textId="77777777" w:rsidR="00C74CE0" w:rsidRDefault="00C74CE0">
            <w:pPr>
              <w:pStyle w:val="26"/>
              <w:ind w:leftChars="0" w:left="0"/>
            </w:pPr>
            <w:r>
              <w:t>2</w:t>
            </w:r>
          </w:p>
        </w:tc>
        <w:tc>
          <w:tcPr>
            <w:tcW w:w="8731" w:type="dxa"/>
            <w:tcBorders>
              <w:top w:val="single" w:sz="4" w:space="0" w:color="auto"/>
              <w:left w:val="single" w:sz="4" w:space="0" w:color="auto"/>
              <w:bottom w:val="single" w:sz="4" w:space="0" w:color="auto"/>
              <w:right w:val="single" w:sz="4" w:space="0" w:color="auto"/>
            </w:tcBorders>
            <w:hideMark/>
          </w:tcPr>
          <w:p w14:paraId="73553829" w14:textId="24293C6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ita_readme and translation table role</w:t>
            </w:r>
          </w:p>
        </w:tc>
      </w:tr>
      <w:tr w:rsidR="00C74CE0" w14:paraId="2F4DEB1C"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07AA4682" w14:textId="77777777" w:rsidR="00C74CE0" w:rsidRDefault="00C74CE0">
            <w:pPr>
              <w:pStyle w:val="26"/>
              <w:ind w:leftChars="0" w:left="0"/>
            </w:pPr>
            <w:r>
              <w:t>3</w:t>
            </w:r>
          </w:p>
        </w:tc>
        <w:tc>
          <w:tcPr>
            <w:tcW w:w="8731" w:type="dxa"/>
            <w:tcBorders>
              <w:top w:val="single" w:sz="4" w:space="0" w:color="auto"/>
              <w:left w:val="single" w:sz="4" w:space="0" w:color="auto"/>
              <w:bottom w:val="single" w:sz="4" w:space="0" w:color="auto"/>
              <w:right w:val="single" w:sz="4" w:space="0" w:color="auto"/>
            </w:tcBorders>
            <w:hideMark/>
          </w:tcPr>
          <w:p w14:paraId="2A5F9117" w14:textId="3507089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Variable definitions and default values described in the "defaults/main.yml" file.</w:t>
            </w:r>
          </w:p>
        </w:tc>
      </w:tr>
      <w:tr w:rsidR="00C74CE0" w14:paraId="7D8D4374"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5B415D26" w14:textId="77777777" w:rsidR="00C74CE0" w:rsidRDefault="00C74CE0">
            <w:pPr>
              <w:pStyle w:val="26"/>
              <w:ind w:leftChars="0" w:left="0"/>
            </w:pPr>
            <w:r>
              <w:t>4</w:t>
            </w:r>
          </w:p>
        </w:tc>
        <w:tc>
          <w:tcPr>
            <w:tcW w:w="8731" w:type="dxa"/>
            <w:tcBorders>
              <w:top w:val="single" w:sz="4" w:space="0" w:color="auto"/>
              <w:left w:val="single" w:sz="4" w:space="0" w:color="auto"/>
              <w:bottom w:val="single" w:sz="4" w:space="0" w:color="auto"/>
              <w:right w:val="single" w:sz="4" w:space="0" w:color="auto"/>
            </w:tcBorders>
            <w:hideMark/>
          </w:tcPr>
          <w:p w14:paraId="759F5BAF" w14:textId="3727EBC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"host_vars" files and ITA/CMDB</w:t>
            </w:r>
          </w:p>
        </w:tc>
      </w:tr>
      <w:tr w:rsidR="00C74CE0" w14:paraId="10A8C0F7"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F61B526" w14:textId="77777777" w:rsidR="00C74CE0" w:rsidRDefault="00C74CE0">
            <w:pPr>
              <w:pStyle w:val="26"/>
              <w:ind w:leftChars="0" w:left="0"/>
            </w:pPr>
            <w:r>
              <w:t>5</w:t>
            </w:r>
          </w:p>
        </w:tc>
        <w:tc>
          <w:tcPr>
            <w:tcW w:w="8731" w:type="dxa"/>
            <w:tcBorders>
              <w:top w:val="single" w:sz="4" w:space="0" w:color="auto"/>
              <w:left w:val="single" w:sz="4" w:space="0" w:color="auto"/>
              <w:bottom w:val="single" w:sz="4" w:space="0" w:color="auto"/>
              <w:right w:val="single" w:sz="4" w:space="0" w:color="auto"/>
            </w:tcBorders>
            <w:hideMark/>
          </w:tcPr>
          <w:p w14:paraId="526F3DF5" w14:textId="5F3500CF"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Adding variables to “defaults/main.yml”</w:t>
            </w:r>
          </w:p>
        </w:tc>
      </w:tr>
      <w:tr w:rsidR="00C74CE0" w14:paraId="01036016"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34FF78DB" w14:textId="77777777" w:rsidR="00C74CE0" w:rsidRDefault="00C74CE0">
            <w:pPr>
              <w:pStyle w:val="26"/>
              <w:ind w:leftChars="0" w:left="0"/>
            </w:pPr>
            <w:r>
              <w:t>6</w:t>
            </w:r>
          </w:p>
        </w:tc>
        <w:tc>
          <w:tcPr>
            <w:tcW w:w="8731" w:type="dxa"/>
            <w:tcBorders>
              <w:top w:val="single" w:sz="4" w:space="0" w:color="auto"/>
              <w:left w:val="single" w:sz="4" w:space="0" w:color="auto"/>
              <w:bottom w:val="single" w:sz="4" w:space="0" w:color="auto"/>
              <w:right w:val="single" w:sz="4" w:space="0" w:color="auto"/>
            </w:tcBorders>
            <w:hideMark/>
          </w:tcPr>
          <w:p w14:paraId="47CC3B15" w14:textId="44DD7356"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"VAR_" Prefix</w:t>
            </w:r>
          </w:p>
        </w:tc>
      </w:tr>
      <w:tr w:rsidR="00C74CE0" w14:paraId="3D3808A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7989DC18" w14:textId="77777777" w:rsidR="00C74CE0" w:rsidRDefault="00C74CE0">
            <w:pPr>
              <w:pStyle w:val="26"/>
              <w:ind w:leftChars="0" w:left="0"/>
            </w:pPr>
            <w:r>
              <w:t>7</w:t>
            </w:r>
          </w:p>
        </w:tc>
        <w:tc>
          <w:tcPr>
            <w:tcW w:w="8731" w:type="dxa"/>
            <w:tcBorders>
              <w:top w:val="single" w:sz="4" w:space="0" w:color="auto"/>
              <w:left w:val="single" w:sz="4" w:space="0" w:color="auto"/>
              <w:bottom w:val="single" w:sz="4" w:space="0" w:color="auto"/>
              <w:right w:val="single" w:sz="4" w:space="0" w:color="auto"/>
            </w:tcBorders>
            <w:hideMark/>
          </w:tcPr>
          <w:p w14:paraId="38CD7616" w14:textId="69267487"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Linking "ita_readme" and translation table</w:t>
            </w:r>
          </w:p>
        </w:tc>
      </w:tr>
      <w:tr w:rsidR="00C74CE0" w14:paraId="42E6C3B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AFCBC7" w14:textId="77777777" w:rsidR="00C74CE0" w:rsidRDefault="00C74CE0">
            <w:pPr>
              <w:pStyle w:val="26"/>
              <w:ind w:leftChars="0" w:left="0"/>
            </w:pPr>
            <w:r>
              <w:t>8</w:t>
            </w:r>
          </w:p>
        </w:tc>
        <w:tc>
          <w:tcPr>
            <w:tcW w:w="8731" w:type="dxa"/>
            <w:tcBorders>
              <w:top w:val="single" w:sz="4" w:space="0" w:color="auto"/>
              <w:left w:val="single" w:sz="4" w:space="0" w:color="auto"/>
              <w:bottom w:val="single" w:sz="4" w:space="0" w:color="auto"/>
              <w:right w:val="single" w:sz="4" w:space="0" w:color="auto"/>
            </w:tcBorders>
            <w:hideMark/>
          </w:tcPr>
          <w:p w14:paraId="5829491D" w14:textId="242E358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Length evaluation</w:t>
            </w:r>
          </w:p>
        </w:tc>
      </w:tr>
      <w:tr w:rsidR="00C74CE0" w14:paraId="284181E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EFFA36" w14:textId="77777777" w:rsidR="00C74CE0" w:rsidRDefault="00C74CE0">
            <w:pPr>
              <w:pStyle w:val="26"/>
              <w:ind w:leftChars="0" w:left="0"/>
            </w:pPr>
            <w:r>
              <w:t>9</w:t>
            </w:r>
          </w:p>
        </w:tc>
        <w:tc>
          <w:tcPr>
            <w:tcW w:w="8731" w:type="dxa"/>
            <w:tcBorders>
              <w:top w:val="single" w:sz="4" w:space="0" w:color="auto"/>
              <w:left w:val="single" w:sz="4" w:space="0" w:color="auto"/>
              <w:bottom w:val="single" w:sz="4" w:space="0" w:color="auto"/>
              <w:right w:val="single" w:sz="4" w:space="0" w:color="auto"/>
            </w:tcBorders>
            <w:hideMark/>
          </w:tcPr>
          <w:p w14:paraId="765EA735" w14:textId="634DC22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Defined evaluation</w:t>
            </w:r>
          </w:p>
        </w:tc>
      </w:tr>
    </w:tbl>
    <w:p w14:paraId="74227407" w14:textId="52D4AE26" w:rsidR="00C74CE0" w:rsidRDefault="00C74CE0" w:rsidP="00A7171D">
      <w:pPr>
        <w:pStyle w:val="26"/>
        <w:ind w:leftChars="0" w:left="0"/>
      </w:pPr>
    </w:p>
    <w:p w14:paraId="68CA3850" w14:textId="17AA7575" w:rsidR="00C74CE0" w:rsidRDefault="00A7171D"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t xml:space="preserve">Case 1. </w:t>
      </w:r>
      <w:r>
        <w:rPr>
          <w:b/>
          <w:color w:val="003C8A" w:themeColor="accent6" w:themeTint="E6"/>
          <w:sz w:val="22"/>
        </w:rPr>
        <w:t xml:space="preserve">Using Ansible-Legacy Role without modifying it </w:t>
      </w:r>
    </w:p>
    <w:p w14:paraId="30DF33FF" w14:textId="77777777" w:rsidR="00C74CE0" w:rsidRDefault="00C74CE0" w:rsidP="00C74CE0">
      <w:pPr>
        <w:pStyle w:val="aa"/>
        <w:widowControl/>
        <w:ind w:leftChars="0" w:left="426"/>
        <w:jc w:val="left"/>
        <w:rPr>
          <w:b/>
          <w:color w:val="003C8A" w:themeColor="accent6" w:themeTint="E6"/>
          <w:sz w:val="22"/>
        </w:rPr>
      </w:pPr>
    </w:p>
    <w:p w14:paraId="7DDA9CCB" w14:textId="714853D0" w:rsidR="00C74CE0" w:rsidRDefault="00A7171D" w:rsidP="00C74CE0">
      <w:pPr>
        <w:pStyle w:val="26"/>
      </w:pPr>
      <w:r>
        <w:rPr>
          <w:rFonts w:hint="eastAsia"/>
        </w:rPr>
        <w:t>Us</w:t>
      </w:r>
      <w:r>
        <w:t>ers can use Ansible-Legacy Role (roles directory) acquired from a</w:t>
      </w:r>
      <w:r w:rsidR="008D10CB">
        <w:t>n</w:t>
      </w:r>
      <w:r>
        <w:t>external source without modifying it.</w:t>
      </w:r>
    </w:p>
    <w:p w14:paraId="3AC3A65C" w14:textId="556A53B1" w:rsidR="00A7171D" w:rsidRDefault="008D10CB" w:rsidP="00C74CE0">
      <w:pPr>
        <w:pStyle w:val="26"/>
      </w:pPr>
      <w:r>
        <w:t>Therefore, users can put the ita_readme file and/or substitute table in the “roles” directory and assign parameters to the variables used inside the directory.</w:t>
      </w:r>
    </w:p>
    <w:p w14:paraId="03D7EBFB" w14:textId="77777777" w:rsidR="00C74CE0" w:rsidRDefault="00C74CE0" w:rsidP="00C74CE0">
      <w:pPr>
        <w:pStyle w:val="26"/>
      </w:pPr>
    </w:p>
    <w:p w14:paraId="0D849F41" w14:textId="03FDCCEC" w:rsidR="00C74CE0" w:rsidRDefault="00CC6DFC" w:rsidP="00C74CE0">
      <w:pPr>
        <w:pStyle w:val="26"/>
      </w:pPr>
      <w:r>
        <w:rPr>
          <w:noProof/>
        </w:rPr>
        <w:drawing>
          <wp:inline distT="0" distB="0" distL="0" distR="0" wp14:anchorId="3AAB2F9C" wp14:editId="0B1FDD98">
            <wp:extent cx="6119495" cy="4479925"/>
            <wp:effectExtent l="0" t="0" r="0"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4479925"/>
                    </a:xfrm>
                    <a:prstGeom prst="rect">
                      <a:avLst/>
                    </a:prstGeom>
                  </pic:spPr>
                </pic:pic>
              </a:graphicData>
            </a:graphic>
          </wp:inline>
        </w:drawing>
      </w:r>
    </w:p>
    <w:p w14:paraId="33DE3464" w14:textId="452FED5E" w:rsidR="00C74CE0" w:rsidRDefault="00872D0D" w:rsidP="00C74CE0">
      <w:pPr>
        <w:pStyle w:val="af3"/>
        <w:jc w:val="center"/>
      </w:pPr>
      <w:r>
        <w:rPr>
          <w:rFonts w:hint="eastAsia"/>
        </w:rPr>
        <w:t xml:space="preserve">Figure </w:t>
      </w:r>
      <w:r w:rsidR="00C74CE0">
        <w:t xml:space="preserve"> 6.6-2 </w:t>
      </w:r>
      <w:r w:rsidR="00D07E0B">
        <w:rPr>
          <w:rFonts w:hint="eastAsia"/>
        </w:rPr>
        <w:t>C</w:t>
      </w:r>
      <w:r w:rsidR="00D07E0B">
        <w:t>ase 1</w:t>
      </w:r>
      <w:r>
        <w:rPr>
          <w:rFonts w:hint="eastAsia"/>
        </w:rPr>
        <w:t xml:space="preserve"> </w:t>
      </w:r>
    </w:p>
    <w:p w14:paraId="6E8CA782" w14:textId="6DEC5A76"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8D10CB">
        <w:rPr>
          <w:rFonts w:hint="eastAsia"/>
          <w:b/>
          <w:color w:val="003C8A" w:themeColor="accent6" w:themeTint="E6"/>
          <w:sz w:val="22"/>
        </w:rPr>
        <w:lastRenderedPageBreak/>
        <w:t>C</w:t>
      </w:r>
      <w:r w:rsidR="008D10CB">
        <w:rPr>
          <w:b/>
          <w:color w:val="003C8A" w:themeColor="accent6" w:themeTint="E6"/>
          <w:sz w:val="22"/>
        </w:rPr>
        <w:t>ase 2</w:t>
      </w:r>
      <w:r w:rsidR="00C02D3B">
        <w:rPr>
          <w:b/>
          <w:color w:val="003C8A" w:themeColor="accent6" w:themeTint="E6"/>
          <w:sz w:val="22"/>
        </w:rPr>
        <w:t>.</w:t>
      </w:r>
      <w:r w:rsidR="008D10CB">
        <w:rPr>
          <w:b/>
          <w:color w:val="003C8A" w:themeColor="accent6" w:themeTint="E6"/>
          <w:sz w:val="22"/>
        </w:rPr>
        <w:t xml:space="preserve"> ita</w:t>
      </w:r>
      <w:r>
        <w:rPr>
          <w:b/>
          <w:color w:val="003C8A" w:themeColor="accent6" w:themeTint="E6"/>
          <w:sz w:val="22"/>
        </w:rPr>
        <w:t>_readme</w:t>
      </w:r>
      <w:r w:rsidR="000C4D5A">
        <w:rPr>
          <w:rFonts w:hint="eastAsia"/>
          <w:b/>
          <w:color w:val="003C8A" w:themeColor="accent6" w:themeTint="E6"/>
          <w:sz w:val="22"/>
        </w:rPr>
        <w:t xml:space="preserve"> and translation table role</w:t>
      </w:r>
    </w:p>
    <w:p w14:paraId="2503157F" w14:textId="77777777" w:rsidR="00C74CE0" w:rsidRDefault="00C74CE0" w:rsidP="00C74CE0">
      <w:pPr>
        <w:pStyle w:val="26"/>
      </w:pPr>
    </w:p>
    <w:p w14:paraId="17331A0B" w14:textId="77777777" w:rsidR="000C4D5A" w:rsidRDefault="000C4D5A" w:rsidP="000C4D5A">
      <w:pPr>
        <w:pStyle w:val="26"/>
      </w:pPr>
      <w:r>
        <w:t>Both the ita_readme file and translation table are used to send variables/variable types to ITA.</w:t>
      </w:r>
    </w:p>
    <w:p w14:paraId="1E7AE7B9" w14:textId="0CE68CBC" w:rsidR="000C4D5A" w:rsidRDefault="000C4D5A" w:rsidP="000C4D5A">
      <w:pPr>
        <w:pStyle w:val="26"/>
      </w:pPr>
      <w:r>
        <w:t>In other words, they are not used to define specific values (Parameters).</w:t>
      </w:r>
    </w:p>
    <w:p w14:paraId="6C1861DF" w14:textId="77777777" w:rsidR="000C4D5A" w:rsidRDefault="000C4D5A" w:rsidP="000C4D5A">
      <w:pPr>
        <w:pStyle w:val="26"/>
      </w:pPr>
      <w:r>
        <w:t>ITA will not be able to read any specific values written in them.</w:t>
      </w:r>
    </w:p>
    <w:p w14:paraId="7E6F94A7" w14:textId="77777777" w:rsidR="000C4D5A" w:rsidRDefault="000C4D5A" w:rsidP="000C4D5A">
      <w:pPr>
        <w:pStyle w:val="26"/>
      </w:pPr>
    </w:p>
    <w:p w14:paraId="1E0F8FA7" w14:textId="19A6D98F" w:rsidR="00C74CE0" w:rsidRDefault="000C4D5A" w:rsidP="000C4D5A">
      <w:pPr>
        <w:pStyle w:val="26"/>
      </w:pPr>
      <w:r>
        <w:t>Please see the other cases below for information on how to assign specific values.</w:t>
      </w:r>
    </w:p>
    <w:p w14:paraId="5606C56B" w14:textId="2CC6183F" w:rsidR="00C74CE0" w:rsidRDefault="00CC6DFC" w:rsidP="00C74CE0">
      <w:pPr>
        <w:pStyle w:val="af3"/>
        <w:jc w:val="center"/>
      </w:pPr>
      <w:r>
        <w:rPr>
          <w:noProof/>
        </w:rPr>
        <w:drawing>
          <wp:inline distT="0" distB="0" distL="0" distR="0" wp14:anchorId="469CEB59" wp14:editId="02D5E36D">
            <wp:extent cx="6119495" cy="4489450"/>
            <wp:effectExtent l="0" t="0" r="0" b="635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4489450"/>
                    </a:xfrm>
                    <a:prstGeom prst="rect">
                      <a:avLst/>
                    </a:prstGeom>
                  </pic:spPr>
                </pic:pic>
              </a:graphicData>
            </a:graphic>
          </wp:inline>
        </w:drawing>
      </w:r>
    </w:p>
    <w:p w14:paraId="5CD08C36" w14:textId="3C12512B" w:rsidR="00C74CE0" w:rsidRDefault="00872D0D" w:rsidP="00C74CE0">
      <w:pPr>
        <w:pStyle w:val="af3"/>
        <w:jc w:val="center"/>
      </w:pPr>
      <w:r>
        <w:rPr>
          <w:rFonts w:hint="eastAsia"/>
        </w:rPr>
        <w:t xml:space="preserve">Figure </w:t>
      </w:r>
      <w:r w:rsidR="00C74CE0">
        <w:t xml:space="preserve"> 6.6-3 </w:t>
      </w:r>
      <w:r w:rsidR="00D07E0B">
        <w:rPr>
          <w:rFonts w:hint="eastAsia"/>
        </w:rPr>
        <w:t>C</w:t>
      </w:r>
      <w:r w:rsidR="00D07E0B">
        <w:t>ase 2</w:t>
      </w:r>
      <w:r>
        <w:rPr>
          <w:rFonts w:hint="eastAsia"/>
        </w:rPr>
        <w:t xml:space="preserve"> </w:t>
      </w:r>
    </w:p>
    <w:p w14:paraId="479FD480" w14:textId="77777777" w:rsidR="00C74CE0" w:rsidRDefault="00C74CE0" w:rsidP="00C74CE0">
      <w:pPr>
        <w:pStyle w:val="26"/>
      </w:pPr>
    </w:p>
    <w:p w14:paraId="59A80705" w14:textId="77777777" w:rsidR="00C74CE0" w:rsidRDefault="00C74CE0" w:rsidP="00C74CE0">
      <w:pPr>
        <w:pStyle w:val="26"/>
      </w:pPr>
      <w:r>
        <w:rPr>
          <w:kern w:val="0"/>
        </w:rPr>
        <w:br w:type="page"/>
      </w:r>
    </w:p>
    <w:p w14:paraId="1E222076" w14:textId="77777777" w:rsidR="00C74CE0" w:rsidRDefault="00C74CE0" w:rsidP="00C74CE0">
      <w:pPr>
        <w:widowControl/>
        <w:jc w:val="left"/>
      </w:pPr>
    </w:p>
    <w:p w14:paraId="1E4419F3" w14:textId="7D69C444" w:rsidR="00C74CE0" w:rsidRDefault="00C02D3B" w:rsidP="005822A5">
      <w:pPr>
        <w:pStyle w:val="aa"/>
        <w:widowControl/>
        <w:numPr>
          <w:ilvl w:val="0"/>
          <w:numId w:val="67"/>
        </w:numPr>
        <w:ind w:leftChars="0"/>
        <w:jc w:val="left"/>
        <w:rPr>
          <w:b/>
          <w:color w:val="003C8A" w:themeColor="accent6" w:themeTint="E6"/>
          <w:sz w:val="22"/>
        </w:rPr>
      </w:pPr>
      <w:r>
        <w:rPr>
          <w:b/>
          <w:color w:val="003C8A" w:themeColor="accent6" w:themeTint="E6"/>
          <w:sz w:val="22"/>
        </w:rPr>
        <w:t xml:space="preserve">Case 3. </w:t>
      </w:r>
      <w:r w:rsidR="005822A5" w:rsidRPr="005822A5">
        <w:rPr>
          <w:b/>
          <w:color w:val="003C8A" w:themeColor="accent6" w:themeTint="E6"/>
          <w:sz w:val="22"/>
        </w:rPr>
        <w:t>Variable definitions and default values described in the "defaults/main.yml" file.</w:t>
      </w:r>
    </w:p>
    <w:p w14:paraId="5FC8863A" w14:textId="05927998" w:rsidR="000C4D5A" w:rsidRDefault="000C4D5A" w:rsidP="000C4D5A">
      <w:pPr>
        <w:pStyle w:val="26"/>
        <w:ind w:leftChars="0" w:left="0"/>
      </w:pPr>
    </w:p>
    <w:p w14:paraId="2AD23BFC" w14:textId="77777777" w:rsidR="000C4D5A" w:rsidRDefault="000C4D5A" w:rsidP="000C4D5A">
      <w:pPr>
        <w:pStyle w:val="26"/>
      </w:pPr>
      <w:r>
        <w:t>The "defaults/main.yml" file stored under "roles" is automatically passed to ansible.</w:t>
      </w:r>
    </w:p>
    <w:p w14:paraId="11B4A1DA" w14:textId="47DE9940" w:rsidR="00C74CE0" w:rsidRDefault="005822A5" w:rsidP="000C4D5A">
      <w:pPr>
        <w:pStyle w:val="26"/>
      </w:pPr>
      <w:r>
        <w:t>The</w:t>
      </w:r>
      <w:r w:rsidR="000C4D5A">
        <w:rPr>
          <w:rFonts w:hint="eastAsia"/>
        </w:rPr>
        <w:t xml:space="preserve"> file will be automatically sent as long only if no variables or default values are defined in host_vars.(E.g: "VAR_A</w:t>
      </w:r>
      <w:r w:rsidR="000C4D5A">
        <w:rPr>
          <w:rFonts w:hint="eastAsia"/>
        </w:rPr>
        <w:t>：</w:t>
      </w:r>
      <w:r w:rsidR="000C4D5A">
        <w:rPr>
          <w:rFonts w:hint="eastAsia"/>
        </w:rPr>
        <w:t>aaa").</w:t>
      </w:r>
    </w:p>
    <w:p w14:paraId="59B1F3DF" w14:textId="76AE18F0" w:rsidR="00C74CE0" w:rsidRDefault="00E30000" w:rsidP="00C74CE0">
      <w:pPr>
        <w:pStyle w:val="af3"/>
        <w:jc w:val="center"/>
      </w:pPr>
      <w:r>
        <w:rPr>
          <w:noProof/>
        </w:rPr>
        <w:drawing>
          <wp:inline distT="0" distB="0" distL="0" distR="0" wp14:anchorId="0D922928" wp14:editId="6FFC68C6">
            <wp:extent cx="6119495" cy="4477385"/>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4477385"/>
                    </a:xfrm>
                    <a:prstGeom prst="rect">
                      <a:avLst/>
                    </a:prstGeom>
                  </pic:spPr>
                </pic:pic>
              </a:graphicData>
            </a:graphic>
          </wp:inline>
        </w:drawing>
      </w:r>
      <w:r w:rsidR="00C74CE0">
        <w:t xml:space="preserve"> </w:t>
      </w:r>
      <w:r>
        <w:t>Figure 6.6</w:t>
      </w:r>
      <w:r w:rsidR="00C74CE0">
        <w:t xml:space="preserve">-4 </w:t>
      </w:r>
      <w:r w:rsidR="00D07E0B">
        <w:rPr>
          <w:rFonts w:hint="eastAsia"/>
        </w:rPr>
        <w:t>C</w:t>
      </w:r>
      <w:r w:rsidR="00D07E0B">
        <w:t>ase 3</w:t>
      </w:r>
      <w:r w:rsidR="00872D0D">
        <w:rPr>
          <w:rFonts w:hint="eastAsia"/>
        </w:rPr>
        <w:t xml:space="preserve"> </w:t>
      </w:r>
    </w:p>
    <w:p w14:paraId="1AE59D63" w14:textId="77777777" w:rsidR="00C74CE0" w:rsidRDefault="00C74CE0" w:rsidP="00C74CE0">
      <w:pPr>
        <w:pStyle w:val="26"/>
      </w:pPr>
    </w:p>
    <w:p w14:paraId="75D39D9A" w14:textId="43E2ED95"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4. </w:t>
      </w:r>
      <w:r w:rsidR="005822A5">
        <w:rPr>
          <w:b/>
          <w:color w:val="003C8A" w:themeColor="accent6" w:themeTint="E6"/>
          <w:sz w:val="22"/>
        </w:rPr>
        <w:t>”host_vars” files and ITA/CMDB</w:t>
      </w:r>
    </w:p>
    <w:p w14:paraId="52521774" w14:textId="77777777" w:rsidR="00C74CE0" w:rsidRDefault="00C74CE0" w:rsidP="00C74CE0">
      <w:pPr>
        <w:pStyle w:val="aa"/>
        <w:widowControl/>
        <w:ind w:leftChars="0" w:left="426"/>
        <w:jc w:val="left"/>
        <w:rPr>
          <w:b/>
          <w:color w:val="003C8A" w:themeColor="accent6" w:themeTint="E6"/>
          <w:sz w:val="22"/>
        </w:rPr>
      </w:pPr>
    </w:p>
    <w:p w14:paraId="325A9662" w14:textId="4AA413BC" w:rsidR="00C74CE0" w:rsidRDefault="005822A5" w:rsidP="00C74CE0">
      <w:pPr>
        <w:pStyle w:val="26"/>
      </w:pPr>
      <w:r w:rsidRPr="005822A5">
        <w:t>Host_vars files are automatically created everytime ITA's CMDB (parameter sheet) executes something.</w:t>
      </w:r>
    </w:p>
    <w:p w14:paraId="5847EDE4" w14:textId="77777777" w:rsidR="00C74CE0" w:rsidRDefault="00C74CE0" w:rsidP="00C74CE0">
      <w:pPr>
        <w:pStyle w:val="26"/>
      </w:pPr>
    </w:p>
    <w:p w14:paraId="5A7E17D2" w14:textId="42A8BA1E" w:rsidR="00C74CE0" w:rsidRDefault="00E30000" w:rsidP="00C74CE0">
      <w:pPr>
        <w:pStyle w:val="26"/>
      </w:pPr>
      <w:r>
        <w:rPr>
          <w:noProof/>
        </w:rPr>
        <w:drawing>
          <wp:inline distT="0" distB="0" distL="0" distR="0" wp14:anchorId="5DF8DC46" wp14:editId="6DDB9FC8">
            <wp:extent cx="6119495" cy="4501515"/>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4501515"/>
                    </a:xfrm>
                    <a:prstGeom prst="rect">
                      <a:avLst/>
                    </a:prstGeom>
                  </pic:spPr>
                </pic:pic>
              </a:graphicData>
            </a:graphic>
          </wp:inline>
        </w:drawing>
      </w:r>
    </w:p>
    <w:p w14:paraId="3264C4E2" w14:textId="76802109" w:rsidR="00C74CE0" w:rsidRDefault="00872D0D" w:rsidP="00C74CE0">
      <w:pPr>
        <w:pStyle w:val="af3"/>
        <w:jc w:val="center"/>
      </w:pPr>
      <w:r>
        <w:rPr>
          <w:rFonts w:hint="eastAsia"/>
        </w:rPr>
        <w:t xml:space="preserve">Figure </w:t>
      </w:r>
      <w:r w:rsidR="00C74CE0">
        <w:t xml:space="preserve">6.6-5 </w:t>
      </w:r>
      <w:r w:rsidR="00D07E0B">
        <w:rPr>
          <w:rFonts w:hint="eastAsia"/>
        </w:rPr>
        <w:t>C</w:t>
      </w:r>
      <w:r w:rsidR="00D07E0B">
        <w:t>ase 4</w:t>
      </w:r>
      <w:r>
        <w:rPr>
          <w:rFonts w:hint="eastAsia"/>
        </w:rPr>
        <w:t xml:space="preserve"> </w:t>
      </w:r>
    </w:p>
    <w:p w14:paraId="5EE1D3AA" w14:textId="40F18CD8"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5. </w:t>
      </w:r>
      <w:r w:rsidR="00FF0AD4">
        <w:rPr>
          <w:rFonts w:hint="eastAsia"/>
          <w:b/>
          <w:color w:val="003C8A" w:themeColor="accent6" w:themeTint="E6"/>
          <w:sz w:val="22"/>
        </w:rPr>
        <w:t>A</w:t>
      </w:r>
      <w:r w:rsidR="00FF0AD4">
        <w:rPr>
          <w:b/>
          <w:color w:val="003C8A" w:themeColor="accent6" w:themeTint="E6"/>
          <w:sz w:val="22"/>
        </w:rPr>
        <w:t>dding variables to “defaults/main.yml”</w:t>
      </w:r>
    </w:p>
    <w:p w14:paraId="1881F820" w14:textId="77777777" w:rsidR="00C74CE0" w:rsidRDefault="00C74CE0" w:rsidP="00C74CE0">
      <w:pPr>
        <w:pStyle w:val="aa"/>
        <w:widowControl/>
        <w:ind w:leftChars="0" w:left="426"/>
        <w:jc w:val="left"/>
        <w:rPr>
          <w:b/>
          <w:color w:val="003C8A" w:themeColor="accent6" w:themeTint="E6"/>
          <w:sz w:val="22"/>
        </w:rPr>
      </w:pPr>
    </w:p>
    <w:p w14:paraId="3B6CB3F0" w14:textId="77777777" w:rsidR="005822A5" w:rsidRDefault="005822A5" w:rsidP="005822A5">
      <w:pPr>
        <w:pStyle w:val="26"/>
      </w:pPr>
      <w:r>
        <w:t>If you want to add any changes to Ansible-Legacy Role ("roles" directory), users can describe variable names/types in the "ita_readme" file.</w:t>
      </w:r>
    </w:p>
    <w:p w14:paraId="543FD5ED" w14:textId="77777777" w:rsidR="005822A5" w:rsidRDefault="005822A5" w:rsidP="005822A5">
      <w:pPr>
        <w:pStyle w:val="26"/>
      </w:pPr>
    </w:p>
    <w:p w14:paraId="2FFED9D6" w14:textId="77777777" w:rsidR="005822A5" w:rsidRDefault="005822A5" w:rsidP="005822A5">
      <w:pPr>
        <w:pStyle w:val="26"/>
      </w:pPr>
      <w:r>
        <w:t>Users do not have to define any variables in the ita_readme file that are already defined in the "defaults/main.yml" file.</w:t>
      </w:r>
    </w:p>
    <w:p w14:paraId="5EF7C06E" w14:textId="77777777" w:rsidR="005822A5" w:rsidRDefault="005822A5" w:rsidP="005822A5">
      <w:pPr>
        <w:pStyle w:val="26"/>
      </w:pPr>
      <w:r>
        <w:t>If there are different definitions for the same variables in the files, the ones in the "ita_readme" file will be prioritized.</w:t>
      </w:r>
    </w:p>
    <w:p w14:paraId="619E260F" w14:textId="77777777" w:rsidR="005822A5" w:rsidRDefault="005822A5" w:rsidP="005822A5">
      <w:pPr>
        <w:pStyle w:val="26"/>
      </w:pPr>
    </w:p>
    <w:p w14:paraId="1969A87F" w14:textId="0B26EF16" w:rsidR="00C74CE0" w:rsidRDefault="005822A5" w:rsidP="005822A5">
      <w:pPr>
        <w:pStyle w:val="26"/>
      </w:pPr>
      <w:r>
        <w:rPr>
          <w:rFonts w:hint="eastAsia"/>
        </w:rPr>
        <w:t>※</w:t>
      </w:r>
      <w:r>
        <w:rPr>
          <w:rFonts w:hint="eastAsia"/>
        </w:rPr>
        <w:t>The figure below illustrates that it is possible to add variables by describing a variable(VAR_H) in the ita_readme file</w:t>
      </w:r>
    </w:p>
    <w:p w14:paraId="0571D766" w14:textId="6DAE040F" w:rsidR="00C74CE0" w:rsidRDefault="00E30000" w:rsidP="00C74CE0">
      <w:pPr>
        <w:pStyle w:val="26"/>
      </w:pPr>
      <w:r>
        <w:rPr>
          <w:noProof/>
        </w:rPr>
        <w:drawing>
          <wp:inline distT="0" distB="0" distL="0" distR="0" wp14:anchorId="47DE9BE6" wp14:editId="293B1B8C">
            <wp:extent cx="6119495" cy="4504055"/>
            <wp:effectExtent l="0" t="0" r="0"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4504055"/>
                    </a:xfrm>
                    <a:prstGeom prst="rect">
                      <a:avLst/>
                    </a:prstGeom>
                  </pic:spPr>
                </pic:pic>
              </a:graphicData>
            </a:graphic>
          </wp:inline>
        </w:drawing>
      </w:r>
    </w:p>
    <w:p w14:paraId="7B610D90" w14:textId="49702FF3" w:rsidR="00C74CE0" w:rsidRDefault="00E30000" w:rsidP="00C74CE0">
      <w:pPr>
        <w:pStyle w:val="af3"/>
        <w:jc w:val="center"/>
      </w:pPr>
      <w:r>
        <w:rPr>
          <w:rFonts w:hint="eastAsia"/>
        </w:rPr>
        <w:t>Figure</w:t>
      </w:r>
      <w:r w:rsidR="00C74CE0">
        <w:t xml:space="preserve"> 6.6-6 </w:t>
      </w:r>
      <w:r w:rsidR="00D07E0B">
        <w:rPr>
          <w:rFonts w:hint="eastAsia"/>
        </w:rPr>
        <w:t>Ca</w:t>
      </w:r>
      <w:r w:rsidR="00D07E0B">
        <w:t>se 5</w:t>
      </w:r>
      <w:r w:rsidR="00872D0D">
        <w:rPr>
          <w:rFonts w:hint="eastAsia"/>
        </w:rPr>
        <w:t xml:space="preserve"> </w:t>
      </w:r>
    </w:p>
    <w:p w14:paraId="55523F47" w14:textId="77777777" w:rsidR="00C74CE0" w:rsidRDefault="00C74CE0" w:rsidP="00C74CE0">
      <w:pPr>
        <w:pStyle w:val="26"/>
      </w:pPr>
      <w:r>
        <w:rPr>
          <w:kern w:val="0"/>
        </w:rPr>
        <w:br w:type="page"/>
      </w:r>
    </w:p>
    <w:p w14:paraId="4F526B45" w14:textId="2AE00E64"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Case 6.</w:t>
      </w:r>
      <w:r>
        <w:rPr>
          <w:b/>
          <w:color w:val="003C8A" w:themeColor="accent6" w:themeTint="E6"/>
          <w:sz w:val="22"/>
        </w:rPr>
        <w:t xml:space="preserve"> “VAR_” Prefix</w:t>
      </w:r>
    </w:p>
    <w:p w14:paraId="27EA2629" w14:textId="77777777" w:rsidR="00C74CE0" w:rsidRDefault="00C74CE0" w:rsidP="00C74CE0">
      <w:pPr>
        <w:pStyle w:val="aa"/>
        <w:widowControl/>
        <w:ind w:leftChars="0" w:left="426"/>
        <w:jc w:val="left"/>
        <w:rPr>
          <w:b/>
          <w:color w:val="003C8A" w:themeColor="accent6" w:themeTint="E6"/>
          <w:sz w:val="22"/>
        </w:rPr>
      </w:pPr>
    </w:p>
    <w:p w14:paraId="4A0D8E9D" w14:textId="77777777" w:rsidR="00710126" w:rsidRDefault="00710126" w:rsidP="00710126">
      <w:pPr>
        <w:pStyle w:val="26"/>
      </w:pPr>
      <w:r>
        <w:t>ITA manages only variables in the "defaults/main.yml" that starts with the prefix "VAR_".</w:t>
      </w:r>
    </w:p>
    <w:p w14:paraId="0524E92B" w14:textId="77777777" w:rsidR="00710126" w:rsidRDefault="00710126" w:rsidP="00710126">
      <w:pPr>
        <w:pStyle w:val="26"/>
      </w:pPr>
      <w:r>
        <w:t>If the user want to manage variables that does not start with "VAR_", use the "Translation table".</w:t>
      </w:r>
    </w:p>
    <w:p w14:paraId="7411C42D" w14:textId="77777777" w:rsidR="00710126" w:rsidRDefault="00710126" w:rsidP="00710126">
      <w:pPr>
        <w:pStyle w:val="26"/>
      </w:pPr>
      <w:r>
        <w:t>Users can define variables that does not start with "VAR_" by writing them in the Translation table and adding prefix "LCA_".</w:t>
      </w:r>
    </w:p>
    <w:p w14:paraId="689FDCF8" w14:textId="77777777" w:rsidR="00710126" w:rsidRDefault="00710126" w:rsidP="00710126">
      <w:pPr>
        <w:pStyle w:val="26"/>
      </w:pPr>
    </w:p>
    <w:p w14:paraId="57ED0237" w14:textId="77777777" w:rsidR="00710126" w:rsidRDefault="00710126" w:rsidP="00710126">
      <w:pPr>
        <w:pStyle w:val="26"/>
      </w:pPr>
      <w:r>
        <w:t>If the user can of course refrain from using the translation table if they want to execute an operation without giving parameters from ITA to "defaults/main.yml" variables (those without the "VAR_" prefix") .</w:t>
      </w:r>
    </w:p>
    <w:p w14:paraId="3A7AD5F1" w14:textId="77777777" w:rsidR="00710126" w:rsidRDefault="00710126" w:rsidP="00710126">
      <w:pPr>
        <w:pStyle w:val="26"/>
      </w:pPr>
      <w:r>
        <w:rPr>
          <w:rFonts w:hint="eastAsia"/>
        </w:rPr>
        <w:t>※</w:t>
      </w:r>
      <w:r>
        <w:rPr>
          <w:rFonts w:hint="eastAsia"/>
        </w:rPr>
        <w:t>See the variable "hoge" in the figure below</w:t>
      </w:r>
    </w:p>
    <w:p w14:paraId="156E4FDA" w14:textId="77777777" w:rsidR="00710126" w:rsidRDefault="00710126" w:rsidP="00710126">
      <w:pPr>
        <w:pStyle w:val="26"/>
      </w:pPr>
    </w:p>
    <w:p w14:paraId="4C1E1DD9" w14:textId="43FA14BE" w:rsidR="00C74CE0" w:rsidRDefault="00710126" w:rsidP="00710126">
      <w:pPr>
        <w:pStyle w:val="26"/>
        <w:ind w:leftChars="0"/>
      </w:pPr>
      <w:r>
        <w:rPr>
          <w:rFonts w:hint="eastAsia"/>
        </w:rPr>
        <w:t>※</w:t>
      </w:r>
      <w:r>
        <w:rPr>
          <w:rFonts w:hint="eastAsia"/>
        </w:rPr>
        <w:t>Translation tables are only active when they contain a definition that starts with "LCA_".</w:t>
      </w:r>
    </w:p>
    <w:p w14:paraId="3A6BF130" w14:textId="10F8CE5E" w:rsidR="00C74CE0" w:rsidRDefault="00E30000" w:rsidP="00C74CE0">
      <w:pPr>
        <w:pStyle w:val="af3"/>
        <w:jc w:val="center"/>
      </w:pPr>
      <w:r>
        <w:rPr>
          <w:noProof/>
        </w:rPr>
        <w:drawing>
          <wp:inline distT="0" distB="0" distL="0" distR="0" wp14:anchorId="3411B3B5" wp14:editId="6E527736">
            <wp:extent cx="6119495" cy="4474210"/>
            <wp:effectExtent l="0" t="0" r="0" b="254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4474210"/>
                    </a:xfrm>
                    <a:prstGeom prst="rect">
                      <a:avLst/>
                    </a:prstGeom>
                  </pic:spPr>
                </pic:pic>
              </a:graphicData>
            </a:graphic>
          </wp:inline>
        </w:drawing>
      </w:r>
    </w:p>
    <w:p w14:paraId="5A1092BB" w14:textId="177087B4" w:rsidR="00C74CE0" w:rsidRDefault="00E30000" w:rsidP="00C74CE0">
      <w:pPr>
        <w:pStyle w:val="af3"/>
        <w:jc w:val="center"/>
      </w:pPr>
      <w:r>
        <w:rPr>
          <w:rFonts w:hint="eastAsia"/>
        </w:rPr>
        <w:t>Figure</w:t>
      </w:r>
      <w:r w:rsidR="00C74CE0">
        <w:t xml:space="preserve"> 6.6-7 </w:t>
      </w:r>
      <w:r w:rsidR="00D07E0B">
        <w:rPr>
          <w:rFonts w:hint="eastAsia"/>
        </w:rPr>
        <w:t>C</w:t>
      </w:r>
      <w:r w:rsidR="00D07E0B">
        <w:t>ase 6</w:t>
      </w:r>
      <w:r w:rsidR="00872D0D">
        <w:rPr>
          <w:rFonts w:hint="eastAsia"/>
        </w:rPr>
        <w:t xml:space="preserve"> </w:t>
      </w:r>
    </w:p>
    <w:p w14:paraId="48D9F709" w14:textId="77777777" w:rsidR="00C74CE0" w:rsidRDefault="00C74CE0" w:rsidP="00C74CE0">
      <w:pPr>
        <w:pStyle w:val="26"/>
      </w:pPr>
      <w:r>
        <w:rPr>
          <w:kern w:val="0"/>
        </w:rPr>
        <w:br w:type="page"/>
      </w:r>
    </w:p>
    <w:p w14:paraId="6CE6EBB5" w14:textId="4FC9F050"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w:t>
      </w:r>
      <w:r>
        <w:rPr>
          <w:b/>
          <w:color w:val="003C8A" w:themeColor="accent6" w:themeTint="E6"/>
          <w:sz w:val="22"/>
        </w:rPr>
        <w:t xml:space="preserve">ase 7. </w:t>
      </w:r>
      <w:r>
        <w:rPr>
          <w:rFonts w:hint="eastAsia"/>
          <w:b/>
          <w:color w:val="003C8A" w:themeColor="accent6" w:themeTint="E6"/>
          <w:sz w:val="22"/>
        </w:rPr>
        <w:t>L</w:t>
      </w:r>
      <w:r>
        <w:rPr>
          <w:b/>
          <w:color w:val="003C8A" w:themeColor="accent6" w:themeTint="E6"/>
          <w:sz w:val="22"/>
        </w:rPr>
        <w:t>inking “ita_readme” and translation table</w:t>
      </w:r>
    </w:p>
    <w:p w14:paraId="71ED7DFB" w14:textId="77777777" w:rsidR="00C74CE0" w:rsidRDefault="00C74CE0" w:rsidP="00C74CE0">
      <w:pPr>
        <w:pStyle w:val="aa"/>
        <w:widowControl/>
        <w:ind w:leftChars="0" w:left="426"/>
        <w:jc w:val="left"/>
        <w:rPr>
          <w:b/>
          <w:color w:val="003C8A" w:themeColor="accent6" w:themeTint="E6"/>
          <w:sz w:val="22"/>
        </w:rPr>
      </w:pPr>
    </w:p>
    <w:p w14:paraId="3D9707C6" w14:textId="77777777" w:rsidR="004B082A" w:rsidRDefault="004B082A" w:rsidP="004B082A">
      <w:pPr>
        <w:pStyle w:val="26"/>
      </w:pPr>
      <w:r>
        <w:t>Users can give Parameters from ITA to variables in "tasks/main.yml"(Playbook) that does not start with "VAR_" and are not defined in "default/main.yml" by using both the "ita_readme" file and a "translation table".</w:t>
      </w:r>
    </w:p>
    <w:p w14:paraId="66120B12" w14:textId="77777777" w:rsidR="004B082A" w:rsidRDefault="004B082A" w:rsidP="004B082A">
      <w:pPr>
        <w:pStyle w:val="26"/>
      </w:pPr>
    </w:p>
    <w:p w14:paraId="5D3FB111" w14:textId="77777777" w:rsidR="004B082A" w:rsidRDefault="004B082A" w:rsidP="004B082A">
      <w:pPr>
        <w:pStyle w:val="26"/>
      </w:pPr>
      <w:r>
        <w:t>For example as shown in the figure below, if the "hoge" variable under the "tasks/main.yml" is used, users can follow the following steps in order to send it to ITA.</w:t>
      </w:r>
    </w:p>
    <w:p w14:paraId="6F78B8DB" w14:textId="77777777" w:rsidR="004B082A" w:rsidRDefault="004B082A" w:rsidP="004B082A">
      <w:pPr>
        <w:pStyle w:val="26"/>
      </w:pPr>
    </w:p>
    <w:p w14:paraId="1123979D" w14:textId="6393E5FE" w:rsidR="00C74CE0" w:rsidRDefault="004B082A" w:rsidP="004B082A">
      <w:pPr>
        <w:pStyle w:val="26"/>
      </w:pPr>
      <w:r>
        <w:rPr>
          <w:rFonts w:hint="eastAsia"/>
        </w:rPr>
        <w:t>①</w:t>
      </w:r>
      <w:r>
        <w:rPr>
          <w:rFonts w:hint="eastAsia"/>
        </w:rPr>
        <w:tab/>
        <w:t>Add the variable name "hoge" to the "ita_readme" file.</w:t>
      </w:r>
      <w:r>
        <w:br/>
      </w:r>
      <w:r>
        <w:rPr>
          <w:rFonts w:hint="eastAsia"/>
        </w:rPr>
        <w:t>②</w:t>
      </w:r>
      <w:r>
        <w:rPr>
          <w:rFonts w:hint="eastAsia"/>
        </w:rPr>
        <w:tab/>
        <w:t>Add the "hoge" to the "Translation table" with the "LCA_" prefix.</w:t>
      </w:r>
    </w:p>
    <w:p w14:paraId="1D7C1357" w14:textId="30C4249E" w:rsidR="00C74CE0" w:rsidRDefault="00E30000" w:rsidP="00C74CE0">
      <w:pPr>
        <w:pStyle w:val="26"/>
      </w:pPr>
      <w:r>
        <w:rPr>
          <w:noProof/>
        </w:rPr>
        <w:drawing>
          <wp:inline distT="0" distB="0" distL="0" distR="0" wp14:anchorId="6FBD8941" wp14:editId="077881BA">
            <wp:extent cx="6119495" cy="3942080"/>
            <wp:effectExtent l="0" t="0" r="0" b="1270"/>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942080"/>
                    </a:xfrm>
                    <a:prstGeom prst="rect">
                      <a:avLst/>
                    </a:prstGeom>
                  </pic:spPr>
                </pic:pic>
              </a:graphicData>
            </a:graphic>
          </wp:inline>
        </w:drawing>
      </w:r>
    </w:p>
    <w:p w14:paraId="3BFEB803" w14:textId="66C4034F" w:rsidR="00C74CE0" w:rsidRDefault="00872D0D" w:rsidP="00C74CE0">
      <w:pPr>
        <w:pStyle w:val="af3"/>
        <w:jc w:val="center"/>
      </w:pPr>
      <w:r>
        <w:rPr>
          <w:rFonts w:hint="eastAsia"/>
        </w:rPr>
        <w:t>Figure</w:t>
      </w:r>
      <w:r w:rsidR="00C74CE0">
        <w:t xml:space="preserve"> 6.6-8 </w:t>
      </w:r>
      <w:r w:rsidR="00D07E0B">
        <w:rPr>
          <w:rFonts w:hint="eastAsia"/>
        </w:rPr>
        <w:t>C</w:t>
      </w:r>
      <w:r w:rsidR="00D07E0B">
        <w:t>ase 7</w:t>
      </w:r>
    </w:p>
    <w:p w14:paraId="35E628E7" w14:textId="77777777" w:rsidR="00C74CE0" w:rsidRDefault="00C74CE0" w:rsidP="00C74CE0">
      <w:pPr>
        <w:pStyle w:val="26"/>
      </w:pPr>
    </w:p>
    <w:p w14:paraId="59BBE947" w14:textId="77777777" w:rsidR="00C74CE0" w:rsidRDefault="00C74CE0" w:rsidP="00C74CE0">
      <w:pPr>
        <w:pStyle w:val="26"/>
      </w:pPr>
      <w:r>
        <w:rPr>
          <w:kern w:val="0"/>
        </w:rPr>
        <w:br w:type="page"/>
      </w:r>
    </w:p>
    <w:p w14:paraId="18F12DF3" w14:textId="4F609061"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8. </w:t>
      </w:r>
      <w:r>
        <w:rPr>
          <w:b/>
          <w:color w:val="003C8A" w:themeColor="accent6" w:themeTint="E6"/>
          <w:sz w:val="22"/>
        </w:rPr>
        <w:t>Applying Playbook Length evaluation</w:t>
      </w:r>
    </w:p>
    <w:p w14:paraId="777C7EFE" w14:textId="77777777" w:rsidR="00C74CE0" w:rsidRDefault="00C74CE0" w:rsidP="00C74CE0">
      <w:pPr>
        <w:pStyle w:val="26"/>
        <w:ind w:leftChars="0" w:left="0"/>
      </w:pPr>
    </w:p>
    <w:p w14:paraId="7533BC09" w14:textId="603F893C" w:rsidR="004B082A" w:rsidRDefault="004B082A" w:rsidP="004B082A">
      <w:pPr>
        <w:pStyle w:val="26"/>
      </w:pPr>
      <w:r>
        <w:t>Depending on whether a variable has a concrete value or not, it can be</w:t>
      </w:r>
      <w:r w:rsidR="00C02D3B">
        <w:t xml:space="preserve"> used as a conditional branch for</w:t>
      </w:r>
      <w:r>
        <w:t xml:space="preserve"> length evaluation.</w:t>
      </w:r>
    </w:p>
    <w:p w14:paraId="5CC1A3C0" w14:textId="77777777" w:rsidR="004B082A" w:rsidRDefault="004B082A" w:rsidP="004B082A">
      <w:pPr>
        <w:pStyle w:val="26"/>
      </w:pPr>
    </w:p>
    <w:p w14:paraId="0BB3D5FE" w14:textId="77777777" w:rsidR="004B082A" w:rsidRDefault="004B082A" w:rsidP="004B082A">
      <w:pPr>
        <w:pStyle w:val="26"/>
      </w:pPr>
      <w:r>
        <w:rPr>
          <w:rFonts w:hint="eastAsia"/>
        </w:rPr>
        <w:t>For example if "VAR_C</w:t>
      </w:r>
      <w:r>
        <w:rPr>
          <w:rFonts w:hint="eastAsia"/>
        </w:rPr>
        <w:t>：</w:t>
      </w:r>
      <w:r>
        <w:rPr>
          <w:rFonts w:hint="eastAsia"/>
        </w:rPr>
        <w:t>[]" is written in "defaults/main.yml", the length will equal 0 if the operation is executed with no specific value set to "VAR_C".</w:t>
      </w:r>
    </w:p>
    <w:p w14:paraId="2530CB48" w14:textId="0D253191" w:rsidR="00C74CE0" w:rsidRDefault="004B082A" w:rsidP="004B082A">
      <w:pPr>
        <w:pStyle w:val="26"/>
      </w:pPr>
      <w:r>
        <w:rPr>
          <w:rFonts w:hint="eastAsia"/>
        </w:rPr>
        <w:t>On the other hand, doing the same with a specific value set will have length be &lt;0 (length&lt;0). (E.g.: VAR_X</w:t>
      </w:r>
      <w:r>
        <w:rPr>
          <w:rFonts w:hint="eastAsia"/>
        </w:rPr>
        <w:t>：</w:t>
      </w:r>
      <w:r>
        <w:rPr>
          <w:rFonts w:hint="eastAsia"/>
        </w:rPr>
        <w:t>sss)</w:t>
      </w:r>
    </w:p>
    <w:p w14:paraId="5BF35249" w14:textId="06CC0DC5" w:rsidR="00C74CE0" w:rsidRDefault="00E30000" w:rsidP="00C74CE0">
      <w:pPr>
        <w:pStyle w:val="26"/>
      </w:pPr>
      <w:r>
        <w:rPr>
          <w:noProof/>
        </w:rPr>
        <w:drawing>
          <wp:inline distT="0" distB="0" distL="0" distR="0" wp14:anchorId="5D38EFA5" wp14:editId="1FFC4ABE">
            <wp:extent cx="6119495" cy="4444365"/>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4444365"/>
                    </a:xfrm>
                    <a:prstGeom prst="rect">
                      <a:avLst/>
                    </a:prstGeom>
                  </pic:spPr>
                </pic:pic>
              </a:graphicData>
            </a:graphic>
          </wp:inline>
        </w:drawing>
      </w:r>
    </w:p>
    <w:p w14:paraId="20A89F27" w14:textId="22BB9FB7" w:rsidR="00C74CE0" w:rsidRDefault="00872D0D" w:rsidP="00C74CE0">
      <w:pPr>
        <w:pStyle w:val="af3"/>
        <w:jc w:val="center"/>
      </w:pPr>
      <w:r>
        <w:rPr>
          <w:rFonts w:hint="eastAsia"/>
        </w:rPr>
        <w:t>Figure</w:t>
      </w:r>
      <w:r w:rsidR="00C74CE0">
        <w:t xml:space="preserve"> 6.6-9 </w:t>
      </w:r>
      <w:r w:rsidR="00D07E0B">
        <w:rPr>
          <w:rFonts w:hint="eastAsia"/>
        </w:rPr>
        <w:t>C</w:t>
      </w:r>
      <w:r w:rsidR="00D07E0B">
        <w:t>ase 8</w:t>
      </w:r>
      <w:r>
        <w:rPr>
          <w:rFonts w:hint="eastAsia"/>
        </w:rPr>
        <w:t xml:space="preserve"> </w:t>
      </w:r>
    </w:p>
    <w:p w14:paraId="7FEE4C78" w14:textId="77777777" w:rsidR="00C74CE0" w:rsidRDefault="00C74CE0" w:rsidP="00C74CE0">
      <w:pPr>
        <w:widowControl/>
        <w:jc w:val="left"/>
      </w:pPr>
      <w:r>
        <w:rPr>
          <w:kern w:val="0"/>
        </w:rPr>
        <w:br w:type="page"/>
      </w:r>
    </w:p>
    <w:p w14:paraId="73F8855C" w14:textId="28B9420C"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9. </w:t>
      </w:r>
      <w:r w:rsidR="00C74CE0">
        <w:rPr>
          <w:rFonts w:hint="eastAsia"/>
          <w:b/>
          <w:color w:val="003C8A" w:themeColor="accent6" w:themeTint="E6"/>
          <w:sz w:val="22"/>
        </w:rPr>
        <w:t>：</w:t>
      </w:r>
      <w:r>
        <w:rPr>
          <w:rFonts w:hint="eastAsia"/>
          <w:b/>
          <w:color w:val="003C8A" w:themeColor="accent6" w:themeTint="E6"/>
          <w:sz w:val="22"/>
        </w:rPr>
        <w:t xml:space="preserve">Applying </w:t>
      </w:r>
      <w:r>
        <w:rPr>
          <w:b/>
          <w:color w:val="003C8A" w:themeColor="accent6" w:themeTint="E6"/>
          <w:sz w:val="22"/>
        </w:rPr>
        <w:t>Playbook Defined evaluation</w:t>
      </w:r>
    </w:p>
    <w:p w14:paraId="1D7125C7" w14:textId="11127784" w:rsidR="00C02D3B" w:rsidRDefault="00C02D3B" w:rsidP="00C02D3B">
      <w:pPr>
        <w:pStyle w:val="26"/>
        <w:ind w:leftChars="0" w:left="0"/>
      </w:pPr>
    </w:p>
    <w:p w14:paraId="18C301DC" w14:textId="77777777" w:rsidR="00C02D3B" w:rsidRDefault="00C02D3B" w:rsidP="00C02D3B">
      <w:pPr>
        <w:pStyle w:val="26"/>
      </w:pPr>
      <w:r>
        <w:t>Depending on whether a variable has a concrete value or not, it can be used as a conditional branch for defined valuation.</w:t>
      </w:r>
    </w:p>
    <w:p w14:paraId="0C2B221A" w14:textId="77777777" w:rsidR="00C02D3B" w:rsidRDefault="00C02D3B" w:rsidP="00C02D3B">
      <w:pPr>
        <w:pStyle w:val="26"/>
      </w:pPr>
    </w:p>
    <w:p w14:paraId="6DC7F65E" w14:textId="77777777" w:rsidR="00C02D3B" w:rsidRDefault="00C02D3B" w:rsidP="00C02D3B">
      <w:pPr>
        <w:pStyle w:val="26"/>
      </w:pPr>
      <w:r>
        <w:t>For example, first write a definition for the variables "VAR_G" and "VAR_H" in the "ita_readme" file. By doing so, they can be used by ITA's CMDB.</w:t>
      </w:r>
    </w:p>
    <w:p w14:paraId="2B435375" w14:textId="77777777" w:rsidR="00C02D3B" w:rsidRDefault="00C02D3B" w:rsidP="00C02D3B">
      <w:pPr>
        <w:pStyle w:val="26"/>
      </w:pPr>
    </w:p>
    <w:p w14:paraId="50E58B24" w14:textId="77777777" w:rsidR="00C02D3B" w:rsidRDefault="00C02D3B" w:rsidP="00C02D3B">
      <w:pPr>
        <w:pStyle w:val="26"/>
      </w:pPr>
      <w:r>
        <w:t>Running an operation without giving a specific value to "VAR_G" while it is not defined in "defaults/main.yml" or "host_vars" will turn "defined" to "false".</w:t>
      </w:r>
    </w:p>
    <w:p w14:paraId="7441F688" w14:textId="1117C38A" w:rsidR="00C74CE0" w:rsidRDefault="00C02D3B" w:rsidP="00C02D3B">
      <w:pPr>
        <w:pStyle w:val="26"/>
      </w:pPr>
      <w:r>
        <w:t>On the other hand, if the specific value "kkk" is added to "VAR_H", "defined" will turn into "true".</w:t>
      </w:r>
    </w:p>
    <w:p w14:paraId="219BA90F" w14:textId="39E95D25" w:rsidR="00C74CE0" w:rsidRDefault="00E30000" w:rsidP="00C74CE0">
      <w:pPr>
        <w:pStyle w:val="26"/>
      </w:pPr>
      <w:r>
        <w:rPr>
          <w:noProof/>
        </w:rPr>
        <w:drawing>
          <wp:inline distT="0" distB="0" distL="0" distR="0" wp14:anchorId="48A7327A" wp14:editId="549F2C24">
            <wp:extent cx="6119495" cy="4443095"/>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4443095"/>
                    </a:xfrm>
                    <a:prstGeom prst="rect">
                      <a:avLst/>
                    </a:prstGeom>
                  </pic:spPr>
                </pic:pic>
              </a:graphicData>
            </a:graphic>
          </wp:inline>
        </w:drawing>
      </w:r>
    </w:p>
    <w:p w14:paraId="6BB15C6B" w14:textId="633DEE8B" w:rsidR="00C74CE0" w:rsidRDefault="00E30000" w:rsidP="00C74CE0">
      <w:pPr>
        <w:pStyle w:val="af3"/>
        <w:jc w:val="center"/>
      </w:pPr>
      <w:r>
        <w:rPr>
          <w:rFonts w:hint="eastAsia"/>
        </w:rPr>
        <w:t>Figure</w:t>
      </w:r>
      <w:r w:rsidR="00C74CE0">
        <w:t xml:space="preserve"> 6.6-10 </w:t>
      </w:r>
      <w:r w:rsidR="00D07E0B">
        <w:rPr>
          <w:rFonts w:hint="eastAsia"/>
        </w:rPr>
        <w:t>C</w:t>
      </w:r>
      <w:r w:rsidR="00D07E0B">
        <w:t>ase 9</w:t>
      </w:r>
      <w:r w:rsidR="00872D0D">
        <w:rPr>
          <w:rFonts w:hint="eastAsia"/>
        </w:rPr>
        <w:t xml:space="preserve"> </w:t>
      </w:r>
    </w:p>
    <w:p w14:paraId="0E336903" w14:textId="77777777" w:rsidR="00C74CE0" w:rsidRDefault="00C74CE0" w:rsidP="00C74CE0">
      <w:pPr>
        <w:widowControl/>
        <w:jc w:val="left"/>
      </w:pPr>
      <w:r>
        <w:rPr>
          <w:kern w:val="0"/>
        </w:rPr>
        <w:br w:type="page"/>
      </w:r>
    </w:p>
    <w:p w14:paraId="6A5A70E9" w14:textId="77777777" w:rsidR="00C74CE0" w:rsidRPr="00CE0420" w:rsidRDefault="00C74CE0" w:rsidP="00EA74F0"/>
    <w:p w14:paraId="6EA17BAC" w14:textId="32FD0835" w:rsidR="00D540EE" w:rsidRPr="00CE0420" w:rsidRDefault="00D540EE" w:rsidP="00747853">
      <w:pPr>
        <w:pStyle w:val="20"/>
      </w:pPr>
      <w:bookmarkStart w:id="261" w:name="_BackYardコンテンツ"/>
      <w:bookmarkStart w:id="262" w:name="_BackYard_contents"/>
      <w:bookmarkStart w:id="263" w:name="_Toc496026318"/>
      <w:bookmarkStart w:id="264" w:name="_Toc489014126"/>
      <w:bookmarkStart w:id="265" w:name="_Ref32241359"/>
      <w:bookmarkStart w:id="266" w:name="_Ref32241364"/>
      <w:bookmarkStart w:id="267" w:name="_Toc105605738"/>
      <w:bookmarkEnd w:id="261"/>
      <w:bookmarkEnd w:id="262"/>
      <w:r w:rsidRPr="00CE0420">
        <w:rPr>
          <w:rFonts w:hint="eastAsia"/>
        </w:rPr>
        <w:t>BackYard</w:t>
      </w:r>
      <w:bookmarkEnd w:id="263"/>
      <w:bookmarkEnd w:id="264"/>
      <w:r w:rsidR="009E7D1F">
        <w:t xml:space="preserve"> </w:t>
      </w:r>
      <w:r w:rsidR="009E7D1F">
        <w:rPr>
          <w:rFonts w:hint="eastAsia"/>
        </w:rPr>
        <w:t>c</w:t>
      </w:r>
      <w:r w:rsidR="009E7D1F">
        <w:t>ontents</w:t>
      </w:r>
      <w:bookmarkEnd w:id="265"/>
      <w:bookmarkEnd w:id="266"/>
      <w:bookmarkEnd w:id="267"/>
    </w:p>
    <w:p w14:paraId="230C1DCE" w14:textId="5AD272A0" w:rsidR="001F4AA5" w:rsidRPr="006D129A" w:rsidRDefault="006D129A" w:rsidP="000C42FC">
      <w:pPr>
        <w:pStyle w:val="aa"/>
        <w:numPr>
          <w:ilvl w:val="0"/>
          <w:numId w:val="37"/>
        </w:numPr>
        <w:ind w:leftChars="0"/>
        <w:jc w:val="left"/>
        <w:rPr>
          <w:rFonts w:eastAsia="ＭＳ Ｐゴシック" w:cs="Arial"/>
          <w:b/>
        </w:rPr>
      </w:pPr>
      <w:r w:rsidRPr="006D129A">
        <w:rPr>
          <w:rFonts w:eastAsia="ＭＳ Ｐゴシック" w:cs="Arial"/>
          <w:b/>
        </w:rPr>
        <w:t>Variable auto registration</w:t>
      </w:r>
    </w:p>
    <w:p w14:paraId="01CA6365" w14:textId="01C246F5" w:rsidR="003E4A61" w:rsidRPr="006D129A" w:rsidRDefault="006D129A" w:rsidP="003C247F">
      <w:pPr>
        <w:pStyle w:val="aa"/>
        <w:ind w:leftChars="0" w:left="426" w:firstLineChars="100" w:firstLine="210"/>
        <w:jc w:val="left"/>
        <w:rPr>
          <w:rFonts w:eastAsia="ＭＳ Ｐゴシック" w:cs="Arial"/>
        </w:rPr>
      </w:pPr>
      <w:r w:rsidRPr="006D129A">
        <w:rPr>
          <w:rFonts w:eastAsia="ＭＳ Ｐゴシック" w:cs="Arial"/>
        </w:rPr>
        <w:t>When the variable analysis target file is uploaded, extract variable from the uploaded file.</w:t>
      </w:r>
    </w:p>
    <w:p w14:paraId="408BDB21" w14:textId="77777777" w:rsidR="003E4A61" w:rsidRPr="006D129A" w:rsidRDefault="003E4A61" w:rsidP="00421709">
      <w:pPr>
        <w:jc w:val="left"/>
        <w:rPr>
          <w:rFonts w:eastAsia="ＭＳ Ｐゴシック" w:cs="Arial"/>
          <w:b/>
        </w:rPr>
      </w:pPr>
    </w:p>
    <w:p w14:paraId="21086D8A" w14:textId="36899B36" w:rsidR="003E4A61" w:rsidRPr="006D129A" w:rsidRDefault="006D129A" w:rsidP="00421709">
      <w:pPr>
        <w:pStyle w:val="af3"/>
        <w:jc w:val="center"/>
        <w:rPr>
          <w:rFonts w:cs="Arial"/>
        </w:rPr>
      </w:pPr>
      <w:r w:rsidRPr="006D129A">
        <w:rPr>
          <w:rFonts w:cs="Arial"/>
        </w:rPr>
        <w:t>Table 6.6-1 Variable handling of the file uploaded in each mode</w:t>
      </w:r>
    </w:p>
    <w:tbl>
      <w:tblPr>
        <w:tblStyle w:val="ac"/>
        <w:tblW w:w="0" w:type="auto"/>
        <w:jc w:val="center"/>
        <w:tblLook w:val="04A0" w:firstRow="1" w:lastRow="0" w:firstColumn="1" w:lastColumn="0" w:noHBand="0" w:noVBand="1"/>
      </w:tblPr>
      <w:tblGrid>
        <w:gridCol w:w="2431"/>
        <w:gridCol w:w="1353"/>
        <w:gridCol w:w="1354"/>
        <w:gridCol w:w="1354"/>
      </w:tblGrid>
      <w:tr w:rsidR="006D129A" w:rsidRPr="006D129A" w14:paraId="1756E17E" w14:textId="77777777" w:rsidTr="00F473D4">
        <w:trPr>
          <w:jc w:val="center"/>
        </w:trPr>
        <w:tc>
          <w:tcPr>
            <w:tcW w:w="2431" w:type="dxa"/>
            <w:shd w:val="clear" w:color="auto" w:fill="002B62"/>
          </w:tcPr>
          <w:p w14:paraId="54614E9B" w14:textId="6B6D65D1" w:rsidR="006D129A" w:rsidRPr="006D129A" w:rsidRDefault="006D129A" w:rsidP="006D129A">
            <w:pPr>
              <w:pStyle w:val="aff"/>
              <w:jc w:val="center"/>
              <w:rPr>
                <w:rFonts w:cs="Arial"/>
              </w:rPr>
            </w:pPr>
            <w:r w:rsidRPr="006D129A">
              <w:rPr>
                <w:rFonts w:cs="Arial"/>
              </w:rPr>
              <w:t>Menu</w:t>
            </w:r>
          </w:p>
        </w:tc>
        <w:tc>
          <w:tcPr>
            <w:tcW w:w="1353" w:type="dxa"/>
            <w:shd w:val="clear" w:color="auto" w:fill="002B62"/>
          </w:tcPr>
          <w:p w14:paraId="341182E0" w14:textId="77777777" w:rsidR="006D129A" w:rsidRPr="006D129A" w:rsidRDefault="006D129A" w:rsidP="006D129A">
            <w:pPr>
              <w:pStyle w:val="aff"/>
              <w:jc w:val="center"/>
              <w:rPr>
                <w:rFonts w:cs="Arial"/>
              </w:rPr>
            </w:pPr>
            <w:r w:rsidRPr="006D129A">
              <w:rPr>
                <w:rFonts w:cs="Arial"/>
              </w:rPr>
              <w:t>Legacy</w:t>
            </w:r>
          </w:p>
        </w:tc>
        <w:tc>
          <w:tcPr>
            <w:tcW w:w="1354" w:type="dxa"/>
            <w:shd w:val="clear" w:color="auto" w:fill="002B62"/>
          </w:tcPr>
          <w:p w14:paraId="1ED69ACD" w14:textId="77777777" w:rsidR="006D129A" w:rsidRPr="006D129A" w:rsidRDefault="006D129A" w:rsidP="006D129A">
            <w:pPr>
              <w:pStyle w:val="aff"/>
              <w:jc w:val="center"/>
              <w:rPr>
                <w:rFonts w:cs="Arial"/>
              </w:rPr>
            </w:pPr>
            <w:r w:rsidRPr="006D129A">
              <w:rPr>
                <w:rFonts w:cs="Arial"/>
              </w:rPr>
              <w:t>Legacy Role</w:t>
            </w:r>
          </w:p>
        </w:tc>
        <w:tc>
          <w:tcPr>
            <w:tcW w:w="1354" w:type="dxa"/>
            <w:shd w:val="clear" w:color="auto" w:fill="002B62"/>
          </w:tcPr>
          <w:p w14:paraId="29FD72A1" w14:textId="77777777" w:rsidR="006D129A" w:rsidRPr="006D129A" w:rsidRDefault="006D129A" w:rsidP="006D129A">
            <w:pPr>
              <w:pStyle w:val="aff"/>
              <w:jc w:val="center"/>
              <w:rPr>
                <w:rFonts w:cs="Arial"/>
              </w:rPr>
            </w:pPr>
            <w:r w:rsidRPr="006D129A">
              <w:rPr>
                <w:rFonts w:cs="Arial"/>
              </w:rPr>
              <w:t>Pioneer</w:t>
            </w:r>
          </w:p>
        </w:tc>
      </w:tr>
      <w:tr w:rsidR="006D129A" w:rsidRPr="006D129A" w14:paraId="2EF74F3F" w14:textId="77777777" w:rsidTr="003E4A61">
        <w:trPr>
          <w:jc w:val="center"/>
        </w:trPr>
        <w:tc>
          <w:tcPr>
            <w:tcW w:w="2431" w:type="dxa"/>
            <w:shd w:val="clear" w:color="auto" w:fill="E5EAEF"/>
          </w:tcPr>
          <w:p w14:paraId="7B156162" w14:textId="04430C88" w:rsidR="006D129A" w:rsidRPr="006D129A" w:rsidRDefault="006D129A" w:rsidP="006D129A">
            <w:pPr>
              <w:pStyle w:val="aff0"/>
              <w:rPr>
                <w:rStyle w:val="generalbold1"/>
                <w:rFonts w:cs="Arial"/>
                <w:sz w:val="18"/>
                <w:szCs w:val="18"/>
              </w:rPr>
            </w:pPr>
            <w:r w:rsidRPr="006D129A">
              <w:rPr>
                <w:rFonts w:cs="Arial"/>
              </w:rPr>
              <w:t>Playbook files</w:t>
            </w:r>
          </w:p>
        </w:tc>
        <w:tc>
          <w:tcPr>
            <w:tcW w:w="1353" w:type="dxa"/>
          </w:tcPr>
          <w:p w14:paraId="7E45D8CB"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589AEF09"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4AD11FE2" w14:textId="77777777" w:rsidR="006D129A" w:rsidRPr="006D129A" w:rsidRDefault="006D129A" w:rsidP="006D129A">
            <w:pPr>
              <w:pStyle w:val="aff0"/>
              <w:jc w:val="center"/>
              <w:rPr>
                <w:rStyle w:val="generalbold1"/>
                <w:rFonts w:cs="Arial"/>
              </w:rPr>
            </w:pPr>
            <w:r w:rsidRPr="006D129A">
              <w:rPr>
                <w:rFonts w:cs="Arial"/>
              </w:rPr>
              <w:t>×</w:t>
            </w:r>
          </w:p>
        </w:tc>
      </w:tr>
      <w:tr w:rsidR="006D129A" w:rsidRPr="006D129A" w14:paraId="1938067D" w14:textId="77777777" w:rsidTr="003E4A61">
        <w:trPr>
          <w:trHeight w:val="87"/>
          <w:jc w:val="center"/>
        </w:trPr>
        <w:tc>
          <w:tcPr>
            <w:tcW w:w="2431" w:type="dxa"/>
            <w:shd w:val="clear" w:color="auto" w:fill="E5EAEF"/>
          </w:tcPr>
          <w:p w14:paraId="60A7FFE6" w14:textId="2C0FFB40" w:rsidR="006D129A" w:rsidRPr="006D129A" w:rsidRDefault="006D129A" w:rsidP="006D129A">
            <w:pPr>
              <w:pStyle w:val="aff0"/>
              <w:rPr>
                <w:rFonts w:cs="Arial"/>
                <w:szCs w:val="18"/>
              </w:rPr>
            </w:pPr>
            <w:r w:rsidRPr="006D129A">
              <w:rPr>
                <w:rFonts w:cs="Arial"/>
              </w:rPr>
              <w:t>Role package list</w:t>
            </w:r>
          </w:p>
        </w:tc>
        <w:tc>
          <w:tcPr>
            <w:tcW w:w="1353" w:type="dxa"/>
          </w:tcPr>
          <w:p w14:paraId="2810F67E" w14:textId="77777777" w:rsidR="006D129A" w:rsidRPr="006D129A" w:rsidRDefault="006D129A" w:rsidP="006D129A">
            <w:pPr>
              <w:pStyle w:val="aff0"/>
              <w:jc w:val="center"/>
              <w:rPr>
                <w:rFonts w:cs="Arial"/>
              </w:rPr>
            </w:pPr>
            <w:r w:rsidRPr="006D129A">
              <w:rPr>
                <w:rFonts w:cs="Arial"/>
              </w:rPr>
              <w:t>×</w:t>
            </w:r>
          </w:p>
        </w:tc>
        <w:tc>
          <w:tcPr>
            <w:tcW w:w="1354" w:type="dxa"/>
          </w:tcPr>
          <w:p w14:paraId="2DCD14BE" w14:textId="77777777" w:rsidR="006D129A" w:rsidRPr="006D129A" w:rsidRDefault="006D129A" w:rsidP="006D129A">
            <w:pPr>
              <w:pStyle w:val="aff0"/>
              <w:jc w:val="center"/>
              <w:rPr>
                <w:rFonts w:cs="Arial"/>
              </w:rPr>
            </w:pPr>
            <w:r w:rsidRPr="006D129A">
              <w:rPr>
                <w:rFonts w:cs="Arial"/>
              </w:rPr>
              <w:t>○</w:t>
            </w:r>
          </w:p>
        </w:tc>
        <w:tc>
          <w:tcPr>
            <w:tcW w:w="1354" w:type="dxa"/>
          </w:tcPr>
          <w:p w14:paraId="2FA1961D" w14:textId="77777777" w:rsidR="006D129A" w:rsidRPr="006D129A" w:rsidRDefault="006D129A" w:rsidP="006D129A">
            <w:pPr>
              <w:pStyle w:val="aff0"/>
              <w:jc w:val="center"/>
              <w:rPr>
                <w:rFonts w:cs="Arial"/>
              </w:rPr>
            </w:pPr>
            <w:r w:rsidRPr="006D129A">
              <w:rPr>
                <w:rFonts w:cs="Arial"/>
              </w:rPr>
              <w:t>×</w:t>
            </w:r>
          </w:p>
        </w:tc>
      </w:tr>
      <w:tr w:rsidR="006D129A" w:rsidRPr="006D129A" w14:paraId="7C2C034D" w14:textId="77777777" w:rsidTr="003E4A61">
        <w:trPr>
          <w:trHeight w:val="87"/>
          <w:jc w:val="center"/>
        </w:trPr>
        <w:tc>
          <w:tcPr>
            <w:tcW w:w="2431" w:type="dxa"/>
            <w:shd w:val="clear" w:color="auto" w:fill="E5EAEF"/>
          </w:tcPr>
          <w:p w14:paraId="155DB3E4" w14:textId="6C68F71C" w:rsidR="006D129A" w:rsidRPr="006D129A" w:rsidRDefault="006D129A" w:rsidP="006D129A">
            <w:pPr>
              <w:pStyle w:val="aff0"/>
              <w:rPr>
                <w:rStyle w:val="generalbold1"/>
                <w:rFonts w:cs="Arial"/>
                <w:sz w:val="18"/>
                <w:szCs w:val="18"/>
              </w:rPr>
            </w:pPr>
            <w:r w:rsidRPr="006D129A">
              <w:rPr>
                <w:rFonts w:cs="Arial"/>
              </w:rPr>
              <w:t>Dialog files</w:t>
            </w:r>
          </w:p>
        </w:tc>
        <w:tc>
          <w:tcPr>
            <w:tcW w:w="1353" w:type="dxa"/>
          </w:tcPr>
          <w:p w14:paraId="46CAFA6F" w14:textId="77777777" w:rsidR="006D129A" w:rsidRPr="006D129A" w:rsidRDefault="006D129A" w:rsidP="006D129A">
            <w:pPr>
              <w:pStyle w:val="aff0"/>
              <w:jc w:val="center"/>
              <w:rPr>
                <w:rFonts w:cs="Arial"/>
              </w:rPr>
            </w:pPr>
            <w:r w:rsidRPr="006D129A">
              <w:rPr>
                <w:rFonts w:cs="Arial"/>
              </w:rPr>
              <w:t>×</w:t>
            </w:r>
          </w:p>
        </w:tc>
        <w:tc>
          <w:tcPr>
            <w:tcW w:w="1354" w:type="dxa"/>
          </w:tcPr>
          <w:p w14:paraId="73F64E89" w14:textId="77777777" w:rsidR="006D129A" w:rsidRPr="006D129A" w:rsidRDefault="006D129A" w:rsidP="006D129A">
            <w:pPr>
              <w:pStyle w:val="aff0"/>
              <w:jc w:val="center"/>
              <w:rPr>
                <w:rFonts w:cs="Arial"/>
              </w:rPr>
            </w:pPr>
            <w:r w:rsidRPr="006D129A">
              <w:rPr>
                <w:rFonts w:cs="Arial"/>
              </w:rPr>
              <w:t>×</w:t>
            </w:r>
          </w:p>
        </w:tc>
        <w:tc>
          <w:tcPr>
            <w:tcW w:w="1354" w:type="dxa"/>
          </w:tcPr>
          <w:p w14:paraId="4B2FD248" w14:textId="77777777" w:rsidR="006D129A" w:rsidRPr="006D129A" w:rsidRDefault="006D129A" w:rsidP="006D129A">
            <w:pPr>
              <w:pStyle w:val="aff0"/>
              <w:jc w:val="center"/>
              <w:rPr>
                <w:rFonts w:cs="Arial"/>
              </w:rPr>
            </w:pPr>
            <w:r w:rsidRPr="006D129A">
              <w:rPr>
                <w:rFonts w:cs="Arial"/>
              </w:rPr>
              <w:t>○</w:t>
            </w:r>
          </w:p>
        </w:tc>
      </w:tr>
    </w:tbl>
    <w:p w14:paraId="22E02701" w14:textId="3514F27B" w:rsidR="001F4AA5" w:rsidRPr="006D129A" w:rsidRDefault="001F4AA5" w:rsidP="003E4A61">
      <w:pPr>
        <w:rPr>
          <w:rFonts w:eastAsia="ＭＳ Ｐゴシック" w:cs="Arial"/>
        </w:rPr>
      </w:pPr>
    </w:p>
    <w:p w14:paraId="7FA71AB1" w14:textId="75D27CA0" w:rsidR="003E4A61" w:rsidRPr="006D129A" w:rsidRDefault="006D129A" w:rsidP="003C247F">
      <w:pPr>
        <w:tabs>
          <w:tab w:val="left" w:pos="567"/>
        </w:tabs>
        <w:ind w:firstLineChars="350" w:firstLine="735"/>
        <w:rPr>
          <w:rFonts w:eastAsia="ＭＳ Ｐゴシック" w:cs="Arial"/>
        </w:rPr>
      </w:pPr>
      <w:r w:rsidRPr="006D129A">
        <w:rPr>
          <w:rFonts w:eastAsia="ＭＳ Ｐゴシック" w:cs="Arial"/>
        </w:rPr>
        <w:t>The extract timing depends on the startup cycle of the automatic process.</w:t>
      </w:r>
    </w:p>
    <w:p w14:paraId="7CD90900" w14:textId="77777777" w:rsidR="003E4A61" w:rsidRPr="006D129A" w:rsidRDefault="003E4A61" w:rsidP="003E4A61">
      <w:pPr>
        <w:rPr>
          <w:rFonts w:eastAsia="ＭＳ Ｐゴシック" w:cs="Arial"/>
        </w:rPr>
      </w:pPr>
    </w:p>
    <w:p w14:paraId="5FEE99B7" w14:textId="036D772A" w:rsidR="003E4A61" w:rsidRPr="006D129A" w:rsidRDefault="003E4A61" w:rsidP="003C247F">
      <w:pPr>
        <w:ind w:leftChars="270" w:left="567"/>
        <w:rPr>
          <w:rFonts w:eastAsia="ＭＳ Ｐゴシック" w:cs="Arial"/>
        </w:rPr>
      </w:pPr>
      <w:r w:rsidRPr="006D129A">
        <w:rPr>
          <w:rFonts w:ascii="ＭＳ ゴシック" w:eastAsia="ＭＳ ゴシック" w:hAnsi="ＭＳ ゴシック" w:cs="ＭＳ ゴシック" w:hint="eastAsia"/>
        </w:rPr>
        <w:t>※</w:t>
      </w:r>
      <w:r w:rsidR="006D129A" w:rsidRPr="006D129A">
        <w:rPr>
          <w:rFonts w:eastAsia="ＭＳ Ｐゴシック" w:cs="Arial"/>
        </w:rPr>
        <w:t>Unique management of variable name</w:t>
      </w:r>
    </w:p>
    <w:p w14:paraId="5F8BE4FC" w14:textId="080D319B" w:rsidR="003E4A61" w:rsidRPr="006D129A" w:rsidRDefault="006D129A" w:rsidP="003C247F">
      <w:pPr>
        <w:ind w:leftChars="270" w:left="567" w:firstLineChars="100" w:firstLine="210"/>
        <w:rPr>
          <w:rFonts w:eastAsia="ＭＳ Ｐゴシック" w:cs="Arial"/>
        </w:rPr>
      </w:pPr>
      <w:r w:rsidRPr="006D129A">
        <w:rPr>
          <w:rFonts w:eastAsia="ＭＳ Ｐゴシック" w:cs="Arial"/>
        </w:rPr>
        <w:t>The extracted variable names in all role packages of each mode are uniquely managed.</w:t>
      </w:r>
    </w:p>
    <w:p w14:paraId="6938A626" w14:textId="2280636D" w:rsidR="003E4A61" w:rsidRPr="006D129A" w:rsidRDefault="006D129A" w:rsidP="006D129A">
      <w:pPr>
        <w:ind w:leftChars="370" w:left="777"/>
        <w:rPr>
          <w:rFonts w:eastAsia="ＭＳ Ｐゴシック" w:cs="Arial"/>
        </w:rPr>
      </w:pPr>
      <w:r w:rsidRPr="006D129A">
        <w:rPr>
          <w:rFonts w:eastAsia="ＭＳ Ｐゴシック" w:cs="Arial"/>
        </w:rPr>
        <w:t>Since the variable structure is defined in the default variable definition file, the notes when the variable stucture is different in each file are as follows</w:t>
      </w:r>
    </w:p>
    <w:p w14:paraId="3D4AFE5C" w14:textId="6FAC8108"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Single role package</w:t>
      </w:r>
    </w:p>
    <w:p w14:paraId="010CE13F" w14:textId="48081CD6"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roles with different variable structure.</w:t>
      </w:r>
    </w:p>
    <w:p w14:paraId="6629EED9" w14:textId="1D877E5C" w:rsidR="003E4A61" w:rsidRPr="006D129A" w:rsidRDefault="006D129A" w:rsidP="006D129A">
      <w:pPr>
        <w:ind w:leftChars="533" w:left="1329" w:hangingChars="100" w:hanging="210"/>
        <w:rPr>
          <w:rFonts w:eastAsia="ＭＳ Ｐゴシック" w:cs="Arial"/>
        </w:rPr>
      </w:pPr>
      <w:r w:rsidRPr="006D129A">
        <w:rPr>
          <w:rFonts w:ascii="ＭＳ ゴシック" w:eastAsia="ＭＳ ゴシック" w:hAnsi="ＭＳ ゴシック" w:cs="ＭＳ ゴシック" w:hint="eastAsia"/>
        </w:rPr>
        <w:t>※</w:t>
      </w:r>
      <w:r w:rsidRPr="006D129A">
        <w:rPr>
          <w:rFonts w:eastAsia="ＭＳ Ｐゴシック" w:cs="Arial"/>
        </w:rPr>
        <w:t>In the case that the normal variable and nested variable or the nested structure is different between nested variables, etc.</w:t>
      </w:r>
    </w:p>
    <w:p w14:paraId="71BCE72D" w14:textId="663C4D9B" w:rsidR="003E4A61" w:rsidRPr="006D129A" w:rsidRDefault="003E4A61" w:rsidP="003E4A61">
      <w:pPr>
        <w:ind w:leftChars="135" w:left="283" w:firstLineChars="400" w:firstLine="843"/>
        <w:rPr>
          <w:rFonts w:eastAsia="ＭＳ Ｐゴシック" w:cs="Arial"/>
        </w:rPr>
      </w:pPr>
      <w:r w:rsidRPr="006D129A">
        <w:rPr>
          <w:rFonts w:eastAsia="ＭＳ Ｐゴシック" w:cs="Arial"/>
          <w:b/>
          <w:color w:val="FF0000"/>
        </w:rPr>
        <w:t>=&gt;</w:t>
      </w:r>
      <w:r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76FDA7AC" w14:textId="1FD03D24"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All role package</w:t>
      </w:r>
    </w:p>
    <w:p w14:paraId="7C167B46" w14:textId="0509A68D"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 packages with different variable structure.</w:t>
      </w:r>
    </w:p>
    <w:p w14:paraId="30C297D3" w14:textId="5530F750" w:rsidR="00C447A0" w:rsidRPr="006D129A" w:rsidRDefault="003E4A61" w:rsidP="00C447A0">
      <w:pPr>
        <w:ind w:leftChars="135" w:left="283" w:firstLineChars="400" w:firstLine="843"/>
        <w:rPr>
          <w:rFonts w:eastAsia="ＭＳ Ｐゴシック" w:cs="Arial"/>
        </w:rPr>
      </w:pPr>
      <w:r w:rsidRPr="006D129A">
        <w:rPr>
          <w:rFonts w:eastAsia="ＭＳ Ｐゴシック" w:cs="Arial"/>
          <w:b/>
          <w:color w:val="FF0000"/>
        </w:rPr>
        <w:t>=&gt;</w:t>
      </w:r>
      <w:r w:rsidR="00C447A0"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0BC5ADF2" w:rsidR="001F4AA5" w:rsidRPr="008D5D18" w:rsidRDefault="008D5D18" w:rsidP="000C42FC">
      <w:pPr>
        <w:pStyle w:val="aa"/>
        <w:numPr>
          <w:ilvl w:val="0"/>
          <w:numId w:val="37"/>
        </w:numPr>
        <w:ind w:leftChars="0"/>
        <w:jc w:val="left"/>
        <w:rPr>
          <w:rFonts w:eastAsia="ＭＳ Ｐゴシック" w:cs="Arial"/>
          <w:b/>
        </w:rPr>
      </w:pPr>
      <w:bookmarkStart w:id="268" w:name="_Ref32241374"/>
      <w:r w:rsidRPr="008D5D18">
        <w:rPr>
          <w:rFonts w:eastAsia="ＭＳ Ｐゴシック" w:cs="Arial"/>
          <w:b/>
        </w:rPr>
        <w:t>Substitution value auto-registration setting</w:t>
      </w:r>
      <w:bookmarkEnd w:id="268"/>
    </w:p>
    <w:p w14:paraId="4AA1CF8D" w14:textId="3DA3638D" w:rsidR="003E4A61" w:rsidRPr="006D129A" w:rsidRDefault="006D129A" w:rsidP="003C247F">
      <w:pPr>
        <w:ind w:leftChars="285" w:left="598"/>
        <w:rPr>
          <w:rFonts w:eastAsia="ＭＳ Ｐゴシック" w:cs="Arial"/>
        </w:rPr>
      </w:pPr>
      <w:r w:rsidRPr="006D129A">
        <w:rPr>
          <w:rFonts w:eastAsia="ＭＳ Ｐゴシック" w:cs="Arial"/>
        </w:rPr>
        <w:t>The Operation of parameter</w:t>
      </w:r>
      <w:r>
        <w:rPr>
          <w:rFonts w:eastAsia="ＭＳ Ｐゴシック" w:cs="Arial"/>
        </w:rPr>
        <w:t xml:space="preserve"> </w:t>
      </w:r>
      <w:r w:rsidRPr="006D129A">
        <w:rPr>
          <w:rFonts w:eastAsia="ＭＳ Ｐゴシック" w:cs="Arial"/>
        </w:rPr>
        <w:t>sheet and Movement linked with the item setting value of every host and the variable information are reflected to Target host menu and Substitution value list menu as the association target.</w:t>
      </w:r>
    </w:p>
    <w:p w14:paraId="06D751B8" w14:textId="04086B5F" w:rsidR="006D129A" w:rsidRPr="006D129A" w:rsidRDefault="006D129A" w:rsidP="006D129A">
      <w:pPr>
        <w:ind w:leftChars="285" w:left="598"/>
        <w:rPr>
          <w:rFonts w:eastAsia="ＭＳ Ｐゴシック" w:cs="Arial"/>
        </w:rPr>
      </w:pPr>
      <w:r w:rsidRPr="006D129A">
        <w:rPr>
          <w:rFonts w:eastAsia="ＭＳ Ｐゴシック" w:cs="Arial"/>
        </w:rPr>
        <w:t xml:space="preserve">The reflection timing also depends on the startup cycle of the automatic process as </w:t>
      </w:r>
      <w:r w:rsidR="00531C7A">
        <w:rPr>
          <w:rFonts w:eastAsia="ＭＳ Ｐゴシック" w:cs="Arial"/>
        </w:rPr>
        <w:t>write</w:t>
      </w:r>
      <w:r w:rsidRPr="006D129A">
        <w:rPr>
          <w:rFonts w:eastAsia="ＭＳ Ｐゴシック" w:cs="Arial"/>
        </w:rPr>
        <w:t>d above</w:t>
      </w:r>
      <w:r>
        <w:rPr>
          <w:rFonts w:eastAsia="ＭＳ Ｐゴシック" w:cs="Arial"/>
        </w:rPr>
        <w:t>.</w:t>
      </w:r>
    </w:p>
    <w:p w14:paraId="08393D5D" w14:textId="227B10AF" w:rsidR="003E4A61" w:rsidRPr="006D129A" w:rsidRDefault="006D129A" w:rsidP="00356AF4">
      <w:pPr>
        <w:ind w:leftChars="285" w:left="598"/>
        <w:rPr>
          <w:rFonts w:eastAsia="ＭＳ Ｐゴシック" w:cs="Arial"/>
        </w:rPr>
      </w:pPr>
      <w:r w:rsidRPr="006D129A">
        <w:rPr>
          <w:rFonts w:eastAsia="ＭＳ Ｐゴシック" w:cs="Arial"/>
        </w:rPr>
        <w:t>Target host and substitution value list menu i</w:t>
      </w:r>
      <w:r w:rsidR="00356AF4">
        <w:rPr>
          <w:rFonts w:eastAsia="ＭＳ Ｐゴシック" w:cs="Arial"/>
        </w:rPr>
        <w:t>s updated by multiple operators</w:t>
      </w:r>
      <w:r w:rsidR="00356AF4">
        <w:rPr>
          <w:rFonts w:eastAsia="ＭＳ Ｐゴシック" w:cs="Arial" w:hint="eastAsia"/>
        </w:rPr>
        <w:t xml:space="preserve">. </w:t>
      </w:r>
      <w:r w:rsidRPr="006D129A">
        <w:rPr>
          <w:rFonts w:eastAsia="ＭＳ Ｐゴシック" w:cs="Arial"/>
        </w:rPr>
        <w:t>Reflection will not be performed if the last updater is other operator (not Backyard).</w:t>
      </w:r>
    </w:p>
    <w:p w14:paraId="617E9A04" w14:textId="159577FC" w:rsidR="001F4AA5" w:rsidRPr="006D129A" w:rsidRDefault="006D129A" w:rsidP="006D129A">
      <w:pPr>
        <w:ind w:leftChars="285" w:left="598"/>
        <w:rPr>
          <w:rFonts w:cs="Arial"/>
        </w:rPr>
      </w:pPr>
      <w:r w:rsidRPr="006D129A">
        <w:rPr>
          <w:rFonts w:eastAsia="ＭＳ Ｐゴシック" w:cs="Arial"/>
        </w:rPr>
        <w:t>When user wants to reflect the data in substitution value auto-registration setting menu, please perform operations such as discard the applicable record in substitution value list value or disable the applicable record in other BackYard process.</w:t>
      </w:r>
    </w:p>
    <w:p w14:paraId="48E26356" w14:textId="10222D77" w:rsidR="001F4AA5" w:rsidRPr="00356AF4" w:rsidRDefault="00356AF4" w:rsidP="00356AF4">
      <w:pPr>
        <w:widowControl/>
        <w:jc w:val="left"/>
      </w:pPr>
      <w:r>
        <w:br w:type="page"/>
      </w:r>
    </w:p>
    <w:p w14:paraId="3610DA2C" w14:textId="09C118DD" w:rsidR="001F4AA5" w:rsidRDefault="00356AF4" w:rsidP="00E84364">
      <w:pPr>
        <w:ind w:leftChars="135" w:left="283"/>
      </w:pPr>
      <w:r w:rsidRPr="00356AF4">
        <w:lastRenderedPageBreak/>
        <w:t>The reflection rules to Target host menu and Substitution value list menu are as follows</w:t>
      </w:r>
      <w:r>
        <w:t>.</w:t>
      </w:r>
    </w:p>
    <w:p w14:paraId="20D2D17F" w14:textId="3D90C565" w:rsidR="003E4A61" w:rsidRDefault="003E4A61" w:rsidP="00E84364">
      <w:pPr>
        <w:ind w:leftChars="135" w:left="283"/>
      </w:pPr>
    </w:p>
    <w:p w14:paraId="75F17746" w14:textId="72F1736F" w:rsidR="003E4A61" w:rsidRDefault="00356AF4" w:rsidP="000C42FC">
      <w:pPr>
        <w:pStyle w:val="aa"/>
        <w:numPr>
          <w:ilvl w:val="0"/>
          <w:numId w:val="47"/>
        </w:numPr>
        <w:ind w:leftChars="0"/>
      </w:pPr>
      <w:r w:rsidRPr="00356AF4">
        <w:t>When reflecting the information registered in substitution value auto-registration setting to substitution value list</w:t>
      </w:r>
      <w:r>
        <w:t>.</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271"/>
        <w:gridCol w:w="1559"/>
        <w:gridCol w:w="851"/>
        <w:gridCol w:w="1984"/>
        <w:gridCol w:w="1441"/>
        <w:gridCol w:w="1924"/>
      </w:tblGrid>
      <w:tr w:rsidR="003E4A61" w:rsidRPr="00860732" w14:paraId="0D62A2FE" w14:textId="77777777" w:rsidTr="00356AF4">
        <w:trPr>
          <w:trHeight w:val="270"/>
        </w:trPr>
        <w:tc>
          <w:tcPr>
            <w:tcW w:w="1271"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EAD5DBC" w14:textId="6CB893BD" w:rsidR="003E4A61" w:rsidRPr="00356AF4" w:rsidRDefault="00356AF4" w:rsidP="003E4A61">
            <w:pPr>
              <w:widowControl/>
              <w:jc w:val="center"/>
              <w:rPr>
                <w:rFonts w:cs="Arial"/>
                <w:b/>
                <w:color w:val="FFFFFF" w:themeColor="background1"/>
                <w:sz w:val="16"/>
                <w:szCs w:val="14"/>
              </w:rPr>
            </w:pPr>
            <w:r w:rsidRPr="00356AF4">
              <w:rPr>
                <w:rFonts w:cs="Arial"/>
                <w:b/>
                <w:color w:val="FFFFFF" w:themeColor="background1"/>
                <w:sz w:val="16"/>
                <w:szCs w:val="14"/>
              </w:rPr>
              <w:t>The status of substitution value list</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699281A1" w14:textId="5B1FA5D8"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Doesn't exist applicable record</w:t>
            </w:r>
          </w:p>
        </w:tc>
        <w:tc>
          <w:tcPr>
            <w:tcW w:w="4276"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00493BBE"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Exist applicable record</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AF11294" w14:textId="107D4C6D"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Applicable record is being discarded</w:t>
            </w:r>
          </w:p>
        </w:tc>
      </w:tr>
      <w:tr w:rsidR="003E4A61" w:rsidRPr="00860732" w14:paraId="0D7C9720"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21601354"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6AC3B807"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698170AD"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6A7D59E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Last updated by</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4107E0EC"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1984" w:type="dxa"/>
            <w:tcBorders>
              <w:top w:val="nil"/>
              <w:left w:val="nil"/>
              <w:bottom w:val="single" w:sz="4" w:space="0" w:color="auto"/>
              <w:right w:val="single" w:sz="4" w:space="0" w:color="auto"/>
            </w:tcBorders>
            <w:shd w:val="clear" w:color="auto" w:fill="002B62"/>
            <w:noWrap/>
            <w:vAlign w:val="center"/>
            <w:hideMark/>
          </w:tcPr>
          <w:p w14:paraId="5959E302" w14:textId="6D0D5755"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BackYard process</w:t>
            </w:r>
          </w:p>
        </w:tc>
        <w:tc>
          <w:tcPr>
            <w:tcW w:w="1441" w:type="dxa"/>
            <w:tcBorders>
              <w:top w:val="nil"/>
              <w:left w:val="nil"/>
              <w:bottom w:val="single" w:sz="4" w:space="0" w:color="auto"/>
              <w:right w:val="single" w:sz="4" w:space="0" w:color="auto"/>
            </w:tcBorders>
            <w:shd w:val="clear" w:color="auto" w:fill="002B62"/>
            <w:noWrap/>
            <w:vAlign w:val="center"/>
            <w:hideMark/>
          </w:tcPr>
          <w:p w14:paraId="6866B8D6" w14:textId="2A022A4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Other operators</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5B15D8EC" w14:textId="77777777" w:rsidTr="00356AF4">
        <w:trPr>
          <w:trHeight w:val="56"/>
        </w:trPr>
        <w:tc>
          <w:tcPr>
            <w:tcW w:w="1271" w:type="dxa"/>
            <w:tcBorders>
              <w:top w:val="nil"/>
              <w:left w:val="single" w:sz="4" w:space="0" w:color="auto"/>
              <w:bottom w:val="single" w:sz="4" w:space="0" w:color="auto"/>
              <w:right w:val="single" w:sz="4" w:space="0" w:color="auto"/>
            </w:tcBorders>
            <w:shd w:val="clear" w:color="auto" w:fill="E5EAEF"/>
            <w:noWrap/>
            <w:vAlign w:val="center"/>
            <w:hideMark/>
          </w:tcPr>
          <w:p w14:paraId="24D28365" w14:textId="072123F1" w:rsidR="003E4A61" w:rsidRPr="00356AF4" w:rsidRDefault="00356AF4" w:rsidP="003E4A61">
            <w:pPr>
              <w:widowControl/>
              <w:jc w:val="center"/>
              <w:rPr>
                <w:rFonts w:eastAsia="ＭＳ Ｐゴシック" w:cs="Arial"/>
                <w:color w:val="FFFFFF" w:themeColor="background1"/>
                <w:kern w:val="0"/>
                <w:sz w:val="16"/>
                <w:szCs w:val="14"/>
              </w:rPr>
            </w:pPr>
            <w:r w:rsidRPr="00356AF4">
              <w:rPr>
                <w:rFonts w:cs="Arial"/>
                <w:b/>
                <w:sz w:val="16"/>
                <w:szCs w:val="14"/>
              </w:rPr>
              <w:t>Reflection in substitution value list</w:t>
            </w:r>
          </w:p>
        </w:tc>
        <w:tc>
          <w:tcPr>
            <w:tcW w:w="1559" w:type="dxa"/>
            <w:tcBorders>
              <w:top w:val="nil"/>
              <w:left w:val="single" w:sz="4" w:space="0" w:color="auto"/>
              <w:bottom w:val="single" w:sz="4" w:space="0" w:color="auto"/>
              <w:right w:val="single" w:sz="4" w:space="0" w:color="auto"/>
            </w:tcBorders>
            <w:shd w:val="clear" w:color="auto" w:fill="auto"/>
            <w:vAlign w:val="center"/>
          </w:tcPr>
          <w:p w14:paraId="27B473A1" w14:textId="299E527E"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Add new record</w:t>
            </w:r>
          </w:p>
        </w:tc>
        <w:tc>
          <w:tcPr>
            <w:tcW w:w="851"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84" w:type="dxa"/>
            <w:tcBorders>
              <w:top w:val="nil"/>
              <w:left w:val="nil"/>
              <w:bottom w:val="single" w:sz="4" w:space="0" w:color="auto"/>
              <w:right w:val="single" w:sz="4" w:space="0" w:color="auto"/>
            </w:tcBorders>
            <w:shd w:val="clear" w:color="auto" w:fill="auto"/>
            <w:noWrap/>
            <w:vAlign w:val="center"/>
            <w:hideMark/>
          </w:tcPr>
          <w:p w14:paraId="4D491987" w14:textId="17E4A0CB"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Update the specific value of the applicable record</w:t>
            </w:r>
          </w:p>
        </w:tc>
        <w:tc>
          <w:tcPr>
            <w:tcW w:w="1441"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325DF202" w14:textId="77777777" w:rsid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 xml:space="preserve">Restore the </w:t>
            </w:r>
          </w:p>
          <w:p w14:paraId="19D6A8C9" w14:textId="47C6D81F"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discarded record</w:t>
            </w:r>
          </w:p>
        </w:tc>
      </w:tr>
    </w:tbl>
    <w:p w14:paraId="6DB01DBC" w14:textId="673FFAB9" w:rsidR="003E4A61" w:rsidRPr="00356AF4" w:rsidRDefault="003E4A61" w:rsidP="00356AF4">
      <w:pPr>
        <w:ind w:leftChars="135" w:left="283" w:firstLineChars="100" w:firstLine="210"/>
        <w:jc w:val="left"/>
        <w:rPr>
          <w:rFonts w:cs="Arial"/>
          <w:szCs w:val="18"/>
        </w:rPr>
      </w:pPr>
      <w:r w:rsidRPr="00356AF4">
        <w:rPr>
          <w:rFonts w:ascii="ＭＳ ゴシック" w:eastAsia="ＭＳ ゴシック" w:hAnsi="ＭＳ ゴシック" w:cs="ＭＳ ゴシック" w:hint="eastAsia"/>
          <w:szCs w:val="18"/>
        </w:rPr>
        <w:t>※</w:t>
      </w:r>
      <w:r w:rsidR="00356AF4" w:rsidRPr="00356AF4">
        <w:rPr>
          <w:rFonts w:cs="Arial"/>
          <w:szCs w:val="18"/>
        </w:rPr>
        <w:t>Applicable record: The record that has same Operation+host+Movement+variable name + (member variable)+(include order)</w:t>
      </w:r>
    </w:p>
    <w:p w14:paraId="0C22FC66" w14:textId="23C5A1AF" w:rsidR="003E4A61" w:rsidRDefault="003E4A61" w:rsidP="00E84364">
      <w:pPr>
        <w:ind w:leftChars="135" w:left="283"/>
      </w:pPr>
    </w:p>
    <w:p w14:paraId="6FD87716" w14:textId="58FD060E" w:rsidR="003E4A61" w:rsidRDefault="00356AF4" w:rsidP="000C42FC">
      <w:pPr>
        <w:pStyle w:val="aa"/>
        <w:numPr>
          <w:ilvl w:val="0"/>
          <w:numId w:val="47"/>
        </w:numPr>
        <w:ind w:leftChars="0"/>
      </w:pPr>
      <w:r w:rsidRPr="00356AF4">
        <w:t>When reflecting the information that is not registered in "substitution value auto-registration setting" menu</w:t>
      </w:r>
      <w:r>
        <w:t xml:space="preserve"> </w:t>
      </w:r>
      <w:r w:rsidRPr="00356AF4">
        <w:t>(registered only in "substitution value" menu) to substitution value list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551"/>
        <w:gridCol w:w="3407"/>
      </w:tblGrid>
      <w:tr w:rsidR="00784EEB" w:rsidRPr="00860732" w14:paraId="60867704" w14:textId="77777777" w:rsidTr="00356AF4">
        <w:trPr>
          <w:trHeight w:val="221"/>
          <w:jc w:val="center"/>
        </w:trPr>
        <w:tc>
          <w:tcPr>
            <w:tcW w:w="3114" w:type="dxa"/>
            <w:vMerge w:val="restart"/>
            <w:shd w:val="clear" w:color="auto" w:fill="002B62"/>
            <w:vAlign w:val="center"/>
            <w:hideMark/>
          </w:tcPr>
          <w:p w14:paraId="6633A545" w14:textId="20353FFE" w:rsidR="00784EEB" w:rsidRPr="00356AF4" w:rsidRDefault="00356AF4" w:rsidP="00EE3102">
            <w:pPr>
              <w:widowControl/>
              <w:jc w:val="center"/>
              <w:rPr>
                <w:rFonts w:eastAsia="ＭＳ Ｐゴシック" w:cs="Arial"/>
                <w:b/>
                <w:color w:val="FFFFFF" w:themeColor="background1"/>
                <w:kern w:val="0"/>
                <w:sz w:val="16"/>
                <w:szCs w:val="16"/>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66583217" w14:textId="5947A1DD"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Exist applicable record</w:t>
            </w:r>
          </w:p>
        </w:tc>
      </w:tr>
      <w:tr w:rsidR="00784EEB" w:rsidRPr="00860732" w14:paraId="2CA20CCF" w14:textId="77777777" w:rsidTr="00356AF4">
        <w:trPr>
          <w:trHeight w:val="270"/>
          <w:jc w:val="center"/>
        </w:trPr>
        <w:tc>
          <w:tcPr>
            <w:tcW w:w="3114" w:type="dxa"/>
            <w:vMerge/>
            <w:shd w:val="clear" w:color="auto" w:fill="002B62"/>
            <w:vAlign w:val="center"/>
            <w:hideMark/>
          </w:tcPr>
          <w:p w14:paraId="2190CC6A"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5958" w:type="dxa"/>
            <w:gridSpan w:val="2"/>
            <w:shd w:val="clear" w:color="auto" w:fill="002B62"/>
            <w:noWrap/>
            <w:vAlign w:val="center"/>
            <w:hideMark/>
          </w:tcPr>
          <w:p w14:paraId="4AFED0EE" w14:textId="1E2B1073"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Last updated by</w:t>
            </w:r>
          </w:p>
        </w:tc>
      </w:tr>
      <w:tr w:rsidR="00784EEB" w:rsidRPr="00860732" w14:paraId="181DBBAA" w14:textId="77777777" w:rsidTr="00356AF4">
        <w:trPr>
          <w:trHeight w:val="270"/>
          <w:jc w:val="center"/>
        </w:trPr>
        <w:tc>
          <w:tcPr>
            <w:tcW w:w="3114" w:type="dxa"/>
            <w:vMerge/>
            <w:shd w:val="clear" w:color="auto" w:fill="002B62"/>
            <w:vAlign w:val="center"/>
            <w:hideMark/>
          </w:tcPr>
          <w:p w14:paraId="5FD22C93"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2551" w:type="dxa"/>
            <w:shd w:val="clear" w:color="auto" w:fill="002B62"/>
            <w:noWrap/>
            <w:vAlign w:val="center"/>
            <w:hideMark/>
          </w:tcPr>
          <w:p w14:paraId="1D04F944" w14:textId="6538DB02"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BackYard process</w:t>
            </w:r>
          </w:p>
        </w:tc>
        <w:tc>
          <w:tcPr>
            <w:tcW w:w="3407" w:type="dxa"/>
            <w:shd w:val="clear" w:color="auto" w:fill="002B62"/>
            <w:noWrap/>
            <w:vAlign w:val="center"/>
            <w:hideMark/>
          </w:tcPr>
          <w:p w14:paraId="62DB74D3" w14:textId="01EC5D40"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Other operators</w:t>
            </w:r>
          </w:p>
        </w:tc>
      </w:tr>
      <w:tr w:rsidR="00784EEB" w:rsidRPr="00860732" w14:paraId="1E95BD12" w14:textId="77777777" w:rsidTr="00356AF4">
        <w:trPr>
          <w:trHeight w:val="56"/>
          <w:jc w:val="center"/>
        </w:trPr>
        <w:tc>
          <w:tcPr>
            <w:tcW w:w="3114" w:type="dxa"/>
            <w:shd w:val="clear" w:color="auto" w:fill="E5EAEF"/>
            <w:noWrap/>
            <w:vAlign w:val="center"/>
            <w:hideMark/>
          </w:tcPr>
          <w:p w14:paraId="47B529A5" w14:textId="1D68C674" w:rsidR="00784EEB" w:rsidRPr="00356AF4" w:rsidRDefault="00356AF4" w:rsidP="00EE3102">
            <w:pPr>
              <w:widowControl/>
              <w:jc w:val="center"/>
              <w:rPr>
                <w:rFonts w:eastAsia="ＭＳ Ｐゴシック" w:cs="Arial"/>
                <w:b/>
                <w:color w:val="000000"/>
                <w:kern w:val="0"/>
                <w:sz w:val="16"/>
                <w:szCs w:val="16"/>
              </w:rPr>
            </w:pPr>
            <w:r w:rsidRPr="00356AF4">
              <w:rPr>
                <w:rFonts w:cs="Arial"/>
                <w:b/>
                <w:sz w:val="16"/>
                <w:szCs w:val="16"/>
              </w:rPr>
              <w:t>Reflection in substitution value list</w:t>
            </w:r>
          </w:p>
        </w:tc>
        <w:tc>
          <w:tcPr>
            <w:tcW w:w="2551" w:type="dxa"/>
            <w:shd w:val="clear" w:color="auto" w:fill="auto"/>
            <w:noWrap/>
            <w:vAlign w:val="center"/>
            <w:hideMark/>
          </w:tcPr>
          <w:p w14:paraId="0C0B8453" w14:textId="553C0B54" w:rsidR="00784EEB" w:rsidRPr="00356AF4" w:rsidRDefault="00356AF4"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Discard the applicable record</w:t>
            </w:r>
          </w:p>
        </w:tc>
        <w:tc>
          <w:tcPr>
            <w:tcW w:w="3407" w:type="dxa"/>
            <w:shd w:val="clear" w:color="auto" w:fill="auto"/>
            <w:noWrap/>
            <w:vAlign w:val="center"/>
            <w:hideMark/>
          </w:tcPr>
          <w:p w14:paraId="30E00E6A" w14:textId="77777777" w:rsidR="00784EEB" w:rsidRPr="00356AF4" w:rsidRDefault="00784EEB"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w:t>
            </w:r>
          </w:p>
        </w:tc>
      </w:tr>
    </w:tbl>
    <w:p w14:paraId="47AF381B" w14:textId="545A59A0" w:rsidR="003E4A61" w:rsidRDefault="003E4A61" w:rsidP="00E84364">
      <w:pPr>
        <w:ind w:leftChars="135" w:left="283"/>
      </w:pPr>
    </w:p>
    <w:p w14:paraId="292D37CD" w14:textId="1BAD023D" w:rsidR="003E4A61" w:rsidRDefault="00356AF4" w:rsidP="000C42FC">
      <w:pPr>
        <w:pStyle w:val="aa"/>
        <w:numPr>
          <w:ilvl w:val="0"/>
          <w:numId w:val="47"/>
        </w:numPr>
        <w:ind w:leftChars="0"/>
      </w:pPr>
      <w:r w:rsidRPr="00356AF4">
        <w:t>When reflecting the information registered in substitution value auto-registration setting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972"/>
        <w:gridCol w:w="1701"/>
        <w:gridCol w:w="1559"/>
        <w:gridCol w:w="2840"/>
      </w:tblGrid>
      <w:tr w:rsidR="00FC762E" w:rsidRPr="00860732" w14:paraId="3677E47E" w14:textId="77777777" w:rsidTr="002D2448">
        <w:trPr>
          <w:trHeight w:val="270"/>
          <w:jc w:val="center"/>
        </w:trPr>
        <w:tc>
          <w:tcPr>
            <w:tcW w:w="2972" w:type="dxa"/>
            <w:shd w:val="clear" w:color="auto" w:fill="002B62"/>
            <w:noWrap/>
            <w:vAlign w:val="center"/>
            <w:hideMark/>
          </w:tcPr>
          <w:p w14:paraId="7528C7D7" w14:textId="1A6DBAE3" w:rsidR="00FC762E" w:rsidRPr="002D2448" w:rsidRDefault="00356AF4" w:rsidP="00356AF4">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The status of operation target host</w:t>
            </w:r>
          </w:p>
        </w:tc>
        <w:tc>
          <w:tcPr>
            <w:tcW w:w="1701" w:type="dxa"/>
            <w:shd w:val="clear" w:color="auto" w:fill="002B62"/>
            <w:noWrap/>
            <w:vAlign w:val="center"/>
            <w:hideMark/>
          </w:tcPr>
          <w:p w14:paraId="388771B3" w14:textId="3C3A130D"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Doesn't exist applicable record</w:t>
            </w:r>
          </w:p>
        </w:tc>
        <w:tc>
          <w:tcPr>
            <w:tcW w:w="1559" w:type="dxa"/>
            <w:shd w:val="clear" w:color="auto" w:fill="002B62"/>
            <w:noWrap/>
            <w:vAlign w:val="center"/>
            <w:hideMark/>
          </w:tcPr>
          <w:p w14:paraId="3F21BDC3" w14:textId="1150410A"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Exist applicable record</w:t>
            </w:r>
          </w:p>
        </w:tc>
        <w:tc>
          <w:tcPr>
            <w:tcW w:w="2840" w:type="dxa"/>
            <w:shd w:val="clear" w:color="auto" w:fill="002B62"/>
            <w:noWrap/>
            <w:vAlign w:val="center"/>
            <w:hideMark/>
          </w:tcPr>
          <w:p w14:paraId="0C79C499" w14:textId="396D0327"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Applicable record is being discarded</w:t>
            </w:r>
          </w:p>
        </w:tc>
      </w:tr>
      <w:tr w:rsidR="00FC762E" w:rsidRPr="00860732" w14:paraId="2C3F0EB2" w14:textId="77777777" w:rsidTr="002D2448">
        <w:trPr>
          <w:trHeight w:val="270"/>
          <w:jc w:val="center"/>
        </w:trPr>
        <w:tc>
          <w:tcPr>
            <w:tcW w:w="2972" w:type="dxa"/>
            <w:shd w:val="clear" w:color="auto" w:fill="E5EAEF"/>
            <w:noWrap/>
            <w:vAlign w:val="center"/>
            <w:hideMark/>
          </w:tcPr>
          <w:p w14:paraId="3085977B" w14:textId="1142C97F"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cs="Arial"/>
                <w:b/>
                <w:sz w:val="16"/>
                <w:szCs w:val="16"/>
              </w:rPr>
              <w:t xml:space="preserve">Reflection in </w:t>
            </w:r>
            <w:r w:rsidR="002D2448" w:rsidRPr="002D2448">
              <w:rPr>
                <w:rFonts w:cs="Arial"/>
                <w:b/>
                <w:sz w:val="16"/>
                <w:szCs w:val="16"/>
              </w:rPr>
              <w:t>operation target host</w:t>
            </w:r>
          </w:p>
        </w:tc>
        <w:tc>
          <w:tcPr>
            <w:tcW w:w="1701" w:type="dxa"/>
            <w:shd w:val="clear" w:color="auto" w:fill="auto"/>
            <w:noWrap/>
            <w:vAlign w:val="center"/>
            <w:hideMark/>
          </w:tcPr>
          <w:p w14:paraId="10111E22" w14:textId="3CBEB184"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Add new record</w:t>
            </w:r>
          </w:p>
        </w:tc>
        <w:tc>
          <w:tcPr>
            <w:tcW w:w="1559" w:type="dxa"/>
            <w:shd w:val="clear" w:color="auto" w:fill="auto"/>
            <w:noWrap/>
            <w:vAlign w:val="center"/>
            <w:hideMark/>
          </w:tcPr>
          <w:p w14:paraId="7BBDA6A9" w14:textId="77777777" w:rsidR="00FC762E" w:rsidRPr="002D2448" w:rsidRDefault="00FC762E"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w:t>
            </w:r>
          </w:p>
        </w:tc>
        <w:tc>
          <w:tcPr>
            <w:tcW w:w="2840" w:type="dxa"/>
            <w:shd w:val="clear" w:color="auto" w:fill="auto"/>
            <w:noWrap/>
            <w:vAlign w:val="center"/>
            <w:hideMark/>
          </w:tcPr>
          <w:p w14:paraId="35AF96F5" w14:textId="16A4F7A2"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Restore the discarded record</w:t>
            </w:r>
          </w:p>
        </w:tc>
      </w:tr>
    </w:tbl>
    <w:p w14:paraId="7192831D" w14:textId="44C83956"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002D2448" w:rsidRPr="002D2448">
        <w:rPr>
          <w:sz w:val="18"/>
          <w:szCs w:val="18"/>
        </w:rPr>
        <w:t>Applicable record: The record that has same Operation+host+Movement</w:t>
      </w:r>
    </w:p>
    <w:p w14:paraId="13787593" w14:textId="3C955055" w:rsidR="003E4A61" w:rsidRDefault="003E4A61" w:rsidP="00E84364">
      <w:pPr>
        <w:ind w:leftChars="135" w:left="283"/>
      </w:pPr>
    </w:p>
    <w:p w14:paraId="4737ADC3" w14:textId="6772C8BA" w:rsidR="003E4A61" w:rsidRDefault="002D2448" w:rsidP="000C42FC">
      <w:pPr>
        <w:pStyle w:val="aa"/>
        <w:numPr>
          <w:ilvl w:val="0"/>
          <w:numId w:val="47"/>
        </w:numPr>
        <w:ind w:leftChars="0"/>
      </w:pPr>
      <w:r w:rsidRPr="002D2448">
        <w:t>When reflecting the information that is not registered in substitution value auto-registration setting(only registered in target host menu)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693"/>
        <w:gridCol w:w="3265"/>
      </w:tblGrid>
      <w:tr w:rsidR="002D2448" w:rsidRPr="00860732" w14:paraId="672BECD1" w14:textId="77777777" w:rsidTr="002D2448">
        <w:trPr>
          <w:trHeight w:val="221"/>
          <w:jc w:val="center"/>
        </w:trPr>
        <w:tc>
          <w:tcPr>
            <w:tcW w:w="3114" w:type="dxa"/>
            <w:vMerge w:val="restart"/>
            <w:shd w:val="clear" w:color="auto" w:fill="002B62"/>
            <w:vAlign w:val="center"/>
            <w:hideMark/>
          </w:tcPr>
          <w:p w14:paraId="6229A3FB" w14:textId="039A5327" w:rsidR="002D2448" w:rsidRPr="00080AE7"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7284AE9F" w14:textId="7A2A7582"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Exist applicable record</w:t>
            </w:r>
          </w:p>
        </w:tc>
      </w:tr>
      <w:tr w:rsidR="002D2448" w:rsidRPr="00860732" w14:paraId="65FE5A54" w14:textId="77777777" w:rsidTr="002D2448">
        <w:trPr>
          <w:trHeight w:val="270"/>
          <w:jc w:val="center"/>
        </w:trPr>
        <w:tc>
          <w:tcPr>
            <w:tcW w:w="3114" w:type="dxa"/>
            <w:vMerge/>
            <w:shd w:val="clear" w:color="auto" w:fill="002B62"/>
            <w:vAlign w:val="center"/>
            <w:hideMark/>
          </w:tcPr>
          <w:p w14:paraId="1B28ECDD"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5958" w:type="dxa"/>
            <w:gridSpan w:val="2"/>
            <w:shd w:val="clear" w:color="auto" w:fill="002B62"/>
            <w:noWrap/>
            <w:vAlign w:val="center"/>
            <w:hideMark/>
          </w:tcPr>
          <w:p w14:paraId="0C139316" w14:textId="5641E0F3"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Last updated by</w:t>
            </w:r>
          </w:p>
        </w:tc>
      </w:tr>
      <w:tr w:rsidR="002D2448" w:rsidRPr="00860732" w14:paraId="5977F4E3" w14:textId="77777777" w:rsidTr="002D2448">
        <w:trPr>
          <w:trHeight w:val="270"/>
          <w:jc w:val="center"/>
        </w:trPr>
        <w:tc>
          <w:tcPr>
            <w:tcW w:w="3114" w:type="dxa"/>
            <w:vMerge/>
            <w:shd w:val="clear" w:color="auto" w:fill="002B62"/>
            <w:vAlign w:val="center"/>
            <w:hideMark/>
          </w:tcPr>
          <w:p w14:paraId="69DC3037"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2693" w:type="dxa"/>
            <w:shd w:val="clear" w:color="auto" w:fill="002B62"/>
            <w:noWrap/>
            <w:vAlign w:val="center"/>
            <w:hideMark/>
          </w:tcPr>
          <w:p w14:paraId="3F3296CE" w14:textId="4938F849"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BackYard process</w:t>
            </w:r>
          </w:p>
        </w:tc>
        <w:tc>
          <w:tcPr>
            <w:tcW w:w="3265" w:type="dxa"/>
            <w:shd w:val="clear" w:color="auto" w:fill="002B62"/>
            <w:noWrap/>
            <w:vAlign w:val="center"/>
            <w:hideMark/>
          </w:tcPr>
          <w:p w14:paraId="12D03B19" w14:textId="7390EE01"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Other operators</w:t>
            </w:r>
          </w:p>
        </w:tc>
      </w:tr>
      <w:tr w:rsidR="002D2448" w:rsidRPr="00860732" w14:paraId="766D0AA4" w14:textId="77777777" w:rsidTr="002D2448">
        <w:trPr>
          <w:trHeight w:val="56"/>
          <w:jc w:val="center"/>
        </w:trPr>
        <w:tc>
          <w:tcPr>
            <w:tcW w:w="3114" w:type="dxa"/>
            <w:shd w:val="clear" w:color="auto" w:fill="E5EAEF"/>
            <w:noWrap/>
            <w:vAlign w:val="center"/>
            <w:hideMark/>
          </w:tcPr>
          <w:p w14:paraId="69FA9B41" w14:textId="4EF8D11A"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cs="Arial"/>
                <w:b/>
                <w:sz w:val="16"/>
                <w:szCs w:val="16"/>
              </w:rPr>
              <w:t>Reflection in substitution value list</w:t>
            </w:r>
          </w:p>
        </w:tc>
        <w:tc>
          <w:tcPr>
            <w:tcW w:w="2693" w:type="dxa"/>
            <w:shd w:val="clear" w:color="auto" w:fill="auto"/>
            <w:noWrap/>
            <w:vAlign w:val="center"/>
            <w:hideMark/>
          </w:tcPr>
          <w:p w14:paraId="4E22F0F1" w14:textId="5D508CD9"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356AF4">
              <w:rPr>
                <w:rFonts w:eastAsia="ＭＳ Ｐゴシック" w:cs="Arial"/>
                <w:color w:val="000000"/>
                <w:kern w:val="0"/>
                <w:sz w:val="16"/>
                <w:szCs w:val="16"/>
              </w:rPr>
              <w:t>Discard the applicable record</w:t>
            </w:r>
          </w:p>
        </w:tc>
        <w:tc>
          <w:tcPr>
            <w:tcW w:w="3265" w:type="dxa"/>
            <w:shd w:val="clear" w:color="auto" w:fill="auto"/>
            <w:noWrap/>
            <w:vAlign w:val="center"/>
            <w:hideMark/>
          </w:tcPr>
          <w:p w14:paraId="2D822FB5" w14:textId="77777777"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6359129C" w:rsidR="002D2448" w:rsidRDefault="002D2448" w:rsidP="00E84364">
      <w:pPr>
        <w:ind w:leftChars="135" w:left="283"/>
      </w:pPr>
    </w:p>
    <w:p w14:paraId="6B2BC46F" w14:textId="77777777" w:rsidR="002D2448" w:rsidRDefault="002D2448">
      <w:pPr>
        <w:widowControl/>
        <w:jc w:val="left"/>
      </w:pPr>
      <w:r>
        <w:br w:type="page"/>
      </w:r>
    </w:p>
    <w:p w14:paraId="17CB0A5B" w14:textId="77777777" w:rsidR="003E4A61" w:rsidRDefault="003E4A61" w:rsidP="00E84364">
      <w:pPr>
        <w:ind w:leftChars="135" w:left="283"/>
      </w:pPr>
    </w:p>
    <w:p w14:paraId="768B85E6" w14:textId="2C18AF89" w:rsidR="006E6C6D" w:rsidRDefault="006E6C6D" w:rsidP="000C42FC">
      <w:pPr>
        <w:pStyle w:val="aa"/>
        <w:numPr>
          <w:ilvl w:val="0"/>
          <w:numId w:val="47"/>
        </w:numPr>
        <w:ind w:leftChars="0"/>
      </w:pPr>
      <w:r>
        <w:rPr>
          <w:rFonts w:hint="eastAsia"/>
        </w:rPr>
        <w:t xml:space="preserve">When link to multiple items is registered to for the same Movemeny, </w:t>
      </w:r>
      <w:r>
        <w:t>variable</w:t>
      </w:r>
      <w:r>
        <w:rPr>
          <w:rFonts w:hint="eastAsia"/>
        </w:rPr>
        <w:t xml:space="preserve">, and </w:t>
      </w:r>
      <w:r w:rsidR="007F3019">
        <w:t>substitution</w:t>
      </w:r>
      <w:r>
        <w:rPr>
          <w:rFonts w:hint="eastAsia"/>
        </w:rPr>
        <w:t xml:space="preserve"> order.</w:t>
      </w:r>
    </w:p>
    <w:p w14:paraId="31B8217A" w14:textId="2FAD561E" w:rsidR="006E6C6D" w:rsidRDefault="006E6C6D" w:rsidP="004E7BC0">
      <w:pPr>
        <w:pStyle w:val="aa"/>
        <w:ind w:leftChars="0" w:left="643"/>
      </w:pPr>
      <w:r>
        <w:t>W</w:t>
      </w:r>
      <w:r>
        <w:rPr>
          <w:rFonts w:hint="eastAsia"/>
        </w:rPr>
        <w:t xml:space="preserve">hen multiple parameter sheets are linked with same operation and host, </w:t>
      </w:r>
      <w:r>
        <w:t>one item is selected randomly and reflected to substitution value list.</w:t>
      </w:r>
    </w:p>
    <w:p w14:paraId="0449664A" w14:textId="5F9B8441" w:rsidR="003E4A61" w:rsidRPr="00D90FE5" w:rsidRDefault="003E4A61" w:rsidP="00E84364">
      <w:pPr>
        <w:ind w:leftChars="135" w:left="283"/>
      </w:pPr>
    </w:p>
    <w:tbl>
      <w:tblPr>
        <w:tblStyle w:val="ac"/>
        <w:tblW w:w="9498"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992"/>
        <w:gridCol w:w="709"/>
        <w:gridCol w:w="709"/>
        <w:gridCol w:w="283"/>
        <w:gridCol w:w="567"/>
        <w:gridCol w:w="993"/>
        <w:gridCol w:w="703"/>
        <w:gridCol w:w="998"/>
        <w:gridCol w:w="1134"/>
        <w:gridCol w:w="850"/>
        <w:gridCol w:w="1134"/>
      </w:tblGrid>
      <w:tr w:rsidR="007F3019" w:rsidRPr="006E6C6D" w14:paraId="416B028F" w14:textId="77777777" w:rsidTr="007F3019">
        <w:trPr>
          <w:gridAfter w:val="3"/>
          <w:wAfter w:w="3118" w:type="dxa"/>
        </w:trPr>
        <w:tc>
          <w:tcPr>
            <w:tcW w:w="2127" w:type="dxa"/>
            <w:gridSpan w:val="3"/>
            <w:tcBorders>
              <w:bottom w:val="single" w:sz="4" w:space="0" w:color="auto"/>
            </w:tcBorders>
          </w:tcPr>
          <w:p w14:paraId="55887E9F" w14:textId="7B709FE7" w:rsidR="007F3019" w:rsidRPr="006E6C6D" w:rsidRDefault="007F3019" w:rsidP="00E84364">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sheetA</w:t>
            </w:r>
          </w:p>
        </w:tc>
        <w:tc>
          <w:tcPr>
            <w:tcW w:w="709" w:type="dxa"/>
            <w:tcBorders>
              <w:bottom w:val="single" w:sz="4" w:space="0" w:color="auto"/>
            </w:tcBorders>
          </w:tcPr>
          <w:p w14:paraId="706E6A3B" w14:textId="77777777" w:rsidR="007F3019" w:rsidRPr="006E6C6D" w:rsidRDefault="007F3019" w:rsidP="00E84364">
            <w:pPr>
              <w:rPr>
                <w:rFonts w:eastAsia="ＭＳ ゴシック" w:cs="Arial"/>
                <w:b/>
                <w:sz w:val="14"/>
                <w:szCs w:val="14"/>
              </w:rPr>
            </w:pPr>
          </w:p>
        </w:tc>
        <w:tc>
          <w:tcPr>
            <w:tcW w:w="283" w:type="dxa"/>
          </w:tcPr>
          <w:p w14:paraId="56EE5CC8" w14:textId="77777777" w:rsidR="007F3019" w:rsidRPr="006E6C6D" w:rsidRDefault="007F3019" w:rsidP="00E84364">
            <w:pPr>
              <w:rPr>
                <w:rFonts w:eastAsia="ＭＳ ゴシック" w:cs="Arial"/>
                <w:b/>
                <w:sz w:val="14"/>
                <w:szCs w:val="14"/>
              </w:rPr>
            </w:pPr>
          </w:p>
        </w:tc>
        <w:tc>
          <w:tcPr>
            <w:tcW w:w="567" w:type="dxa"/>
          </w:tcPr>
          <w:p w14:paraId="116A4E88" w14:textId="77777777" w:rsidR="007F3019" w:rsidRPr="006E6C6D" w:rsidRDefault="007F3019" w:rsidP="00E84364">
            <w:pPr>
              <w:rPr>
                <w:rFonts w:eastAsia="ＭＳ ゴシック" w:cs="Arial"/>
                <w:b/>
                <w:sz w:val="14"/>
                <w:szCs w:val="14"/>
              </w:rPr>
            </w:pPr>
          </w:p>
        </w:tc>
        <w:tc>
          <w:tcPr>
            <w:tcW w:w="2694" w:type="dxa"/>
            <w:gridSpan w:val="3"/>
          </w:tcPr>
          <w:p w14:paraId="3C61824C" w14:textId="77777777" w:rsidR="007F3019" w:rsidRDefault="007F3019" w:rsidP="00E84364">
            <w:pP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 xml:space="preserve">ubstitutuion value </w:t>
            </w:r>
          </w:p>
          <w:p w14:paraId="36538422" w14:textId="6A32755E" w:rsidR="007F3019" w:rsidRPr="006E6C6D" w:rsidRDefault="007F3019" w:rsidP="00E84364">
            <w:pPr>
              <w:rPr>
                <w:rFonts w:eastAsia="ＭＳ ゴシック" w:cs="Arial"/>
                <w:b/>
                <w:sz w:val="14"/>
                <w:szCs w:val="14"/>
              </w:rPr>
            </w:pPr>
            <w:r>
              <w:rPr>
                <w:rFonts w:eastAsia="ＭＳ ゴシック" w:cs="Arial"/>
                <w:b/>
                <w:sz w:val="14"/>
                <w:szCs w:val="14"/>
              </w:rPr>
              <w:t>auto-registration setting</w:t>
            </w:r>
          </w:p>
        </w:tc>
      </w:tr>
      <w:tr w:rsidR="007F3019" w14:paraId="4F2221A1" w14:textId="21188AC6" w:rsidTr="007F3019">
        <w:tc>
          <w:tcPr>
            <w:tcW w:w="426" w:type="dxa"/>
            <w:tcBorders>
              <w:top w:val="single" w:sz="4" w:space="0" w:color="auto"/>
              <w:left w:val="single" w:sz="4" w:space="0" w:color="auto"/>
              <w:bottom w:val="single" w:sz="4" w:space="0" w:color="auto"/>
              <w:right w:val="single" w:sz="4" w:space="0" w:color="auto"/>
            </w:tcBorders>
          </w:tcPr>
          <w:p w14:paraId="414DF3B4" w14:textId="4FB16D98" w:rsidR="007F3019" w:rsidRPr="006E6C6D" w:rsidRDefault="007F3019" w:rsidP="00A165E7">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668B0C5E" w14:textId="4196B0B7" w:rsidR="007F3019" w:rsidRPr="006E6C6D" w:rsidRDefault="007F3019" w:rsidP="00A165E7">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7F665307" w14:textId="4B496669" w:rsidR="007F3019" w:rsidRPr="006E6C6D" w:rsidRDefault="007F3019" w:rsidP="00A165E7">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138C2E6E" w14:textId="2BBAF3F5" w:rsidR="007F3019" w:rsidRPr="006E6C6D" w:rsidRDefault="007F3019" w:rsidP="00A165E7">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03DDE13F" w14:textId="2BA3B192"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7216D299" w14:textId="77777777" w:rsidR="007F3019" w:rsidRPr="006E6C6D" w:rsidRDefault="007F3019" w:rsidP="00A165E7">
            <w:pPr>
              <w:rPr>
                <w:rFonts w:eastAsia="ＭＳ ゴシック" w:cs="Arial"/>
                <w:b/>
                <w:sz w:val="14"/>
                <w:szCs w:val="14"/>
              </w:rPr>
            </w:pPr>
          </w:p>
        </w:tc>
        <w:tc>
          <w:tcPr>
            <w:tcW w:w="1696" w:type="dxa"/>
            <w:gridSpan w:val="2"/>
            <w:tcBorders>
              <w:top w:val="single" w:sz="4" w:space="0" w:color="auto"/>
              <w:left w:val="single" w:sz="4" w:space="0" w:color="auto"/>
              <w:bottom w:val="single" w:sz="4" w:space="0" w:color="auto"/>
              <w:right w:val="single" w:sz="4" w:space="0" w:color="auto"/>
            </w:tcBorders>
          </w:tcPr>
          <w:p w14:paraId="1EC8F51B" w14:textId="4695FDD0" w:rsidR="007F3019" w:rsidRPr="006E6C6D" w:rsidRDefault="007F3019" w:rsidP="00A165E7">
            <w:pPr>
              <w:widowControl/>
              <w:jc w:val="center"/>
              <w:rPr>
                <w:rFonts w:eastAsia="ＭＳ ゴシック" w:cs="Arial"/>
                <w:b/>
                <w:sz w:val="14"/>
                <w:szCs w:val="14"/>
              </w:rPr>
            </w:pPr>
            <w:r>
              <w:rPr>
                <w:rFonts w:eastAsia="ＭＳ ゴシック" w:cs="Arial"/>
                <w:b/>
                <w:sz w:val="14"/>
                <w:szCs w:val="14"/>
              </w:rPr>
              <w:t>Parameter sheet</w:t>
            </w:r>
          </w:p>
        </w:tc>
        <w:tc>
          <w:tcPr>
            <w:tcW w:w="998" w:type="dxa"/>
            <w:vMerge w:val="restart"/>
            <w:tcBorders>
              <w:top w:val="single" w:sz="4" w:space="0" w:color="auto"/>
              <w:left w:val="single" w:sz="4" w:space="0" w:color="auto"/>
              <w:bottom w:val="single" w:sz="4" w:space="0" w:color="auto"/>
              <w:right w:val="single" w:sz="4" w:space="0" w:color="auto"/>
            </w:tcBorders>
          </w:tcPr>
          <w:p w14:paraId="1E6FD6B1" w14:textId="43DA5564" w:rsidR="007F3019" w:rsidRPr="006E6C6D" w:rsidRDefault="007F3019" w:rsidP="00D75F9B">
            <w:pPr>
              <w:widowControl/>
              <w:jc w:val="center"/>
              <w:rPr>
                <w:rFonts w:eastAsia="ＭＳ ゴシック" w:cs="Arial"/>
                <w:b/>
                <w:sz w:val="14"/>
                <w:szCs w:val="14"/>
              </w:rPr>
            </w:pPr>
            <w:r w:rsidRPr="006E6C6D">
              <w:rPr>
                <w:rFonts w:eastAsia="ＭＳ ゴシック" w:cs="Arial"/>
                <w:b/>
                <w:sz w:val="14"/>
                <w:szCs w:val="14"/>
              </w:rPr>
              <w:t>Movement</w:t>
            </w:r>
          </w:p>
        </w:tc>
        <w:tc>
          <w:tcPr>
            <w:tcW w:w="1134" w:type="dxa"/>
            <w:vMerge w:val="restart"/>
            <w:tcBorders>
              <w:top w:val="single" w:sz="4" w:space="0" w:color="auto"/>
              <w:left w:val="single" w:sz="4" w:space="0" w:color="auto"/>
              <w:bottom w:val="single" w:sz="4" w:space="0" w:color="auto"/>
              <w:right w:val="single" w:sz="4" w:space="0" w:color="auto"/>
            </w:tcBorders>
          </w:tcPr>
          <w:p w14:paraId="438BFB86" w14:textId="75FDC964" w:rsidR="007F3019" w:rsidRPr="006E6C6D" w:rsidRDefault="007F3019" w:rsidP="00D75F9B">
            <w:pPr>
              <w:widowControl/>
              <w:jc w:val="center"/>
              <w:rPr>
                <w:rFonts w:eastAsia="ＭＳ ゴシック" w:cs="Arial"/>
                <w:b/>
                <w:sz w:val="14"/>
                <w:szCs w:val="14"/>
              </w:rPr>
            </w:pPr>
            <w:r>
              <w:rPr>
                <w:rFonts w:eastAsia="ＭＳ ゴシック" w:cs="Arial" w:hint="eastAsia"/>
                <w:b/>
                <w:sz w:val="14"/>
                <w:szCs w:val="14"/>
              </w:rPr>
              <w:t>R</w:t>
            </w:r>
            <w:r>
              <w:rPr>
                <w:rFonts w:eastAsia="ＭＳ ゴシック" w:cs="Arial"/>
                <w:b/>
                <w:sz w:val="14"/>
                <w:szCs w:val="14"/>
              </w:rPr>
              <w:t>egistration method</w:t>
            </w:r>
          </w:p>
        </w:tc>
        <w:tc>
          <w:tcPr>
            <w:tcW w:w="1984" w:type="dxa"/>
            <w:gridSpan w:val="2"/>
            <w:tcBorders>
              <w:top w:val="single" w:sz="4" w:space="0" w:color="auto"/>
              <w:left w:val="single" w:sz="4" w:space="0" w:color="auto"/>
              <w:bottom w:val="single" w:sz="4" w:space="0" w:color="auto"/>
              <w:right w:val="single" w:sz="4" w:space="0" w:color="auto"/>
            </w:tcBorders>
          </w:tcPr>
          <w:p w14:paraId="7EE1B1A6" w14:textId="66A8E595" w:rsidR="007F3019" w:rsidRPr="006E6C6D" w:rsidRDefault="007F3019" w:rsidP="00203242">
            <w:pPr>
              <w:widowControl/>
              <w:jc w:val="center"/>
              <w:rPr>
                <w:rFonts w:eastAsia="ＭＳ ゴシック" w:cs="Arial"/>
                <w:b/>
                <w:sz w:val="14"/>
                <w:szCs w:val="14"/>
              </w:rPr>
            </w:pPr>
            <w:r w:rsidRPr="006E6C6D">
              <w:rPr>
                <w:rStyle w:val="generalbold"/>
                <w:rFonts w:eastAsia="ＭＳ ゴシック" w:cs="Arial"/>
                <w:b/>
                <w:bCs/>
                <w:sz w:val="14"/>
                <w:szCs w:val="14"/>
              </w:rPr>
              <w:t>IaC</w:t>
            </w:r>
            <w:r>
              <w:rPr>
                <w:rStyle w:val="generalbold"/>
                <w:rFonts w:eastAsia="ＭＳ ゴシック" w:cs="Arial"/>
                <w:b/>
                <w:bCs/>
                <w:sz w:val="14"/>
                <w:szCs w:val="14"/>
              </w:rPr>
              <w:t xml:space="preserve"> variable</w:t>
            </w:r>
          </w:p>
        </w:tc>
      </w:tr>
      <w:tr w:rsidR="007F3019" w14:paraId="7D0CF27D" w14:textId="4BB420E2" w:rsidTr="007F3019">
        <w:tc>
          <w:tcPr>
            <w:tcW w:w="426" w:type="dxa"/>
            <w:tcBorders>
              <w:top w:val="single" w:sz="4" w:space="0" w:color="auto"/>
              <w:left w:val="single" w:sz="4" w:space="0" w:color="auto"/>
              <w:bottom w:val="single" w:sz="4" w:space="0" w:color="auto"/>
              <w:right w:val="single" w:sz="4" w:space="0" w:color="auto"/>
            </w:tcBorders>
          </w:tcPr>
          <w:p w14:paraId="6B70FA79" w14:textId="470F9907" w:rsidR="007F3019" w:rsidRPr="006E6C6D" w:rsidRDefault="007F3019" w:rsidP="00A165E7">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6845DDC1" w14:textId="26BFD74B" w:rsidR="007F3019" w:rsidRPr="006E6C6D" w:rsidRDefault="007F3019" w:rsidP="00A165E7">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B59213C" w14:textId="7A900A73" w:rsidR="007F3019" w:rsidRPr="006E6C6D" w:rsidRDefault="007F3019" w:rsidP="00A165E7">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055CD8C3" w14:textId="2F19937F" w:rsidR="007F3019" w:rsidRPr="006E6C6D" w:rsidRDefault="007F3019" w:rsidP="00A165E7">
            <w:pPr>
              <w:rPr>
                <w:rFonts w:eastAsia="ＭＳ ゴシック" w:cs="Arial"/>
                <w:b/>
                <w:sz w:val="14"/>
                <w:szCs w:val="14"/>
              </w:rPr>
            </w:pPr>
            <w:r w:rsidRPr="006E6C6D">
              <w:rPr>
                <w:rFonts w:eastAsia="ＭＳ ゴシック" w:cs="Arial"/>
                <w:b/>
                <w:sz w:val="14"/>
                <w:szCs w:val="14"/>
              </w:rPr>
              <w:t>Value1</w:t>
            </w:r>
          </w:p>
        </w:tc>
        <w:tc>
          <w:tcPr>
            <w:tcW w:w="283" w:type="dxa"/>
            <w:tcBorders>
              <w:left w:val="single" w:sz="4" w:space="0" w:color="auto"/>
            </w:tcBorders>
          </w:tcPr>
          <w:p w14:paraId="55F45BC6" w14:textId="41E00794"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1A7197D8" w14:textId="77777777" w:rsidR="007F3019" w:rsidRPr="006E6C6D" w:rsidRDefault="007F3019" w:rsidP="00A165E7">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2DAF5F0" w14:textId="4738C03B" w:rsidR="007F3019" w:rsidRPr="006E6C6D" w:rsidRDefault="007F3019" w:rsidP="00A165E7">
            <w:pPr>
              <w:jc w:val="center"/>
              <w:rPr>
                <w:rFonts w:eastAsia="ＭＳ ゴシック" w:cs="Arial"/>
                <w:b/>
                <w:sz w:val="14"/>
                <w:szCs w:val="14"/>
              </w:rPr>
            </w:pPr>
            <w:r>
              <w:rPr>
                <w:rStyle w:val="generalbold"/>
                <w:rFonts w:eastAsia="ＭＳ ゴシック" w:cs="Arial" w:hint="eastAsia"/>
                <w:b/>
                <w:bCs/>
                <w:sz w:val="14"/>
                <w:szCs w:val="14"/>
              </w:rPr>
              <w:t>M</w:t>
            </w:r>
            <w:r>
              <w:rPr>
                <w:rStyle w:val="generalbold"/>
                <w:rFonts w:eastAsia="ＭＳ ゴシック" w:cs="Arial"/>
                <w:b/>
                <w:bCs/>
                <w:sz w:val="14"/>
                <w:szCs w:val="14"/>
              </w:rPr>
              <w:t>enu</w:t>
            </w:r>
          </w:p>
        </w:tc>
        <w:tc>
          <w:tcPr>
            <w:tcW w:w="703" w:type="dxa"/>
            <w:tcBorders>
              <w:top w:val="single" w:sz="4" w:space="0" w:color="auto"/>
              <w:left w:val="single" w:sz="4" w:space="0" w:color="auto"/>
              <w:bottom w:val="single" w:sz="4" w:space="0" w:color="auto"/>
              <w:right w:val="single" w:sz="4" w:space="0" w:color="auto"/>
            </w:tcBorders>
          </w:tcPr>
          <w:p w14:paraId="585E4A74" w14:textId="7BE8B896" w:rsidR="007F3019" w:rsidRPr="006E6C6D" w:rsidRDefault="007F3019" w:rsidP="00A165E7">
            <w:pPr>
              <w:widowControl/>
              <w:jc w:val="center"/>
              <w:rPr>
                <w:rFonts w:eastAsia="ＭＳ ゴシック" w:cs="Arial"/>
                <w:b/>
                <w:sz w:val="14"/>
                <w:szCs w:val="14"/>
              </w:rPr>
            </w:pPr>
            <w:r>
              <w:rPr>
                <w:rFonts w:eastAsia="ＭＳ ゴシック" w:cs="Arial" w:hint="eastAsia"/>
                <w:b/>
                <w:sz w:val="14"/>
                <w:szCs w:val="14"/>
              </w:rPr>
              <w:t>I</w:t>
            </w:r>
            <w:r>
              <w:rPr>
                <w:rFonts w:eastAsia="ＭＳ ゴシック" w:cs="Arial"/>
                <w:b/>
                <w:sz w:val="14"/>
                <w:szCs w:val="14"/>
              </w:rPr>
              <w:t>tem</w:t>
            </w:r>
          </w:p>
        </w:tc>
        <w:tc>
          <w:tcPr>
            <w:tcW w:w="998" w:type="dxa"/>
            <w:vMerge/>
            <w:tcBorders>
              <w:top w:val="single" w:sz="4" w:space="0" w:color="auto"/>
              <w:left w:val="single" w:sz="4" w:space="0" w:color="auto"/>
              <w:bottom w:val="single" w:sz="4" w:space="0" w:color="auto"/>
              <w:right w:val="single" w:sz="4" w:space="0" w:color="auto"/>
            </w:tcBorders>
          </w:tcPr>
          <w:p w14:paraId="345B2181" w14:textId="77777777" w:rsidR="007F3019" w:rsidRPr="006E6C6D" w:rsidRDefault="007F3019" w:rsidP="00A165E7">
            <w:pPr>
              <w:widowControl/>
              <w:jc w:val="center"/>
              <w:rPr>
                <w:rFonts w:eastAsia="ＭＳ ゴシック" w:cs="Arial"/>
                <w:b/>
                <w:sz w:val="14"/>
                <w:szCs w:val="14"/>
              </w:rPr>
            </w:pPr>
          </w:p>
        </w:tc>
        <w:tc>
          <w:tcPr>
            <w:tcW w:w="1134" w:type="dxa"/>
            <w:vMerge/>
            <w:tcBorders>
              <w:top w:val="single" w:sz="4" w:space="0" w:color="auto"/>
              <w:left w:val="single" w:sz="4" w:space="0" w:color="auto"/>
              <w:bottom w:val="single" w:sz="4" w:space="0" w:color="auto"/>
              <w:right w:val="single" w:sz="4" w:space="0" w:color="auto"/>
            </w:tcBorders>
          </w:tcPr>
          <w:p w14:paraId="272111C7" w14:textId="77777777" w:rsidR="007F3019" w:rsidRPr="006E6C6D" w:rsidRDefault="007F3019" w:rsidP="00A165E7">
            <w:pPr>
              <w:widowControl/>
              <w:jc w:val="left"/>
              <w:rPr>
                <w:rFonts w:eastAsia="ＭＳ ゴシック" w:cs="Arial"/>
                <w:b/>
                <w:sz w:val="14"/>
                <w:szCs w:val="14"/>
              </w:rPr>
            </w:pPr>
          </w:p>
        </w:tc>
        <w:tc>
          <w:tcPr>
            <w:tcW w:w="850" w:type="dxa"/>
            <w:tcBorders>
              <w:top w:val="single" w:sz="4" w:space="0" w:color="auto"/>
              <w:left w:val="single" w:sz="4" w:space="0" w:color="auto"/>
              <w:bottom w:val="single" w:sz="4" w:space="0" w:color="auto"/>
              <w:right w:val="single" w:sz="4" w:space="0" w:color="auto"/>
            </w:tcBorders>
          </w:tcPr>
          <w:p w14:paraId="3AB3D6CF" w14:textId="502CFA21" w:rsidR="007F3019" w:rsidRPr="006E6C6D" w:rsidRDefault="007F3019" w:rsidP="00A165E7">
            <w:pPr>
              <w:widowControl/>
              <w:jc w:val="left"/>
              <w:rPr>
                <w:rFonts w:eastAsia="ＭＳ ゴシック" w:cs="Arial"/>
                <w:b/>
                <w:sz w:val="14"/>
                <w:szCs w:val="14"/>
              </w:rPr>
            </w:pPr>
            <w:r w:rsidRPr="006E6C6D">
              <w:rPr>
                <w:rStyle w:val="generalbold"/>
                <w:rFonts w:eastAsia="ＭＳ ゴシック" w:cs="Arial"/>
                <w:b/>
                <w:bCs/>
                <w:sz w:val="14"/>
                <w:szCs w:val="14"/>
              </w:rPr>
              <w:t>Value</w:t>
            </w:r>
            <w:r>
              <w:rPr>
                <w:rStyle w:val="generalbold"/>
                <w:rFonts w:eastAsia="ＭＳ ゴシック" w:cs="Arial"/>
                <w:b/>
                <w:bCs/>
                <w:sz w:val="14"/>
                <w:szCs w:val="14"/>
              </w:rPr>
              <w:t xml:space="preserve"> variable</w:t>
            </w:r>
          </w:p>
        </w:tc>
        <w:tc>
          <w:tcPr>
            <w:tcW w:w="1134" w:type="dxa"/>
            <w:tcBorders>
              <w:top w:val="single" w:sz="4" w:space="0" w:color="auto"/>
              <w:left w:val="single" w:sz="4" w:space="0" w:color="auto"/>
              <w:bottom w:val="single" w:sz="4" w:space="0" w:color="auto"/>
              <w:right w:val="single" w:sz="4" w:space="0" w:color="auto"/>
            </w:tcBorders>
          </w:tcPr>
          <w:p w14:paraId="2044A309" w14:textId="4D611E85" w:rsidR="007F3019" w:rsidRPr="006E6C6D" w:rsidRDefault="007F3019" w:rsidP="00A165E7">
            <w:pPr>
              <w:widowControl/>
              <w:jc w:val="left"/>
              <w:rPr>
                <w:rFonts w:eastAsia="ＭＳ ゴシック" w:cs="Arial"/>
                <w:b/>
                <w:sz w:val="14"/>
                <w:szCs w:val="14"/>
              </w:rPr>
            </w:pPr>
            <w:r>
              <w:rPr>
                <w:rStyle w:val="generalbold"/>
                <w:rFonts w:eastAsia="ＭＳ ゴシック" w:cs="Arial"/>
                <w:b/>
                <w:bCs/>
                <w:sz w:val="14"/>
                <w:szCs w:val="14"/>
              </w:rPr>
              <w:t>Substitution order</w:t>
            </w:r>
          </w:p>
        </w:tc>
      </w:tr>
      <w:tr w:rsidR="007F3019" w14:paraId="5A5D0FF3" w14:textId="77777777" w:rsidTr="007F3019">
        <w:tc>
          <w:tcPr>
            <w:tcW w:w="426" w:type="dxa"/>
            <w:tcBorders>
              <w:top w:val="single" w:sz="4" w:space="0" w:color="auto"/>
              <w:left w:val="single" w:sz="4" w:space="0" w:color="auto"/>
              <w:bottom w:val="single" w:sz="4" w:space="0" w:color="auto"/>
              <w:right w:val="single" w:sz="4" w:space="0" w:color="auto"/>
            </w:tcBorders>
          </w:tcPr>
          <w:p w14:paraId="6B3FA21B" w14:textId="42E399FF" w:rsidR="007F3019" w:rsidRPr="006E6C6D" w:rsidRDefault="007F3019" w:rsidP="00C26A8E">
            <w:pPr>
              <w:rPr>
                <w:rFonts w:eastAsia="ＭＳ ゴシック" w:cs="Arial"/>
                <w:b/>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033ACB44" w14:textId="3097A8D9"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0194A116" w14:textId="4535652C" w:rsidR="007F3019" w:rsidRPr="006E6C6D" w:rsidRDefault="007F3019" w:rsidP="00C26A8E">
            <w:pPr>
              <w:rPr>
                <w:rFonts w:eastAsia="ＭＳ ゴシック" w:cs="Arial"/>
                <w:b/>
                <w:sz w:val="14"/>
                <w:szCs w:val="14"/>
              </w:rPr>
            </w:pPr>
            <w:r w:rsidRPr="006E6C6D">
              <w:rPr>
                <w:rFonts w:eastAsia="ＭＳ ゴシック" w:cs="Arial"/>
                <w:b/>
                <w:sz w:val="14"/>
                <w:szCs w:val="14"/>
              </w:rPr>
              <w:t>Host02</w:t>
            </w:r>
          </w:p>
        </w:tc>
        <w:tc>
          <w:tcPr>
            <w:tcW w:w="709" w:type="dxa"/>
            <w:tcBorders>
              <w:top w:val="single" w:sz="4" w:space="0" w:color="auto"/>
              <w:left w:val="single" w:sz="4" w:space="0" w:color="auto"/>
              <w:bottom w:val="single" w:sz="4" w:space="0" w:color="auto"/>
              <w:right w:val="single" w:sz="4" w:space="0" w:color="auto"/>
            </w:tcBorders>
          </w:tcPr>
          <w:p w14:paraId="3DF47102" w14:textId="0DE6179F" w:rsidR="007F3019" w:rsidRPr="006E6C6D" w:rsidRDefault="007F3019" w:rsidP="00C26A8E">
            <w:pPr>
              <w:rPr>
                <w:rFonts w:eastAsia="ＭＳ ゴシック" w:cs="Arial"/>
                <w:b/>
                <w:sz w:val="14"/>
                <w:szCs w:val="14"/>
              </w:rPr>
            </w:pPr>
            <w:r w:rsidRPr="006E6C6D">
              <w:rPr>
                <w:rFonts w:eastAsia="ＭＳ ゴシック" w:cs="Arial"/>
                <w:b/>
                <w:sz w:val="14"/>
                <w:szCs w:val="14"/>
              </w:rPr>
              <w:t>Value2</w:t>
            </w:r>
          </w:p>
        </w:tc>
        <w:tc>
          <w:tcPr>
            <w:tcW w:w="283" w:type="dxa"/>
            <w:tcBorders>
              <w:left w:val="single" w:sz="4" w:space="0" w:color="auto"/>
            </w:tcBorders>
          </w:tcPr>
          <w:p w14:paraId="65A0240C"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4B93D4A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0151BA8D" w14:textId="3DCAD5B0" w:rsidR="007F3019" w:rsidRPr="006E6C6D" w:rsidRDefault="007F3019" w:rsidP="00C26A8E">
            <w:pPr>
              <w:jc w:val="center"/>
              <w:rPr>
                <w:rStyle w:val="generalbold"/>
                <w:rFonts w:eastAsia="ＭＳ ゴシック" w:cs="Arial"/>
                <w:b/>
                <w:bCs/>
                <w:sz w:val="14"/>
                <w:szCs w:val="14"/>
              </w:rPr>
            </w:pPr>
            <w:r w:rsidRPr="006E6C6D">
              <w:rPr>
                <w:rFonts w:eastAsia="ＭＳ ゴシック" w:cs="Arial"/>
                <w:b/>
                <w:sz w:val="14"/>
                <w:szCs w:val="14"/>
              </w:rPr>
              <w:t>sheetA</w:t>
            </w:r>
          </w:p>
        </w:tc>
        <w:tc>
          <w:tcPr>
            <w:tcW w:w="703" w:type="dxa"/>
            <w:tcBorders>
              <w:top w:val="single" w:sz="4" w:space="0" w:color="auto"/>
              <w:left w:val="single" w:sz="4" w:space="0" w:color="auto"/>
              <w:bottom w:val="single" w:sz="4" w:space="0" w:color="auto"/>
              <w:right w:val="single" w:sz="4" w:space="0" w:color="auto"/>
            </w:tcBorders>
          </w:tcPr>
          <w:p w14:paraId="376E6952" w14:textId="73281790"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21CB4E2D" w14:textId="43E9D53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0F82DC0F" w14:textId="73BF610A"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2A40D868" w14:textId="5B1A03D9"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14BAE706" w14:textId="5958B907" w:rsidR="007F3019" w:rsidRPr="006E6C6D" w:rsidRDefault="007F3019" w:rsidP="00C26A8E">
            <w:pPr>
              <w:widowControl/>
              <w:jc w:val="left"/>
              <w:rPr>
                <w:rFonts w:eastAsia="ＭＳ ゴシック" w:cs="Arial"/>
                <w:b/>
                <w:sz w:val="14"/>
                <w:szCs w:val="14"/>
              </w:rPr>
            </w:pPr>
          </w:p>
        </w:tc>
      </w:tr>
      <w:tr w:rsidR="007F3019" w14:paraId="4C6BD5BB" w14:textId="53652CF8" w:rsidTr="007F3019">
        <w:tc>
          <w:tcPr>
            <w:tcW w:w="426" w:type="dxa"/>
            <w:tcBorders>
              <w:top w:val="single" w:sz="4" w:space="0" w:color="auto"/>
            </w:tcBorders>
          </w:tcPr>
          <w:p w14:paraId="74BFAFA6" w14:textId="61B3E178"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78C27873" w14:textId="7E42BF5A"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793CB70" w14:textId="5A07F4AF"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BF064AC" w14:textId="348E816D" w:rsidR="007F3019" w:rsidRPr="006E6C6D" w:rsidRDefault="007F3019" w:rsidP="00C26A8E">
            <w:pPr>
              <w:rPr>
                <w:rFonts w:eastAsia="ＭＳ ゴシック" w:cs="Arial"/>
                <w:b/>
                <w:sz w:val="14"/>
                <w:szCs w:val="14"/>
              </w:rPr>
            </w:pPr>
          </w:p>
        </w:tc>
        <w:tc>
          <w:tcPr>
            <w:tcW w:w="283" w:type="dxa"/>
          </w:tcPr>
          <w:p w14:paraId="30530449"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BD82A4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2EDAC3C1" w14:textId="50E0A352"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sheetB</w:t>
            </w:r>
          </w:p>
        </w:tc>
        <w:tc>
          <w:tcPr>
            <w:tcW w:w="703" w:type="dxa"/>
            <w:tcBorders>
              <w:top w:val="single" w:sz="4" w:space="0" w:color="auto"/>
              <w:left w:val="single" w:sz="4" w:space="0" w:color="auto"/>
              <w:bottom w:val="single" w:sz="4" w:space="0" w:color="auto"/>
              <w:right w:val="single" w:sz="4" w:space="0" w:color="auto"/>
            </w:tcBorders>
          </w:tcPr>
          <w:p w14:paraId="6B7B0999" w14:textId="0901CA85"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6A2C14D0" w14:textId="2CDE3FC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8274E7F" w14:textId="3BA0A8C2"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56FB3D4B" w14:textId="6CB89ADC"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7F6B5A4E" w14:textId="77777777" w:rsidR="007F3019" w:rsidRPr="006E6C6D" w:rsidRDefault="007F3019" w:rsidP="00C26A8E">
            <w:pPr>
              <w:widowControl/>
              <w:jc w:val="left"/>
              <w:rPr>
                <w:rFonts w:eastAsia="ＭＳ ゴシック" w:cs="Arial"/>
                <w:b/>
                <w:sz w:val="14"/>
                <w:szCs w:val="14"/>
              </w:rPr>
            </w:pPr>
          </w:p>
        </w:tc>
      </w:tr>
      <w:tr w:rsidR="007F3019" w14:paraId="53BB6966" w14:textId="6F122C5C" w:rsidTr="007F3019">
        <w:tc>
          <w:tcPr>
            <w:tcW w:w="2836" w:type="dxa"/>
            <w:gridSpan w:val="4"/>
          </w:tcPr>
          <w:p w14:paraId="5EA87F7B" w14:textId="550B68B8" w:rsidR="007F3019" w:rsidRPr="006E6C6D" w:rsidRDefault="007F3019" w:rsidP="00D75F9B">
            <w:pPr>
              <w:rPr>
                <w:rFonts w:eastAsia="ＭＳ ゴシック" w:cs="Arial"/>
                <w:b/>
                <w:sz w:val="14"/>
                <w:szCs w:val="14"/>
              </w:rPr>
            </w:pPr>
            <w:r w:rsidRPr="006E6C6D">
              <w:rPr>
                <w:rFonts w:cs="Arial"/>
                <w:noProof/>
              </w:rPr>
              <mc:AlternateContent>
                <mc:Choice Requires="wps">
                  <w:drawing>
                    <wp:anchor distT="0" distB="0" distL="114300" distR="114300" simplePos="0" relativeHeight="251860992" behindDoc="0" locked="0" layoutInCell="1" allowOverlap="1" wp14:anchorId="31C75CBC" wp14:editId="6F2FBF94">
                      <wp:simplePos x="0" y="0"/>
                      <wp:positionH relativeFrom="column">
                        <wp:posOffset>369680</wp:posOffset>
                      </wp:positionH>
                      <wp:positionV relativeFrom="paragraph">
                        <wp:posOffset>114135</wp:posOffset>
                      </wp:positionV>
                      <wp:extent cx="3438525" cy="707667"/>
                      <wp:effectExtent l="0" t="0" r="28575" b="16510"/>
                      <wp:wrapNone/>
                      <wp:docPr id="152" name="角丸四角形 152"/>
                      <wp:cNvGraphicFramePr/>
                      <a:graphic xmlns:a="http://schemas.openxmlformats.org/drawingml/2006/main">
                        <a:graphicData uri="http://schemas.microsoft.com/office/word/2010/wordprocessingShape">
                          <wps:wsp>
                            <wps:cNvSpPr/>
                            <wps:spPr>
                              <a:xfrm>
                                <a:off x="0" y="0"/>
                                <a:ext cx="3438525" cy="707667"/>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3140E95F" w:rsidR="0008204C" w:rsidRPr="001F1774" w:rsidRDefault="0008204C"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73" style="position:absolute;left:0;text-align:left;margin-left:29.1pt;margin-top:9pt;width:270.75pt;height:55.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" fillcolor="white [3201]" strokecolor="black [3213]" strokeweight=".5pt">
                      <v:textbox>
                        <w:txbxContent>
                          <w:p w14:paraId="0D741E55" w14:textId="3140E95F" w:rsidR="0008204C" w:rsidRPr="001F1774" w:rsidRDefault="0008204C"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v:textbox>
                    </v:roundrect>
                  </w:pict>
                </mc:Fallback>
              </mc:AlternateContent>
            </w:r>
          </w:p>
        </w:tc>
        <w:tc>
          <w:tcPr>
            <w:tcW w:w="283" w:type="dxa"/>
          </w:tcPr>
          <w:p w14:paraId="012F7B00" w14:textId="77777777" w:rsidR="007F3019" w:rsidRPr="006E6C6D" w:rsidRDefault="007F3019" w:rsidP="00D75F9B">
            <w:pPr>
              <w:rPr>
                <w:rFonts w:eastAsia="ＭＳ ゴシック" w:cs="Arial"/>
                <w:b/>
                <w:sz w:val="14"/>
                <w:szCs w:val="14"/>
              </w:rPr>
            </w:pPr>
          </w:p>
        </w:tc>
        <w:tc>
          <w:tcPr>
            <w:tcW w:w="567" w:type="dxa"/>
          </w:tcPr>
          <w:p w14:paraId="158E5A9C" w14:textId="35587571" w:rsidR="007F3019" w:rsidRPr="006E6C6D" w:rsidRDefault="007F3019" w:rsidP="00D75F9B">
            <w:pPr>
              <w:rPr>
                <w:rFonts w:eastAsia="ＭＳ ゴシック" w:cs="Arial"/>
                <w:b/>
                <w:sz w:val="14"/>
                <w:szCs w:val="14"/>
              </w:rPr>
            </w:pPr>
          </w:p>
        </w:tc>
        <w:tc>
          <w:tcPr>
            <w:tcW w:w="993" w:type="dxa"/>
            <w:tcBorders>
              <w:top w:val="single" w:sz="4" w:space="0" w:color="auto"/>
            </w:tcBorders>
          </w:tcPr>
          <w:p w14:paraId="1136E193" w14:textId="3A6F25D6" w:rsidR="007F3019" w:rsidRPr="006E6C6D" w:rsidRDefault="007F3019" w:rsidP="00D75F9B">
            <w:pPr>
              <w:rPr>
                <w:rFonts w:eastAsia="ＭＳ ゴシック" w:cs="Arial"/>
                <w:b/>
                <w:sz w:val="14"/>
                <w:szCs w:val="14"/>
              </w:rPr>
            </w:pPr>
          </w:p>
        </w:tc>
        <w:tc>
          <w:tcPr>
            <w:tcW w:w="703" w:type="dxa"/>
            <w:tcBorders>
              <w:top w:val="single" w:sz="4" w:space="0" w:color="auto"/>
            </w:tcBorders>
          </w:tcPr>
          <w:p w14:paraId="273CA64E" w14:textId="12E2BDF3" w:rsidR="007F3019" w:rsidRPr="006E6C6D" w:rsidRDefault="007F3019" w:rsidP="00D75F9B">
            <w:pPr>
              <w:widowControl/>
              <w:jc w:val="left"/>
              <w:rPr>
                <w:rFonts w:eastAsia="ＭＳ ゴシック" w:cs="Arial"/>
                <w:b/>
                <w:sz w:val="14"/>
                <w:szCs w:val="14"/>
              </w:rPr>
            </w:pPr>
          </w:p>
        </w:tc>
        <w:tc>
          <w:tcPr>
            <w:tcW w:w="998" w:type="dxa"/>
            <w:tcBorders>
              <w:top w:val="single" w:sz="4" w:space="0" w:color="auto"/>
            </w:tcBorders>
          </w:tcPr>
          <w:p w14:paraId="5CC4D2EE" w14:textId="41E1B78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05DCD114" w14:textId="735316AE" w:rsidR="007F3019" w:rsidRPr="006E6C6D" w:rsidRDefault="007F3019" w:rsidP="00D75F9B">
            <w:pPr>
              <w:widowControl/>
              <w:jc w:val="left"/>
              <w:rPr>
                <w:rFonts w:eastAsia="ＭＳ ゴシック" w:cs="Arial"/>
                <w:b/>
                <w:sz w:val="14"/>
                <w:szCs w:val="14"/>
              </w:rPr>
            </w:pPr>
          </w:p>
        </w:tc>
        <w:tc>
          <w:tcPr>
            <w:tcW w:w="850" w:type="dxa"/>
            <w:tcBorders>
              <w:top w:val="single" w:sz="4" w:space="0" w:color="auto"/>
            </w:tcBorders>
          </w:tcPr>
          <w:p w14:paraId="034D8CDD" w14:textId="078ACFD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5121AE49" w14:textId="77777777" w:rsidR="007F3019" w:rsidRPr="006E6C6D" w:rsidRDefault="007F3019" w:rsidP="00D75F9B">
            <w:pPr>
              <w:widowControl/>
              <w:jc w:val="left"/>
              <w:rPr>
                <w:rFonts w:eastAsia="ＭＳ ゴシック" w:cs="Arial"/>
                <w:b/>
                <w:sz w:val="14"/>
                <w:szCs w:val="14"/>
              </w:rPr>
            </w:pPr>
          </w:p>
        </w:tc>
      </w:tr>
      <w:tr w:rsidR="007F3019" w14:paraId="162993E2" w14:textId="77777777" w:rsidTr="007F3019">
        <w:tc>
          <w:tcPr>
            <w:tcW w:w="2836" w:type="dxa"/>
            <w:gridSpan w:val="4"/>
          </w:tcPr>
          <w:p w14:paraId="3FE530E9" w14:textId="77777777" w:rsidR="007F3019" w:rsidRPr="006E6C6D" w:rsidRDefault="007F3019" w:rsidP="00D75F9B">
            <w:pPr>
              <w:rPr>
                <w:rFonts w:eastAsia="ＭＳ ゴシック" w:cs="Arial"/>
                <w:b/>
                <w:sz w:val="14"/>
                <w:szCs w:val="14"/>
              </w:rPr>
            </w:pPr>
          </w:p>
        </w:tc>
        <w:tc>
          <w:tcPr>
            <w:tcW w:w="283" w:type="dxa"/>
          </w:tcPr>
          <w:p w14:paraId="569226D8" w14:textId="77777777" w:rsidR="007F3019" w:rsidRPr="006E6C6D" w:rsidRDefault="007F3019" w:rsidP="00D75F9B">
            <w:pPr>
              <w:rPr>
                <w:rFonts w:eastAsia="ＭＳ ゴシック" w:cs="Arial"/>
                <w:b/>
                <w:sz w:val="14"/>
                <w:szCs w:val="14"/>
              </w:rPr>
            </w:pPr>
          </w:p>
        </w:tc>
        <w:tc>
          <w:tcPr>
            <w:tcW w:w="567" w:type="dxa"/>
          </w:tcPr>
          <w:p w14:paraId="3FE92242" w14:textId="0253477B" w:rsidR="007F3019" w:rsidRPr="006E6C6D" w:rsidRDefault="007F3019" w:rsidP="00D75F9B">
            <w:pPr>
              <w:rPr>
                <w:rFonts w:eastAsia="ＭＳ ゴシック" w:cs="Arial"/>
                <w:b/>
                <w:sz w:val="14"/>
                <w:szCs w:val="14"/>
              </w:rPr>
            </w:pPr>
          </w:p>
        </w:tc>
        <w:tc>
          <w:tcPr>
            <w:tcW w:w="993" w:type="dxa"/>
          </w:tcPr>
          <w:p w14:paraId="6DD40621" w14:textId="6097927F" w:rsidR="007F3019" w:rsidRPr="006E6C6D" w:rsidRDefault="007F3019" w:rsidP="00D75F9B">
            <w:pPr>
              <w:rPr>
                <w:rFonts w:eastAsia="ＭＳ ゴシック" w:cs="Arial"/>
                <w:b/>
                <w:sz w:val="14"/>
                <w:szCs w:val="14"/>
              </w:rPr>
            </w:pPr>
          </w:p>
        </w:tc>
        <w:tc>
          <w:tcPr>
            <w:tcW w:w="703" w:type="dxa"/>
          </w:tcPr>
          <w:p w14:paraId="79FC1D1E" w14:textId="77777777" w:rsidR="007F3019" w:rsidRPr="006E6C6D" w:rsidRDefault="007F3019" w:rsidP="00D75F9B">
            <w:pPr>
              <w:widowControl/>
              <w:jc w:val="left"/>
              <w:rPr>
                <w:rFonts w:eastAsia="ＭＳ ゴシック" w:cs="Arial"/>
                <w:b/>
                <w:sz w:val="14"/>
                <w:szCs w:val="14"/>
              </w:rPr>
            </w:pPr>
          </w:p>
        </w:tc>
        <w:tc>
          <w:tcPr>
            <w:tcW w:w="998" w:type="dxa"/>
          </w:tcPr>
          <w:p w14:paraId="57F5EEEC" w14:textId="69505DCA" w:rsidR="007F3019" w:rsidRPr="006E6C6D" w:rsidRDefault="007F3019" w:rsidP="00D75F9B">
            <w:pPr>
              <w:widowControl/>
              <w:jc w:val="left"/>
              <w:rPr>
                <w:rFonts w:eastAsia="ＭＳ ゴシック" w:cs="Arial"/>
                <w:b/>
                <w:sz w:val="14"/>
                <w:szCs w:val="14"/>
              </w:rPr>
            </w:pPr>
          </w:p>
        </w:tc>
        <w:tc>
          <w:tcPr>
            <w:tcW w:w="1134" w:type="dxa"/>
          </w:tcPr>
          <w:p w14:paraId="10DBCAA6" w14:textId="77777777" w:rsidR="007F3019" w:rsidRPr="006E6C6D" w:rsidRDefault="007F3019" w:rsidP="00D75F9B">
            <w:pPr>
              <w:widowControl/>
              <w:jc w:val="left"/>
              <w:rPr>
                <w:rFonts w:eastAsia="ＭＳ ゴシック" w:cs="Arial"/>
                <w:b/>
                <w:sz w:val="14"/>
                <w:szCs w:val="14"/>
              </w:rPr>
            </w:pPr>
          </w:p>
        </w:tc>
        <w:tc>
          <w:tcPr>
            <w:tcW w:w="850" w:type="dxa"/>
          </w:tcPr>
          <w:p w14:paraId="5AF9FFE5" w14:textId="77777777" w:rsidR="007F3019" w:rsidRPr="006E6C6D" w:rsidRDefault="007F3019" w:rsidP="00D75F9B">
            <w:pPr>
              <w:widowControl/>
              <w:jc w:val="left"/>
              <w:rPr>
                <w:rFonts w:eastAsia="ＭＳ ゴシック" w:cs="Arial"/>
                <w:b/>
                <w:sz w:val="14"/>
                <w:szCs w:val="14"/>
              </w:rPr>
            </w:pPr>
          </w:p>
        </w:tc>
        <w:tc>
          <w:tcPr>
            <w:tcW w:w="1134" w:type="dxa"/>
          </w:tcPr>
          <w:p w14:paraId="43DAD9DF" w14:textId="77777777" w:rsidR="007F3019" w:rsidRPr="006E6C6D" w:rsidRDefault="007F3019" w:rsidP="00D75F9B">
            <w:pPr>
              <w:widowControl/>
              <w:jc w:val="left"/>
              <w:rPr>
                <w:rFonts w:eastAsia="ＭＳ ゴシック" w:cs="Arial"/>
                <w:b/>
                <w:sz w:val="14"/>
                <w:szCs w:val="14"/>
              </w:rPr>
            </w:pPr>
          </w:p>
        </w:tc>
      </w:tr>
      <w:tr w:rsidR="007F3019" w14:paraId="279539C2" w14:textId="77777777" w:rsidTr="007F3019">
        <w:tc>
          <w:tcPr>
            <w:tcW w:w="2836" w:type="dxa"/>
            <w:gridSpan w:val="4"/>
          </w:tcPr>
          <w:p w14:paraId="036811A4" w14:textId="77777777" w:rsidR="007F3019" w:rsidRPr="006E6C6D" w:rsidRDefault="007F3019" w:rsidP="00D75F9B">
            <w:pPr>
              <w:rPr>
                <w:rFonts w:eastAsia="ＭＳ ゴシック" w:cs="Arial"/>
                <w:b/>
                <w:sz w:val="14"/>
                <w:szCs w:val="14"/>
              </w:rPr>
            </w:pPr>
          </w:p>
        </w:tc>
        <w:tc>
          <w:tcPr>
            <w:tcW w:w="283" w:type="dxa"/>
          </w:tcPr>
          <w:p w14:paraId="4A797AA6" w14:textId="77777777" w:rsidR="007F3019" w:rsidRPr="006E6C6D" w:rsidRDefault="007F3019" w:rsidP="00D75F9B">
            <w:pPr>
              <w:rPr>
                <w:rFonts w:eastAsia="ＭＳ ゴシック" w:cs="Arial"/>
                <w:b/>
                <w:sz w:val="14"/>
                <w:szCs w:val="14"/>
              </w:rPr>
            </w:pPr>
          </w:p>
        </w:tc>
        <w:tc>
          <w:tcPr>
            <w:tcW w:w="567" w:type="dxa"/>
          </w:tcPr>
          <w:p w14:paraId="31630361" w14:textId="4059012A" w:rsidR="007F3019" w:rsidRPr="006E6C6D" w:rsidRDefault="007F3019" w:rsidP="00D75F9B">
            <w:pPr>
              <w:rPr>
                <w:rFonts w:eastAsia="ＭＳ ゴシック" w:cs="Arial"/>
                <w:b/>
                <w:sz w:val="14"/>
                <w:szCs w:val="14"/>
              </w:rPr>
            </w:pPr>
          </w:p>
        </w:tc>
        <w:tc>
          <w:tcPr>
            <w:tcW w:w="993" w:type="dxa"/>
          </w:tcPr>
          <w:p w14:paraId="3E85683F" w14:textId="31D3F19D" w:rsidR="007F3019" w:rsidRPr="006E6C6D" w:rsidRDefault="007F3019" w:rsidP="00D75F9B">
            <w:pPr>
              <w:rPr>
                <w:rFonts w:eastAsia="ＭＳ ゴシック" w:cs="Arial"/>
                <w:b/>
                <w:sz w:val="14"/>
                <w:szCs w:val="14"/>
              </w:rPr>
            </w:pPr>
          </w:p>
        </w:tc>
        <w:tc>
          <w:tcPr>
            <w:tcW w:w="703" w:type="dxa"/>
          </w:tcPr>
          <w:p w14:paraId="1EFD01B8" w14:textId="6DF29049" w:rsidR="007F3019" w:rsidRPr="006E6C6D" w:rsidRDefault="007F3019" w:rsidP="00D75F9B">
            <w:pPr>
              <w:widowControl/>
              <w:jc w:val="left"/>
              <w:rPr>
                <w:rFonts w:eastAsia="ＭＳ ゴシック" w:cs="Arial"/>
                <w:b/>
                <w:sz w:val="14"/>
                <w:szCs w:val="14"/>
              </w:rPr>
            </w:pPr>
          </w:p>
        </w:tc>
        <w:tc>
          <w:tcPr>
            <w:tcW w:w="998" w:type="dxa"/>
          </w:tcPr>
          <w:p w14:paraId="6B37B899" w14:textId="77777777" w:rsidR="007F3019" w:rsidRPr="006E6C6D" w:rsidRDefault="007F3019" w:rsidP="00D75F9B">
            <w:pPr>
              <w:widowControl/>
              <w:jc w:val="left"/>
              <w:rPr>
                <w:rFonts w:eastAsia="ＭＳ ゴシック" w:cs="Arial"/>
                <w:b/>
                <w:sz w:val="14"/>
                <w:szCs w:val="14"/>
              </w:rPr>
            </w:pPr>
          </w:p>
        </w:tc>
        <w:tc>
          <w:tcPr>
            <w:tcW w:w="1134" w:type="dxa"/>
          </w:tcPr>
          <w:p w14:paraId="53B1ADBB" w14:textId="77777777" w:rsidR="007F3019" w:rsidRPr="006E6C6D" w:rsidRDefault="007F3019" w:rsidP="00D75F9B">
            <w:pPr>
              <w:widowControl/>
              <w:jc w:val="left"/>
              <w:rPr>
                <w:rFonts w:eastAsia="ＭＳ ゴシック" w:cs="Arial"/>
                <w:b/>
                <w:sz w:val="14"/>
                <w:szCs w:val="14"/>
              </w:rPr>
            </w:pPr>
          </w:p>
        </w:tc>
        <w:tc>
          <w:tcPr>
            <w:tcW w:w="850" w:type="dxa"/>
          </w:tcPr>
          <w:p w14:paraId="6262CB5A" w14:textId="77777777" w:rsidR="007F3019" w:rsidRPr="006E6C6D" w:rsidRDefault="007F3019" w:rsidP="00D75F9B">
            <w:pPr>
              <w:widowControl/>
              <w:jc w:val="left"/>
              <w:rPr>
                <w:rFonts w:eastAsia="ＭＳ ゴシック" w:cs="Arial"/>
                <w:b/>
                <w:sz w:val="14"/>
                <w:szCs w:val="14"/>
              </w:rPr>
            </w:pPr>
          </w:p>
        </w:tc>
        <w:tc>
          <w:tcPr>
            <w:tcW w:w="1134" w:type="dxa"/>
          </w:tcPr>
          <w:p w14:paraId="03203588" w14:textId="77777777" w:rsidR="007F3019" w:rsidRPr="006E6C6D" w:rsidRDefault="007F3019" w:rsidP="00D75F9B">
            <w:pPr>
              <w:widowControl/>
              <w:jc w:val="left"/>
              <w:rPr>
                <w:rFonts w:eastAsia="ＭＳ ゴシック" w:cs="Arial"/>
                <w:b/>
                <w:sz w:val="14"/>
                <w:szCs w:val="14"/>
              </w:rPr>
            </w:pPr>
          </w:p>
        </w:tc>
      </w:tr>
      <w:tr w:rsidR="007F3019" w14:paraId="749B8C5E" w14:textId="77777777" w:rsidTr="007F3019">
        <w:tc>
          <w:tcPr>
            <w:tcW w:w="2836" w:type="dxa"/>
            <w:gridSpan w:val="4"/>
          </w:tcPr>
          <w:p w14:paraId="11D3A92F" w14:textId="77777777" w:rsidR="007F3019" w:rsidRPr="006E6C6D" w:rsidRDefault="007F3019" w:rsidP="00D75F9B">
            <w:pPr>
              <w:rPr>
                <w:rFonts w:eastAsia="ＭＳ ゴシック" w:cs="Arial"/>
                <w:b/>
                <w:sz w:val="14"/>
                <w:szCs w:val="14"/>
              </w:rPr>
            </w:pPr>
          </w:p>
        </w:tc>
        <w:tc>
          <w:tcPr>
            <w:tcW w:w="283" w:type="dxa"/>
          </w:tcPr>
          <w:p w14:paraId="000E311E" w14:textId="77777777" w:rsidR="007F3019" w:rsidRPr="006E6C6D" w:rsidRDefault="007F3019" w:rsidP="00D75F9B">
            <w:pPr>
              <w:rPr>
                <w:rFonts w:eastAsia="ＭＳ ゴシック" w:cs="Arial"/>
                <w:b/>
                <w:sz w:val="14"/>
                <w:szCs w:val="14"/>
              </w:rPr>
            </w:pPr>
          </w:p>
        </w:tc>
        <w:tc>
          <w:tcPr>
            <w:tcW w:w="567" w:type="dxa"/>
          </w:tcPr>
          <w:p w14:paraId="3B7EF27D" w14:textId="77777777" w:rsidR="007F3019" w:rsidRPr="006E6C6D" w:rsidRDefault="007F3019" w:rsidP="00D75F9B">
            <w:pPr>
              <w:rPr>
                <w:rFonts w:eastAsia="ＭＳ ゴシック" w:cs="Arial"/>
                <w:b/>
                <w:sz w:val="14"/>
                <w:szCs w:val="14"/>
              </w:rPr>
            </w:pPr>
          </w:p>
        </w:tc>
        <w:tc>
          <w:tcPr>
            <w:tcW w:w="993" w:type="dxa"/>
          </w:tcPr>
          <w:p w14:paraId="10296DCC" w14:textId="77777777" w:rsidR="007F3019" w:rsidRPr="006E6C6D" w:rsidRDefault="007F3019" w:rsidP="00D75F9B">
            <w:pPr>
              <w:rPr>
                <w:rFonts w:eastAsia="ＭＳ ゴシック" w:cs="Arial"/>
                <w:b/>
                <w:sz w:val="14"/>
                <w:szCs w:val="14"/>
              </w:rPr>
            </w:pPr>
          </w:p>
        </w:tc>
        <w:tc>
          <w:tcPr>
            <w:tcW w:w="703" w:type="dxa"/>
          </w:tcPr>
          <w:p w14:paraId="2065D7B2" w14:textId="77777777" w:rsidR="007F3019" w:rsidRPr="006E6C6D" w:rsidRDefault="007F3019" w:rsidP="00D75F9B">
            <w:pPr>
              <w:widowControl/>
              <w:jc w:val="left"/>
              <w:rPr>
                <w:rFonts w:eastAsia="ＭＳ ゴシック" w:cs="Arial"/>
                <w:b/>
                <w:sz w:val="14"/>
                <w:szCs w:val="14"/>
              </w:rPr>
            </w:pPr>
          </w:p>
        </w:tc>
        <w:tc>
          <w:tcPr>
            <w:tcW w:w="998" w:type="dxa"/>
          </w:tcPr>
          <w:p w14:paraId="7E107E0F" w14:textId="77777777" w:rsidR="007F3019" w:rsidRPr="006E6C6D" w:rsidRDefault="007F3019" w:rsidP="00D75F9B">
            <w:pPr>
              <w:widowControl/>
              <w:jc w:val="left"/>
              <w:rPr>
                <w:rFonts w:eastAsia="ＭＳ ゴシック" w:cs="Arial"/>
                <w:b/>
                <w:sz w:val="14"/>
                <w:szCs w:val="14"/>
              </w:rPr>
            </w:pPr>
          </w:p>
        </w:tc>
        <w:tc>
          <w:tcPr>
            <w:tcW w:w="1134" w:type="dxa"/>
          </w:tcPr>
          <w:p w14:paraId="59C100B4" w14:textId="77777777" w:rsidR="007F3019" w:rsidRPr="006E6C6D" w:rsidRDefault="007F3019" w:rsidP="00D75F9B">
            <w:pPr>
              <w:widowControl/>
              <w:jc w:val="left"/>
              <w:rPr>
                <w:rFonts w:eastAsia="ＭＳ ゴシック" w:cs="Arial"/>
                <w:b/>
                <w:sz w:val="14"/>
                <w:szCs w:val="14"/>
              </w:rPr>
            </w:pPr>
          </w:p>
        </w:tc>
        <w:tc>
          <w:tcPr>
            <w:tcW w:w="850" w:type="dxa"/>
          </w:tcPr>
          <w:p w14:paraId="5C44F1F3" w14:textId="77777777" w:rsidR="007F3019" w:rsidRPr="006E6C6D" w:rsidRDefault="007F3019" w:rsidP="00D75F9B">
            <w:pPr>
              <w:widowControl/>
              <w:jc w:val="left"/>
              <w:rPr>
                <w:rFonts w:eastAsia="ＭＳ ゴシック" w:cs="Arial"/>
                <w:b/>
                <w:sz w:val="14"/>
                <w:szCs w:val="14"/>
              </w:rPr>
            </w:pPr>
          </w:p>
        </w:tc>
        <w:tc>
          <w:tcPr>
            <w:tcW w:w="1134" w:type="dxa"/>
          </w:tcPr>
          <w:p w14:paraId="5C02DB15" w14:textId="77777777" w:rsidR="007F3019" w:rsidRPr="006E6C6D" w:rsidRDefault="007F3019" w:rsidP="00D75F9B">
            <w:pPr>
              <w:widowControl/>
              <w:jc w:val="left"/>
              <w:rPr>
                <w:rFonts w:eastAsia="ＭＳ ゴシック" w:cs="Arial"/>
                <w:b/>
                <w:sz w:val="14"/>
                <w:szCs w:val="14"/>
              </w:rPr>
            </w:pPr>
          </w:p>
        </w:tc>
      </w:tr>
      <w:tr w:rsidR="007F3019" w14:paraId="3BC6B0F2" w14:textId="77777777" w:rsidTr="007F3019">
        <w:tc>
          <w:tcPr>
            <w:tcW w:w="2836" w:type="dxa"/>
            <w:gridSpan w:val="4"/>
          </w:tcPr>
          <w:p w14:paraId="0FE3E6E4" w14:textId="4BE136B8" w:rsidR="007F3019" w:rsidRPr="006E6C6D" w:rsidRDefault="007F3019" w:rsidP="00D75F9B">
            <w:pPr>
              <w:rPr>
                <w:rFonts w:eastAsia="ＭＳ ゴシック" w:cs="Arial"/>
                <w:b/>
                <w:sz w:val="14"/>
                <w:szCs w:val="14"/>
              </w:rPr>
            </w:pPr>
          </w:p>
        </w:tc>
        <w:tc>
          <w:tcPr>
            <w:tcW w:w="283" w:type="dxa"/>
          </w:tcPr>
          <w:p w14:paraId="351D84E2" w14:textId="77777777" w:rsidR="007F3019" w:rsidRPr="006E6C6D" w:rsidRDefault="007F3019" w:rsidP="00D75F9B">
            <w:pPr>
              <w:rPr>
                <w:rFonts w:eastAsia="ＭＳ ゴシック" w:cs="Arial"/>
                <w:b/>
                <w:sz w:val="14"/>
                <w:szCs w:val="14"/>
              </w:rPr>
            </w:pPr>
          </w:p>
        </w:tc>
        <w:tc>
          <w:tcPr>
            <w:tcW w:w="567" w:type="dxa"/>
          </w:tcPr>
          <w:p w14:paraId="487F9397" w14:textId="3A5E1035" w:rsidR="007F3019" w:rsidRPr="006E6C6D" w:rsidRDefault="007F3019" w:rsidP="00D75F9B">
            <w:pPr>
              <w:rPr>
                <w:rFonts w:eastAsia="ＭＳ ゴシック" w:cs="Arial"/>
                <w:b/>
                <w:sz w:val="14"/>
                <w:szCs w:val="14"/>
              </w:rPr>
            </w:pPr>
          </w:p>
        </w:tc>
        <w:tc>
          <w:tcPr>
            <w:tcW w:w="993" w:type="dxa"/>
          </w:tcPr>
          <w:p w14:paraId="614DD840" w14:textId="77777777" w:rsidR="007F3019" w:rsidRPr="006E6C6D" w:rsidRDefault="007F3019" w:rsidP="00D75F9B">
            <w:pPr>
              <w:rPr>
                <w:rFonts w:eastAsia="ＭＳ ゴシック" w:cs="Arial"/>
                <w:b/>
                <w:sz w:val="14"/>
                <w:szCs w:val="14"/>
              </w:rPr>
            </w:pPr>
          </w:p>
        </w:tc>
        <w:tc>
          <w:tcPr>
            <w:tcW w:w="703" w:type="dxa"/>
          </w:tcPr>
          <w:p w14:paraId="026E0BA3" w14:textId="1BC0ECE1" w:rsidR="007F3019" w:rsidRPr="006E6C6D" w:rsidRDefault="007F3019" w:rsidP="00D75F9B">
            <w:pPr>
              <w:widowControl/>
              <w:jc w:val="left"/>
              <w:rPr>
                <w:rFonts w:eastAsia="ＭＳ ゴシック" w:cs="Arial"/>
                <w:b/>
                <w:sz w:val="14"/>
                <w:szCs w:val="14"/>
              </w:rPr>
            </w:pPr>
          </w:p>
        </w:tc>
        <w:tc>
          <w:tcPr>
            <w:tcW w:w="998" w:type="dxa"/>
          </w:tcPr>
          <w:p w14:paraId="52C10D68" w14:textId="77777777" w:rsidR="007F3019" w:rsidRPr="006E6C6D" w:rsidRDefault="007F3019" w:rsidP="00D75F9B">
            <w:pPr>
              <w:widowControl/>
              <w:jc w:val="left"/>
              <w:rPr>
                <w:rFonts w:eastAsia="ＭＳ ゴシック" w:cs="Arial"/>
                <w:b/>
                <w:sz w:val="14"/>
                <w:szCs w:val="14"/>
              </w:rPr>
            </w:pPr>
          </w:p>
        </w:tc>
        <w:tc>
          <w:tcPr>
            <w:tcW w:w="1134" w:type="dxa"/>
          </w:tcPr>
          <w:p w14:paraId="532C3A88" w14:textId="77777777" w:rsidR="007F3019" w:rsidRPr="006E6C6D" w:rsidRDefault="007F3019" w:rsidP="00D75F9B">
            <w:pPr>
              <w:widowControl/>
              <w:jc w:val="left"/>
              <w:rPr>
                <w:rFonts w:eastAsia="ＭＳ ゴシック" w:cs="Arial"/>
                <w:b/>
                <w:sz w:val="14"/>
                <w:szCs w:val="14"/>
              </w:rPr>
            </w:pPr>
          </w:p>
        </w:tc>
        <w:tc>
          <w:tcPr>
            <w:tcW w:w="850" w:type="dxa"/>
          </w:tcPr>
          <w:p w14:paraId="62CE4587" w14:textId="77777777" w:rsidR="007F3019" w:rsidRPr="006E6C6D" w:rsidRDefault="007F3019" w:rsidP="00D75F9B">
            <w:pPr>
              <w:widowControl/>
              <w:jc w:val="left"/>
              <w:rPr>
                <w:rFonts w:eastAsia="ＭＳ ゴシック" w:cs="Arial"/>
                <w:b/>
                <w:sz w:val="14"/>
                <w:szCs w:val="14"/>
              </w:rPr>
            </w:pPr>
          </w:p>
        </w:tc>
        <w:tc>
          <w:tcPr>
            <w:tcW w:w="1134" w:type="dxa"/>
          </w:tcPr>
          <w:p w14:paraId="1E4E28E2" w14:textId="77777777" w:rsidR="007F3019" w:rsidRPr="006E6C6D" w:rsidRDefault="007F3019" w:rsidP="00D75F9B">
            <w:pPr>
              <w:widowControl/>
              <w:jc w:val="left"/>
              <w:rPr>
                <w:rFonts w:eastAsia="ＭＳ ゴシック" w:cs="Arial"/>
                <w:b/>
                <w:sz w:val="14"/>
                <w:szCs w:val="14"/>
              </w:rPr>
            </w:pPr>
          </w:p>
        </w:tc>
      </w:tr>
      <w:tr w:rsidR="007F3019" w14:paraId="24E177C2" w14:textId="28990EEE" w:rsidTr="007F3019">
        <w:tc>
          <w:tcPr>
            <w:tcW w:w="2127" w:type="dxa"/>
            <w:gridSpan w:val="3"/>
            <w:tcBorders>
              <w:bottom w:val="single" w:sz="4" w:space="0" w:color="auto"/>
            </w:tcBorders>
          </w:tcPr>
          <w:p w14:paraId="0FD8DAFB" w14:textId="3A667BE4" w:rsidR="007F3019" w:rsidRPr="006E6C6D" w:rsidRDefault="007F3019" w:rsidP="00D75F9B">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sheetB</w:t>
            </w:r>
          </w:p>
        </w:tc>
        <w:tc>
          <w:tcPr>
            <w:tcW w:w="709" w:type="dxa"/>
            <w:tcBorders>
              <w:bottom w:val="single" w:sz="4" w:space="0" w:color="auto"/>
            </w:tcBorders>
          </w:tcPr>
          <w:p w14:paraId="0D558968" w14:textId="77777777" w:rsidR="007F3019" w:rsidRPr="006E6C6D" w:rsidRDefault="007F3019" w:rsidP="00D75F9B">
            <w:pPr>
              <w:rPr>
                <w:rFonts w:eastAsia="ＭＳ ゴシック" w:cs="Arial"/>
                <w:b/>
                <w:sz w:val="14"/>
                <w:szCs w:val="14"/>
              </w:rPr>
            </w:pPr>
          </w:p>
        </w:tc>
        <w:tc>
          <w:tcPr>
            <w:tcW w:w="283" w:type="dxa"/>
          </w:tcPr>
          <w:p w14:paraId="2585136E" w14:textId="77777777" w:rsidR="007F3019" w:rsidRPr="006E6C6D" w:rsidRDefault="007F3019" w:rsidP="00D75F9B">
            <w:pPr>
              <w:rPr>
                <w:rFonts w:eastAsia="ＭＳ ゴシック" w:cs="Arial"/>
                <w:b/>
                <w:sz w:val="14"/>
                <w:szCs w:val="14"/>
              </w:rPr>
            </w:pPr>
          </w:p>
        </w:tc>
        <w:tc>
          <w:tcPr>
            <w:tcW w:w="567" w:type="dxa"/>
          </w:tcPr>
          <w:p w14:paraId="7D4722B9" w14:textId="1C0839FD" w:rsidR="007F3019" w:rsidRPr="006E6C6D" w:rsidRDefault="007F3019" w:rsidP="00D75F9B">
            <w:pPr>
              <w:rPr>
                <w:rFonts w:eastAsia="ＭＳ ゴシック" w:cs="Arial"/>
                <w:b/>
                <w:sz w:val="14"/>
                <w:szCs w:val="14"/>
              </w:rPr>
            </w:pPr>
          </w:p>
        </w:tc>
        <w:tc>
          <w:tcPr>
            <w:tcW w:w="2694" w:type="dxa"/>
            <w:gridSpan w:val="3"/>
            <w:tcBorders>
              <w:bottom w:val="single" w:sz="4" w:space="0" w:color="auto"/>
            </w:tcBorders>
          </w:tcPr>
          <w:p w14:paraId="7BC1E7F8" w14:textId="58586ABC" w:rsidR="007F3019" w:rsidRPr="006E6C6D" w:rsidRDefault="007F3019" w:rsidP="00D75F9B">
            <w:pPr>
              <w:widowControl/>
              <w:jc w:val="left"/>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ubstitutuion value list</w:t>
            </w:r>
          </w:p>
        </w:tc>
        <w:tc>
          <w:tcPr>
            <w:tcW w:w="1134" w:type="dxa"/>
            <w:tcBorders>
              <w:bottom w:val="single" w:sz="4" w:space="0" w:color="auto"/>
            </w:tcBorders>
          </w:tcPr>
          <w:p w14:paraId="58ECFFA4" w14:textId="77777777" w:rsidR="007F3019" w:rsidRPr="006E6C6D" w:rsidRDefault="007F3019" w:rsidP="00D75F9B">
            <w:pPr>
              <w:widowControl/>
              <w:jc w:val="left"/>
              <w:rPr>
                <w:rFonts w:eastAsia="ＭＳ ゴシック" w:cs="Arial"/>
                <w:b/>
                <w:sz w:val="14"/>
                <w:szCs w:val="14"/>
              </w:rPr>
            </w:pPr>
          </w:p>
        </w:tc>
        <w:tc>
          <w:tcPr>
            <w:tcW w:w="850" w:type="dxa"/>
            <w:tcBorders>
              <w:bottom w:val="single" w:sz="4" w:space="0" w:color="auto"/>
            </w:tcBorders>
          </w:tcPr>
          <w:p w14:paraId="17181BCF" w14:textId="77777777" w:rsidR="007F3019" w:rsidRPr="006E6C6D" w:rsidRDefault="007F3019" w:rsidP="00D75F9B">
            <w:pPr>
              <w:widowControl/>
              <w:jc w:val="left"/>
              <w:rPr>
                <w:rFonts w:eastAsia="ＭＳ ゴシック" w:cs="Arial"/>
                <w:b/>
                <w:sz w:val="14"/>
                <w:szCs w:val="14"/>
              </w:rPr>
            </w:pPr>
          </w:p>
        </w:tc>
        <w:tc>
          <w:tcPr>
            <w:tcW w:w="1134" w:type="dxa"/>
          </w:tcPr>
          <w:p w14:paraId="12EF96E3" w14:textId="77777777" w:rsidR="007F3019" w:rsidRPr="006E6C6D" w:rsidRDefault="007F3019" w:rsidP="00D75F9B">
            <w:pPr>
              <w:widowControl/>
              <w:jc w:val="left"/>
              <w:rPr>
                <w:rFonts w:eastAsia="ＭＳ ゴシック" w:cs="Arial"/>
                <w:b/>
                <w:sz w:val="14"/>
                <w:szCs w:val="14"/>
              </w:rPr>
            </w:pPr>
          </w:p>
        </w:tc>
      </w:tr>
      <w:tr w:rsidR="007F3019" w14:paraId="245ACABD" w14:textId="180F0922" w:rsidTr="00E93B0B">
        <w:tc>
          <w:tcPr>
            <w:tcW w:w="426" w:type="dxa"/>
            <w:tcBorders>
              <w:top w:val="single" w:sz="4" w:space="0" w:color="auto"/>
              <w:left w:val="single" w:sz="4" w:space="0" w:color="auto"/>
              <w:bottom w:val="single" w:sz="4" w:space="0" w:color="auto"/>
              <w:right w:val="single" w:sz="4" w:space="0" w:color="auto"/>
            </w:tcBorders>
          </w:tcPr>
          <w:p w14:paraId="78BC0140" w14:textId="6EAB5DFC" w:rsidR="007F3019" w:rsidRPr="006E6C6D" w:rsidRDefault="007F3019" w:rsidP="006E6C6D">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5F88E1CB" w14:textId="2C22343F" w:rsidR="007F3019" w:rsidRPr="006E6C6D" w:rsidRDefault="007F3019" w:rsidP="006E6C6D">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214B182B" w14:textId="06CAB3E6" w:rsidR="007F3019" w:rsidRPr="006E6C6D" w:rsidRDefault="007F3019" w:rsidP="006E6C6D">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58EAE0EB" w14:textId="1ECD5F0D" w:rsidR="007F3019" w:rsidRPr="006E6C6D" w:rsidRDefault="007F3019" w:rsidP="006E6C6D">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45C37329" w14:textId="77777777" w:rsidR="007F3019" w:rsidRPr="006E6C6D" w:rsidRDefault="007F3019" w:rsidP="006E6C6D">
            <w:pPr>
              <w:rPr>
                <w:rFonts w:eastAsia="ＭＳ ゴシック" w:cs="Arial"/>
                <w:b/>
                <w:sz w:val="14"/>
                <w:szCs w:val="14"/>
              </w:rPr>
            </w:pPr>
          </w:p>
        </w:tc>
        <w:tc>
          <w:tcPr>
            <w:tcW w:w="567" w:type="dxa"/>
            <w:tcBorders>
              <w:right w:val="single" w:sz="4" w:space="0" w:color="auto"/>
            </w:tcBorders>
          </w:tcPr>
          <w:p w14:paraId="7625B2EC" w14:textId="5BCDF1F4" w:rsidR="007F3019" w:rsidRPr="006E6C6D" w:rsidRDefault="007F3019" w:rsidP="006E6C6D">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F4E0F6F" w14:textId="59F134E6" w:rsidR="007F3019" w:rsidRPr="006E6C6D" w:rsidRDefault="007F3019" w:rsidP="006E6C6D">
            <w:pPr>
              <w:rPr>
                <w:rFonts w:eastAsia="ＭＳ ゴシック" w:cs="Arial"/>
                <w:b/>
                <w:sz w:val="14"/>
                <w:szCs w:val="14"/>
              </w:rPr>
            </w:pPr>
            <w:r>
              <w:rPr>
                <w:rFonts w:eastAsia="ＭＳ ゴシック" w:cs="Arial"/>
                <w:b/>
                <w:sz w:val="14"/>
                <w:szCs w:val="14"/>
              </w:rPr>
              <w:t>Operation</w:t>
            </w:r>
          </w:p>
        </w:tc>
        <w:tc>
          <w:tcPr>
            <w:tcW w:w="703" w:type="dxa"/>
            <w:tcBorders>
              <w:top w:val="single" w:sz="4" w:space="0" w:color="auto"/>
              <w:left w:val="single" w:sz="4" w:space="0" w:color="auto"/>
              <w:bottom w:val="single" w:sz="4" w:space="0" w:color="auto"/>
              <w:right w:val="single" w:sz="4" w:space="0" w:color="auto"/>
            </w:tcBorders>
          </w:tcPr>
          <w:p w14:paraId="13DE1134" w14:textId="72250891" w:rsidR="007F3019" w:rsidRPr="006E6C6D" w:rsidRDefault="007F3019" w:rsidP="006E6C6D">
            <w:pPr>
              <w:widowControl/>
              <w:jc w:val="left"/>
              <w:rPr>
                <w:rFonts w:eastAsia="ＭＳ ゴシック" w:cs="Arial"/>
                <w:b/>
                <w:sz w:val="14"/>
                <w:szCs w:val="14"/>
              </w:rPr>
            </w:pPr>
            <w:r>
              <w:rPr>
                <w:rFonts w:eastAsia="ＭＳ ゴシック" w:cs="Arial"/>
                <w:b/>
                <w:sz w:val="14"/>
                <w:szCs w:val="14"/>
              </w:rPr>
              <w:t>host</w:t>
            </w:r>
          </w:p>
        </w:tc>
        <w:tc>
          <w:tcPr>
            <w:tcW w:w="998" w:type="dxa"/>
            <w:tcBorders>
              <w:top w:val="single" w:sz="4" w:space="0" w:color="auto"/>
              <w:left w:val="single" w:sz="4" w:space="0" w:color="auto"/>
              <w:bottom w:val="single" w:sz="4" w:space="0" w:color="auto"/>
              <w:right w:val="single" w:sz="4" w:space="0" w:color="auto"/>
            </w:tcBorders>
          </w:tcPr>
          <w:p w14:paraId="4946C60A" w14:textId="79081F61" w:rsidR="007F3019" w:rsidRPr="006E6C6D" w:rsidRDefault="007F3019" w:rsidP="006E6C6D">
            <w:pPr>
              <w:widowControl/>
              <w:jc w:val="left"/>
              <w:rPr>
                <w:rFonts w:eastAsia="ＭＳ ゴシック" w:cs="Arial"/>
                <w:b/>
                <w:sz w:val="14"/>
                <w:szCs w:val="14"/>
              </w:rPr>
            </w:pPr>
            <w:r w:rsidRPr="006E6C6D">
              <w:rPr>
                <w:rFonts w:eastAsia="ＭＳ ゴシック" w:cs="Arial"/>
                <w:b/>
                <w:sz w:val="14"/>
                <w:szCs w:val="14"/>
              </w:rPr>
              <w:t>Movement</w:t>
            </w:r>
          </w:p>
        </w:tc>
        <w:tc>
          <w:tcPr>
            <w:tcW w:w="1134" w:type="dxa"/>
            <w:tcBorders>
              <w:top w:val="single" w:sz="4" w:space="0" w:color="auto"/>
              <w:left w:val="single" w:sz="4" w:space="0" w:color="auto"/>
              <w:bottom w:val="single" w:sz="4" w:space="0" w:color="auto"/>
              <w:right w:val="single" w:sz="4" w:space="0" w:color="auto"/>
            </w:tcBorders>
          </w:tcPr>
          <w:p w14:paraId="3B2858C8" w14:textId="393E79E7" w:rsidR="007F3019" w:rsidRPr="006E6C6D" w:rsidRDefault="007F3019" w:rsidP="006E6C6D">
            <w:pPr>
              <w:widowControl/>
              <w:jc w:val="left"/>
              <w:rPr>
                <w:rFonts w:eastAsia="ＭＳ ゴシック" w:cs="Arial"/>
                <w:b/>
                <w:sz w:val="14"/>
                <w:szCs w:val="14"/>
              </w:rPr>
            </w:pPr>
            <w:r>
              <w:rPr>
                <w:rFonts w:eastAsia="ＭＳ ゴシック" w:cs="Arial"/>
                <w:b/>
                <w:sz w:val="14"/>
                <w:szCs w:val="14"/>
              </w:rPr>
              <w:t>Variable name</w:t>
            </w:r>
          </w:p>
        </w:tc>
        <w:tc>
          <w:tcPr>
            <w:tcW w:w="1984" w:type="dxa"/>
            <w:gridSpan w:val="2"/>
            <w:tcBorders>
              <w:top w:val="single" w:sz="4" w:space="0" w:color="auto"/>
              <w:left w:val="single" w:sz="4" w:space="0" w:color="auto"/>
              <w:bottom w:val="single" w:sz="4" w:space="0" w:color="auto"/>
            </w:tcBorders>
          </w:tcPr>
          <w:p w14:paraId="37098C9F" w14:textId="6DCB22E7" w:rsidR="007F3019" w:rsidRPr="006E6C6D" w:rsidRDefault="007F3019" w:rsidP="006E6C6D">
            <w:pPr>
              <w:widowControl/>
              <w:jc w:val="left"/>
              <w:rPr>
                <w:rFonts w:eastAsia="ＭＳ ゴシック" w:cs="Arial"/>
                <w:b/>
                <w:sz w:val="14"/>
                <w:szCs w:val="14"/>
              </w:rPr>
            </w:pPr>
            <w:r>
              <w:rPr>
                <w:rStyle w:val="generalbold"/>
                <w:rFonts w:eastAsia="ＭＳ ゴシック" w:cs="Arial" w:hint="eastAsia"/>
                <w:b/>
                <w:bCs/>
                <w:sz w:val="14"/>
                <w:szCs w:val="14"/>
              </w:rPr>
              <w:t>S</w:t>
            </w:r>
            <w:r>
              <w:rPr>
                <w:rStyle w:val="generalbold"/>
                <w:rFonts w:eastAsia="ＭＳ ゴシック" w:cs="Arial"/>
                <w:b/>
                <w:bCs/>
                <w:sz w:val="14"/>
                <w:szCs w:val="14"/>
              </w:rPr>
              <w:t>ubstitution order</w:t>
            </w:r>
          </w:p>
        </w:tc>
      </w:tr>
      <w:tr w:rsidR="007F3019" w14:paraId="7126D151" w14:textId="5FD3A805" w:rsidTr="00E93B0B">
        <w:tc>
          <w:tcPr>
            <w:tcW w:w="426" w:type="dxa"/>
            <w:tcBorders>
              <w:top w:val="single" w:sz="4" w:space="0" w:color="auto"/>
              <w:left w:val="single" w:sz="4" w:space="0" w:color="auto"/>
              <w:bottom w:val="single" w:sz="4" w:space="0" w:color="auto"/>
              <w:right w:val="single" w:sz="4" w:space="0" w:color="auto"/>
            </w:tcBorders>
          </w:tcPr>
          <w:p w14:paraId="4A208834" w14:textId="50235A89" w:rsidR="007F3019" w:rsidRPr="006E6C6D" w:rsidRDefault="007F3019" w:rsidP="00C26A8E">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5D162109" w14:textId="2E8C66F8"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34FE308F" w14:textId="356EF9F9" w:rsidR="007F3019" w:rsidRPr="006E6C6D" w:rsidRDefault="007F3019" w:rsidP="00C26A8E">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1699B312" w14:textId="66851431" w:rsidR="007F3019" w:rsidRPr="006E6C6D" w:rsidRDefault="007F3019" w:rsidP="00C26A8E">
            <w:pPr>
              <w:rPr>
                <w:rFonts w:eastAsia="ＭＳ ゴシック" w:cs="Arial"/>
                <w:b/>
                <w:sz w:val="14"/>
                <w:szCs w:val="14"/>
              </w:rPr>
            </w:pPr>
            <w:r>
              <w:rPr>
                <w:rFonts w:eastAsia="ＭＳ ゴシック" w:cs="Arial"/>
                <w:b/>
                <w:noProof/>
                <w:sz w:val="14"/>
                <w:szCs w:val="14"/>
              </w:rPr>
              <mc:AlternateContent>
                <mc:Choice Requires="wps">
                  <w:drawing>
                    <wp:anchor distT="0" distB="0" distL="114300" distR="114300" simplePos="0" relativeHeight="251859968" behindDoc="0" locked="0" layoutInCell="1" allowOverlap="1" wp14:anchorId="1A648E98" wp14:editId="3982804B">
                      <wp:simplePos x="0" y="0"/>
                      <wp:positionH relativeFrom="column">
                        <wp:posOffset>370509</wp:posOffset>
                      </wp:positionH>
                      <wp:positionV relativeFrom="paragraph">
                        <wp:posOffset>93345</wp:posOffset>
                      </wp:positionV>
                      <wp:extent cx="540385" cy="0"/>
                      <wp:effectExtent l="0" t="76200" r="12065" b="95250"/>
                      <wp:wrapNone/>
                      <wp:docPr id="54" name="直線矢印コネクタ 54"/>
                      <wp:cNvGraphicFramePr/>
                      <a:graphic xmlns:a="http://schemas.openxmlformats.org/drawingml/2006/main">
                        <a:graphicData uri="http://schemas.microsoft.com/office/word/2010/wordprocessingShape">
                          <wps:wsp>
                            <wps:cNvCnPr/>
                            <wps:spPr>
                              <a:xfrm>
                                <a:off x="0" y="0"/>
                                <a:ext cx="540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A8188" id="直線矢印コネクタ 54" o:spid="_x0000_s1026" type="#_x0000_t32" style="position:absolute;left:0;text-align:left;margin-left:29.15pt;margin-top:7.35pt;width:42.55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" strokecolor="#6f4419 [3044]">
                      <v:stroke endarrow="block"/>
                    </v:shape>
                  </w:pict>
                </mc:Fallback>
              </mc:AlternateContent>
            </w:r>
            <w:r w:rsidRPr="006E6C6D">
              <w:rPr>
                <w:rFonts w:eastAsia="ＭＳ ゴシック" w:cs="Arial"/>
                <w:b/>
                <w:sz w:val="14"/>
                <w:szCs w:val="14"/>
              </w:rPr>
              <w:t>Value4</w:t>
            </w:r>
          </w:p>
        </w:tc>
        <w:tc>
          <w:tcPr>
            <w:tcW w:w="283" w:type="dxa"/>
            <w:tcBorders>
              <w:left w:val="single" w:sz="4" w:space="0" w:color="auto"/>
            </w:tcBorders>
          </w:tcPr>
          <w:p w14:paraId="21777A34"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F97ED5C" w14:textId="033C2EE8" w:rsidR="007F3019" w:rsidRPr="006E6C6D" w:rsidRDefault="007F3019" w:rsidP="00C26A8E">
            <w:pPr>
              <w:rPr>
                <w:rFonts w:eastAsia="ＭＳ ゴシック" w:cs="Arial"/>
                <w:b/>
                <w:sz w:val="14"/>
                <w:szCs w:val="14"/>
              </w:rPr>
            </w:pPr>
            <w:r w:rsidRPr="006E6C6D">
              <w:rPr>
                <w:rFonts w:eastAsia="ＭＳ ゴシック" w:cs="Arial"/>
                <w:b/>
                <w:noProof/>
                <w:sz w:val="14"/>
                <w:szCs w:val="14"/>
              </w:rPr>
              <mc:AlternateContent>
                <mc:Choice Requires="wps">
                  <w:drawing>
                    <wp:anchor distT="0" distB="0" distL="114300" distR="114300" simplePos="0" relativeHeight="251858944" behindDoc="0" locked="0" layoutInCell="1" allowOverlap="1" wp14:anchorId="3271EB35" wp14:editId="51A1389A">
                      <wp:simplePos x="0" y="0"/>
                      <wp:positionH relativeFrom="column">
                        <wp:posOffset>-250908</wp:posOffset>
                      </wp:positionH>
                      <wp:positionV relativeFrom="paragraph">
                        <wp:posOffset>-2027003</wp:posOffset>
                      </wp:positionV>
                      <wp:extent cx="548336" cy="2122391"/>
                      <wp:effectExtent l="0" t="0" r="61595" b="87630"/>
                      <wp:wrapNone/>
                      <wp:docPr id="9" name="カギ線コネクタ 9"/>
                      <wp:cNvGraphicFramePr/>
                      <a:graphic xmlns:a="http://schemas.openxmlformats.org/drawingml/2006/main">
                        <a:graphicData uri="http://schemas.microsoft.com/office/word/2010/wordprocessingShape">
                          <wps:wsp>
                            <wps:cNvCnPr/>
                            <wps:spPr>
                              <a:xfrm>
                                <a:off x="0" y="0"/>
                                <a:ext cx="548336" cy="21223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70EC2" id="カギ線コネクタ 9" o:spid="_x0000_s1026" type="#_x0000_t34" style="position:absolute;left:0;text-align:left;margin-left:-19.75pt;margin-top:-159.6pt;width:43.2pt;height:167.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" strokecolor="#6f4419 [3044]">
                      <v:stroke endarrow="block"/>
                    </v:shape>
                  </w:pict>
                </mc:Fallback>
              </mc:AlternateContent>
            </w:r>
          </w:p>
        </w:tc>
        <w:tc>
          <w:tcPr>
            <w:tcW w:w="993" w:type="dxa"/>
            <w:tcBorders>
              <w:top w:val="single" w:sz="4" w:space="0" w:color="auto"/>
              <w:left w:val="single" w:sz="4" w:space="0" w:color="auto"/>
              <w:bottom w:val="single" w:sz="4" w:space="0" w:color="auto"/>
              <w:right w:val="single" w:sz="4" w:space="0" w:color="auto"/>
            </w:tcBorders>
          </w:tcPr>
          <w:p w14:paraId="0279E5C6" w14:textId="1400CD30"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55E1B1EA" w14:textId="0E221D6F"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Host01</w:t>
            </w:r>
          </w:p>
        </w:tc>
        <w:tc>
          <w:tcPr>
            <w:tcW w:w="998" w:type="dxa"/>
            <w:tcBorders>
              <w:top w:val="single" w:sz="4" w:space="0" w:color="auto"/>
              <w:left w:val="single" w:sz="4" w:space="0" w:color="auto"/>
              <w:bottom w:val="single" w:sz="4" w:space="0" w:color="auto"/>
              <w:right w:val="single" w:sz="4" w:space="0" w:color="auto"/>
            </w:tcBorders>
          </w:tcPr>
          <w:p w14:paraId="4E733FA4" w14:textId="7B33522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65D440E" w14:textId="22DFE875"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CEA6FEC" w14:textId="5630C29C"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Value1</w:t>
            </w:r>
          </w:p>
        </w:tc>
      </w:tr>
      <w:tr w:rsidR="007F3019" w14:paraId="12C992B4" w14:textId="3EE73ACC" w:rsidTr="00E93B0B">
        <w:tc>
          <w:tcPr>
            <w:tcW w:w="426" w:type="dxa"/>
            <w:tcBorders>
              <w:top w:val="single" w:sz="4" w:space="0" w:color="auto"/>
              <w:left w:val="single" w:sz="4" w:space="0" w:color="auto"/>
              <w:bottom w:val="single" w:sz="4" w:space="0" w:color="auto"/>
              <w:right w:val="single" w:sz="4" w:space="0" w:color="auto"/>
            </w:tcBorders>
          </w:tcPr>
          <w:p w14:paraId="79391100" w14:textId="1545C033" w:rsidR="007F3019" w:rsidRPr="006E6C6D" w:rsidRDefault="007F3019" w:rsidP="00C26A8E">
            <w:pPr>
              <w:rPr>
                <w:rFonts w:eastAsia="ＭＳ ゴシック" w:cs="Arial"/>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1D4E2184" w14:textId="3F1CF701" w:rsidR="007F3019" w:rsidRPr="006E6C6D" w:rsidRDefault="007F3019" w:rsidP="00C26A8E">
            <w:pPr>
              <w:rPr>
                <w:rFonts w:eastAsia="ＭＳ ゴシック" w:cs="Arial"/>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96889D0" w14:textId="35AB7FDD" w:rsidR="007F3019" w:rsidRPr="006E6C6D" w:rsidRDefault="007F3019" w:rsidP="00C26A8E">
            <w:pPr>
              <w:rPr>
                <w:rFonts w:eastAsia="ＭＳ ゴシック" w:cs="Arial"/>
                <w:sz w:val="14"/>
                <w:szCs w:val="14"/>
              </w:rPr>
            </w:pPr>
            <w:r w:rsidRPr="006E6C6D">
              <w:rPr>
                <w:rFonts w:eastAsia="ＭＳ ゴシック" w:cs="Arial"/>
                <w:b/>
                <w:sz w:val="14"/>
                <w:szCs w:val="14"/>
              </w:rPr>
              <w:t>Host03</w:t>
            </w:r>
          </w:p>
        </w:tc>
        <w:tc>
          <w:tcPr>
            <w:tcW w:w="709" w:type="dxa"/>
            <w:tcBorders>
              <w:top w:val="single" w:sz="4" w:space="0" w:color="auto"/>
              <w:left w:val="single" w:sz="4" w:space="0" w:color="auto"/>
              <w:bottom w:val="single" w:sz="4" w:space="0" w:color="auto"/>
              <w:right w:val="single" w:sz="4" w:space="0" w:color="auto"/>
            </w:tcBorders>
          </w:tcPr>
          <w:p w14:paraId="1A7BC7A2" w14:textId="6B8C8159" w:rsidR="007F3019" w:rsidRPr="006E6C6D" w:rsidRDefault="007F3019" w:rsidP="00C26A8E">
            <w:pPr>
              <w:rPr>
                <w:rFonts w:eastAsia="ＭＳ ゴシック" w:cs="Arial"/>
                <w:sz w:val="14"/>
                <w:szCs w:val="14"/>
              </w:rPr>
            </w:pPr>
            <w:r w:rsidRPr="006E6C6D">
              <w:rPr>
                <w:rFonts w:eastAsia="ＭＳ ゴシック" w:cs="Arial"/>
                <w:b/>
                <w:sz w:val="14"/>
                <w:szCs w:val="14"/>
              </w:rPr>
              <w:t>Value3</w:t>
            </w:r>
          </w:p>
        </w:tc>
        <w:tc>
          <w:tcPr>
            <w:tcW w:w="283" w:type="dxa"/>
            <w:tcBorders>
              <w:left w:val="single" w:sz="4" w:space="0" w:color="auto"/>
            </w:tcBorders>
          </w:tcPr>
          <w:p w14:paraId="19A647E1"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1B2034CB"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3D96101C" w14:textId="0EFD269F" w:rsidR="007F3019" w:rsidRPr="006E6C6D" w:rsidRDefault="007F3019" w:rsidP="00C26A8E">
            <w:pPr>
              <w:jc w:val="center"/>
              <w:rPr>
                <w:rFonts w:eastAsia="ＭＳ ゴシック" w:cs="Arial"/>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47C77734" w14:textId="601A03B3" w:rsidR="007F3019" w:rsidRPr="006E6C6D" w:rsidRDefault="007F3019" w:rsidP="00C26A8E">
            <w:pPr>
              <w:widowControl/>
              <w:jc w:val="center"/>
              <w:rPr>
                <w:rFonts w:eastAsia="ＭＳ ゴシック" w:cs="Arial"/>
                <w:sz w:val="14"/>
                <w:szCs w:val="14"/>
              </w:rPr>
            </w:pPr>
            <w:r w:rsidRPr="006E6C6D">
              <w:rPr>
                <w:rFonts w:eastAsia="ＭＳ ゴシック" w:cs="Arial"/>
                <w:b/>
                <w:sz w:val="14"/>
                <w:szCs w:val="14"/>
              </w:rPr>
              <w:t>Host02</w:t>
            </w:r>
          </w:p>
        </w:tc>
        <w:tc>
          <w:tcPr>
            <w:tcW w:w="998" w:type="dxa"/>
            <w:tcBorders>
              <w:top w:val="single" w:sz="4" w:space="0" w:color="auto"/>
              <w:left w:val="single" w:sz="4" w:space="0" w:color="auto"/>
              <w:bottom w:val="single" w:sz="4" w:space="0" w:color="auto"/>
              <w:right w:val="single" w:sz="4" w:space="0" w:color="auto"/>
            </w:tcBorders>
          </w:tcPr>
          <w:p w14:paraId="4A34F097" w14:textId="341EB85E" w:rsidR="007F3019" w:rsidRPr="006E6C6D" w:rsidRDefault="007F3019" w:rsidP="00C26A8E">
            <w:pPr>
              <w:widowControl/>
              <w:jc w:val="center"/>
              <w:rPr>
                <w:rFonts w:eastAsia="ＭＳ ゴシック" w:cs="Arial"/>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6BFE9D81" w14:textId="4A0B6890"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29333007" w14:textId="48D43CD5"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Value2</w:t>
            </w:r>
          </w:p>
        </w:tc>
      </w:tr>
      <w:tr w:rsidR="007F3019" w14:paraId="7664B1E7" w14:textId="77777777" w:rsidTr="00E93B0B">
        <w:tc>
          <w:tcPr>
            <w:tcW w:w="426" w:type="dxa"/>
            <w:tcBorders>
              <w:top w:val="single" w:sz="4" w:space="0" w:color="auto"/>
            </w:tcBorders>
          </w:tcPr>
          <w:p w14:paraId="119989EB" w14:textId="77777777"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4A4CAA74"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7A33F2D0"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35F70B20" w14:textId="77777777" w:rsidR="007F3019" w:rsidRPr="006E6C6D" w:rsidRDefault="007F3019" w:rsidP="00C26A8E">
            <w:pPr>
              <w:rPr>
                <w:rFonts w:eastAsia="ＭＳ ゴシック" w:cs="Arial"/>
                <w:b/>
                <w:sz w:val="14"/>
                <w:szCs w:val="14"/>
              </w:rPr>
            </w:pPr>
          </w:p>
        </w:tc>
        <w:tc>
          <w:tcPr>
            <w:tcW w:w="283" w:type="dxa"/>
          </w:tcPr>
          <w:p w14:paraId="6172A450"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06167B2A"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277FB587" w14:textId="13477B77"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6963C984" w14:textId="358770C1"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Host03</w:t>
            </w:r>
          </w:p>
        </w:tc>
        <w:tc>
          <w:tcPr>
            <w:tcW w:w="998" w:type="dxa"/>
            <w:tcBorders>
              <w:top w:val="single" w:sz="4" w:space="0" w:color="auto"/>
              <w:left w:val="single" w:sz="4" w:space="0" w:color="auto"/>
              <w:bottom w:val="single" w:sz="4" w:space="0" w:color="auto"/>
              <w:right w:val="single" w:sz="4" w:space="0" w:color="auto"/>
            </w:tcBorders>
          </w:tcPr>
          <w:p w14:paraId="3436C61D" w14:textId="3A57493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45B155C" w14:textId="54A56FE8"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D790A52" w14:textId="6C229D62"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Value3</w:t>
            </w:r>
          </w:p>
        </w:tc>
      </w:tr>
    </w:tbl>
    <w:p w14:paraId="22833898" w14:textId="52DBC7BE" w:rsidR="00F21A85" w:rsidRDefault="00F21A85">
      <w:pPr>
        <w:widowControl/>
        <w:jc w:val="left"/>
      </w:pPr>
    </w:p>
    <w:p w14:paraId="44995C18" w14:textId="1E593E55" w:rsidR="003C78D8" w:rsidRDefault="00F21A85">
      <w:pPr>
        <w:widowControl/>
        <w:jc w:val="left"/>
      </w:pPr>
      <w:r>
        <w:br w:type="page"/>
      </w:r>
    </w:p>
    <w:p w14:paraId="526750CE" w14:textId="37B3106F" w:rsidR="00B14B40" w:rsidRPr="00CE0420" w:rsidRDefault="002D2448" w:rsidP="00747853">
      <w:pPr>
        <w:pStyle w:val="20"/>
      </w:pPr>
      <w:bookmarkStart w:id="269" w:name="_Toc105605739"/>
      <w:r w:rsidRPr="002D2448">
        <w:lastRenderedPageBreak/>
        <w:t>Ansible usage guideline ITA additional rules</w:t>
      </w:r>
      <w:bookmarkEnd w:id="269"/>
    </w:p>
    <w:p w14:paraId="0415E868" w14:textId="77777777" w:rsidR="002D2448" w:rsidRPr="002D2448" w:rsidRDefault="002D2448" w:rsidP="00421709">
      <w:pPr>
        <w:ind w:leftChars="135" w:left="283"/>
        <w:rPr>
          <w:rFonts w:cs="Arial"/>
        </w:rPr>
      </w:pPr>
      <w:r w:rsidRPr="002D2448">
        <w:rPr>
          <w:rFonts w:cs="Arial"/>
        </w:rPr>
        <w:t xml:space="preserve">A Playbook creation guideline for using ITA to execute on Ansible. </w:t>
      </w:r>
    </w:p>
    <w:p w14:paraId="09425FF1" w14:textId="677B8A3F" w:rsidR="00B14B40" w:rsidRDefault="002D2448" w:rsidP="00421709">
      <w:pPr>
        <w:ind w:leftChars="135" w:left="283"/>
        <w:rPr>
          <w:rFonts w:cs="Arial"/>
        </w:rPr>
      </w:pPr>
      <w:r w:rsidRPr="002D2448">
        <w:rPr>
          <w:rFonts w:cs="Arial"/>
        </w:rPr>
        <w:t>Please refer to the attachment "User Instruction Manual - Ansible-driver attachment- Ansible usage guideline with additional rules" for details.</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032B9" w:rsidR="00B03FFA" w:rsidRPr="00595EEC" w:rsidRDefault="00595EEC" w:rsidP="00595EEC">
      <w:pPr>
        <w:pStyle w:val="1"/>
      </w:pPr>
      <w:bookmarkStart w:id="270" w:name="_Toc105605740"/>
      <w:r w:rsidRPr="00595EEC">
        <w:lastRenderedPageBreak/>
        <w:t>Application operation</w:t>
      </w:r>
      <w:bookmarkEnd w:id="270"/>
    </w:p>
    <w:p w14:paraId="363648E3" w14:textId="63446DEB" w:rsidR="00A06ECB" w:rsidRDefault="00897466" w:rsidP="00A06ECB">
      <w:r>
        <w:t>The operation to utilize</w:t>
      </w:r>
      <w:r w:rsidR="00595EEC">
        <w:t xml:space="preserve"> ITA system contains not only inputs by user from the browser screen of client PC but also operations according to system operation and maintenance. The available operation and maintenance are as follows.</w:t>
      </w:r>
    </w:p>
    <w:p w14:paraId="7C361E55" w14:textId="7DA1B173" w:rsidR="003C72C5" w:rsidRPr="00595EEC" w:rsidRDefault="00595EEC" w:rsidP="00747853">
      <w:pPr>
        <w:pStyle w:val="20"/>
      </w:pPr>
      <w:bookmarkStart w:id="271" w:name="_Toc105605741"/>
      <w:r>
        <w:rPr>
          <w:rFonts w:hint="eastAsia"/>
        </w:rPr>
        <w:t>M</w:t>
      </w:r>
      <w:r>
        <w:t>aintenance</w:t>
      </w:r>
      <w:bookmarkEnd w:id="271"/>
    </w:p>
    <w:p w14:paraId="645D4235" w14:textId="00BB1A54" w:rsidR="00595EEC" w:rsidRPr="00595EEC" w:rsidRDefault="00595EEC" w:rsidP="00923380">
      <w:pPr>
        <w:ind w:leftChars="135" w:left="283"/>
        <w:rPr>
          <w:rFonts w:eastAsia="ＭＳ Ｐゴシック" w:cs="Arial"/>
          <w:szCs w:val="21"/>
        </w:rPr>
      </w:pPr>
      <w:r w:rsidRPr="00595EEC">
        <w:rPr>
          <w:rFonts w:eastAsia="ＭＳ Ｐゴシック" w:cs="Arial"/>
          <w:szCs w:val="21"/>
        </w:rPr>
        <w:t>The required file to start/stop/restart Ansible driver independent processes are as follows.</w:t>
      </w:r>
    </w:p>
    <w:p w14:paraId="1A89AE6B" w14:textId="77777777" w:rsidR="003C72C5" w:rsidRPr="00595EEC" w:rsidRDefault="003C72C5" w:rsidP="003C72C5">
      <w:pPr>
        <w:ind w:left="818" w:hanging="14"/>
        <w:rPr>
          <w:rFonts w:eastAsia="ＭＳ Ｐゴシック" w:cs="Arial"/>
          <w:szCs w:val="21"/>
        </w:rPr>
      </w:pPr>
    </w:p>
    <w:tbl>
      <w:tblPr>
        <w:tblStyle w:val="19"/>
        <w:tblW w:w="0" w:type="auto"/>
        <w:tblInd w:w="222" w:type="dxa"/>
        <w:tblLook w:val="04A0" w:firstRow="1" w:lastRow="0" w:firstColumn="1" w:lastColumn="0" w:noHBand="0" w:noVBand="1"/>
      </w:tblPr>
      <w:tblGrid>
        <w:gridCol w:w="5160"/>
        <w:gridCol w:w="4245"/>
      </w:tblGrid>
      <w:tr w:rsidR="003C72C5" w:rsidRPr="00595EEC" w14:paraId="671A8F8D" w14:textId="77777777" w:rsidTr="00B84A99">
        <w:trPr>
          <w:trHeight w:val="259"/>
        </w:trPr>
        <w:tc>
          <w:tcPr>
            <w:tcW w:w="5160" w:type="dxa"/>
            <w:tcBorders>
              <w:bottom w:val="single" w:sz="4" w:space="0" w:color="auto"/>
            </w:tcBorders>
            <w:shd w:val="clear" w:color="auto" w:fill="002B62"/>
          </w:tcPr>
          <w:p w14:paraId="2EF4F7F8" w14:textId="0FEDC965"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D</w:t>
            </w:r>
            <w:r>
              <w:rPr>
                <w:rFonts w:eastAsia="ＭＳ Ｐゴシック" w:cs="Arial"/>
                <w:b/>
                <w:sz w:val="18"/>
                <w:szCs w:val="18"/>
              </w:rPr>
              <w:t>escription</w:t>
            </w:r>
          </w:p>
        </w:tc>
        <w:tc>
          <w:tcPr>
            <w:tcW w:w="4245" w:type="dxa"/>
            <w:tcBorders>
              <w:left w:val="single" w:sz="4" w:space="0" w:color="auto"/>
              <w:bottom w:val="single" w:sz="4" w:space="0" w:color="auto"/>
            </w:tcBorders>
            <w:shd w:val="clear" w:color="auto" w:fill="002B62"/>
          </w:tcPr>
          <w:p w14:paraId="06D9A84F" w14:textId="412FE03A"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T</w:t>
            </w:r>
            <w:r>
              <w:rPr>
                <w:rFonts w:eastAsia="ＭＳ Ｐゴシック" w:cs="Arial"/>
                <w:b/>
                <w:sz w:val="18"/>
                <w:szCs w:val="18"/>
              </w:rPr>
              <w:t>arget file name</w:t>
            </w:r>
          </w:p>
        </w:tc>
      </w:tr>
      <w:tr w:rsidR="003C72C5" w:rsidRPr="00595EEC" w14:paraId="29F859FD" w14:textId="77777777" w:rsidTr="00B84A99">
        <w:trPr>
          <w:trHeight w:val="330"/>
        </w:trPr>
        <w:tc>
          <w:tcPr>
            <w:tcW w:w="5160" w:type="dxa"/>
            <w:tcBorders>
              <w:top w:val="dotted" w:sz="4" w:space="0" w:color="auto"/>
            </w:tcBorders>
          </w:tcPr>
          <w:p w14:paraId="4D7AEA93" w14:textId="16D19996" w:rsidR="003C72C5" w:rsidRPr="00595EEC" w:rsidRDefault="009A0EBD" w:rsidP="00B84A99">
            <w:pPr>
              <w:rPr>
                <w:rFonts w:eastAsiaTheme="majorEastAsia" w:cs="Arial"/>
                <w:sz w:val="18"/>
                <w:szCs w:val="18"/>
              </w:rPr>
            </w:pPr>
            <w:r>
              <w:rPr>
                <w:rFonts w:eastAsiaTheme="majorEastAsia" w:cs="Arial"/>
                <w:sz w:val="18"/>
                <w:szCs w:val="18"/>
              </w:rPr>
              <w:t>L</w:t>
            </w:r>
            <w:r w:rsidR="001905D2" w:rsidRPr="00595EEC">
              <w:rPr>
                <w:rFonts w:eastAsiaTheme="majorEastAsia" w:cs="Arial"/>
                <w:sz w:val="18"/>
                <w:szCs w:val="18"/>
              </w:rPr>
              <w:t>egacy</w:t>
            </w:r>
            <w:r>
              <w:rPr>
                <w:rFonts w:eastAsiaTheme="majorEastAsia" w:cs="Arial"/>
                <w:sz w:val="18"/>
                <w:szCs w:val="18"/>
              </w:rPr>
              <w:t>/pioneer/legacyRole</w:t>
            </w:r>
            <w:r w:rsidR="00595EEC">
              <w:rPr>
                <w:rFonts w:eastAsiaTheme="majorEastAsia" w:cs="Arial" w:hint="eastAsia"/>
                <w:sz w:val="18"/>
                <w:szCs w:val="18"/>
              </w:rPr>
              <w:t xml:space="preserve"> execution monitor</w:t>
            </w:r>
          </w:p>
          <w:p w14:paraId="448F1108" w14:textId="16DF33D9" w:rsidR="001905D2" w:rsidRPr="00595EEC" w:rsidRDefault="00595EEC" w:rsidP="001905D2">
            <w:pPr>
              <w:rPr>
                <w:rFonts w:eastAsiaTheme="majorEastAsia" w:cs="Arial"/>
                <w:sz w:val="18"/>
                <w:szCs w:val="18"/>
              </w:rPr>
            </w:pPr>
            <w:r>
              <w:rPr>
                <w:rFonts w:eastAsiaTheme="majorEastAsia" w:cs="Arial" w:hint="eastAsia"/>
                <w:sz w:val="18"/>
                <w:szCs w:val="18"/>
              </w:rPr>
              <w:t>Execute the unexecuted</w:t>
            </w:r>
            <w:r>
              <w:rPr>
                <w:rFonts w:eastAsiaTheme="majorEastAsia" w:cs="Arial"/>
                <w:sz w:val="18"/>
                <w:szCs w:val="18"/>
              </w:rPr>
              <w:t xml:space="preserve"> Operation</w:t>
            </w:r>
            <w:r w:rsidR="0048515F">
              <w:rPr>
                <w:rFonts w:eastAsiaTheme="majorEastAsia" w:cs="Arial"/>
                <w:sz w:val="18"/>
                <w:szCs w:val="18"/>
              </w:rPr>
              <w:t>.</w:t>
            </w:r>
          </w:p>
        </w:tc>
        <w:tc>
          <w:tcPr>
            <w:tcW w:w="4245" w:type="dxa"/>
            <w:tcBorders>
              <w:top w:val="single" w:sz="4" w:space="0" w:color="auto"/>
              <w:left w:val="single" w:sz="4" w:space="0" w:color="auto"/>
            </w:tcBorders>
          </w:tcPr>
          <w:p w14:paraId="3F8D4762" w14:textId="69EB3984" w:rsidR="003C72C5" w:rsidRPr="00595EEC" w:rsidRDefault="001905D2" w:rsidP="00B84A99">
            <w:pPr>
              <w:rPr>
                <w:rFonts w:eastAsiaTheme="majorEastAsia" w:cs="Arial"/>
                <w:sz w:val="18"/>
                <w:szCs w:val="18"/>
              </w:rPr>
            </w:pPr>
            <w:r w:rsidRPr="00595EEC">
              <w:rPr>
                <w:rFonts w:eastAsiaTheme="majorEastAsia" w:cs="Arial"/>
                <w:sz w:val="18"/>
                <w:szCs w:val="18"/>
              </w:rPr>
              <w:t>ky_legacy_execute-workflow.service</w:t>
            </w:r>
          </w:p>
        </w:tc>
      </w:tr>
      <w:tr w:rsidR="001905D2" w:rsidRPr="00595EEC" w14:paraId="7DA8CB9E" w14:textId="77777777" w:rsidTr="00B84A99">
        <w:trPr>
          <w:trHeight w:val="330"/>
        </w:trPr>
        <w:tc>
          <w:tcPr>
            <w:tcW w:w="5160" w:type="dxa"/>
            <w:tcBorders>
              <w:top w:val="dotted" w:sz="4" w:space="0" w:color="auto"/>
            </w:tcBorders>
          </w:tcPr>
          <w:p w14:paraId="1C35CBED" w14:textId="772DDC95" w:rsidR="0048515F" w:rsidRDefault="0048515F" w:rsidP="001905D2">
            <w:pPr>
              <w:rPr>
                <w:rFonts w:eastAsiaTheme="majorEastAsia" w:cs="Arial"/>
                <w:sz w:val="18"/>
                <w:szCs w:val="18"/>
              </w:rPr>
            </w:pPr>
            <w:r>
              <w:rPr>
                <w:rFonts w:eastAsiaTheme="majorEastAsia" w:cs="Arial"/>
                <w:sz w:val="18"/>
                <w:szCs w:val="18"/>
              </w:rPr>
              <w:t>legacy variable automatic registration</w:t>
            </w:r>
          </w:p>
          <w:p w14:paraId="433A6B81" w14:textId="0C9CCA50" w:rsidR="001905D2"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333B1BDD" w14:textId="1648121B" w:rsidR="001905D2" w:rsidRPr="00595EEC" w:rsidRDefault="001905D2" w:rsidP="00B84A99">
            <w:pPr>
              <w:rPr>
                <w:rFonts w:eastAsiaTheme="majorEastAsia" w:cs="Arial"/>
                <w:sz w:val="18"/>
                <w:szCs w:val="18"/>
              </w:rPr>
            </w:pPr>
            <w:r w:rsidRPr="00595EEC">
              <w:rPr>
                <w:rFonts w:eastAsiaTheme="majorEastAsia" w:cs="Arial"/>
                <w:sz w:val="18"/>
                <w:szCs w:val="18"/>
              </w:rPr>
              <w:t>ky_legacy_varsautolistup-workflow.service</w:t>
            </w:r>
          </w:p>
        </w:tc>
      </w:tr>
      <w:tr w:rsidR="003C72C5" w:rsidRPr="00595EEC" w14:paraId="1728F743" w14:textId="77777777" w:rsidTr="00B84A99">
        <w:trPr>
          <w:trHeight w:val="858"/>
        </w:trPr>
        <w:tc>
          <w:tcPr>
            <w:tcW w:w="5160" w:type="dxa"/>
          </w:tcPr>
          <w:p w14:paraId="1B2E867D" w14:textId="0B515AEC" w:rsidR="001905D2" w:rsidRDefault="0048515F" w:rsidP="00B84A99">
            <w:pPr>
              <w:rPr>
                <w:rFonts w:eastAsiaTheme="majorEastAsia" w:cs="Arial"/>
                <w:sz w:val="18"/>
                <w:szCs w:val="18"/>
              </w:rPr>
            </w:pPr>
            <w:r>
              <w:rPr>
                <w:rFonts w:eastAsiaTheme="majorEastAsia" w:cs="Arial" w:hint="eastAsia"/>
                <w:sz w:val="18"/>
                <w:szCs w:val="18"/>
              </w:rPr>
              <w:t xml:space="preserve">legacy </w:t>
            </w:r>
            <w:r>
              <w:rPr>
                <w:rFonts w:eastAsiaTheme="majorEastAsia" w:cs="Arial"/>
                <w:sz w:val="18"/>
                <w:szCs w:val="18"/>
              </w:rPr>
              <w:t>automatic registration setting</w:t>
            </w:r>
          </w:p>
          <w:p w14:paraId="35CFE282" w14:textId="6C5B9F31" w:rsidR="003C72C5"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tcBorders>
          </w:tcPr>
          <w:p w14:paraId="033158D1" w14:textId="11A6E8E5" w:rsidR="003C72C5" w:rsidRPr="00595EEC" w:rsidRDefault="00B84A99" w:rsidP="00B84A99">
            <w:pPr>
              <w:rPr>
                <w:rFonts w:eastAsiaTheme="majorEastAsia" w:cs="Arial"/>
                <w:color w:val="000000"/>
                <w:sz w:val="18"/>
                <w:szCs w:val="18"/>
              </w:rPr>
            </w:pPr>
            <w:r w:rsidRPr="00595EEC">
              <w:rPr>
                <w:rFonts w:eastAsiaTheme="majorEastAsia" w:cs="Arial"/>
                <w:sz w:val="18"/>
                <w:szCs w:val="18"/>
              </w:rPr>
              <w:t>ky_legacy_valautostup-workflow.service</w:t>
            </w:r>
          </w:p>
        </w:tc>
      </w:tr>
      <w:tr w:rsidR="00B84A99" w:rsidRPr="00595EEC" w14:paraId="7204A527" w14:textId="77777777" w:rsidTr="00B84A99">
        <w:trPr>
          <w:trHeight w:val="858"/>
        </w:trPr>
        <w:tc>
          <w:tcPr>
            <w:tcW w:w="5160" w:type="dxa"/>
          </w:tcPr>
          <w:p w14:paraId="4EF79515" w14:textId="4774C781" w:rsidR="0048515F" w:rsidRDefault="00B84A99" w:rsidP="0048515F">
            <w:pPr>
              <w:rPr>
                <w:rFonts w:eastAsiaTheme="majorEastAsia" w:cs="Arial"/>
                <w:sz w:val="18"/>
                <w:szCs w:val="18"/>
              </w:rPr>
            </w:pPr>
            <w:r w:rsidRPr="00595EEC">
              <w:rPr>
                <w:rFonts w:eastAsiaTheme="majorEastAsia" w:cs="Arial"/>
                <w:sz w:val="18"/>
                <w:szCs w:val="18"/>
              </w:rPr>
              <w:t>pioneer</w:t>
            </w:r>
            <w:r w:rsidR="0048515F">
              <w:rPr>
                <w:rFonts w:eastAsiaTheme="majorEastAsia" w:cs="Arial"/>
                <w:sz w:val="18"/>
                <w:szCs w:val="18"/>
              </w:rPr>
              <w:t xml:space="preserve"> automatic registration setting</w:t>
            </w:r>
          </w:p>
          <w:p w14:paraId="5624714E" w14:textId="0B1F365A"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4F1BA137" w14:textId="1BBC32D1" w:rsidR="00B84A99" w:rsidRPr="00595EEC" w:rsidRDefault="00B84A99" w:rsidP="00B84A99">
            <w:pPr>
              <w:rPr>
                <w:rFonts w:eastAsiaTheme="majorEastAsia" w:cs="Arial"/>
                <w:sz w:val="18"/>
                <w:szCs w:val="18"/>
              </w:rPr>
            </w:pPr>
            <w:r w:rsidRPr="00595EEC">
              <w:rPr>
                <w:rFonts w:eastAsiaTheme="majorEastAsia" w:cs="Arial"/>
                <w:sz w:val="18"/>
                <w:szCs w:val="18"/>
              </w:rPr>
              <w:t>ky_ pioneer_valautostup-workflow.service</w:t>
            </w:r>
          </w:p>
        </w:tc>
      </w:tr>
      <w:tr w:rsidR="00B84A99" w:rsidRPr="00595EEC" w14:paraId="122A88DF" w14:textId="77777777" w:rsidTr="00B84A99">
        <w:trPr>
          <w:trHeight w:val="70"/>
        </w:trPr>
        <w:tc>
          <w:tcPr>
            <w:tcW w:w="5160" w:type="dxa"/>
          </w:tcPr>
          <w:p w14:paraId="4E2B2D00" w14:textId="29E55703"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variable automatic registration</w:t>
            </w:r>
          </w:p>
          <w:p w14:paraId="75AF9E65" w14:textId="696A30F7" w:rsidR="00B84A99"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6D5C8A17" w14:textId="51962048" w:rsidR="00B84A99" w:rsidRPr="00595EEC" w:rsidRDefault="00B84A99" w:rsidP="00B84A99">
            <w:pPr>
              <w:rPr>
                <w:rFonts w:eastAsiaTheme="majorEastAsia" w:cs="Arial"/>
                <w:sz w:val="18"/>
                <w:szCs w:val="18"/>
              </w:rPr>
            </w:pPr>
            <w:r w:rsidRPr="00595EEC">
              <w:rPr>
                <w:rFonts w:eastAsiaTheme="majorEastAsia" w:cs="Arial"/>
                <w:sz w:val="18"/>
                <w:szCs w:val="18"/>
              </w:rPr>
              <w:t>ky_legacy_role_varsautolistup-workflow.service</w:t>
            </w:r>
          </w:p>
        </w:tc>
      </w:tr>
      <w:tr w:rsidR="00B84A99" w:rsidRPr="00595EEC" w14:paraId="37F65631" w14:textId="77777777" w:rsidTr="00B84A99">
        <w:trPr>
          <w:trHeight w:val="858"/>
        </w:trPr>
        <w:tc>
          <w:tcPr>
            <w:tcW w:w="5160" w:type="dxa"/>
          </w:tcPr>
          <w:p w14:paraId="260A2A96" w14:textId="69615830"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automatic registration setting</w:t>
            </w:r>
          </w:p>
          <w:p w14:paraId="63024EE9" w14:textId="6F108F96"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6A9A2E7D" w14:textId="6D63C1B7" w:rsidR="00B84A99" w:rsidRPr="00595EEC" w:rsidRDefault="00B84A99" w:rsidP="00B84A99">
            <w:pPr>
              <w:rPr>
                <w:rFonts w:eastAsiaTheme="majorEastAsia" w:cs="Arial"/>
                <w:sz w:val="18"/>
                <w:szCs w:val="18"/>
              </w:rPr>
            </w:pPr>
            <w:r w:rsidRPr="00595EEC">
              <w:rPr>
                <w:rFonts w:eastAsiaTheme="majorEastAsia" w:cs="Arial"/>
                <w:sz w:val="18"/>
                <w:szCs w:val="18"/>
              </w:rPr>
              <w:t>ky_legacy_role_valautostup-workflow.service</w:t>
            </w:r>
          </w:p>
        </w:tc>
      </w:tr>
      <w:tr w:rsidR="00B84A99" w:rsidRPr="00595EEC" w14:paraId="5791E05D" w14:textId="77777777" w:rsidTr="00B84A99">
        <w:trPr>
          <w:trHeight w:val="286"/>
        </w:trPr>
        <w:tc>
          <w:tcPr>
            <w:tcW w:w="5160" w:type="dxa"/>
          </w:tcPr>
          <w:p w14:paraId="3B71529C" w14:textId="64354503" w:rsidR="00B84A99" w:rsidRPr="00595EEC" w:rsidRDefault="004005D7" w:rsidP="00B84A99">
            <w:pPr>
              <w:rPr>
                <w:rFonts w:eastAsiaTheme="majorEastAsia" w:cs="Arial"/>
                <w:sz w:val="18"/>
                <w:szCs w:val="18"/>
              </w:rPr>
            </w:pPr>
            <w:r>
              <w:rPr>
                <w:rFonts w:eastAsiaTheme="majorEastAsia" w:cs="Arial"/>
                <w:sz w:val="18"/>
                <w:szCs w:val="18"/>
              </w:rPr>
              <w:t>Ansible Automation Controller</w:t>
            </w:r>
            <w:r w:rsidR="0048515F">
              <w:rPr>
                <w:rFonts w:eastAsiaTheme="majorEastAsia" w:cs="Arial"/>
                <w:sz w:val="18"/>
                <w:szCs w:val="18"/>
              </w:rPr>
              <w:t xml:space="preserve"> data synchronization</w:t>
            </w:r>
          </w:p>
          <w:p w14:paraId="1C32EABB" w14:textId="69611378" w:rsidR="00B84A99" w:rsidRPr="00595EEC" w:rsidRDefault="0048515F" w:rsidP="0048515F">
            <w:pPr>
              <w:rPr>
                <w:rFonts w:eastAsiaTheme="majorEastAsia" w:cs="Arial"/>
                <w:sz w:val="18"/>
                <w:szCs w:val="18"/>
              </w:rPr>
            </w:pPr>
            <w:r>
              <w:rPr>
                <w:rFonts w:eastAsiaTheme="majorEastAsia" w:cs="Arial"/>
                <w:sz w:val="18"/>
                <w:szCs w:val="18"/>
              </w:rPr>
              <w:t xml:space="preserve">Obtain setting information from </w:t>
            </w:r>
            <w:r w:rsidR="004005D7">
              <w:rPr>
                <w:rFonts w:eastAsiaTheme="majorEastAsia" w:cs="Arial"/>
                <w:sz w:val="18"/>
                <w:szCs w:val="18"/>
              </w:rPr>
              <w:t>Ansible Automation Controller</w:t>
            </w:r>
            <w:r>
              <w:rPr>
                <w:rFonts w:eastAsiaTheme="majorEastAsia" w:cs="Arial"/>
                <w:sz w:val="18"/>
                <w:szCs w:val="18"/>
              </w:rPr>
              <w:t>.</w:t>
            </w:r>
          </w:p>
        </w:tc>
        <w:tc>
          <w:tcPr>
            <w:tcW w:w="4245" w:type="dxa"/>
            <w:tcBorders>
              <w:top w:val="single" w:sz="4" w:space="0" w:color="auto"/>
              <w:left w:val="single" w:sz="4" w:space="0" w:color="auto"/>
            </w:tcBorders>
          </w:tcPr>
          <w:p w14:paraId="6863CBE4" w14:textId="37A38E95" w:rsidR="00B84A99" w:rsidRPr="00595EEC" w:rsidRDefault="00B84A99" w:rsidP="00B84A99">
            <w:pPr>
              <w:rPr>
                <w:rFonts w:eastAsiaTheme="majorEastAsia" w:cs="Arial"/>
                <w:sz w:val="18"/>
                <w:szCs w:val="18"/>
              </w:rPr>
            </w:pPr>
            <w:r w:rsidRPr="00595EEC">
              <w:rPr>
                <w:rFonts w:eastAsiaTheme="majorEastAsia" w:cs="Arial"/>
                <w:sz w:val="18"/>
                <w:szCs w:val="18"/>
              </w:rPr>
              <w:t>ky_ansible_towermasterSync-workflow.service</w:t>
            </w:r>
          </w:p>
        </w:tc>
      </w:tr>
    </w:tbl>
    <w:p w14:paraId="3AABF840" w14:textId="77777777" w:rsidR="003C72C5" w:rsidRPr="00595EEC" w:rsidRDefault="003C72C5" w:rsidP="003C72C5">
      <w:pPr>
        <w:widowControl/>
        <w:jc w:val="left"/>
        <w:rPr>
          <w:rFonts w:eastAsia="ＭＳ Ｐゴシック" w:cs="Arial"/>
          <w:szCs w:val="21"/>
        </w:rPr>
      </w:pPr>
    </w:p>
    <w:p w14:paraId="61F29ABD" w14:textId="6D47CDFC" w:rsidR="00595EEC" w:rsidRPr="00595EEC" w:rsidRDefault="00595EEC" w:rsidP="003C72C5">
      <w:pPr>
        <w:ind w:left="802" w:firstLine="38"/>
        <w:rPr>
          <w:rFonts w:eastAsia="ＭＳ Ｐゴシック" w:cs="Arial"/>
          <w:szCs w:val="21"/>
        </w:rPr>
      </w:pPr>
      <w:r w:rsidRPr="00595EEC">
        <w:rPr>
          <w:rFonts w:eastAsia="ＭＳ Ｐゴシック" w:cs="Arial"/>
          <w:szCs w:val="21"/>
        </w:rPr>
        <w:t>The target files are stored in “/usr/lib/system/system”.</w:t>
      </w:r>
    </w:p>
    <w:p w14:paraId="725F7A66" w14:textId="4091BA81" w:rsidR="003C72C5" w:rsidRPr="00595EEC" w:rsidRDefault="00595EEC" w:rsidP="003C72C5">
      <w:pPr>
        <w:ind w:left="802" w:firstLine="38"/>
        <w:rPr>
          <w:rFonts w:eastAsia="ＭＳ Ｐゴシック" w:cs="Arial"/>
          <w:szCs w:val="21"/>
        </w:rPr>
      </w:pPr>
      <w:r w:rsidRPr="00595EEC">
        <w:rPr>
          <w:rFonts w:eastAsia="ＭＳ Ｐゴシック" w:cs="Arial"/>
          <w:szCs w:val="21"/>
        </w:rPr>
        <w:t>The method to start/stop/restart process are as follows.</w:t>
      </w:r>
    </w:p>
    <w:p w14:paraId="57CBB9EC" w14:textId="77777777" w:rsidR="00595EEC" w:rsidRPr="00595EEC" w:rsidRDefault="00595EEC" w:rsidP="00595EEC">
      <w:pPr>
        <w:ind w:left="802" w:firstLine="38"/>
        <w:rPr>
          <w:rFonts w:eastAsia="ＭＳ Ｐゴシック" w:cs="Arial"/>
          <w:szCs w:val="21"/>
        </w:rPr>
      </w:pPr>
      <w:r w:rsidRPr="00595EEC">
        <w:rPr>
          <w:rFonts w:eastAsia="ＭＳ Ｐゴシック" w:cs="Arial"/>
          <w:szCs w:val="21"/>
        </w:rPr>
        <w:t>Please execute the command with root privilege.</w:t>
      </w:r>
    </w:p>
    <w:p w14:paraId="40B2390C" w14:textId="083AEE11" w:rsidR="00651601" w:rsidRDefault="00651601" w:rsidP="00595EEC">
      <w:pPr>
        <w:ind w:left="802" w:firstLine="8"/>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42ACE67E" w:rsidR="003C72C5" w:rsidRPr="004F7509" w:rsidRDefault="003C72C5" w:rsidP="000C42FC">
      <w:pPr>
        <w:pStyle w:val="aa"/>
        <w:numPr>
          <w:ilvl w:val="0"/>
          <w:numId w:val="52"/>
        </w:numPr>
        <w:ind w:leftChars="382" w:left="1162"/>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08204C" w:rsidRPr="0090405E" w:rsidRDefault="0008204C"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08204C" w:rsidRPr="0090405E" w:rsidRDefault="0008204C" w:rsidP="003C72C5">
                            <w:pPr>
                              <w:rPr>
                                <w:rFonts w:cs="Arial"/>
                                <w:color w:val="FFFFFF"/>
                              </w:rPr>
                            </w:pPr>
                          </w:p>
                          <w:p w14:paraId="3D473869" w14:textId="77777777" w:rsidR="0008204C" w:rsidRPr="0090405E" w:rsidRDefault="0008204C"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74"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qkhw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" fillcolor="#17375e" strokecolor="#17375e" strokeweight=".5pt">
                <v:textbox>
                  <w:txbxContent>
                    <w:p w14:paraId="7A2B821C" w14:textId="722B7177" w:rsidR="0008204C" w:rsidRPr="0090405E" w:rsidRDefault="0008204C"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08204C" w:rsidRPr="0090405E" w:rsidRDefault="0008204C" w:rsidP="003C72C5">
                      <w:pPr>
                        <w:rPr>
                          <w:rFonts w:cs="Arial"/>
                          <w:color w:val="FFFFFF"/>
                        </w:rPr>
                      </w:pPr>
                    </w:p>
                    <w:p w14:paraId="3D473869" w14:textId="77777777" w:rsidR="0008204C" w:rsidRPr="0090405E" w:rsidRDefault="0008204C" w:rsidP="003C72C5">
                      <w:pPr>
                        <w:rPr>
                          <w:rFonts w:cs="Arial"/>
                          <w:color w:val="FFFFFF"/>
                        </w:rPr>
                      </w:pPr>
                    </w:p>
                  </w:txbxContent>
                </v:textbox>
              </v:shape>
            </w:pict>
          </mc:Fallback>
        </mc:AlternateContent>
      </w:r>
      <w:r w:rsidR="00E93B0B">
        <w:rPr>
          <w:rFonts w:eastAsia="ＭＳ Ｐゴシック" w:cs="Times New Roman" w:hint="eastAsia"/>
          <w:szCs w:val="21"/>
        </w:rPr>
        <w:t>Start process</w:t>
      </w:r>
    </w:p>
    <w:p w14:paraId="056FE9C9" w14:textId="77777777" w:rsidR="003C72C5" w:rsidRPr="004F7509" w:rsidRDefault="003C72C5" w:rsidP="00E93B0B">
      <w:pPr>
        <w:ind w:leftChars="764" w:left="1604" w:firstLine="8"/>
        <w:rPr>
          <w:rFonts w:eastAsia="ＭＳ Ｐゴシック" w:cs="Times New Roman"/>
          <w:szCs w:val="21"/>
        </w:rPr>
      </w:pPr>
    </w:p>
    <w:p w14:paraId="31687FBD" w14:textId="77777777" w:rsidR="003C72C5" w:rsidRPr="004F7509" w:rsidRDefault="003C72C5" w:rsidP="00E93B0B">
      <w:pPr>
        <w:ind w:leftChars="764" w:left="1604" w:firstLine="8"/>
        <w:rPr>
          <w:rFonts w:eastAsia="ＭＳ Ｐゴシック" w:cs="Times New Roman"/>
          <w:szCs w:val="21"/>
        </w:rPr>
      </w:pPr>
    </w:p>
    <w:p w14:paraId="10F94696" w14:textId="77777777" w:rsidR="003C72C5" w:rsidRPr="004F7509" w:rsidRDefault="003C72C5" w:rsidP="00E93B0B">
      <w:pPr>
        <w:ind w:leftChars="764" w:left="1604" w:firstLine="8"/>
        <w:rPr>
          <w:rFonts w:eastAsia="ＭＳ Ｐゴシック" w:cs="Times New Roman"/>
          <w:szCs w:val="21"/>
        </w:rPr>
      </w:pPr>
    </w:p>
    <w:p w14:paraId="4615A290" w14:textId="000ADE3F" w:rsidR="003C72C5" w:rsidRPr="004F7509" w:rsidRDefault="00E93B0B" w:rsidP="000C42FC">
      <w:pPr>
        <w:pStyle w:val="aa"/>
        <w:numPr>
          <w:ilvl w:val="0"/>
          <w:numId w:val="34"/>
        </w:numPr>
        <w:ind w:leftChars="382" w:left="1162"/>
        <w:rPr>
          <w:rFonts w:eastAsia="ＭＳ Ｐゴシック" w:cs="Times New Roman"/>
          <w:szCs w:val="21"/>
        </w:rPr>
      </w:pPr>
      <w:r>
        <w:rPr>
          <w:rFonts w:eastAsia="ＭＳ Ｐゴシック" w:cs="Times New Roman" w:hint="eastAsia"/>
          <w:szCs w:val="21"/>
        </w:rPr>
        <w:t>S</w:t>
      </w:r>
      <w:r>
        <w:rPr>
          <w:rFonts w:eastAsia="ＭＳ Ｐゴシック" w:cs="Times New Roman"/>
          <w:szCs w:val="21"/>
        </w:rPr>
        <w:t>top process</w:t>
      </w:r>
    </w:p>
    <w:p w14:paraId="470A3F63" w14:textId="77777777" w:rsidR="003C72C5" w:rsidRPr="004F7509" w:rsidRDefault="003C72C5" w:rsidP="00E93B0B">
      <w:pPr>
        <w:ind w:leftChars="764" w:left="1604"/>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08204C" w:rsidRPr="0090405E" w:rsidRDefault="0008204C"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08204C" w:rsidRPr="0090405E" w:rsidRDefault="0008204C" w:rsidP="003C72C5">
                            <w:pPr>
                              <w:rPr>
                                <w:rFonts w:cs="Arial"/>
                                <w:color w:val="FFFFFF"/>
                              </w:rPr>
                            </w:pPr>
                          </w:p>
                          <w:p w14:paraId="5028E842" w14:textId="77777777" w:rsidR="0008204C" w:rsidRPr="0090405E" w:rsidRDefault="0008204C"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75"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3/hgIAABU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Fkf&#10;zf+GAgAAFQ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08204C" w:rsidRPr="0090405E" w:rsidRDefault="0008204C"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08204C" w:rsidRPr="0090405E" w:rsidRDefault="0008204C" w:rsidP="003C72C5">
                      <w:pPr>
                        <w:rPr>
                          <w:rFonts w:cs="Arial"/>
                          <w:color w:val="FFFFFF"/>
                        </w:rPr>
                      </w:pPr>
                    </w:p>
                    <w:p w14:paraId="5028E842" w14:textId="77777777" w:rsidR="0008204C" w:rsidRPr="0090405E" w:rsidRDefault="0008204C" w:rsidP="003C72C5">
                      <w:pPr>
                        <w:rPr>
                          <w:rFonts w:cs="Arial"/>
                          <w:color w:val="FFFFFF"/>
                        </w:rPr>
                      </w:pPr>
                    </w:p>
                  </w:txbxContent>
                </v:textbox>
              </v:shape>
            </w:pict>
          </mc:Fallback>
        </mc:AlternateContent>
      </w:r>
    </w:p>
    <w:p w14:paraId="6F2E80F8" w14:textId="77777777" w:rsidR="003C72C5" w:rsidRPr="004F7509" w:rsidRDefault="003C72C5" w:rsidP="00E93B0B">
      <w:pPr>
        <w:ind w:leftChars="764" w:left="1604"/>
        <w:rPr>
          <w:rFonts w:eastAsia="ＭＳ Ｐゴシック" w:cs="Times New Roman"/>
          <w:szCs w:val="21"/>
        </w:rPr>
      </w:pPr>
    </w:p>
    <w:p w14:paraId="66169949" w14:textId="77777777" w:rsidR="003C72C5" w:rsidRPr="004F7509" w:rsidRDefault="003C72C5" w:rsidP="00E93B0B">
      <w:pPr>
        <w:ind w:leftChars="764" w:left="1604" w:firstLine="8"/>
        <w:rPr>
          <w:rFonts w:eastAsia="ＭＳ Ｐゴシック" w:cs="Times New Roman"/>
          <w:szCs w:val="21"/>
        </w:rPr>
      </w:pPr>
    </w:p>
    <w:p w14:paraId="0C0374A4" w14:textId="6FA8ED74" w:rsidR="003C72C5" w:rsidRPr="004F7509" w:rsidRDefault="00E93B0B" w:rsidP="000C42FC">
      <w:pPr>
        <w:pStyle w:val="aa"/>
        <w:numPr>
          <w:ilvl w:val="0"/>
          <w:numId w:val="34"/>
        </w:numPr>
        <w:ind w:leftChars="382" w:left="1162"/>
        <w:rPr>
          <w:rFonts w:eastAsia="ＭＳ Ｐゴシック" w:cs="Times New Roman"/>
        </w:rPr>
      </w:pPr>
      <w:r>
        <w:rPr>
          <w:rFonts w:eastAsia="ＭＳ Ｐゴシック" w:cs="Times New Roman" w:hint="eastAsia"/>
        </w:rPr>
        <w:t>R</w:t>
      </w:r>
      <w:r>
        <w:rPr>
          <w:rFonts w:eastAsia="ＭＳ Ｐゴシック" w:cs="Times New Roman"/>
        </w:rPr>
        <w:t>estart process</w:t>
      </w:r>
    </w:p>
    <w:p w14:paraId="7B9E795D" w14:textId="77777777" w:rsidR="003C72C5" w:rsidRPr="004F7509" w:rsidRDefault="003C72C5" w:rsidP="00E93B0B">
      <w:pPr>
        <w:ind w:leftChars="1146" w:left="2407"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08204C" w:rsidRPr="0090405E" w:rsidRDefault="0008204C"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76"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ps0hw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AH&#10;5ps0hwIAABUFAAAOAAAAAAAAAAAAAAAAAC4CAABkcnMvZTJvRG9jLnhtbFBLAQItABQABgAIAAAA&#10;IQDS+h6p3AAAAAgBAAAPAAAAAAAAAAAAAAAAAOEEAABkcnMvZG93bnJldi54bWxQSwUGAAAAAAQA&#10;BADzAAAA6gUAAAAA&#10;" fillcolor="#17375e" strokecolor="#17375e" strokeweight=".5pt">
                <v:textbox>
                  <w:txbxContent>
                    <w:p w14:paraId="0BFD2A75" w14:textId="753726C5" w:rsidR="0008204C" w:rsidRPr="0090405E" w:rsidRDefault="0008204C"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v:textbox>
              </v:shape>
            </w:pict>
          </mc:Fallback>
        </mc:AlternateContent>
      </w:r>
    </w:p>
    <w:p w14:paraId="09A2D10F" w14:textId="77777777" w:rsidR="003C72C5" w:rsidRPr="004F7509" w:rsidRDefault="003C72C5" w:rsidP="00E93B0B">
      <w:pPr>
        <w:ind w:leftChars="553" w:left="1161"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3ECD1687" w:rsidR="003C72C5" w:rsidRPr="004F7509" w:rsidRDefault="00E93B0B" w:rsidP="003C72C5">
      <w:pPr>
        <w:ind w:left="802" w:firstLine="8"/>
        <w:rPr>
          <w:rFonts w:eastAsia="ＭＳ Ｐゴシック" w:cs="Times New Roman"/>
          <w:szCs w:val="21"/>
        </w:rPr>
      </w:pPr>
      <w:r>
        <w:t>Please</w:t>
      </w:r>
      <w:r w:rsidRPr="005A4695">
        <w:t xml:space="preserve"> substitute each tar</w:t>
      </w:r>
      <w:r w:rsidR="0039578A">
        <w:t>get file name to start/stop/</w:t>
      </w:r>
      <w:r w:rsidRPr="005A4695">
        <w:t>restart the process.</w:t>
      </w:r>
    </w:p>
    <w:p w14:paraId="7EBF944C" w14:textId="31D7AFEF" w:rsidR="003C72C5" w:rsidRPr="00651601" w:rsidRDefault="003C72C5" w:rsidP="003C72C5">
      <w:pPr>
        <w:widowControl/>
        <w:jc w:val="left"/>
      </w:pPr>
    </w:p>
    <w:p w14:paraId="7FE2B21E" w14:textId="59301AD1" w:rsidR="008E48A7" w:rsidRPr="008E48A7" w:rsidRDefault="00E71825" w:rsidP="00747853">
      <w:pPr>
        <w:pStyle w:val="20"/>
      </w:pPr>
      <w:bookmarkStart w:id="272" w:name="_Ref31985337"/>
      <w:bookmarkStart w:id="273" w:name="_Toc105605742"/>
      <w:r>
        <w:rPr>
          <w:rFonts w:hint="eastAsia"/>
        </w:rPr>
        <w:t>A</w:t>
      </w:r>
      <w:r>
        <w:t>bout the maintenance method</w:t>
      </w:r>
      <w:bookmarkEnd w:id="272"/>
      <w:bookmarkEnd w:id="273"/>
    </w:p>
    <w:p w14:paraId="569AAF98"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Pr>
          <w:rFonts w:eastAsia="ＭＳ Ｐゴシック" w:cs="Times New Roman"/>
          <w:szCs w:val="21"/>
        </w:rPr>
        <w:t xml:space="preserve"> </w:t>
      </w:r>
      <w:r w:rsidRPr="00410D19">
        <w:rPr>
          <w:rFonts w:eastAsia="ＭＳ Ｐゴシック" w:cs="Times New Roman" w:hint="eastAsia"/>
        </w:rPr>
        <w:t>NORMAL</w:t>
      </w:r>
      <w:r w:rsidRPr="00410D19">
        <w:rPr>
          <w:rFonts w:eastAsia="ＭＳ Ｐゴシック" w:cs="Times New Roman"/>
        </w:rPr>
        <w:t xml:space="preserve"> </w:t>
      </w:r>
      <w:r>
        <w:rPr>
          <w:rFonts w:eastAsia="ＭＳ Ｐゴシック" w:cs="Times New Roman"/>
        </w:rPr>
        <w:t>level</w:t>
      </w:r>
    </w:p>
    <w:p w14:paraId="074F3AF4" w14:textId="77777777" w:rsidR="00E93B0B" w:rsidRPr="00410D19" w:rsidRDefault="00E93B0B" w:rsidP="00E93B0B">
      <w:pPr>
        <w:pStyle w:val="aa"/>
        <w:ind w:leftChars="271" w:left="569"/>
        <w:rPr>
          <w:rFonts w:eastAsia="ＭＳ Ｐゴシック" w:cs="Times New Roman"/>
          <w:szCs w:val="21"/>
        </w:rPr>
      </w:pP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“DEBUG” to “NORMAL”.</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u w:val="single"/>
        </w:rPr>
        <w:t xml:space="preserve"> &lt;</w:t>
      </w:r>
      <w:r>
        <w:rPr>
          <w:rFonts w:eastAsia="ＭＳ Ｐゴシック" w:cs="Times New Roman" w:hint="eastAsia"/>
          <w:u w:val="single"/>
        </w:rPr>
        <w:t>insallation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0595693A" w14:textId="77777777" w:rsidR="00E93B0B" w:rsidRPr="00C82A6B" w:rsidRDefault="00E93B0B" w:rsidP="00E93B0B">
      <w:pPr>
        <w:rPr>
          <w:rFonts w:eastAsia="ＭＳ Ｐゴシック" w:cs="Times New Roman"/>
          <w:szCs w:val="21"/>
        </w:rPr>
      </w:pPr>
    </w:p>
    <w:p w14:paraId="4FF28D97"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sidRPr="00410D19">
        <w:rPr>
          <w:rFonts w:eastAsia="ＭＳ Ｐゴシック" w:cs="Times New Roman"/>
          <w:szCs w:val="21"/>
        </w:rPr>
        <w:t xml:space="preserve"> </w:t>
      </w:r>
      <w:r>
        <w:rPr>
          <w:rFonts w:eastAsia="ＭＳ Ｐゴシック" w:cs="Times New Roman"/>
        </w:rPr>
        <w:t>DEBUG</w:t>
      </w:r>
      <w:r w:rsidRPr="00410D19">
        <w:rPr>
          <w:rFonts w:eastAsia="ＭＳ Ｐゴシック" w:cs="Times New Roman"/>
        </w:rPr>
        <w:t xml:space="preserve"> level</w:t>
      </w:r>
      <w:r w:rsidRPr="00410D19">
        <w:rPr>
          <w:rFonts w:eastAsia="ＭＳ Ｐゴシック" w:cs="Times New Roman"/>
        </w:rPr>
        <w:br/>
      </w: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“NORMAL” to “DEBUG”.</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rPr>
        <w:t xml:space="preserve"> </w:t>
      </w:r>
      <w:r w:rsidRPr="00410D19">
        <w:rPr>
          <w:rFonts w:eastAsia="ＭＳ Ｐゴシック" w:cs="Times New Roman" w:hint="eastAsia"/>
          <w:u w:val="single"/>
        </w:rPr>
        <w:t>&lt;</w:t>
      </w:r>
      <w:r>
        <w:rPr>
          <w:rFonts w:eastAsia="ＭＳ Ｐゴシック" w:cs="Times New Roman" w:hint="eastAsia"/>
          <w:u w:val="single"/>
        </w:rPr>
        <w:t>ins</w:t>
      </w:r>
      <w:r>
        <w:rPr>
          <w:rFonts w:eastAsia="ＭＳ Ｐゴシック" w:cs="Times New Roman"/>
          <w:u w:val="single"/>
        </w:rPr>
        <w:t>t</w:t>
      </w:r>
      <w:r>
        <w:rPr>
          <w:rFonts w:eastAsia="ＭＳ Ｐゴシック" w:cs="Times New Roman" w:hint="eastAsia"/>
          <w:u w:val="single"/>
        </w:rPr>
        <w:t>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4C228560" w14:textId="77777777" w:rsidR="008E48A7" w:rsidRPr="00E93B0B" w:rsidRDefault="008E48A7" w:rsidP="008E48A7">
      <w:pPr>
        <w:ind w:leftChars="100" w:left="210"/>
        <w:rPr>
          <w:rFonts w:eastAsia="ＭＳ Ｐゴシック" w:cs="Times New Roman"/>
          <w:szCs w:val="21"/>
        </w:rPr>
      </w:pPr>
    </w:p>
    <w:p w14:paraId="63638D30" w14:textId="23E9FA94" w:rsidR="008E48A7" w:rsidRPr="001861E0" w:rsidRDefault="008E48A7" w:rsidP="000C42FC">
      <w:pPr>
        <w:pStyle w:val="aa"/>
        <w:numPr>
          <w:ilvl w:val="0"/>
          <w:numId w:val="58"/>
        </w:numPr>
        <w:ind w:leftChars="100" w:left="570"/>
        <w:rPr>
          <w:rFonts w:eastAsia="ＭＳ Ｐゴシック" w:cs="Times New Roman"/>
          <w:szCs w:val="21"/>
        </w:rPr>
      </w:pPr>
      <w:r w:rsidRPr="001861E0">
        <w:rPr>
          <w:rFonts w:eastAsia="ＭＳ Ｐゴシック" w:cs="Times New Roman" w:hint="eastAsia"/>
          <w:szCs w:val="21"/>
        </w:rPr>
        <w:t xml:space="preserve"> </w:t>
      </w:r>
      <w:r w:rsidR="005A2F19" w:rsidRPr="001861E0">
        <w:rPr>
          <w:rFonts w:eastAsia="ＭＳ Ｐゴシック" w:cs="Times New Roman"/>
          <w:szCs w:val="21"/>
        </w:rPr>
        <w:t>Change the startup cycle</w:t>
      </w:r>
    </w:p>
    <w:p w14:paraId="586988B5" w14:textId="2B843EE2" w:rsidR="001861E0" w:rsidRPr="001861E0" w:rsidRDefault="001861E0" w:rsidP="001861E0">
      <w:pPr>
        <w:ind w:firstLine="570"/>
        <w:rPr>
          <w:rFonts w:eastAsia="ＭＳ Ｐゴシック" w:cs="Times New Roman"/>
          <w:szCs w:val="21"/>
        </w:rPr>
      </w:pPr>
      <w:r w:rsidRPr="001861E0">
        <w:rPr>
          <w:rFonts w:eastAsia="ＭＳ Ｐゴシック" w:cs="Times New Roman" w:hint="eastAsia"/>
          <w:szCs w:val="21"/>
        </w:rPr>
        <w:t>Change the 5</w:t>
      </w:r>
      <w:r w:rsidRPr="001861E0">
        <w:rPr>
          <w:rFonts w:eastAsia="ＭＳ Ｐゴシック" w:cs="Times New Roman" w:hint="eastAsia"/>
          <w:szCs w:val="21"/>
          <w:vertAlign w:val="superscript"/>
        </w:rPr>
        <w:t>th</w:t>
      </w:r>
      <w:r w:rsidRPr="001861E0">
        <w:rPr>
          <w:rFonts w:eastAsia="ＭＳ Ｐゴシック" w:cs="Times New Roman" w:hint="eastAsia"/>
          <w:szCs w:val="21"/>
        </w:rPr>
        <w:t xml:space="preserve"> </w:t>
      </w:r>
      <w:r w:rsidRPr="001861E0">
        <w:rPr>
          <w:rFonts w:eastAsia="ＭＳ Ｐゴシック" w:cs="Times New Roman"/>
          <w:szCs w:val="21"/>
        </w:rPr>
        <w:t>parameter of ExecStart in each target file. (Unit: second)</w:t>
      </w:r>
    </w:p>
    <w:p w14:paraId="7D2C580E" w14:textId="725CB0DC" w:rsidR="008E48A7" w:rsidRPr="008E48A7" w:rsidRDefault="001861E0" w:rsidP="001861E0">
      <w:pPr>
        <w:ind w:firstLine="570"/>
        <w:rPr>
          <w:rFonts w:eastAsia="ＭＳ Ｐゴシック" w:cs="Times New Roman"/>
          <w:szCs w:val="21"/>
        </w:rPr>
      </w:pPr>
      <w:r>
        <w:rPr>
          <w:rFonts w:eastAsia="ＭＳ Ｐゴシック" w:cs="Times New Roman"/>
          <w:szCs w:val="21"/>
        </w:rPr>
        <w:t>Please use the default value of startup cycle excluding exceptions.</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08204C" w:rsidRPr="00923380" w:rsidRDefault="0008204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77"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B1kGIY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08204C" w:rsidRPr="00923380" w:rsidRDefault="0008204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52B185AA" w14:textId="77777777" w:rsidR="001861E0" w:rsidRPr="004F7509" w:rsidRDefault="001861E0" w:rsidP="001861E0">
      <w:pPr>
        <w:ind w:firstLine="210"/>
        <w:rPr>
          <w:rFonts w:eastAsia="ＭＳ Ｐゴシック" w:cs="Times New Roman"/>
          <w:szCs w:val="21"/>
        </w:rPr>
      </w:pPr>
      <w:r>
        <w:rPr>
          <w:rFonts w:eastAsia="ＭＳ Ｐゴシック" w:cs="Times New Roman" w:hint="eastAsia"/>
          <w:szCs w:val="21"/>
        </w:rPr>
        <w:t xml:space="preserve">After </w:t>
      </w:r>
      <w:r>
        <w:rPr>
          <w:rFonts w:eastAsia="ＭＳ Ｐゴシック" w:cs="Times New Roman"/>
          <w:szCs w:val="21"/>
        </w:rPr>
        <w:t>rewriting the file</w:t>
      </w:r>
      <w:r>
        <w:rPr>
          <w:rFonts w:eastAsia="ＭＳ Ｐゴシック" w:cs="Times New Roman" w:hint="eastAsia"/>
          <w:szCs w:val="21"/>
        </w:rPr>
        <w:t>,</w:t>
      </w:r>
      <w:r w:rsidRPr="005A4695">
        <w:rPr>
          <w:rFonts w:eastAsia="ＭＳ Ｐゴシック" w:cs="Times New Roman" w:hint="eastAsia"/>
          <w:b/>
          <w:szCs w:val="21"/>
          <w:u w:val="single"/>
        </w:rPr>
        <w:t xml:space="preserve"> </w:t>
      </w:r>
      <w:r w:rsidRPr="005A4695">
        <w:rPr>
          <w:rFonts w:eastAsia="ＭＳ Ｐゴシック" w:cs="Times New Roman"/>
          <w:b/>
          <w:szCs w:val="21"/>
          <w:u w:val="single"/>
        </w:rPr>
        <w:t>t</w:t>
      </w:r>
      <w:r w:rsidRPr="005A4695">
        <w:rPr>
          <w:rFonts w:eastAsia="ＭＳ Ｐゴシック" w:cs="Times New Roman" w:hint="eastAsia"/>
          <w:b/>
          <w:szCs w:val="21"/>
          <w:u w:val="single"/>
        </w:rPr>
        <w:t>he change takes effect after restarting the process</w:t>
      </w:r>
      <w:r w:rsidRPr="005A4695">
        <w:rPr>
          <w:rFonts w:eastAsia="ＭＳ Ｐゴシック" w:cs="Times New Roman"/>
          <w:b/>
          <w:szCs w:val="21"/>
          <w:u w:val="single"/>
        </w:rPr>
        <w:t>.</w:t>
      </w:r>
      <w:r>
        <w:rPr>
          <w:rFonts w:eastAsia="ＭＳ Ｐゴシック" w:cs="Times New Roman" w:hint="eastAsia"/>
          <w:szCs w:val="21"/>
        </w:rPr>
        <w:t xml:space="preserve"> </w:t>
      </w:r>
    </w:p>
    <w:p w14:paraId="7F61A139" w14:textId="77777777" w:rsidR="001861E0" w:rsidRPr="00CA327C" w:rsidRDefault="001861E0" w:rsidP="001861E0">
      <w:pPr>
        <w:rPr>
          <w:rFonts w:eastAsia="ＭＳ Ｐゴシック" w:cs="Times New Roman"/>
          <w:b/>
          <w:szCs w:val="21"/>
          <w:u w:val="single"/>
        </w:rPr>
      </w:pPr>
    </w:p>
    <w:p w14:paraId="6ACB255D" w14:textId="58CA20FF" w:rsidR="003C72C5" w:rsidRDefault="001861E0" w:rsidP="001861E0">
      <w:pPr>
        <w:ind w:firstLineChars="100" w:firstLine="210"/>
        <w:rPr>
          <w:rFonts w:eastAsia="ＭＳ Ｐゴシック" w:cs="Times New Roman"/>
          <w:color w:val="000000"/>
          <w:szCs w:val="21"/>
        </w:rPr>
      </w:pPr>
      <w:r>
        <w:rPr>
          <w:rFonts w:eastAsia="ＭＳ Ｐゴシック" w:cs="Times New Roman" w:hint="eastAsia"/>
          <w:szCs w:val="21"/>
        </w:rPr>
        <w:t>L</w:t>
      </w:r>
      <w:r>
        <w:rPr>
          <w:rFonts w:eastAsia="ＭＳ Ｐゴシック" w:cs="Times New Roman"/>
          <w:szCs w:val="21"/>
        </w:rPr>
        <w:t>og file output destinaton</w:t>
      </w:r>
      <w:r>
        <w:rPr>
          <w:rFonts w:eastAsia="ＭＳ Ｐゴシック" w:cs="Times New Roman" w:hint="eastAsia"/>
          <w:szCs w:val="21"/>
        </w:rPr>
        <w:t>：</w:t>
      </w:r>
      <w:r>
        <w:rPr>
          <w:rFonts w:eastAsia="ＭＳ Ｐゴシック" w:cs="Times New Roman" w:hint="eastAsia"/>
          <w:szCs w:val="21"/>
        </w:rPr>
        <w:t xml:space="preserve"> </w:t>
      </w:r>
      <w:r w:rsidRPr="00D50F43">
        <w:rPr>
          <w:rFonts w:eastAsia="ＭＳ Ｐゴシック" w:cs="Times New Roman" w:hint="eastAsia"/>
          <w:szCs w:val="21"/>
          <w:u w:val="single"/>
        </w:rPr>
        <w:t>&lt;</w:t>
      </w:r>
      <w:r>
        <w:rPr>
          <w:rFonts w:eastAsia="ＭＳ Ｐゴシック" w:cs="Times New Roman" w:hint="eastAsia"/>
          <w:szCs w:val="21"/>
          <w:u w:val="single"/>
        </w:rPr>
        <w:t>i</w:t>
      </w:r>
      <w:r>
        <w:rPr>
          <w:rFonts w:eastAsia="ＭＳ Ｐゴシック" w:cs="Times New Roman"/>
          <w:szCs w:val="21"/>
          <w:u w:val="single"/>
        </w:rPr>
        <w:t>nstallation directory</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74" w:name="_起動周期の変更"/>
      <w:bookmarkEnd w:id="274"/>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5D98D78E" w14:textId="4D28AC6C" w:rsidR="009F3A1C" w:rsidRPr="00CE0420" w:rsidRDefault="003E4C2D" w:rsidP="003C78D8">
      <w:pPr>
        <w:widowControl/>
        <w:jc w:val="left"/>
      </w:pPr>
      <w:r>
        <w:br w:type="page"/>
      </w:r>
      <w:bookmarkStart w:id="275" w:name="_Toc435436198"/>
      <w:bookmarkStart w:id="276" w:name="_Ref449347418"/>
      <w:bookmarkStart w:id="277" w:name="_Ref449347425"/>
    </w:p>
    <w:p w14:paraId="1B2956FB" w14:textId="3A821DFD" w:rsidR="00AF734C" w:rsidRPr="00AB49DD" w:rsidRDefault="00064909" w:rsidP="00595EEC">
      <w:pPr>
        <w:pStyle w:val="1"/>
      </w:pPr>
      <w:bookmarkStart w:id="278" w:name="_Toc105605743"/>
      <w:bookmarkEnd w:id="275"/>
      <w:bookmarkEnd w:id="276"/>
      <w:bookmarkEnd w:id="277"/>
      <w:r>
        <w:rPr>
          <w:rFonts w:hint="eastAsia"/>
        </w:rPr>
        <w:lastRenderedPageBreak/>
        <w:t>A</w:t>
      </w:r>
      <w:r>
        <w:t>ppendix</w:t>
      </w:r>
      <w:bookmarkEnd w:id="278"/>
    </w:p>
    <w:p w14:paraId="795054FF" w14:textId="74283A26" w:rsidR="00A52D7E" w:rsidRPr="00A52D7E" w:rsidRDefault="00CB488A" w:rsidP="00747853">
      <w:pPr>
        <w:pStyle w:val="20"/>
      </w:pPr>
      <w:bookmarkStart w:id="279" w:name="_Ref32246881"/>
      <w:bookmarkStart w:id="280" w:name="_Toc105605744"/>
      <w:r w:rsidRPr="00CB488A">
        <w:t>The linkage between the input data used during Ansible execution and ITA menu</w:t>
      </w:r>
      <w:bookmarkEnd w:id="279"/>
      <w:bookmarkEnd w:id="280"/>
    </w:p>
    <w:p w14:paraId="3DD6A397" w14:textId="459EE508" w:rsidR="008C0338" w:rsidRDefault="00064909" w:rsidP="008C0338">
      <w:r w:rsidRPr="00064909">
        <w:t>Extract information from each ITA menu and create the "input data" that is required for Ansible execution</w:t>
      </w:r>
      <w:r>
        <w:t xml:space="preserve">.At that time, the password in device list menu is encrypted. </w:t>
      </w:r>
      <w:r w:rsidR="008C0338">
        <w:rPr>
          <w:rFonts w:hint="eastAsia"/>
        </w:rPr>
        <w:t>Ansible</w:t>
      </w:r>
      <w:r w:rsidR="008C0338">
        <w:t>-Legacy</w:t>
      </w:r>
      <w:r>
        <w:t xml:space="preserve"> and </w:t>
      </w:r>
      <w:r w:rsidR="008C0338">
        <w:rPr>
          <w:rFonts w:hint="eastAsia"/>
        </w:rPr>
        <w:t>Ansible</w:t>
      </w:r>
      <w:r w:rsidR="008C0338">
        <w:t>-</w:t>
      </w:r>
      <w:r w:rsidR="008C0338">
        <w:rPr>
          <w:rFonts w:hint="eastAsia"/>
        </w:rPr>
        <w:t>LegacyRole</w:t>
      </w:r>
      <w:r>
        <w:rPr>
          <w:rFonts w:hint="eastAsia"/>
        </w:rPr>
        <w:t xml:space="preserve"> encrypts with </w:t>
      </w:r>
      <w:r w:rsidR="008C0338">
        <w:rPr>
          <w:rFonts w:hint="eastAsia"/>
        </w:rPr>
        <w:t>ansible-vault</w:t>
      </w:r>
      <w:r>
        <w:t xml:space="preserve">, while </w:t>
      </w:r>
      <w:r w:rsidR="008C0338">
        <w:rPr>
          <w:rFonts w:hint="eastAsia"/>
        </w:rPr>
        <w:t>pioneer</w:t>
      </w:r>
      <w:r>
        <w:t xml:space="preserve"> encryptes with the original method of ITA.</w:t>
      </w:r>
    </w:p>
    <w:p w14:paraId="734205D1" w14:textId="0B9FAA9E" w:rsidR="00064909" w:rsidRDefault="00064909" w:rsidP="00064909">
      <w:r w:rsidRPr="00064909">
        <w:t>The "Input data" can be downloaded from "</w:t>
      </w:r>
      <w:r w:rsidR="00AA21CF">
        <w:rPr>
          <w:u w:val="single"/>
        </w:rPr>
        <w:t>5.3.12</w:t>
      </w:r>
      <w:r w:rsidRPr="00064909">
        <w:rPr>
          <w:u w:val="single"/>
        </w:rPr>
        <w:t xml:space="preserve"> </w:t>
      </w:r>
      <w:r w:rsidRPr="00064909">
        <w:rPr>
          <w:u w:val="single"/>
        </w:rPr>
        <w:fldChar w:fldCharType="begin"/>
      </w:r>
      <w:r w:rsidRPr="00064909">
        <w:rPr>
          <w:u w:val="single"/>
        </w:rPr>
        <w:instrText xml:space="preserve"> REF _Ref31968851 \h </w:instrText>
      </w:r>
      <w:r w:rsidRPr="00064909">
        <w:rPr>
          <w:u w:val="single"/>
        </w:rPr>
      </w:r>
      <w:r w:rsidRPr="00064909">
        <w:rPr>
          <w:u w:val="single"/>
        </w:rPr>
        <w:fldChar w:fldCharType="separate"/>
      </w:r>
      <w:r w:rsidR="0008204C">
        <w:t>Check operation status</w:t>
      </w:r>
      <w:r w:rsidRPr="00064909">
        <w:rPr>
          <w:u w:val="single"/>
        </w:rPr>
        <w:fldChar w:fldCharType="end"/>
      </w:r>
      <w:r w:rsidRPr="00064909">
        <w:t>" in ZIP format</w:t>
      </w:r>
      <w:r>
        <w:t>. Executing the following command in Ansible directly is also possible.</w:t>
      </w:r>
    </w:p>
    <w:p w14:paraId="5793DD07" w14:textId="1FC7BFEB" w:rsidR="008C0338" w:rsidRDefault="008C0338" w:rsidP="008C0338"/>
    <w:p w14:paraId="0EE50A02" w14:textId="641F487B" w:rsidR="000A5EFA" w:rsidRPr="00191C62" w:rsidRDefault="000A5EFA" w:rsidP="00426220"/>
    <w:p w14:paraId="1F2C8E7F" w14:textId="77777777" w:rsidR="000A5EFA" w:rsidRDefault="000A5EFA">
      <w:pPr>
        <w:widowControl/>
        <w:jc w:val="left"/>
      </w:pPr>
      <w:r>
        <w:br w:type="page"/>
      </w:r>
    </w:p>
    <w:p w14:paraId="33FF2BCB" w14:textId="00473FE4" w:rsidR="00426220" w:rsidRDefault="00723B04" w:rsidP="00426220">
      <w:r w:rsidRPr="00723B04">
        <w:lastRenderedPageBreak/>
        <w:t>The relationship between various data and the ITA menu is as follows.</w:t>
      </w:r>
    </w:p>
    <w:p w14:paraId="63C43389" w14:textId="77777777" w:rsidR="00426220" w:rsidRPr="00426220" w:rsidRDefault="00426220" w:rsidP="00426220"/>
    <w:p w14:paraId="62FB0B7A" w14:textId="3B9B91FA" w:rsidR="00426220" w:rsidRDefault="00426220" w:rsidP="00555B3C">
      <w:pPr>
        <w:pStyle w:val="30"/>
      </w:pPr>
      <w:bookmarkStart w:id="281" w:name="_Toc105605745"/>
      <w:r w:rsidRPr="00426220">
        <w:t>Ansible-Legacy</w:t>
      </w:r>
      <w:r w:rsidR="00723B04">
        <w:rPr>
          <w:rFonts w:hint="eastAsia"/>
        </w:rPr>
        <w:t xml:space="preserve"> input data</w:t>
      </w:r>
      <w:bookmarkEnd w:id="281"/>
    </w:p>
    <w:p w14:paraId="6CD32A39" w14:textId="142E419D" w:rsidR="005E10C0" w:rsidRPr="005E10C0" w:rsidRDefault="005E10C0" w:rsidP="005E10C0">
      <w:r>
        <w:rPr>
          <w:rFonts w:hint="eastAsia"/>
        </w:rPr>
        <w:t>【</w:t>
      </w:r>
      <w:r w:rsidR="00723B04">
        <w:rPr>
          <w:rFonts w:hint="eastAsia"/>
        </w:rPr>
        <w:t>P</w:t>
      </w:r>
      <w:r w:rsidR="00723B04">
        <w:t>arent directory</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146"/>
        <w:gridCol w:w="1879"/>
        <w:gridCol w:w="2232"/>
        <w:gridCol w:w="2974"/>
      </w:tblGrid>
      <w:tr w:rsidR="004A646D" w14:paraId="2AE97E33" w14:textId="72960ED7" w:rsidTr="00134662">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7DBB5"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146" w:type="dxa"/>
          </w:tcPr>
          <w:p w14:paraId="2C72C658" w14:textId="77777777" w:rsidR="004A646D" w:rsidRDefault="004A646D" w:rsidP="00426220"/>
        </w:tc>
        <w:tc>
          <w:tcPr>
            <w:tcW w:w="1879"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B32CC">
            <w:pPr>
              <w:jc w:val="left"/>
            </w:pPr>
          </w:p>
        </w:tc>
      </w:tr>
      <w:tr w:rsidR="004A646D" w14:paraId="0584D08B" w14:textId="60062096" w:rsidTr="00134662">
        <w:tc>
          <w:tcPr>
            <w:tcW w:w="406" w:type="dxa"/>
          </w:tcPr>
          <w:p w14:paraId="5A9B3CDF" w14:textId="3ABB5CB9" w:rsidR="004A646D" w:rsidRPr="003C4AFA" w:rsidRDefault="003C4AFA" w:rsidP="00426220">
            <w:pPr>
              <w:rPr>
                <w:b/>
              </w:rPr>
            </w:pPr>
            <w:r>
              <w:rPr>
                <w:rFonts w:hint="eastAsia"/>
                <w:b/>
              </w:rPr>
              <w:t>―</w:t>
            </w:r>
          </w:p>
        </w:tc>
        <w:tc>
          <w:tcPr>
            <w:tcW w:w="2146" w:type="dxa"/>
          </w:tcPr>
          <w:p w14:paraId="107B28C2" w14:textId="2AA0B45D" w:rsidR="004A646D" w:rsidRDefault="004A646D" w:rsidP="00426220">
            <w:r w:rsidRPr="004A646D">
              <w:t>child_playbooks</w:t>
            </w:r>
          </w:p>
        </w:tc>
        <w:tc>
          <w:tcPr>
            <w:tcW w:w="7085" w:type="dxa"/>
            <w:gridSpan w:val="3"/>
          </w:tcPr>
          <w:p w14:paraId="661D08A3" w14:textId="50004D8E" w:rsidR="004A646D" w:rsidRDefault="00723B04" w:rsidP="004B32CC">
            <w:pPr>
              <w:jc w:val="left"/>
            </w:pPr>
            <w:r w:rsidRPr="00723B04">
              <w:t>The directory containing user created Playbooks</w:t>
            </w:r>
            <w:r w:rsidR="000347F1">
              <w:t>.</w:t>
            </w:r>
          </w:p>
        </w:tc>
      </w:tr>
      <w:tr w:rsidR="00062207" w14:paraId="433B8C95" w14:textId="77777777" w:rsidTr="00134662">
        <w:tc>
          <w:tcPr>
            <w:tcW w:w="406" w:type="dxa"/>
          </w:tcPr>
          <w:p w14:paraId="7FBACB37" w14:textId="77777777" w:rsidR="00062207" w:rsidRDefault="00062207" w:rsidP="00426220">
            <w:pPr>
              <w:rPr>
                <w:b/>
              </w:rPr>
            </w:pPr>
          </w:p>
        </w:tc>
        <w:tc>
          <w:tcPr>
            <w:tcW w:w="2146"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34D4C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7085" w:type="dxa"/>
            <w:gridSpan w:val="3"/>
          </w:tcPr>
          <w:p w14:paraId="3E6852C1" w14:textId="77777777" w:rsidR="00062207" w:rsidRPr="004A646D" w:rsidRDefault="00062207" w:rsidP="004B32CC">
            <w:pPr>
              <w:jc w:val="left"/>
            </w:pPr>
          </w:p>
        </w:tc>
      </w:tr>
      <w:tr w:rsidR="000347F1" w14:paraId="3F34A709" w14:textId="02E14683" w:rsidTr="00134662">
        <w:tc>
          <w:tcPr>
            <w:tcW w:w="406" w:type="dxa"/>
          </w:tcPr>
          <w:p w14:paraId="53412562" w14:textId="77777777" w:rsidR="000347F1" w:rsidRDefault="000347F1" w:rsidP="000347F1"/>
        </w:tc>
        <w:tc>
          <w:tcPr>
            <w:tcW w:w="2146" w:type="dxa"/>
          </w:tcPr>
          <w:p w14:paraId="054405FC" w14:textId="23531B83" w:rsidR="000347F1" w:rsidRDefault="000347F1" w:rsidP="000347F1"/>
        </w:tc>
        <w:tc>
          <w:tcPr>
            <w:tcW w:w="1879" w:type="dxa"/>
          </w:tcPr>
          <w:p w14:paraId="1DA63ECF" w14:textId="7C02011F" w:rsidR="000347F1" w:rsidRDefault="000347F1" w:rsidP="000347F1">
            <w:r w:rsidRPr="004A646D">
              <w:t>Ansible-Legacy</w:t>
            </w:r>
          </w:p>
        </w:tc>
        <w:tc>
          <w:tcPr>
            <w:tcW w:w="2232" w:type="dxa"/>
          </w:tcPr>
          <w:p w14:paraId="0DC44FC3" w14:textId="069B300D" w:rsidR="000347F1" w:rsidRDefault="000347F1" w:rsidP="000347F1">
            <w:r w:rsidRPr="000347F1">
              <w:t>Playbook files</w:t>
            </w:r>
          </w:p>
        </w:tc>
        <w:tc>
          <w:tcPr>
            <w:tcW w:w="2974" w:type="dxa"/>
          </w:tcPr>
          <w:p w14:paraId="175AB548" w14:textId="74132CAC" w:rsidR="000347F1" w:rsidRDefault="000347F1" w:rsidP="004B32CC">
            <w:pPr>
              <w:jc w:val="left"/>
            </w:pPr>
            <w:r>
              <w:t>Playbook file</w:t>
            </w:r>
          </w:p>
        </w:tc>
      </w:tr>
      <w:tr w:rsidR="004A646D" w14:paraId="0145DA5C" w14:textId="0DE94CA6" w:rsidTr="00134662">
        <w:tc>
          <w:tcPr>
            <w:tcW w:w="406" w:type="dxa"/>
          </w:tcPr>
          <w:p w14:paraId="61F8CAC6" w14:textId="77777777" w:rsidR="004A646D" w:rsidRDefault="004A646D" w:rsidP="00426220"/>
        </w:tc>
        <w:tc>
          <w:tcPr>
            <w:tcW w:w="2146" w:type="dxa"/>
          </w:tcPr>
          <w:p w14:paraId="20880B36" w14:textId="77777777" w:rsidR="004A646D" w:rsidRDefault="004A646D" w:rsidP="00426220"/>
        </w:tc>
        <w:tc>
          <w:tcPr>
            <w:tcW w:w="1879" w:type="dxa"/>
          </w:tcPr>
          <w:p w14:paraId="1E22E512" w14:textId="2080FC5B" w:rsidR="004A646D" w:rsidRDefault="004A646D" w:rsidP="00426220">
            <w:r w:rsidRPr="004A646D">
              <w:t>Ansible-Legacy</w:t>
            </w:r>
          </w:p>
        </w:tc>
        <w:tc>
          <w:tcPr>
            <w:tcW w:w="2232" w:type="dxa"/>
          </w:tcPr>
          <w:p w14:paraId="3BBA9DD5" w14:textId="14D117FB" w:rsidR="004A646D" w:rsidRDefault="000347F1" w:rsidP="00426220">
            <w:r>
              <w:rPr>
                <w:rFonts w:hint="eastAsia"/>
              </w:rPr>
              <w:t>Movement details</w:t>
            </w:r>
          </w:p>
        </w:tc>
        <w:tc>
          <w:tcPr>
            <w:tcW w:w="2974" w:type="dxa"/>
          </w:tcPr>
          <w:p w14:paraId="4A2E3D58" w14:textId="5EDFBAB1" w:rsidR="004A646D" w:rsidRDefault="000347F1" w:rsidP="004B32CC">
            <w:pPr>
              <w:jc w:val="left"/>
            </w:pPr>
            <w:r>
              <w:rPr>
                <w:rFonts w:hint="eastAsia"/>
              </w:rPr>
              <w:t>Include order</w:t>
            </w:r>
          </w:p>
        </w:tc>
      </w:tr>
      <w:tr w:rsidR="004A646D" w14:paraId="45D572BF" w14:textId="6AF425EB" w:rsidTr="00134662">
        <w:tc>
          <w:tcPr>
            <w:tcW w:w="406" w:type="dxa"/>
          </w:tcPr>
          <w:p w14:paraId="6FD6B710" w14:textId="77777777" w:rsidR="004A646D" w:rsidRDefault="004A646D" w:rsidP="00426220"/>
        </w:tc>
        <w:tc>
          <w:tcPr>
            <w:tcW w:w="2146" w:type="dxa"/>
          </w:tcPr>
          <w:p w14:paraId="1B39D122" w14:textId="74B7B71F" w:rsidR="004A646D" w:rsidRDefault="004A646D" w:rsidP="00426220"/>
        </w:tc>
        <w:tc>
          <w:tcPr>
            <w:tcW w:w="1879"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B32CC">
            <w:pPr>
              <w:jc w:val="left"/>
            </w:pPr>
          </w:p>
        </w:tc>
      </w:tr>
      <w:tr w:rsidR="004A646D" w14:paraId="5F400DE1" w14:textId="75351F5B" w:rsidTr="00134662">
        <w:tc>
          <w:tcPr>
            <w:tcW w:w="406" w:type="dxa"/>
          </w:tcPr>
          <w:p w14:paraId="289FD42B" w14:textId="575270FC" w:rsidR="004A646D" w:rsidRDefault="003C4AFA" w:rsidP="00426220">
            <w:r>
              <w:rPr>
                <w:rFonts w:hint="eastAsia"/>
              </w:rPr>
              <w:t>―</w:t>
            </w:r>
          </w:p>
        </w:tc>
        <w:tc>
          <w:tcPr>
            <w:tcW w:w="2146" w:type="dxa"/>
          </w:tcPr>
          <w:p w14:paraId="169B33BD" w14:textId="1911FD00" w:rsidR="004A646D" w:rsidRDefault="004A646D" w:rsidP="00426220">
            <w:r w:rsidRPr="004A646D">
              <w:t>template_files</w:t>
            </w:r>
          </w:p>
        </w:tc>
        <w:tc>
          <w:tcPr>
            <w:tcW w:w="7085" w:type="dxa"/>
            <w:gridSpan w:val="3"/>
          </w:tcPr>
          <w:p w14:paraId="1200CE83" w14:textId="19D09A45" w:rsidR="004A646D" w:rsidRDefault="000347F1" w:rsidP="004B32CC">
            <w:pPr>
              <w:jc w:val="left"/>
            </w:pPr>
            <w:r w:rsidRPr="000347F1">
              <w:t>The directory containing the template file used in Playbook that is going to be executed</w:t>
            </w:r>
            <w:r w:rsidR="00134662">
              <w:t>.</w:t>
            </w:r>
          </w:p>
        </w:tc>
      </w:tr>
      <w:tr w:rsidR="00062207" w14:paraId="50FBA7E8" w14:textId="77777777" w:rsidTr="00134662">
        <w:tc>
          <w:tcPr>
            <w:tcW w:w="406" w:type="dxa"/>
          </w:tcPr>
          <w:p w14:paraId="065893BF" w14:textId="77777777" w:rsidR="00062207" w:rsidRDefault="00062207" w:rsidP="00426220"/>
        </w:tc>
        <w:tc>
          <w:tcPr>
            <w:tcW w:w="2146"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B41EAC"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7085" w:type="dxa"/>
            <w:gridSpan w:val="3"/>
          </w:tcPr>
          <w:p w14:paraId="27751036" w14:textId="77777777" w:rsidR="00062207" w:rsidRPr="004A646D" w:rsidRDefault="00062207" w:rsidP="004B32CC">
            <w:pPr>
              <w:jc w:val="left"/>
            </w:pPr>
          </w:p>
        </w:tc>
      </w:tr>
      <w:tr w:rsidR="004A646D" w14:paraId="2D94ABAA" w14:textId="185C966A" w:rsidTr="00134662">
        <w:tc>
          <w:tcPr>
            <w:tcW w:w="406" w:type="dxa"/>
          </w:tcPr>
          <w:p w14:paraId="74D32F33" w14:textId="77777777" w:rsidR="004A646D" w:rsidRDefault="004A646D" w:rsidP="00426220"/>
        </w:tc>
        <w:tc>
          <w:tcPr>
            <w:tcW w:w="2146" w:type="dxa"/>
          </w:tcPr>
          <w:p w14:paraId="64C6C06B" w14:textId="6CACFE3C" w:rsidR="004A646D" w:rsidRDefault="004A646D" w:rsidP="00426220"/>
        </w:tc>
        <w:tc>
          <w:tcPr>
            <w:tcW w:w="1879" w:type="dxa"/>
          </w:tcPr>
          <w:p w14:paraId="37D0C3AE" w14:textId="4C4BF040" w:rsidR="004A646D" w:rsidRDefault="004A646D" w:rsidP="00426220">
            <w:r w:rsidRPr="004A646D">
              <w:t>Ansible-Legacy</w:t>
            </w:r>
          </w:p>
        </w:tc>
        <w:tc>
          <w:tcPr>
            <w:tcW w:w="2232" w:type="dxa"/>
          </w:tcPr>
          <w:p w14:paraId="5EEFB8E2" w14:textId="09A97C7C" w:rsidR="004A646D" w:rsidRDefault="000347F1" w:rsidP="00426220">
            <w:r>
              <w:rPr>
                <w:rFonts w:hint="eastAsia"/>
              </w:rPr>
              <w:t>Template list</w:t>
            </w:r>
          </w:p>
        </w:tc>
        <w:tc>
          <w:tcPr>
            <w:tcW w:w="2974" w:type="dxa"/>
          </w:tcPr>
          <w:p w14:paraId="330330D5" w14:textId="39F2836E" w:rsidR="004A646D" w:rsidRDefault="000347F1" w:rsidP="004B32CC">
            <w:pPr>
              <w:jc w:val="left"/>
            </w:pPr>
            <w:r>
              <w:rPr>
                <w:rFonts w:hint="eastAsia"/>
              </w:rPr>
              <w:t>Template file</w:t>
            </w:r>
          </w:p>
        </w:tc>
      </w:tr>
      <w:tr w:rsidR="004A646D" w14:paraId="1D17C893" w14:textId="77777777" w:rsidTr="00134662">
        <w:tc>
          <w:tcPr>
            <w:tcW w:w="406" w:type="dxa"/>
          </w:tcPr>
          <w:p w14:paraId="109D27AC" w14:textId="77777777" w:rsidR="004A646D" w:rsidRDefault="004A646D" w:rsidP="00426220"/>
        </w:tc>
        <w:tc>
          <w:tcPr>
            <w:tcW w:w="2146" w:type="dxa"/>
          </w:tcPr>
          <w:p w14:paraId="78079D04" w14:textId="569EDA7A" w:rsidR="004A646D" w:rsidRDefault="004A646D" w:rsidP="00426220"/>
        </w:tc>
        <w:tc>
          <w:tcPr>
            <w:tcW w:w="1879" w:type="dxa"/>
          </w:tcPr>
          <w:p w14:paraId="571F90BF" w14:textId="1BD5FBD9" w:rsidR="004A646D" w:rsidRDefault="004A646D" w:rsidP="00426220">
            <w:r w:rsidRPr="004A646D">
              <w:t>Ansible-Legacy</w:t>
            </w:r>
          </w:p>
        </w:tc>
        <w:tc>
          <w:tcPr>
            <w:tcW w:w="2232" w:type="dxa"/>
          </w:tcPr>
          <w:p w14:paraId="7100D79C" w14:textId="77E71E49" w:rsidR="004A646D" w:rsidRDefault="000347F1" w:rsidP="00426220">
            <w:r>
              <w:rPr>
                <w:rFonts w:hint="eastAsia"/>
              </w:rPr>
              <w:t>Movement details</w:t>
            </w:r>
          </w:p>
        </w:tc>
        <w:tc>
          <w:tcPr>
            <w:tcW w:w="2974" w:type="dxa"/>
          </w:tcPr>
          <w:p w14:paraId="485C6EE9" w14:textId="435B6111" w:rsidR="004A646D" w:rsidRDefault="000347F1" w:rsidP="004B32CC">
            <w:pPr>
              <w:jc w:val="left"/>
            </w:pPr>
            <w:r>
              <w:rPr>
                <w:rFonts w:hint="eastAsia"/>
              </w:rPr>
              <w:t>Include order</w:t>
            </w:r>
          </w:p>
        </w:tc>
      </w:tr>
      <w:tr w:rsidR="004A646D" w14:paraId="60B7DE04" w14:textId="77777777" w:rsidTr="00134662">
        <w:tc>
          <w:tcPr>
            <w:tcW w:w="406" w:type="dxa"/>
          </w:tcPr>
          <w:p w14:paraId="6FBDEC65" w14:textId="77777777" w:rsidR="004A646D" w:rsidRDefault="004A646D" w:rsidP="00426220"/>
        </w:tc>
        <w:tc>
          <w:tcPr>
            <w:tcW w:w="2146" w:type="dxa"/>
          </w:tcPr>
          <w:p w14:paraId="6422C3EB" w14:textId="77777777" w:rsidR="004A646D" w:rsidRDefault="004A646D" w:rsidP="00426220"/>
        </w:tc>
        <w:tc>
          <w:tcPr>
            <w:tcW w:w="1879"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B32CC">
            <w:pPr>
              <w:jc w:val="left"/>
            </w:pPr>
          </w:p>
        </w:tc>
      </w:tr>
      <w:tr w:rsidR="004A646D" w14:paraId="21B32560" w14:textId="77777777" w:rsidTr="00134662">
        <w:tc>
          <w:tcPr>
            <w:tcW w:w="406" w:type="dxa"/>
          </w:tcPr>
          <w:p w14:paraId="57B92B6F" w14:textId="4AEA8B69" w:rsidR="004A646D" w:rsidRDefault="003C4AFA" w:rsidP="00426220">
            <w:r>
              <w:rPr>
                <w:rFonts w:hint="eastAsia"/>
              </w:rPr>
              <w:t>―</w:t>
            </w:r>
          </w:p>
        </w:tc>
        <w:tc>
          <w:tcPr>
            <w:tcW w:w="2146" w:type="dxa"/>
          </w:tcPr>
          <w:p w14:paraId="75C432D6" w14:textId="292AC98E" w:rsidR="004A646D" w:rsidRDefault="004A646D" w:rsidP="00426220">
            <w:r w:rsidRPr="004A646D">
              <w:t>copy_files</w:t>
            </w:r>
          </w:p>
        </w:tc>
        <w:tc>
          <w:tcPr>
            <w:tcW w:w="7085" w:type="dxa"/>
            <w:gridSpan w:val="3"/>
          </w:tcPr>
          <w:p w14:paraId="4611533D" w14:textId="7351E9BC" w:rsidR="004A646D" w:rsidRDefault="00134662" w:rsidP="004B32CC">
            <w:pPr>
              <w:jc w:val="left"/>
            </w:pPr>
            <w:r w:rsidRPr="00134662">
              <w:t>The directory containing the file that is going to be deployed on operation target server</w:t>
            </w:r>
            <w:r>
              <w:t>.</w:t>
            </w:r>
          </w:p>
        </w:tc>
      </w:tr>
      <w:tr w:rsidR="00062207" w14:paraId="44F6E09D" w14:textId="77777777" w:rsidTr="00134662">
        <w:tc>
          <w:tcPr>
            <w:tcW w:w="406" w:type="dxa"/>
          </w:tcPr>
          <w:p w14:paraId="55CE531A" w14:textId="77777777" w:rsidR="00062207" w:rsidRDefault="00062207" w:rsidP="00426220"/>
        </w:tc>
        <w:tc>
          <w:tcPr>
            <w:tcW w:w="2146"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9E24E"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7085" w:type="dxa"/>
            <w:gridSpan w:val="3"/>
          </w:tcPr>
          <w:p w14:paraId="0BA7F1E0" w14:textId="77777777" w:rsidR="00062207" w:rsidRPr="004A646D" w:rsidRDefault="00062207" w:rsidP="004B32CC">
            <w:pPr>
              <w:jc w:val="left"/>
            </w:pPr>
          </w:p>
        </w:tc>
      </w:tr>
      <w:tr w:rsidR="004A646D" w14:paraId="50C61B49" w14:textId="77777777" w:rsidTr="00134662">
        <w:tc>
          <w:tcPr>
            <w:tcW w:w="406" w:type="dxa"/>
          </w:tcPr>
          <w:p w14:paraId="3055C6D1" w14:textId="77777777" w:rsidR="004A646D" w:rsidRDefault="004A646D" w:rsidP="00426220"/>
        </w:tc>
        <w:tc>
          <w:tcPr>
            <w:tcW w:w="2146" w:type="dxa"/>
          </w:tcPr>
          <w:p w14:paraId="65B918DD" w14:textId="45DE0A05" w:rsidR="004A646D" w:rsidRDefault="004A646D" w:rsidP="00426220"/>
        </w:tc>
        <w:tc>
          <w:tcPr>
            <w:tcW w:w="1879" w:type="dxa"/>
          </w:tcPr>
          <w:p w14:paraId="08FBC76E" w14:textId="1BA325E9" w:rsidR="004A646D" w:rsidRDefault="00717648" w:rsidP="00426220">
            <w:r w:rsidRPr="004A646D">
              <w:t>Ansible-Legacy</w:t>
            </w:r>
          </w:p>
        </w:tc>
        <w:tc>
          <w:tcPr>
            <w:tcW w:w="2232" w:type="dxa"/>
          </w:tcPr>
          <w:p w14:paraId="3E1E8514" w14:textId="4FA8083B" w:rsidR="004A646D" w:rsidRDefault="000347F1" w:rsidP="00426220">
            <w:r>
              <w:rPr>
                <w:rFonts w:hint="eastAsia"/>
              </w:rPr>
              <w:t>Contents list</w:t>
            </w:r>
          </w:p>
        </w:tc>
        <w:tc>
          <w:tcPr>
            <w:tcW w:w="2974" w:type="dxa"/>
          </w:tcPr>
          <w:p w14:paraId="33E419FF" w14:textId="25697D35" w:rsidR="004A646D" w:rsidRDefault="000347F1" w:rsidP="004B32CC">
            <w:pPr>
              <w:jc w:val="left"/>
            </w:pPr>
            <w:r>
              <w:rPr>
                <w:rFonts w:hint="eastAsia"/>
              </w:rPr>
              <w:t>Files</w:t>
            </w:r>
          </w:p>
        </w:tc>
      </w:tr>
      <w:tr w:rsidR="004A646D" w14:paraId="27395CF7" w14:textId="77777777" w:rsidTr="00134662">
        <w:tc>
          <w:tcPr>
            <w:tcW w:w="406" w:type="dxa"/>
          </w:tcPr>
          <w:p w14:paraId="715FC928" w14:textId="77777777" w:rsidR="004A646D" w:rsidRDefault="004A646D" w:rsidP="00426220"/>
        </w:tc>
        <w:tc>
          <w:tcPr>
            <w:tcW w:w="2146" w:type="dxa"/>
          </w:tcPr>
          <w:p w14:paraId="02B4FC78" w14:textId="2B329137" w:rsidR="004A646D" w:rsidRDefault="004A646D" w:rsidP="00426220"/>
        </w:tc>
        <w:tc>
          <w:tcPr>
            <w:tcW w:w="1879" w:type="dxa"/>
          </w:tcPr>
          <w:p w14:paraId="744641A9" w14:textId="2373F18E" w:rsidR="004A646D" w:rsidRDefault="00717648" w:rsidP="00426220">
            <w:r w:rsidRPr="004A646D">
              <w:t>Ansible-Legacy</w:t>
            </w:r>
          </w:p>
        </w:tc>
        <w:tc>
          <w:tcPr>
            <w:tcW w:w="2232" w:type="dxa"/>
          </w:tcPr>
          <w:p w14:paraId="4651E7D5" w14:textId="7CC28987" w:rsidR="004A646D" w:rsidRDefault="000347F1" w:rsidP="00426220">
            <w:r>
              <w:rPr>
                <w:rFonts w:hint="eastAsia"/>
              </w:rPr>
              <w:t>Movement details</w:t>
            </w:r>
          </w:p>
        </w:tc>
        <w:tc>
          <w:tcPr>
            <w:tcW w:w="2974" w:type="dxa"/>
          </w:tcPr>
          <w:p w14:paraId="4F37B576" w14:textId="6F3FD7FA" w:rsidR="004A646D" w:rsidRDefault="000347F1" w:rsidP="004B32CC">
            <w:pPr>
              <w:jc w:val="left"/>
            </w:pPr>
            <w:r>
              <w:rPr>
                <w:rFonts w:hint="eastAsia"/>
              </w:rPr>
              <w:t>Include order</w:t>
            </w:r>
          </w:p>
        </w:tc>
      </w:tr>
      <w:tr w:rsidR="004A646D" w14:paraId="2D7FE049" w14:textId="77777777" w:rsidTr="00134662">
        <w:tc>
          <w:tcPr>
            <w:tcW w:w="406" w:type="dxa"/>
          </w:tcPr>
          <w:p w14:paraId="4791A7A9" w14:textId="77777777" w:rsidR="004A646D" w:rsidRDefault="004A646D" w:rsidP="00426220"/>
        </w:tc>
        <w:tc>
          <w:tcPr>
            <w:tcW w:w="2146" w:type="dxa"/>
          </w:tcPr>
          <w:p w14:paraId="39D9E4F9" w14:textId="77777777" w:rsidR="004A646D" w:rsidRDefault="004A646D" w:rsidP="00426220"/>
        </w:tc>
        <w:tc>
          <w:tcPr>
            <w:tcW w:w="1879"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B32CC">
            <w:pPr>
              <w:jc w:val="left"/>
            </w:pPr>
          </w:p>
        </w:tc>
      </w:tr>
      <w:tr w:rsidR="00717648" w14:paraId="6F318ABA" w14:textId="77777777" w:rsidTr="00134662">
        <w:tc>
          <w:tcPr>
            <w:tcW w:w="406" w:type="dxa"/>
          </w:tcPr>
          <w:p w14:paraId="4A6D22D6" w14:textId="6CF94D9D" w:rsidR="00717648" w:rsidRDefault="003C4AFA" w:rsidP="00426220">
            <w:r>
              <w:rPr>
                <w:rFonts w:hint="eastAsia"/>
              </w:rPr>
              <w:t>―</w:t>
            </w:r>
          </w:p>
        </w:tc>
        <w:tc>
          <w:tcPr>
            <w:tcW w:w="2146" w:type="dxa"/>
          </w:tcPr>
          <w:p w14:paraId="57DE4ECC" w14:textId="1E0F7E76" w:rsidR="00717648" w:rsidRDefault="00717648" w:rsidP="00426220">
            <w:r w:rsidRPr="00717648">
              <w:t>host_vars</w:t>
            </w:r>
          </w:p>
        </w:tc>
        <w:tc>
          <w:tcPr>
            <w:tcW w:w="7085" w:type="dxa"/>
            <w:gridSpan w:val="3"/>
          </w:tcPr>
          <w:p w14:paraId="1F5A8874" w14:textId="42573C60" w:rsidR="00717648" w:rsidRDefault="00134662" w:rsidP="004B32CC">
            <w:pPr>
              <w:jc w:val="left"/>
            </w:pPr>
            <w:r w:rsidRPr="00134662">
              <w:t>The directory containing the host information of the operation target host and the definition file of various variable</w:t>
            </w:r>
            <w:r>
              <w:t>.</w:t>
            </w:r>
          </w:p>
        </w:tc>
      </w:tr>
      <w:tr w:rsidR="00062207" w14:paraId="10768776" w14:textId="77777777" w:rsidTr="00134662">
        <w:tc>
          <w:tcPr>
            <w:tcW w:w="406" w:type="dxa"/>
          </w:tcPr>
          <w:p w14:paraId="2E6B892A" w14:textId="77777777" w:rsidR="00062207" w:rsidRDefault="00062207" w:rsidP="00426220"/>
        </w:tc>
        <w:tc>
          <w:tcPr>
            <w:tcW w:w="2146" w:type="dxa"/>
          </w:tcPr>
          <w:p w14:paraId="6E79CBF9" w14:textId="450C5FD0" w:rsidR="00062207" w:rsidRPr="00717648" w:rsidRDefault="00062207" w:rsidP="00426220"/>
        </w:tc>
        <w:tc>
          <w:tcPr>
            <w:tcW w:w="7085" w:type="dxa"/>
            <w:gridSpan w:val="3"/>
          </w:tcPr>
          <w:p w14:paraId="519306BE" w14:textId="77777777" w:rsidR="00062207" w:rsidRPr="00717648" w:rsidRDefault="00062207" w:rsidP="004B32CC">
            <w:pPr>
              <w:jc w:val="left"/>
            </w:pPr>
          </w:p>
        </w:tc>
      </w:tr>
      <w:tr w:rsidR="004A646D" w14:paraId="6386C291" w14:textId="77777777" w:rsidTr="00134662">
        <w:tc>
          <w:tcPr>
            <w:tcW w:w="406" w:type="dxa"/>
          </w:tcPr>
          <w:p w14:paraId="2ACFF3A0" w14:textId="77777777" w:rsidR="004A646D" w:rsidRDefault="004A646D" w:rsidP="00426220"/>
        </w:tc>
        <w:tc>
          <w:tcPr>
            <w:tcW w:w="2146" w:type="dxa"/>
          </w:tcPr>
          <w:p w14:paraId="06C2071D" w14:textId="7B363342" w:rsidR="004A646D" w:rsidRDefault="004A646D" w:rsidP="00426220"/>
        </w:tc>
        <w:tc>
          <w:tcPr>
            <w:tcW w:w="1879" w:type="dxa"/>
          </w:tcPr>
          <w:p w14:paraId="5C9789AC" w14:textId="26A6F503" w:rsidR="004A646D" w:rsidRDefault="00717648" w:rsidP="00426220">
            <w:r w:rsidRPr="00717648">
              <w:rPr>
                <w:rFonts w:hint="eastAsia"/>
              </w:rPr>
              <w:t>Ansible</w:t>
            </w:r>
            <w:r w:rsidR="00134662">
              <w:rPr>
                <w:rFonts w:hint="eastAsia"/>
              </w:rPr>
              <w:t xml:space="preserve"> common</w:t>
            </w:r>
          </w:p>
        </w:tc>
        <w:tc>
          <w:tcPr>
            <w:tcW w:w="2232" w:type="dxa"/>
          </w:tcPr>
          <w:p w14:paraId="3C8976C8" w14:textId="0D05ABF5" w:rsidR="004A646D" w:rsidRDefault="00134662" w:rsidP="00426220">
            <w:r w:rsidRPr="00134662">
              <w:t>Global variable list</w:t>
            </w:r>
          </w:p>
        </w:tc>
        <w:tc>
          <w:tcPr>
            <w:tcW w:w="2974" w:type="dxa"/>
          </w:tcPr>
          <w:p w14:paraId="009EB4B2" w14:textId="0FCA4128" w:rsidR="004A646D" w:rsidRDefault="00134662" w:rsidP="004B32CC">
            <w:pPr>
              <w:jc w:val="left"/>
            </w:pPr>
            <w:r w:rsidRPr="00134662">
              <w:t>Variable name/specific value</w:t>
            </w:r>
          </w:p>
        </w:tc>
      </w:tr>
      <w:tr w:rsidR="004A646D" w14:paraId="0EC50DC4" w14:textId="77777777" w:rsidTr="00134662">
        <w:tc>
          <w:tcPr>
            <w:tcW w:w="406" w:type="dxa"/>
          </w:tcPr>
          <w:p w14:paraId="3BB4C7AD" w14:textId="77777777" w:rsidR="004A646D" w:rsidRDefault="004A646D" w:rsidP="00426220"/>
        </w:tc>
        <w:tc>
          <w:tcPr>
            <w:tcW w:w="2146" w:type="dxa"/>
          </w:tcPr>
          <w:p w14:paraId="215D197B" w14:textId="317B8BD6" w:rsidR="004A646D" w:rsidRDefault="004A646D" w:rsidP="00426220"/>
        </w:tc>
        <w:tc>
          <w:tcPr>
            <w:tcW w:w="1879" w:type="dxa"/>
          </w:tcPr>
          <w:p w14:paraId="0BA7512A" w14:textId="464D13F6" w:rsidR="004A646D" w:rsidRDefault="00717648" w:rsidP="00426220">
            <w:r w:rsidRPr="00717648">
              <w:t>Ansible-Legacy</w:t>
            </w:r>
          </w:p>
        </w:tc>
        <w:tc>
          <w:tcPr>
            <w:tcW w:w="2232" w:type="dxa"/>
          </w:tcPr>
          <w:p w14:paraId="2CE164B1" w14:textId="1FFE84A8" w:rsidR="004A646D" w:rsidRDefault="004B32CC" w:rsidP="00426220">
            <w:r w:rsidRPr="004B32CC">
              <w:t>Substitution value list</w:t>
            </w:r>
          </w:p>
        </w:tc>
        <w:tc>
          <w:tcPr>
            <w:tcW w:w="2974" w:type="dxa"/>
          </w:tcPr>
          <w:p w14:paraId="5DE0A920" w14:textId="5FBAE4C2" w:rsidR="004A646D" w:rsidRDefault="00134662" w:rsidP="004B32CC">
            <w:pPr>
              <w:jc w:val="left"/>
            </w:pPr>
            <w:r w:rsidRPr="00134662">
              <w:t>Variable name/specific value</w:t>
            </w:r>
          </w:p>
        </w:tc>
      </w:tr>
      <w:tr w:rsidR="004A646D" w14:paraId="29BBC9E8" w14:textId="77777777" w:rsidTr="00134662">
        <w:tc>
          <w:tcPr>
            <w:tcW w:w="406" w:type="dxa"/>
          </w:tcPr>
          <w:p w14:paraId="34685025" w14:textId="77777777" w:rsidR="004A646D" w:rsidRDefault="004A646D" w:rsidP="00426220"/>
        </w:tc>
        <w:tc>
          <w:tcPr>
            <w:tcW w:w="2146"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882C2"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879" w:type="dxa"/>
          </w:tcPr>
          <w:p w14:paraId="05CF106B" w14:textId="191F4810" w:rsidR="004A646D" w:rsidRDefault="00717648" w:rsidP="00426220">
            <w:r w:rsidRPr="00717648">
              <w:t>Ansible-Legacy</w:t>
            </w:r>
          </w:p>
        </w:tc>
        <w:tc>
          <w:tcPr>
            <w:tcW w:w="2232" w:type="dxa"/>
          </w:tcPr>
          <w:p w14:paraId="73B57FE8" w14:textId="58E20775" w:rsidR="004A646D" w:rsidRDefault="004B32CC" w:rsidP="00426220">
            <w:r w:rsidRPr="004B32CC">
              <w:t>Template list</w:t>
            </w:r>
          </w:p>
        </w:tc>
        <w:tc>
          <w:tcPr>
            <w:tcW w:w="2974" w:type="dxa"/>
          </w:tcPr>
          <w:p w14:paraId="14F8D97A" w14:textId="5F0FCE38" w:rsidR="004A646D" w:rsidRDefault="000347F1" w:rsidP="004B32CC">
            <w:pPr>
              <w:jc w:val="left"/>
            </w:pPr>
            <w:r>
              <w:rPr>
                <w:rFonts w:hint="eastAsia"/>
              </w:rPr>
              <w:t>Template file</w:t>
            </w:r>
          </w:p>
        </w:tc>
      </w:tr>
      <w:tr w:rsidR="004A646D" w14:paraId="6E18C56D" w14:textId="77777777" w:rsidTr="00134662">
        <w:tc>
          <w:tcPr>
            <w:tcW w:w="406" w:type="dxa"/>
          </w:tcPr>
          <w:p w14:paraId="4BDF16A8" w14:textId="77777777" w:rsidR="004A646D" w:rsidRDefault="004A646D" w:rsidP="00426220"/>
        </w:tc>
        <w:tc>
          <w:tcPr>
            <w:tcW w:w="2146" w:type="dxa"/>
          </w:tcPr>
          <w:p w14:paraId="487510C9" w14:textId="77777777" w:rsidR="004A646D" w:rsidRDefault="004A646D" w:rsidP="00426220"/>
        </w:tc>
        <w:tc>
          <w:tcPr>
            <w:tcW w:w="1879" w:type="dxa"/>
          </w:tcPr>
          <w:p w14:paraId="4E11BC1F" w14:textId="66AC9B63" w:rsidR="004A646D" w:rsidRDefault="00717648" w:rsidP="00426220">
            <w:r w:rsidRPr="00717648">
              <w:t>Ansible-Legacy</w:t>
            </w:r>
          </w:p>
        </w:tc>
        <w:tc>
          <w:tcPr>
            <w:tcW w:w="2232" w:type="dxa"/>
          </w:tcPr>
          <w:p w14:paraId="196AC795" w14:textId="3DAA065B" w:rsidR="004A646D" w:rsidRDefault="000347F1" w:rsidP="00426220">
            <w:r>
              <w:rPr>
                <w:rFonts w:hint="eastAsia"/>
              </w:rPr>
              <w:t>Contents list</w:t>
            </w:r>
          </w:p>
        </w:tc>
        <w:tc>
          <w:tcPr>
            <w:tcW w:w="2974" w:type="dxa"/>
          </w:tcPr>
          <w:p w14:paraId="30775C32" w14:textId="7233B57C" w:rsidR="004A646D" w:rsidRDefault="004B32CC" w:rsidP="004B32CC">
            <w:pPr>
              <w:jc w:val="left"/>
            </w:pPr>
            <w:r w:rsidRPr="004B32CC">
              <w:t>File variable name</w:t>
            </w:r>
          </w:p>
        </w:tc>
      </w:tr>
      <w:tr w:rsidR="004A646D" w14:paraId="5610D522" w14:textId="77777777" w:rsidTr="00134662">
        <w:tc>
          <w:tcPr>
            <w:tcW w:w="406" w:type="dxa"/>
          </w:tcPr>
          <w:p w14:paraId="1A30CF62" w14:textId="77777777" w:rsidR="004A646D" w:rsidRDefault="004A646D" w:rsidP="00426220"/>
        </w:tc>
        <w:tc>
          <w:tcPr>
            <w:tcW w:w="2146" w:type="dxa"/>
          </w:tcPr>
          <w:p w14:paraId="5D909A59" w14:textId="77777777" w:rsidR="004A646D" w:rsidRDefault="004A646D" w:rsidP="00426220"/>
        </w:tc>
        <w:tc>
          <w:tcPr>
            <w:tcW w:w="1879" w:type="dxa"/>
          </w:tcPr>
          <w:p w14:paraId="0F7E2792" w14:textId="051202BC" w:rsidR="004A646D" w:rsidRDefault="00717648" w:rsidP="00426220">
            <w:r w:rsidRPr="00717648">
              <w:t>Ansible-Legacy</w:t>
            </w:r>
          </w:p>
        </w:tc>
        <w:tc>
          <w:tcPr>
            <w:tcW w:w="2232" w:type="dxa"/>
          </w:tcPr>
          <w:p w14:paraId="75C0BA57" w14:textId="398001C7" w:rsidR="004A646D" w:rsidRDefault="000347F1" w:rsidP="00426220">
            <w:r>
              <w:rPr>
                <w:rFonts w:hint="eastAsia"/>
              </w:rPr>
              <w:t>Movement details</w:t>
            </w:r>
          </w:p>
        </w:tc>
        <w:tc>
          <w:tcPr>
            <w:tcW w:w="2974" w:type="dxa"/>
          </w:tcPr>
          <w:p w14:paraId="7DB9A58C" w14:textId="5EB99869" w:rsidR="004A646D" w:rsidRDefault="000347F1" w:rsidP="004B32CC">
            <w:pPr>
              <w:jc w:val="left"/>
            </w:pPr>
            <w:r>
              <w:rPr>
                <w:rFonts w:hint="eastAsia"/>
              </w:rPr>
              <w:t>Include order</w:t>
            </w:r>
          </w:p>
        </w:tc>
      </w:tr>
      <w:tr w:rsidR="004A646D" w14:paraId="637826B6" w14:textId="77777777" w:rsidTr="00134662">
        <w:tc>
          <w:tcPr>
            <w:tcW w:w="406" w:type="dxa"/>
          </w:tcPr>
          <w:p w14:paraId="1EE3073D" w14:textId="77777777" w:rsidR="004A646D" w:rsidRDefault="004A646D" w:rsidP="00426220"/>
        </w:tc>
        <w:tc>
          <w:tcPr>
            <w:tcW w:w="2146" w:type="dxa"/>
          </w:tcPr>
          <w:p w14:paraId="0699761F" w14:textId="77777777" w:rsidR="004A646D" w:rsidRDefault="004A646D" w:rsidP="00426220"/>
        </w:tc>
        <w:tc>
          <w:tcPr>
            <w:tcW w:w="1879" w:type="dxa"/>
          </w:tcPr>
          <w:p w14:paraId="48553743" w14:textId="19B7533E" w:rsidR="004A646D" w:rsidRDefault="00717648" w:rsidP="00426220">
            <w:r w:rsidRPr="00717648">
              <w:t>Ansible-Legacy</w:t>
            </w:r>
          </w:p>
        </w:tc>
        <w:tc>
          <w:tcPr>
            <w:tcW w:w="2232" w:type="dxa"/>
          </w:tcPr>
          <w:p w14:paraId="0835E16E" w14:textId="51B2008C" w:rsidR="004A646D" w:rsidRDefault="004B32CC" w:rsidP="00426220">
            <w:r w:rsidRPr="004B32CC">
              <w:t>Interface information</w:t>
            </w:r>
          </w:p>
        </w:tc>
        <w:tc>
          <w:tcPr>
            <w:tcW w:w="2974" w:type="dxa"/>
          </w:tcPr>
          <w:p w14:paraId="1615F582" w14:textId="6AF9B5AB" w:rsidR="004A646D" w:rsidRDefault="004B32CC" w:rsidP="004B32CC">
            <w:pPr>
              <w:jc w:val="left"/>
            </w:pPr>
            <w:r w:rsidRPr="004B32CC">
              <w:t>Data relay storage path(ITA)</w:t>
            </w:r>
          </w:p>
        </w:tc>
      </w:tr>
      <w:tr w:rsidR="004A646D" w14:paraId="6FA36F49" w14:textId="77777777" w:rsidTr="00134662">
        <w:tc>
          <w:tcPr>
            <w:tcW w:w="406" w:type="dxa"/>
          </w:tcPr>
          <w:p w14:paraId="04922FB1" w14:textId="77777777" w:rsidR="004A646D" w:rsidRDefault="004A646D" w:rsidP="00426220"/>
        </w:tc>
        <w:tc>
          <w:tcPr>
            <w:tcW w:w="2146" w:type="dxa"/>
          </w:tcPr>
          <w:p w14:paraId="773C3BFD" w14:textId="77777777" w:rsidR="004A646D" w:rsidRDefault="004A646D" w:rsidP="00426220"/>
        </w:tc>
        <w:tc>
          <w:tcPr>
            <w:tcW w:w="1879" w:type="dxa"/>
          </w:tcPr>
          <w:p w14:paraId="5CD65CEF" w14:textId="26968BA6" w:rsidR="004A646D" w:rsidRDefault="00717648" w:rsidP="00426220">
            <w:r w:rsidRPr="00717648">
              <w:t>Ansible-Legacy</w:t>
            </w:r>
          </w:p>
        </w:tc>
        <w:tc>
          <w:tcPr>
            <w:tcW w:w="2232" w:type="dxa"/>
          </w:tcPr>
          <w:p w14:paraId="26B818C3" w14:textId="0AD594CB" w:rsidR="004A646D" w:rsidRDefault="004B32CC" w:rsidP="00426220">
            <w:r w:rsidRPr="004B32CC">
              <w:t>Interface information</w:t>
            </w:r>
          </w:p>
        </w:tc>
        <w:tc>
          <w:tcPr>
            <w:tcW w:w="2974" w:type="dxa"/>
          </w:tcPr>
          <w:p w14:paraId="7F9AC5CE" w14:textId="4A09F227" w:rsidR="004A646D" w:rsidRDefault="004B32CC" w:rsidP="004B32CC">
            <w:pPr>
              <w:jc w:val="left"/>
            </w:pPr>
            <w:r w:rsidRPr="004B32CC">
              <w:t>Symphony inst</w:t>
            </w:r>
            <w:r>
              <w:t>ance data relay storage path(Ansible</w:t>
            </w:r>
            <w:r w:rsidRPr="004B32CC">
              <w:t>)</w:t>
            </w:r>
          </w:p>
        </w:tc>
      </w:tr>
      <w:tr w:rsidR="004B32CC" w14:paraId="4F3FEBD0" w14:textId="77777777" w:rsidTr="00134662">
        <w:tc>
          <w:tcPr>
            <w:tcW w:w="406" w:type="dxa"/>
          </w:tcPr>
          <w:p w14:paraId="29A04C90" w14:textId="77777777" w:rsidR="004B32CC" w:rsidRDefault="004B32CC" w:rsidP="004B32CC"/>
        </w:tc>
        <w:tc>
          <w:tcPr>
            <w:tcW w:w="2146" w:type="dxa"/>
          </w:tcPr>
          <w:p w14:paraId="05A60523" w14:textId="6876729C" w:rsidR="004B32CC" w:rsidRDefault="004B32CC" w:rsidP="004B32CC"/>
        </w:tc>
        <w:tc>
          <w:tcPr>
            <w:tcW w:w="1879" w:type="dxa"/>
          </w:tcPr>
          <w:p w14:paraId="4D1FB481" w14:textId="5F9A6BED" w:rsidR="004B32CC" w:rsidRDefault="004B32CC" w:rsidP="004B32CC">
            <w:r w:rsidRPr="00515C04">
              <w:t>Basic console</w:t>
            </w:r>
          </w:p>
        </w:tc>
        <w:tc>
          <w:tcPr>
            <w:tcW w:w="2232" w:type="dxa"/>
          </w:tcPr>
          <w:p w14:paraId="545C99D2" w14:textId="74ADEA79" w:rsidR="004B32CC" w:rsidRDefault="004B32CC" w:rsidP="004B32CC">
            <w:r w:rsidRPr="001E6236">
              <w:t>Device list</w:t>
            </w:r>
          </w:p>
        </w:tc>
        <w:tc>
          <w:tcPr>
            <w:tcW w:w="2974" w:type="dxa"/>
          </w:tcPr>
          <w:p w14:paraId="7F85E8C6" w14:textId="58E5308E" w:rsidR="004B32CC" w:rsidRDefault="004B32CC" w:rsidP="004B32CC">
            <w:pPr>
              <w:jc w:val="left"/>
            </w:pPr>
            <w:r w:rsidRPr="005B1CED">
              <w:t>Protocol</w:t>
            </w:r>
          </w:p>
        </w:tc>
      </w:tr>
      <w:tr w:rsidR="004B32CC" w14:paraId="0005EB04" w14:textId="77777777" w:rsidTr="00134662">
        <w:tc>
          <w:tcPr>
            <w:tcW w:w="406" w:type="dxa"/>
          </w:tcPr>
          <w:p w14:paraId="2A5A55F3" w14:textId="77777777" w:rsidR="004B32CC" w:rsidRDefault="004B32CC" w:rsidP="004B32CC"/>
        </w:tc>
        <w:tc>
          <w:tcPr>
            <w:tcW w:w="2146" w:type="dxa"/>
          </w:tcPr>
          <w:p w14:paraId="66A022A4" w14:textId="77777777" w:rsidR="004B32CC" w:rsidRDefault="004B32CC" w:rsidP="004B32CC"/>
        </w:tc>
        <w:tc>
          <w:tcPr>
            <w:tcW w:w="1879" w:type="dxa"/>
          </w:tcPr>
          <w:p w14:paraId="285DE5D7" w14:textId="126B56BB" w:rsidR="004B32CC" w:rsidRDefault="004B32CC" w:rsidP="004B32CC">
            <w:r w:rsidRPr="00515C04">
              <w:t>Basic console</w:t>
            </w:r>
          </w:p>
        </w:tc>
        <w:tc>
          <w:tcPr>
            <w:tcW w:w="2232" w:type="dxa"/>
          </w:tcPr>
          <w:p w14:paraId="3547310A" w14:textId="2C1EF1AE" w:rsidR="004B32CC" w:rsidRDefault="004B32CC" w:rsidP="004B32CC">
            <w:r w:rsidRPr="001E6236">
              <w:t>Device list</w:t>
            </w:r>
          </w:p>
        </w:tc>
        <w:tc>
          <w:tcPr>
            <w:tcW w:w="2974" w:type="dxa"/>
          </w:tcPr>
          <w:p w14:paraId="07310E80" w14:textId="580271D0" w:rsidR="004B32CC" w:rsidRDefault="004B32CC" w:rsidP="004B32CC">
            <w:pPr>
              <w:jc w:val="left"/>
            </w:pPr>
            <w:r w:rsidRPr="005B1CED">
              <w:t>Login user ID</w:t>
            </w:r>
          </w:p>
        </w:tc>
      </w:tr>
      <w:tr w:rsidR="004B32CC" w14:paraId="008DDF22" w14:textId="77777777" w:rsidTr="00134662">
        <w:tc>
          <w:tcPr>
            <w:tcW w:w="406" w:type="dxa"/>
          </w:tcPr>
          <w:p w14:paraId="7BC8F787" w14:textId="77777777" w:rsidR="004B32CC" w:rsidRDefault="004B32CC" w:rsidP="004B32CC"/>
        </w:tc>
        <w:tc>
          <w:tcPr>
            <w:tcW w:w="2146" w:type="dxa"/>
          </w:tcPr>
          <w:p w14:paraId="67CCEA2E" w14:textId="77777777" w:rsidR="004B32CC" w:rsidRDefault="004B32CC" w:rsidP="004B32CC"/>
        </w:tc>
        <w:tc>
          <w:tcPr>
            <w:tcW w:w="1879" w:type="dxa"/>
          </w:tcPr>
          <w:p w14:paraId="3B40D588" w14:textId="62E5EB88" w:rsidR="004B32CC" w:rsidRDefault="004B32CC" w:rsidP="004B32CC">
            <w:r w:rsidRPr="00515C04">
              <w:t>Basic console</w:t>
            </w:r>
          </w:p>
        </w:tc>
        <w:tc>
          <w:tcPr>
            <w:tcW w:w="2232" w:type="dxa"/>
          </w:tcPr>
          <w:p w14:paraId="414C8EAF" w14:textId="0A00BD41" w:rsidR="004B32CC" w:rsidRDefault="004B32CC" w:rsidP="004B32CC">
            <w:r w:rsidRPr="001E6236">
              <w:t>Device list</w:t>
            </w:r>
          </w:p>
        </w:tc>
        <w:tc>
          <w:tcPr>
            <w:tcW w:w="2974" w:type="dxa"/>
          </w:tcPr>
          <w:p w14:paraId="4D51A2DC" w14:textId="78BC8E94" w:rsidR="004B32CC" w:rsidRDefault="004B32CC" w:rsidP="004B32CC">
            <w:pPr>
              <w:jc w:val="left"/>
            </w:pPr>
            <w:r>
              <w:rPr>
                <w:rFonts w:hint="eastAsia"/>
              </w:rPr>
              <w:t>L</w:t>
            </w:r>
            <w:r>
              <w:t>ogin password</w:t>
            </w:r>
          </w:p>
          <w:p w14:paraId="310AA5F8" w14:textId="7A55BBE5" w:rsidR="004B32CC" w:rsidRPr="0025652D" w:rsidRDefault="004B32CC" w:rsidP="004B32CC">
            <w:pPr>
              <w:jc w:val="left"/>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3499438" w14:textId="77777777" w:rsidTr="00134662">
        <w:tc>
          <w:tcPr>
            <w:tcW w:w="406" w:type="dxa"/>
          </w:tcPr>
          <w:p w14:paraId="44D23E71" w14:textId="77777777" w:rsidR="004B32CC" w:rsidRDefault="004B32CC" w:rsidP="004B32CC"/>
        </w:tc>
        <w:tc>
          <w:tcPr>
            <w:tcW w:w="2146" w:type="dxa"/>
          </w:tcPr>
          <w:p w14:paraId="50B24D3C" w14:textId="77777777" w:rsidR="004B32CC" w:rsidRDefault="004B32CC" w:rsidP="004B32CC"/>
        </w:tc>
        <w:tc>
          <w:tcPr>
            <w:tcW w:w="1879" w:type="dxa"/>
          </w:tcPr>
          <w:p w14:paraId="6349E756" w14:textId="20568465" w:rsidR="004B32CC" w:rsidRDefault="004B32CC" w:rsidP="004B32CC">
            <w:r w:rsidRPr="00515C04">
              <w:t>Basic console</w:t>
            </w:r>
          </w:p>
        </w:tc>
        <w:tc>
          <w:tcPr>
            <w:tcW w:w="2232" w:type="dxa"/>
          </w:tcPr>
          <w:p w14:paraId="253CC7B4" w14:textId="2E462B1C" w:rsidR="004B32CC" w:rsidRDefault="004B32CC" w:rsidP="004B32CC">
            <w:r w:rsidRPr="001E6236">
              <w:t>Device list</w:t>
            </w:r>
          </w:p>
        </w:tc>
        <w:tc>
          <w:tcPr>
            <w:tcW w:w="2974" w:type="dxa"/>
          </w:tcPr>
          <w:p w14:paraId="27C608BA" w14:textId="5A23641F" w:rsidR="004B32CC" w:rsidRDefault="004B32CC" w:rsidP="004B32CC">
            <w:pPr>
              <w:jc w:val="left"/>
            </w:pPr>
            <w:r>
              <w:rPr>
                <w:rFonts w:hint="eastAsia"/>
              </w:rPr>
              <w:t>Host name</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842"/>
        <w:gridCol w:w="1701"/>
        <w:gridCol w:w="284"/>
        <w:gridCol w:w="142"/>
        <w:gridCol w:w="2974"/>
      </w:tblGrid>
      <w:tr w:rsidR="00717648" w14:paraId="0AE42A18" w14:textId="77777777" w:rsidTr="00096AAC">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842" w:type="dxa"/>
          </w:tcPr>
          <w:p w14:paraId="2B88C3B8" w14:textId="77777777" w:rsidR="00717648" w:rsidRDefault="00717648" w:rsidP="00426220"/>
        </w:tc>
        <w:tc>
          <w:tcPr>
            <w:tcW w:w="2127" w:type="dxa"/>
            <w:gridSpan w:val="3"/>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5"/>
          </w:tcPr>
          <w:p w14:paraId="24D6FEB7" w14:textId="66F396BF" w:rsidR="00343EBE" w:rsidRDefault="009800C0" w:rsidP="00426220">
            <w:r w:rsidRPr="009800C0">
              <w:t>The directory in which the specified ssh authentication key file is stored when using key authentication as the authentication method</w:t>
            </w:r>
            <w:r>
              <w:t>.</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096AAC">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75C4F"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842" w:type="dxa"/>
          </w:tcPr>
          <w:p w14:paraId="11F0F222" w14:textId="55787CF4" w:rsidR="00717648" w:rsidRDefault="000347F1" w:rsidP="00426220">
            <w:r w:rsidRPr="000347F1">
              <w:t>Basic console</w:t>
            </w:r>
          </w:p>
        </w:tc>
        <w:tc>
          <w:tcPr>
            <w:tcW w:w="2127" w:type="dxa"/>
            <w:gridSpan w:val="3"/>
          </w:tcPr>
          <w:p w14:paraId="6385CD0E" w14:textId="2EC4D59F" w:rsidR="00717648" w:rsidRDefault="004B32CC" w:rsidP="00426220">
            <w:r w:rsidRPr="004B32CC">
              <w:t>Device list</w:t>
            </w:r>
          </w:p>
        </w:tc>
        <w:tc>
          <w:tcPr>
            <w:tcW w:w="2974" w:type="dxa"/>
          </w:tcPr>
          <w:p w14:paraId="1F186F99" w14:textId="5A21611D" w:rsidR="00717648" w:rsidRDefault="009800C0" w:rsidP="00426220">
            <w:r w:rsidRPr="009800C0">
              <w:t>ssh authentication key file</w:t>
            </w:r>
          </w:p>
        </w:tc>
      </w:tr>
      <w:tr w:rsidR="00717648" w14:paraId="720E4D7B" w14:textId="77777777" w:rsidTr="00096AAC">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DCAB6"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842" w:type="dxa"/>
          </w:tcPr>
          <w:p w14:paraId="4842473E" w14:textId="77777777" w:rsidR="00717648" w:rsidRDefault="00717648" w:rsidP="00426220"/>
        </w:tc>
        <w:tc>
          <w:tcPr>
            <w:tcW w:w="2127" w:type="dxa"/>
            <w:gridSpan w:val="3"/>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5"/>
          </w:tcPr>
          <w:p w14:paraId="058CE2AB" w14:textId="0214AA21" w:rsidR="00343EBE" w:rsidRDefault="009800C0" w:rsidP="00096AAC">
            <w:r w:rsidRPr="009800C0">
              <w:t xml:space="preserve">The directory in which the file that defines the connection information </w:t>
            </w:r>
            <w:r w:rsidR="00096AAC" w:rsidRPr="009800C0">
              <w:t xml:space="preserve">when connecting to WinRM </w:t>
            </w:r>
            <w:r w:rsidRPr="009800C0">
              <w:t>is stored</w:t>
            </w:r>
            <w:r>
              <w:t>.</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096AAC">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842" w:type="dxa"/>
          </w:tcPr>
          <w:p w14:paraId="1A5F978D" w14:textId="32259017" w:rsidR="00717648" w:rsidRDefault="000347F1" w:rsidP="00426220">
            <w:r w:rsidRPr="000347F1">
              <w:t>Basic console</w:t>
            </w:r>
          </w:p>
        </w:tc>
        <w:tc>
          <w:tcPr>
            <w:tcW w:w="1985" w:type="dxa"/>
            <w:gridSpan w:val="2"/>
          </w:tcPr>
          <w:p w14:paraId="6045C5BA" w14:textId="17A39C6E" w:rsidR="00717648" w:rsidRDefault="004B32CC" w:rsidP="00426220">
            <w:r w:rsidRPr="004B32CC">
              <w:t>Device list</w:t>
            </w:r>
          </w:p>
        </w:tc>
        <w:tc>
          <w:tcPr>
            <w:tcW w:w="3116" w:type="dxa"/>
            <w:gridSpan w:val="2"/>
          </w:tcPr>
          <w:p w14:paraId="6FBF51AD" w14:textId="6AC1DB0F" w:rsidR="00717648" w:rsidRDefault="00096AAC" w:rsidP="00426220">
            <w:r w:rsidRPr="00096AAC">
              <w:t>WinRM connection information</w:t>
            </w:r>
          </w:p>
        </w:tc>
      </w:tr>
      <w:tr w:rsidR="00717648" w14:paraId="127DF8F8" w14:textId="77777777" w:rsidTr="00096AAC">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36FBD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842" w:type="dxa"/>
          </w:tcPr>
          <w:p w14:paraId="4F44AFE9" w14:textId="77777777" w:rsidR="00717648" w:rsidRDefault="00717648" w:rsidP="00426220"/>
        </w:tc>
        <w:tc>
          <w:tcPr>
            <w:tcW w:w="2127" w:type="dxa"/>
            <w:gridSpan w:val="3"/>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5"/>
          </w:tcPr>
          <w:p w14:paraId="5E6A6BE1" w14:textId="6B02C206" w:rsidR="00343EBE" w:rsidRDefault="00096AAC" w:rsidP="00426220">
            <w:r w:rsidRPr="00096AAC">
              <w:t>Parameter for AnsiblePlaybook execution</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096AAC">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842" w:type="dxa"/>
          </w:tcPr>
          <w:p w14:paraId="6259ABBE" w14:textId="63E2E9ED" w:rsidR="00343EBE" w:rsidRDefault="00343EBE" w:rsidP="00426220">
            <w:r w:rsidRPr="00343EBE">
              <w:rPr>
                <w:rFonts w:hint="eastAsia"/>
              </w:rPr>
              <w:t>Ansible</w:t>
            </w:r>
            <w:r w:rsidR="00096AAC">
              <w:rPr>
                <w:rFonts w:hint="eastAsia"/>
              </w:rPr>
              <w:t xml:space="preserve"> common</w:t>
            </w:r>
          </w:p>
        </w:tc>
        <w:tc>
          <w:tcPr>
            <w:tcW w:w="2127" w:type="dxa"/>
            <w:gridSpan w:val="3"/>
          </w:tcPr>
          <w:p w14:paraId="251E91DC" w14:textId="2A990CFC" w:rsidR="00343EBE" w:rsidRDefault="00096AAC" w:rsidP="00426220">
            <w:r w:rsidRPr="00096AAC">
              <w:t>Interface information</w:t>
            </w:r>
          </w:p>
        </w:tc>
        <w:tc>
          <w:tcPr>
            <w:tcW w:w="2974" w:type="dxa"/>
          </w:tcPr>
          <w:p w14:paraId="20CE65BD" w14:textId="74D3A0B0" w:rsidR="00343EBE" w:rsidRDefault="00096AAC" w:rsidP="00426220">
            <w:r w:rsidRPr="00096AAC">
              <w:t>Option parameter</w:t>
            </w:r>
          </w:p>
        </w:tc>
      </w:tr>
      <w:tr w:rsidR="00343EBE" w14:paraId="66639DD0" w14:textId="77777777" w:rsidTr="00096AAC">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E87AA"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842" w:type="dxa"/>
          </w:tcPr>
          <w:p w14:paraId="05B2D17F" w14:textId="51E9550B" w:rsidR="00343EBE" w:rsidRDefault="00343EBE" w:rsidP="00426220">
            <w:r w:rsidRPr="00343EBE">
              <w:t>Ansible-Legacy</w:t>
            </w:r>
          </w:p>
        </w:tc>
        <w:tc>
          <w:tcPr>
            <w:tcW w:w="2127" w:type="dxa"/>
            <w:gridSpan w:val="3"/>
          </w:tcPr>
          <w:p w14:paraId="381BA40B" w14:textId="6B9CEB6C" w:rsidR="00343EBE" w:rsidRDefault="00343EBE" w:rsidP="00426220">
            <w:r w:rsidRPr="00343EBE">
              <w:rPr>
                <w:rFonts w:hint="eastAsia"/>
              </w:rPr>
              <w:t>Movement</w:t>
            </w:r>
            <w:r w:rsidR="00096AAC">
              <w:rPr>
                <w:rFonts w:hint="eastAsia"/>
              </w:rPr>
              <w:t xml:space="preserve"> list</w:t>
            </w:r>
          </w:p>
        </w:tc>
        <w:tc>
          <w:tcPr>
            <w:tcW w:w="2974" w:type="dxa"/>
          </w:tcPr>
          <w:p w14:paraId="17710899" w14:textId="760FEFFF" w:rsidR="00343EBE" w:rsidRDefault="00096AAC" w:rsidP="00426220">
            <w:r w:rsidRPr="00096AAC">
              <w:t>Number of parallel executions</w:t>
            </w:r>
          </w:p>
        </w:tc>
      </w:tr>
      <w:tr w:rsidR="00343EBE" w14:paraId="3250927A" w14:textId="77777777" w:rsidTr="00096AAC">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842" w:type="dxa"/>
          </w:tcPr>
          <w:p w14:paraId="7A62C887" w14:textId="77777777" w:rsidR="00343EBE" w:rsidRDefault="00343EBE" w:rsidP="00426220"/>
        </w:tc>
        <w:tc>
          <w:tcPr>
            <w:tcW w:w="2127" w:type="dxa"/>
            <w:gridSpan w:val="3"/>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5"/>
          </w:tcPr>
          <w:p w14:paraId="450CB14B" w14:textId="53D1C192" w:rsidR="003C4AFA" w:rsidRDefault="00096AAC" w:rsidP="00426220">
            <w:r w:rsidRPr="00096AAC">
              <w:t>The file describing the operation execution target host</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5"/>
          </w:tcPr>
          <w:p w14:paraId="2E8C5F57" w14:textId="77777777" w:rsidR="00062207" w:rsidRPr="00343EBE" w:rsidRDefault="00062207" w:rsidP="00426220"/>
        </w:tc>
      </w:tr>
      <w:tr w:rsidR="00096AAC" w14:paraId="4D7512F3" w14:textId="77777777" w:rsidTr="00096AAC">
        <w:tc>
          <w:tcPr>
            <w:tcW w:w="406" w:type="dxa"/>
          </w:tcPr>
          <w:p w14:paraId="379807C5" w14:textId="77777777" w:rsidR="00096AAC" w:rsidRDefault="00096AAC" w:rsidP="00096AAC"/>
        </w:tc>
        <w:tc>
          <w:tcPr>
            <w:tcW w:w="2288" w:type="dxa"/>
          </w:tcPr>
          <w:p w14:paraId="5E6ED99F" w14:textId="29E4CCFF" w:rsidR="00096AAC" w:rsidRDefault="00096AAC" w:rsidP="00096AAC"/>
        </w:tc>
        <w:tc>
          <w:tcPr>
            <w:tcW w:w="1842" w:type="dxa"/>
          </w:tcPr>
          <w:p w14:paraId="5D9F866C" w14:textId="6A8B6AB2" w:rsidR="00096AAC" w:rsidRDefault="00096AAC" w:rsidP="00096AAC">
            <w:r w:rsidRPr="00DB6D4B">
              <w:t>Basic console</w:t>
            </w:r>
          </w:p>
        </w:tc>
        <w:tc>
          <w:tcPr>
            <w:tcW w:w="2127" w:type="dxa"/>
            <w:gridSpan w:val="3"/>
          </w:tcPr>
          <w:p w14:paraId="4BF4B905" w14:textId="65CEF966" w:rsidR="00096AAC" w:rsidRDefault="00096AAC" w:rsidP="00096AAC">
            <w:r w:rsidRPr="002931D4">
              <w:t>Device list</w:t>
            </w:r>
          </w:p>
        </w:tc>
        <w:tc>
          <w:tcPr>
            <w:tcW w:w="2974" w:type="dxa"/>
          </w:tcPr>
          <w:p w14:paraId="066AE237" w14:textId="0873CDA6" w:rsidR="00096AAC" w:rsidRDefault="00096AAC" w:rsidP="00096AAC">
            <w:r w:rsidRPr="00F53A78">
              <w:t>host name</w:t>
            </w:r>
          </w:p>
        </w:tc>
      </w:tr>
      <w:tr w:rsidR="00096AAC" w14:paraId="754B3AE3" w14:textId="77777777" w:rsidTr="00096AAC">
        <w:tc>
          <w:tcPr>
            <w:tcW w:w="406" w:type="dxa"/>
          </w:tcPr>
          <w:p w14:paraId="37E79BDB" w14:textId="77777777" w:rsidR="00096AAC" w:rsidRDefault="00096AAC" w:rsidP="00096AAC"/>
        </w:tc>
        <w:tc>
          <w:tcPr>
            <w:tcW w:w="2288" w:type="dxa"/>
          </w:tcPr>
          <w:p w14:paraId="4B52E8B7" w14:textId="77777777" w:rsidR="00096AAC" w:rsidRDefault="00096AAC" w:rsidP="00096AAC"/>
        </w:tc>
        <w:tc>
          <w:tcPr>
            <w:tcW w:w="1842" w:type="dxa"/>
          </w:tcPr>
          <w:p w14:paraId="46B68B3F" w14:textId="0231C1DE" w:rsidR="00096AAC" w:rsidRDefault="00096AAC" w:rsidP="00096AAC">
            <w:r w:rsidRPr="00DB6D4B">
              <w:t>Basic console</w:t>
            </w:r>
          </w:p>
        </w:tc>
        <w:tc>
          <w:tcPr>
            <w:tcW w:w="2127" w:type="dxa"/>
            <w:gridSpan w:val="3"/>
          </w:tcPr>
          <w:p w14:paraId="6408D6C3" w14:textId="29959227" w:rsidR="00096AAC" w:rsidRDefault="00096AAC" w:rsidP="00096AAC">
            <w:r w:rsidRPr="002931D4">
              <w:t>Device list</w:t>
            </w:r>
          </w:p>
        </w:tc>
        <w:tc>
          <w:tcPr>
            <w:tcW w:w="2974" w:type="dxa"/>
          </w:tcPr>
          <w:p w14:paraId="4223DFBD" w14:textId="1DE87D5A" w:rsidR="00096AAC" w:rsidRDefault="00096AAC" w:rsidP="00096AAC">
            <w:r w:rsidRPr="00F53A78">
              <w:t>IP address</w:t>
            </w:r>
          </w:p>
        </w:tc>
      </w:tr>
      <w:tr w:rsidR="004B32CC" w14:paraId="490CED55" w14:textId="77777777" w:rsidTr="00096AAC">
        <w:tc>
          <w:tcPr>
            <w:tcW w:w="406" w:type="dxa"/>
          </w:tcPr>
          <w:p w14:paraId="02FE1542" w14:textId="77777777" w:rsidR="004B32CC" w:rsidRDefault="004B32CC" w:rsidP="004B32CC"/>
        </w:tc>
        <w:tc>
          <w:tcPr>
            <w:tcW w:w="2288" w:type="dxa"/>
          </w:tcPr>
          <w:p w14:paraId="688235AE" w14:textId="252F5FA6" w:rsidR="004B32CC" w:rsidRDefault="004B32CC" w:rsidP="004B32CC">
            <w:r>
              <w:rPr>
                <w:noProof/>
              </w:rPr>
              <mc:AlternateContent>
                <mc:Choice Requires="wps">
                  <w:drawing>
                    <wp:anchor distT="0" distB="0" distL="114300" distR="114300" simplePos="0" relativeHeight="251869184"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ED3B77" id="左中かっこ 123" o:spid="_x0000_s1026" type="#_x0000_t87" style="position:absolute;left:0;text-align:left;margin-left:97.45pt;margin-top:-26.9pt;width:12.1pt;height:140.5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842" w:type="dxa"/>
          </w:tcPr>
          <w:p w14:paraId="66523099" w14:textId="3E08ED7E" w:rsidR="004B32CC" w:rsidRDefault="004B32CC" w:rsidP="004B32CC">
            <w:r w:rsidRPr="00DB6D4B">
              <w:t>Basic console</w:t>
            </w:r>
          </w:p>
        </w:tc>
        <w:tc>
          <w:tcPr>
            <w:tcW w:w="2127" w:type="dxa"/>
            <w:gridSpan w:val="3"/>
          </w:tcPr>
          <w:p w14:paraId="7A1F4CFF" w14:textId="36A5FF9C" w:rsidR="004B32CC" w:rsidRDefault="004B32CC" w:rsidP="004B32CC">
            <w:r w:rsidRPr="002931D4">
              <w:t>Device list</w:t>
            </w:r>
          </w:p>
        </w:tc>
        <w:tc>
          <w:tcPr>
            <w:tcW w:w="2974" w:type="dxa"/>
          </w:tcPr>
          <w:p w14:paraId="1DD9D6AA" w14:textId="728C4BE4" w:rsidR="004B32CC" w:rsidRDefault="00096AAC" w:rsidP="004B32CC">
            <w:r w:rsidRPr="00096AAC">
              <w:t>Login user ID</w:t>
            </w:r>
          </w:p>
        </w:tc>
      </w:tr>
      <w:tr w:rsidR="00096AAC" w14:paraId="28442B48" w14:textId="77777777" w:rsidTr="00096AAC">
        <w:tc>
          <w:tcPr>
            <w:tcW w:w="406" w:type="dxa"/>
          </w:tcPr>
          <w:p w14:paraId="0507A452" w14:textId="77777777" w:rsidR="00096AAC" w:rsidRDefault="00096AAC" w:rsidP="00096AAC"/>
        </w:tc>
        <w:tc>
          <w:tcPr>
            <w:tcW w:w="2288" w:type="dxa"/>
          </w:tcPr>
          <w:p w14:paraId="113799CF" w14:textId="77777777" w:rsidR="00096AAC" w:rsidRDefault="00096AAC" w:rsidP="00096AAC"/>
        </w:tc>
        <w:tc>
          <w:tcPr>
            <w:tcW w:w="1842" w:type="dxa"/>
          </w:tcPr>
          <w:p w14:paraId="1D1460A2" w14:textId="4712A31E" w:rsidR="00096AAC" w:rsidRDefault="00096AAC" w:rsidP="00096AAC">
            <w:r w:rsidRPr="00DB6D4B">
              <w:t>Basic console</w:t>
            </w:r>
          </w:p>
        </w:tc>
        <w:tc>
          <w:tcPr>
            <w:tcW w:w="2127" w:type="dxa"/>
            <w:gridSpan w:val="3"/>
          </w:tcPr>
          <w:p w14:paraId="31CBF6CD" w14:textId="0C391664" w:rsidR="00096AAC" w:rsidRDefault="00096AAC" w:rsidP="00096AAC">
            <w:r w:rsidRPr="002931D4">
              <w:t>Device list</w:t>
            </w:r>
          </w:p>
        </w:tc>
        <w:tc>
          <w:tcPr>
            <w:tcW w:w="2974" w:type="dxa"/>
          </w:tcPr>
          <w:p w14:paraId="729A2C0D" w14:textId="77777777" w:rsidR="00096AAC" w:rsidRDefault="00096AAC" w:rsidP="00096AAC">
            <w:pPr>
              <w:jc w:val="left"/>
            </w:pPr>
            <w:r>
              <w:rPr>
                <w:rFonts w:hint="eastAsia"/>
              </w:rPr>
              <w:t>L</w:t>
            </w:r>
            <w:r>
              <w:t>ogin password</w:t>
            </w:r>
          </w:p>
          <w:p w14:paraId="78C7E90A" w14:textId="1F98DAB2" w:rsidR="00096AAC" w:rsidRPr="0025652D" w:rsidRDefault="00096AAC" w:rsidP="00096AAC">
            <w:pPr>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4EFB0709" w14:textId="77777777" w:rsidTr="00096AAC">
        <w:tc>
          <w:tcPr>
            <w:tcW w:w="406" w:type="dxa"/>
          </w:tcPr>
          <w:p w14:paraId="37DA7FD3" w14:textId="77777777" w:rsidR="004B32CC" w:rsidRDefault="004B32CC" w:rsidP="004B32CC"/>
        </w:tc>
        <w:tc>
          <w:tcPr>
            <w:tcW w:w="2288" w:type="dxa"/>
          </w:tcPr>
          <w:p w14:paraId="54669725" w14:textId="77777777" w:rsidR="004B32CC" w:rsidRDefault="004B32CC" w:rsidP="004B32CC"/>
        </w:tc>
        <w:tc>
          <w:tcPr>
            <w:tcW w:w="1842" w:type="dxa"/>
          </w:tcPr>
          <w:p w14:paraId="7EC149F1" w14:textId="2FE3DE51" w:rsidR="004B32CC" w:rsidRDefault="004B32CC" w:rsidP="004B32CC">
            <w:r w:rsidRPr="00DB6D4B">
              <w:t>Basic console</w:t>
            </w:r>
          </w:p>
        </w:tc>
        <w:tc>
          <w:tcPr>
            <w:tcW w:w="2127" w:type="dxa"/>
            <w:gridSpan w:val="3"/>
          </w:tcPr>
          <w:p w14:paraId="583EAB25" w14:textId="36789E33" w:rsidR="004B32CC" w:rsidRDefault="004B32CC" w:rsidP="004B32CC">
            <w:r w:rsidRPr="002931D4">
              <w:t>Device list</w:t>
            </w:r>
          </w:p>
        </w:tc>
        <w:tc>
          <w:tcPr>
            <w:tcW w:w="2974" w:type="dxa"/>
          </w:tcPr>
          <w:p w14:paraId="7738895F" w14:textId="6C59683F" w:rsidR="004B32CC" w:rsidRDefault="00096AAC" w:rsidP="004B32CC">
            <w:r w:rsidRPr="00096AAC">
              <w:t>Connection options</w:t>
            </w:r>
          </w:p>
        </w:tc>
      </w:tr>
      <w:tr w:rsidR="00061390" w14:paraId="2FDFE925" w14:textId="77777777" w:rsidTr="00096AAC">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842" w:type="dxa"/>
          </w:tcPr>
          <w:p w14:paraId="1F5CD022" w14:textId="77777777" w:rsidR="00061390" w:rsidRPr="003C4AFA" w:rsidRDefault="00061390" w:rsidP="00426220"/>
        </w:tc>
        <w:tc>
          <w:tcPr>
            <w:tcW w:w="1701" w:type="dxa"/>
          </w:tcPr>
          <w:p w14:paraId="46A9621F" w14:textId="77777777" w:rsidR="00061390" w:rsidRPr="003C4AFA" w:rsidRDefault="00061390" w:rsidP="00426220"/>
        </w:tc>
        <w:tc>
          <w:tcPr>
            <w:tcW w:w="3400" w:type="dxa"/>
            <w:gridSpan w:val="3"/>
          </w:tcPr>
          <w:p w14:paraId="6B261AD2" w14:textId="5C73F2F7" w:rsidR="00061390" w:rsidRPr="00061390" w:rsidRDefault="00096AAC" w:rsidP="00426220">
            <w:pPr>
              <w:rPr>
                <w:sz w:val="16"/>
              </w:rPr>
            </w:pPr>
            <w:r w:rsidRPr="00096AAC">
              <w:rPr>
                <w:rFonts w:hint="eastAsia"/>
                <w:sz w:val="16"/>
              </w:rPr>
              <w:t>※</w:t>
            </w:r>
            <w:r w:rsidRPr="00096AAC">
              <w:rPr>
                <w:rFonts w:hint="eastAsia"/>
                <w:sz w:val="16"/>
              </w:rPr>
              <w:t>The parameter of ansible_ssh_extra_args</w:t>
            </w:r>
          </w:p>
        </w:tc>
      </w:tr>
      <w:tr w:rsidR="00096AAC" w14:paraId="4CF4600B" w14:textId="77777777" w:rsidTr="00096AAC">
        <w:tc>
          <w:tcPr>
            <w:tcW w:w="406" w:type="dxa"/>
          </w:tcPr>
          <w:p w14:paraId="5A3D9C52" w14:textId="77777777" w:rsidR="00096AAC" w:rsidRDefault="00096AAC" w:rsidP="00096AAC"/>
        </w:tc>
        <w:tc>
          <w:tcPr>
            <w:tcW w:w="2288" w:type="dxa"/>
          </w:tcPr>
          <w:p w14:paraId="08A2DED8" w14:textId="6B1BD10A" w:rsidR="00096AAC" w:rsidRDefault="00096AAC" w:rsidP="00096AAC"/>
        </w:tc>
        <w:tc>
          <w:tcPr>
            <w:tcW w:w="1842" w:type="dxa"/>
          </w:tcPr>
          <w:p w14:paraId="6B4BAAE8" w14:textId="35684F66" w:rsidR="00096AAC" w:rsidRDefault="00096AAC" w:rsidP="00096AAC">
            <w:r w:rsidRPr="00C2040E">
              <w:t>Basic console</w:t>
            </w:r>
          </w:p>
        </w:tc>
        <w:tc>
          <w:tcPr>
            <w:tcW w:w="2127" w:type="dxa"/>
            <w:gridSpan w:val="3"/>
          </w:tcPr>
          <w:p w14:paraId="50E86717" w14:textId="1876B300" w:rsidR="00096AAC" w:rsidRDefault="00096AAC" w:rsidP="00096AAC">
            <w:r w:rsidRPr="00887C2E">
              <w:t>Device list</w:t>
            </w:r>
          </w:p>
        </w:tc>
        <w:tc>
          <w:tcPr>
            <w:tcW w:w="2974" w:type="dxa"/>
          </w:tcPr>
          <w:p w14:paraId="7EC7AAE7" w14:textId="379344F8" w:rsidR="00096AAC" w:rsidRDefault="00096AAC" w:rsidP="00096AAC">
            <w:r w:rsidRPr="00B33824">
              <w:t>ssh authentication key file</w:t>
            </w:r>
          </w:p>
        </w:tc>
      </w:tr>
      <w:tr w:rsidR="00096AAC" w14:paraId="20FFB94D" w14:textId="77777777" w:rsidTr="00096AAC">
        <w:tc>
          <w:tcPr>
            <w:tcW w:w="406" w:type="dxa"/>
          </w:tcPr>
          <w:p w14:paraId="51CD7A17" w14:textId="77777777" w:rsidR="00096AAC" w:rsidRDefault="00096AAC" w:rsidP="00096AAC"/>
        </w:tc>
        <w:tc>
          <w:tcPr>
            <w:tcW w:w="2288" w:type="dxa"/>
          </w:tcPr>
          <w:p w14:paraId="52D1B26D" w14:textId="77777777" w:rsidR="00096AAC" w:rsidRDefault="00096AAC" w:rsidP="00096AAC"/>
        </w:tc>
        <w:tc>
          <w:tcPr>
            <w:tcW w:w="1842" w:type="dxa"/>
          </w:tcPr>
          <w:p w14:paraId="51B6D2EB" w14:textId="00EF236C" w:rsidR="00096AAC" w:rsidRDefault="00096AAC" w:rsidP="00096AAC">
            <w:r w:rsidRPr="00C2040E">
              <w:t>Basic console</w:t>
            </w:r>
          </w:p>
        </w:tc>
        <w:tc>
          <w:tcPr>
            <w:tcW w:w="2127" w:type="dxa"/>
            <w:gridSpan w:val="3"/>
          </w:tcPr>
          <w:p w14:paraId="6DC65A9C" w14:textId="38E9467D" w:rsidR="00096AAC" w:rsidRDefault="00096AAC" w:rsidP="00096AAC">
            <w:r w:rsidRPr="00887C2E">
              <w:t>Device list</w:t>
            </w:r>
          </w:p>
        </w:tc>
        <w:tc>
          <w:tcPr>
            <w:tcW w:w="2974" w:type="dxa"/>
          </w:tcPr>
          <w:p w14:paraId="6D8EF952" w14:textId="0217CCB0" w:rsidR="00096AAC" w:rsidRDefault="00096AAC" w:rsidP="00096AAC">
            <w:r w:rsidRPr="00B33824">
              <w:t>Server certificate</w:t>
            </w:r>
          </w:p>
        </w:tc>
      </w:tr>
      <w:tr w:rsidR="00096AAC" w14:paraId="51981B2D" w14:textId="77777777" w:rsidTr="00096AAC">
        <w:tc>
          <w:tcPr>
            <w:tcW w:w="406" w:type="dxa"/>
          </w:tcPr>
          <w:p w14:paraId="6390C60E" w14:textId="77777777" w:rsidR="00096AAC" w:rsidRDefault="00096AAC" w:rsidP="00096AAC"/>
        </w:tc>
        <w:tc>
          <w:tcPr>
            <w:tcW w:w="2288" w:type="dxa"/>
          </w:tcPr>
          <w:p w14:paraId="440AE69F" w14:textId="77777777" w:rsidR="00096AAC" w:rsidRDefault="00096AAC" w:rsidP="00096AAC"/>
        </w:tc>
        <w:tc>
          <w:tcPr>
            <w:tcW w:w="1842" w:type="dxa"/>
          </w:tcPr>
          <w:p w14:paraId="713E2BF0" w14:textId="24F69F58" w:rsidR="00096AAC" w:rsidRDefault="00096AAC" w:rsidP="00096AAC">
            <w:r w:rsidRPr="00C2040E">
              <w:t>Basic console</w:t>
            </w:r>
          </w:p>
        </w:tc>
        <w:tc>
          <w:tcPr>
            <w:tcW w:w="2127" w:type="dxa"/>
            <w:gridSpan w:val="3"/>
          </w:tcPr>
          <w:p w14:paraId="79288FA5" w14:textId="46920AC9" w:rsidR="00096AAC" w:rsidRDefault="00096AAC" w:rsidP="00096AAC">
            <w:r w:rsidRPr="00887C2E">
              <w:t>Device list</w:t>
            </w:r>
          </w:p>
        </w:tc>
        <w:tc>
          <w:tcPr>
            <w:tcW w:w="2974" w:type="dxa"/>
          </w:tcPr>
          <w:p w14:paraId="241B97B7" w14:textId="2F8E45A2" w:rsidR="00096AAC" w:rsidRDefault="00096AAC" w:rsidP="00096AAC">
            <w:r w:rsidRPr="00B33824">
              <w:t>Inventory file additional option</w:t>
            </w:r>
          </w:p>
        </w:tc>
      </w:tr>
      <w:tr w:rsidR="003C4AFA" w14:paraId="15F1DF75" w14:textId="77777777" w:rsidTr="00096AAC">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842" w:type="dxa"/>
          </w:tcPr>
          <w:p w14:paraId="36125DAE" w14:textId="77777777" w:rsidR="003C4AFA" w:rsidRDefault="003C4AFA" w:rsidP="00426220"/>
        </w:tc>
        <w:tc>
          <w:tcPr>
            <w:tcW w:w="2127" w:type="dxa"/>
            <w:gridSpan w:val="3"/>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5"/>
          </w:tcPr>
          <w:p w14:paraId="187B9299" w14:textId="51365A2E" w:rsidR="003C4AFA" w:rsidRDefault="00096AAC" w:rsidP="00426220">
            <w:r w:rsidRPr="00096AAC">
              <w:t>The file calls the whole information of playbook and host information and executes Ansible</w:t>
            </w:r>
            <w:r>
              <w:t>.</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5"/>
          </w:tcPr>
          <w:p w14:paraId="3E603636" w14:textId="77777777" w:rsidR="00062207" w:rsidRPr="003C4AFA" w:rsidRDefault="00062207" w:rsidP="00426220"/>
        </w:tc>
      </w:tr>
      <w:tr w:rsidR="003C4AFA" w14:paraId="0F4FDFE7" w14:textId="77777777" w:rsidTr="00096AAC">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842" w:type="dxa"/>
          </w:tcPr>
          <w:p w14:paraId="25A2F4EA" w14:textId="63924CD6" w:rsidR="003C4AFA" w:rsidRDefault="003C4AFA" w:rsidP="00426220">
            <w:r w:rsidRPr="003C4AFA">
              <w:t>Ansible-Legacy</w:t>
            </w:r>
          </w:p>
        </w:tc>
        <w:tc>
          <w:tcPr>
            <w:tcW w:w="2127" w:type="dxa"/>
            <w:gridSpan w:val="3"/>
          </w:tcPr>
          <w:p w14:paraId="779A816E" w14:textId="1C055055" w:rsidR="003C4AFA" w:rsidRDefault="000347F1" w:rsidP="00426220">
            <w:r w:rsidRPr="000347F1">
              <w:t>Playbook files</w:t>
            </w:r>
          </w:p>
        </w:tc>
        <w:tc>
          <w:tcPr>
            <w:tcW w:w="2974" w:type="dxa"/>
          </w:tcPr>
          <w:p w14:paraId="7D6463A6" w14:textId="4ECD1284" w:rsidR="003C4AFA" w:rsidRDefault="00096AAC" w:rsidP="00426220">
            <w:r w:rsidRPr="00096AAC">
              <w:t>Playbook file</w:t>
            </w:r>
          </w:p>
        </w:tc>
      </w:tr>
      <w:tr w:rsidR="003C4AFA" w14:paraId="244213CE" w14:textId="77777777" w:rsidTr="00096AAC">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842" w:type="dxa"/>
          </w:tcPr>
          <w:p w14:paraId="529311BB" w14:textId="043198BA" w:rsidR="003C4AFA" w:rsidRDefault="003C4AFA" w:rsidP="00426220">
            <w:r w:rsidRPr="003C4AFA">
              <w:t>Ansible-Legacy</w:t>
            </w:r>
          </w:p>
        </w:tc>
        <w:tc>
          <w:tcPr>
            <w:tcW w:w="2127" w:type="dxa"/>
            <w:gridSpan w:val="3"/>
          </w:tcPr>
          <w:p w14:paraId="6F1C0906" w14:textId="0BB4EDA9" w:rsidR="003C4AFA" w:rsidRDefault="000347F1" w:rsidP="00426220">
            <w:r>
              <w:rPr>
                <w:rFonts w:hint="eastAsia"/>
              </w:rPr>
              <w:t>Movement details</w:t>
            </w:r>
          </w:p>
        </w:tc>
        <w:tc>
          <w:tcPr>
            <w:tcW w:w="2974" w:type="dxa"/>
          </w:tcPr>
          <w:p w14:paraId="21932012" w14:textId="007D8465" w:rsidR="003C4AFA" w:rsidRDefault="000347F1" w:rsidP="00426220">
            <w:r>
              <w:rPr>
                <w:rFonts w:hint="eastAsia"/>
              </w:rPr>
              <w:t>Include order</w:t>
            </w:r>
          </w:p>
        </w:tc>
      </w:tr>
      <w:tr w:rsidR="003C4AFA" w14:paraId="2A7CB4D3" w14:textId="77777777" w:rsidTr="00096AAC">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0FF523"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842" w:type="dxa"/>
          </w:tcPr>
          <w:p w14:paraId="77A2EBF8" w14:textId="119C613A" w:rsidR="003C4AFA" w:rsidRDefault="003C4AFA" w:rsidP="00426220">
            <w:r w:rsidRPr="003C4AFA">
              <w:t>Ansible-Legacy</w:t>
            </w:r>
          </w:p>
        </w:tc>
        <w:tc>
          <w:tcPr>
            <w:tcW w:w="2127" w:type="dxa"/>
            <w:gridSpan w:val="3"/>
          </w:tcPr>
          <w:p w14:paraId="40438C71" w14:textId="7ED00DE3" w:rsidR="003C4AFA" w:rsidRDefault="000347F1" w:rsidP="00426220">
            <w:r>
              <w:rPr>
                <w:rFonts w:hint="eastAsia"/>
              </w:rPr>
              <w:t>Movement details</w:t>
            </w:r>
          </w:p>
        </w:tc>
        <w:tc>
          <w:tcPr>
            <w:tcW w:w="2974" w:type="dxa"/>
          </w:tcPr>
          <w:p w14:paraId="7A6FB4EC" w14:textId="4563DCB0" w:rsidR="003C4AFA" w:rsidRDefault="003C4AFA" w:rsidP="00426220">
            <w:r w:rsidRPr="003C4AFA">
              <w:t>gather_facts</w:t>
            </w:r>
          </w:p>
        </w:tc>
      </w:tr>
      <w:tr w:rsidR="003C4AFA" w14:paraId="31FBC407" w14:textId="77777777" w:rsidTr="00096AAC">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842" w:type="dxa"/>
          </w:tcPr>
          <w:p w14:paraId="279A6AD7" w14:textId="77777777" w:rsidR="003C4AFA" w:rsidRDefault="003C4AFA" w:rsidP="00426220"/>
        </w:tc>
        <w:tc>
          <w:tcPr>
            <w:tcW w:w="2127" w:type="dxa"/>
            <w:gridSpan w:val="3"/>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F790CE2" w:rsidR="00426220" w:rsidRDefault="00426220" w:rsidP="00AB49DD">
      <w:pPr>
        <w:pStyle w:val="30"/>
      </w:pPr>
      <w:bookmarkStart w:id="282" w:name="_Toc105605746"/>
      <w:r w:rsidRPr="00426220">
        <w:lastRenderedPageBreak/>
        <w:t>Ansible-Pioneer</w:t>
      </w:r>
      <w:r w:rsidR="00A541CE">
        <w:rPr>
          <w:rFonts w:hint="eastAsia"/>
        </w:rPr>
        <w:t xml:space="preserve"> input data</w:t>
      </w:r>
      <w:bookmarkEnd w:id="282"/>
    </w:p>
    <w:p w14:paraId="3B541640" w14:textId="7AC03C40" w:rsidR="005E10C0" w:rsidRPr="005E10C0" w:rsidRDefault="005E10C0" w:rsidP="005E10C0">
      <w:r>
        <w:rPr>
          <w:rFonts w:hint="eastAsia"/>
        </w:rPr>
        <w:t>【</w:t>
      </w:r>
      <w:r w:rsidR="00A541CE">
        <w:rPr>
          <w:rFonts w:hint="eastAsia"/>
        </w:rPr>
        <w:t>P</w:t>
      </w:r>
      <w:r w:rsidR="00A541CE">
        <w:t>arent directory</w:t>
      </w:r>
      <w:r>
        <w:rPr>
          <w:rFonts w:hint="eastAsia"/>
        </w:rPr>
        <w:t>】</w:t>
      </w:r>
    </w:p>
    <w:tbl>
      <w:tblPr>
        <w:tblStyle w:val="ac"/>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1839"/>
        <w:gridCol w:w="1843"/>
        <w:gridCol w:w="284"/>
        <w:gridCol w:w="65"/>
        <w:gridCol w:w="2911"/>
      </w:tblGrid>
      <w:tr w:rsidR="003C4AFA" w14:paraId="44484E6E" w14:textId="77777777" w:rsidTr="00BD0E48">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3C3D67C">
                      <wp:simplePos x="0" y="0"/>
                      <wp:positionH relativeFrom="column">
                        <wp:posOffset>-2960</wp:posOffset>
                      </wp:positionH>
                      <wp:positionV relativeFrom="paragraph">
                        <wp:posOffset>-7045</wp:posOffset>
                      </wp:positionV>
                      <wp:extent cx="0" cy="8212347"/>
                      <wp:effectExtent l="0" t="0" r="19050" b="36830"/>
                      <wp:wrapNone/>
                      <wp:docPr id="40" name="直線コネクタ 40"/>
                      <wp:cNvGraphicFramePr/>
                      <a:graphic xmlns:a="http://schemas.openxmlformats.org/drawingml/2006/main">
                        <a:graphicData uri="http://schemas.microsoft.com/office/word/2010/wordprocessingShape">
                          <wps:wsp>
                            <wps:cNvCnPr/>
                            <wps:spPr>
                              <a:xfrm flipH="1">
                                <a:off x="0" y="0"/>
                                <a:ext cx="0" cy="821234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7197A" id="直線コネクタ 40" o:spid="_x0000_s1026" style="position:absolute;left:0;text-align:lef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5pt" to="-.25pt,6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" strokecolor="black [3213]" strokeweight="1pt"/>
                  </w:pict>
                </mc:Fallback>
              </mc:AlternateContent>
            </w:r>
          </w:p>
        </w:tc>
        <w:tc>
          <w:tcPr>
            <w:tcW w:w="2271" w:type="dxa"/>
          </w:tcPr>
          <w:p w14:paraId="27B3E7DA" w14:textId="77777777" w:rsidR="003C4AFA" w:rsidRDefault="003C4AFA" w:rsidP="00426220"/>
        </w:tc>
        <w:tc>
          <w:tcPr>
            <w:tcW w:w="1839" w:type="dxa"/>
          </w:tcPr>
          <w:p w14:paraId="3BD25669" w14:textId="77777777" w:rsidR="003C4AFA" w:rsidRDefault="003C4AFA" w:rsidP="00426220"/>
        </w:tc>
        <w:tc>
          <w:tcPr>
            <w:tcW w:w="2192" w:type="dxa"/>
            <w:gridSpan w:val="3"/>
          </w:tcPr>
          <w:p w14:paraId="0F49C72D" w14:textId="77777777" w:rsidR="003C4AFA" w:rsidRDefault="003C4AFA" w:rsidP="00426220"/>
        </w:tc>
        <w:tc>
          <w:tcPr>
            <w:tcW w:w="2911" w:type="dxa"/>
          </w:tcPr>
          <w:p w14:paraId="1C6AB256" w14:textId="77777777" w:rsidR="003C4AFA" w:rsidRDefault="003C4AFA" w:rsidP="00BD0E48">
            <w:pPr>
              <w:jc w:val="left"/>
            </w:pPr>
          </w:p>
        </w:tc>
      </w:tr>
      <w:tr w:rsidR="005E10C0" w14:paraId="352D803E" w14:textId="77777777" w:rsidTr="00BD0E48">
        <w:tc>
          <w:tcPr>
            <w:tcW w:w="426" w:type="dxa"/>
          </w:tcPr>
          <w:p w14:paraId="24F5ACDA" w14:textId="61175822" w:rsidR="005E10C0" w:rsidRDefault="00B13C41" w:rsidP="00426220">
            <w:r>
              <w:rPr>
                <w:rFonts w:hint="eastAsia"/>
              </w:rPr>
              <w:t>―</w:t>
            </w:r>
          </w:p>
        </w:tc>
        <w:tc>
          <w:tcPr>
            <w:tcW w:w="2271" w:type="dxa"/>
          </w:tcPr>
          <w:p w14:paraId="7FF4E755" w14:textId="7E8ADA15" w:rsidR="005E10C0" w:rsidRDefault="005E10C0" w:rsidP="00426220">
            <w:r w:rsidRPr="005E10C0">
              <w:t>template_files</w:t>
            </w:r>
          </w:p>
        </w:tc>
        <w:tc>
          <w:tcPr>
            <w:tcW w:w="6942" w:type="dxa"/>
            <w:gridSpan w:val="5"/>
          </w:tcPr>
          <w:p w14:paraId="19F3B32D" w14:textId="21298B0A" w:rsidR="005E10C0" w:rsidRDefault="00A541CE" w:rsidP="00BD0E48">
            <w:pPr>
              <w:jc w:val="left"/>
            </w:pPr>
            <w:r w:rsidRPr="00A541CE">
              <w:t>The directory containing the template file used in Playbook that is going to be executed</w:t>
            </w:r>
            <w:r>
              <w:t>.</w:t>
            </w:r>
          </w:p>
        </w:tc>
      </w:tr>
      <w:tr w:rsidR="00062207" w14:paraId="4E559D8B" w14:textId="77777777" w:rsidTr="00BD0E48">
        <w:tc>
          <w:tcPr>
            <w:tcW w:w="426" w:type="dxa"/>
          </w:tcPr>
          <w:p w14:paraId="16B5B1AF" w14:textId="77777777" w:rsidR="00062207" w:rsidRDefault="00062207" w:rsidP="00426220"/>
        </w:tc>
        <w:tc>
          <w:tcPr>
            <w:tcW w:w="2271" w:type="dxa"/>
          </w:tcPr>
          <w:p w14:paraId="536E4E51" w14:textId="77777777" w:rsidR="00062207" w:rsidRPr="005E10C0" w:rsidRDefault="00062207" w:rsidP="00426220"/>
        </w:tc>
        <w:tc>
          <w:tcPr>
            <w:tcW w:w="6942" w:type="dxa"/>
            <w:gridSpan w:val="5"/>
          </w:tcPr>
          <w:p w14:paraId="49BF6369" w14:textId="77777777" w:rsidR="00062207" w:rsidRPr="005E10C0" w:rsidRDefault="00062207" w:rsidP="00BD0E48">
            <w:pPr>
              <w:jc w:val="left"/>
            </w:pPr>
          </w:p>
        </w:tc>
      </w:tr>
      <w:tr w:rsidR="00B13C41" w14:paraId="52149424" w14:textId="77777777" w:rsidTr="00BD0E48">
        <w:tc>
          <w:tcPr>
            <w:tcW w:w="426" w:type="dxa"/>
          </w:tcPr>
          <w:p w14:paraId="2D9D9B86" w14:textId="77777777" w:rsidR="003C4AFA" w:rsidRDefault="003C4AFA" w:rsidP="00426220"/>
        </w:tc>
        <w:tc>
          <w:tcPr>
            <w:tcW w:w="2271" w:type="dxa"/>
          </w:tcPr>
          <w:p w14:paraId="126424B8" w14:textId="02E7862C" w:rsidR="003C4AFA" w:rsidRDefault="003C4AFA" w:rsidP="00426220"/>
        </w:tc>
        <w:tc>
          <w:tcPr>
            <w:tcW w:w="1839" w:type="dxa"/>
          </w:tcPr>
          <w:p w14:paraId="26E173CC" w14:textId="627A1317" w:rsidR="003C4AFA" w:rsidRDefault="005E10C0" w:rsidP="00426220">
            <w:r w:rsidRPr="005E10C0">
              <w:t>Ansible-Pioneer</w:t>
            </w:r>
          </w:p>
        </w:tc>
        <w:tc>
          <w:tcPr>
            <w:tcW w:w="2192" w:type="dxa"/>
            <w:gridSpan w:val="3"/>
          </w:tcPr>
          <w:p w14:paraId="3224217E" w14:textId="5602E7E3" w:rsidR="003C4AFA" w:rsidRDefault="000347F1" w:rsidP="00426220">
            <w:r>
              <w:rPr>
                <w:rFonts w:hint="eastAsia"/>
              </w:rPr>
              <w:t>Template list</w:t>
            </w:r>
          </w:p>
        </w:tc>
        <w:tc>
          <w:tcPr>
            <w:tcW w:w="2911" w:type="dxa"/>
          </w:tcPr>
          <w:p w14:paraId="2F25A415" w14:textId="1CA8BC47" w:rsidR="003C4AFA" w:rsidRDefault="000347F1" w:rsidP="00BD0E48">
            <w:pPr>
              <w:jc w:val="left"/>
            </w:pPr>
            <w:r>
              <w:rPr>
                <w:rFonts w:hint="eastAsia"/>
              </w:rPr>
              <w:t>Template file</w:t>
            </w:r>
          </w:p>
        </w:tc>
      </w:tr>
      <w:tr w:rsidR="00B13C41" w14:paraId="7F5250C2" w14:textId="77777777" w:rsidTr="00BD0E48">
        <w:tc>
          <w:tcPr>
            <w:tcW w:w="426" w:type="dxa"/>
          </w:tcPr>
          <w:p w14:paraId="7A841319" w14:textId="77777777" w:rsidR="003C4AFA" w:rsidRDefault="003C4AFA" w:rsidP="00426220"/>
        </w:tc>
        <w:tc>
          <w:tcPr>
            <w:tcW w:w="2271"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058A8"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39" w:type="dxa"/>
          </w:tcPr>
          <w:p w14:paraId="4D60AEEB" w14:textId="10142778" w:rsidR="003C4AFA" w:rsidRDefault="005E10C0" w:rsidP="00426220">
            <w:r w:rsidRPr="005E10C0">
              <w:t>Ansible-Pioneer</w:t>
            </w:r>
          </w:p>
        </w:tc>
        <w:tc>
          <w:tcPr>
            <w:tcW w:w="2192" w:type="dxa"/>
            <w:gridSpan w:val="3"/>
          </w:tcPr>
          <w:p w14:paraId="11234DBB" w14:textId="34D8F50F" w:rsidR="003C4AFA" w:rsidRDefault="000347F1" w:rsidP="00426220">
            <w:r>
              <w:rPr>
                <w:rFonts w:hint="eastAsia"/>
              </w:rPr>
              <w:t>Movement details</w:t>
            </w:r>
          </w:p>
        </w:tc>
        <w:tc>
          <w:tcPr>
            <w:tcW w:w="2911" w:type="dxa"/>
          </w:tcPr>
          <w:p w14:paraId="1269C90A" w14:textId="1DF1F0F0" w:rsidR="003C4AFA" w:rsidRDefault="000347F1" w:rsidP="00BD0E48">
            <w:pPr>
              <w:jc w:val="left"/>
            </w:pPr>
            <w:r>
              <w:rPr>
                <w:rFonts w:hint="eastAsia"/>
              </w:rPr>
              <w:t>Include order</w:t>
            </w:r>
          </w:p>
        </w:tc>
      </w:tr>
      <w:tr w:rsidR="00B13C41" w14:paraId="13490D2B" w14:textId="77777777" w:rsidTr="00BD0E48">
        <w:tc>
          <w:tcPr>
            <w:tcW w:w="426" w:type="dxa"/>
          </w:tcPr>
          <w:p w14:paraId="13F1114C" w14:textId="77777777" w:rsidR="003C4AFA" w:rsidRDefault="003C4AFA" w:rsidP="00426220"/>
        </w:tc>
        <w:tc>
          <w:tcPr>
            <w:tcW w:w="2271" w:type="dxa"/>
          </w:tcPr>
          <w:p w14:paraId="22315CF7" w14:textId="7712868D" w:rsidR="003C4AFA" w:rsidRDefault="003C4AFA" w:rsidP="00426220"/>
        </w:tc>
        <w:tc>
          <w:tcPr>
            <w:tcW w:w="1839" w:type="dxa"/>
          </w:tcPr>
          <w:p w14:paraId="5AC826BA" w14:textId="77777777" w:rsidR="003C4AFA" w:rsidRDefault="003C4AFA" w:rsidP="00426220"/>
        </w:tc>
        <w:tc>
          <w:tcPr>
            <w:tcW w:w="2192" w:type="dxa"/>
            <w:gridSpan w:val="3"/>
          </w:tcPr>
          <w:p w14:paraId="4B8293D9" w14:textId="77777777" w:rsidR="003C4AFA" w:rsidRDefault="003C4AFA" w:rsidP="00426220"/>
        </w:tc>
        <w:tc>
          <w:tcPr>
            <w:tcW w:w="2911" w:type="dxa"/>
          </w:tcPr>
          <w:p w14:paraId="6B6EC359" w14:textId="77777777" w:rsidR="003C4AFA" w:rsidRDefault="003C4AFA" w:rsidP="00BD0E48">
            <w:pPr>
              <w:jc w:val="left"/>
            </w:pPr>
          </w:p>
        </w:tc>
      </w:tr>
      <w:tr w:rsidR="005E10C0" w14:paraId="731F6B48" w14:textId="77777777" w:rsidTr="00BD0E48">
        <w:tc>
          <w:tcPr>
            <w:tcW w:w="426" w:type="dxa"/>
          </w:tcPr>
          <w:p w14:paraId="748AEA62" w14:textId="43DC3174" w:rsidR="005E10C0" w:rsidRDefault="00B13C41" w:rsidP="00426220">
            <w:r>
              <w:rPr>
                <w:rFonts w:hint="eastAsia"/>
              </w:rPr>
              <w:t>―</w:t>
            </w:r>
          </w:p>
        </w:tc>
        <w:tc>
          <w:tcPr>
            <w:tcW w:w="2271" w:type="dxa"/>
          </w:tcPr>
          <w:p w14:paraId="104EA18C" w14:textId="4BB42BD0" w:rsidR="005E10C0" w:rsidRDefault="005E10C0" w:rsidP="00426220">
            <w:r w:rsidRPr="005E10C0">
              <w:t>copy_files</w:t>
            </w:r>
          </w:p>
        </w:tc>
        <w:tc>
          <w:tcPr>
            <w:tcW w:w="6942" w:type="dxa"/>
            <w:gridSpan w:val="5"/>
          </w:tcPr>
          <w:p w14:paraId="68467C67" w14:textId="53049DAB" w:rsidR="005E10C0" w:rsidRDefault="00A541CE" w:rsidP="00BD0E48">
            <w:pPr>
              <w:jc w:val="left"/>
            </w:pPr>
            <w:r w:rsidRPr="00A541CE">
              <w:t>The directory containing the file that is going to be deployed on operation target server</w:t>
            </w:r>
            <w:r>
              <w:t>.</w:t>
            </w:r>
          </w:p>
        </w:tc>
      </w:tr>
      <w:tr w:rsidR="00062207" w14:paraId="75BEC36D" w14:textId="77777777" w:rsidTr="00BD0E48">
        <w:tc>
          <w:tcPr>
            <w:tcW w:w="426" w:type="dxa"/>
          </w:tcPr>
          <w:p w14:paraId="32300C8A" w14:textId="77777777" w:rsidR="00062207" w:rsidRDefault="00062207" w:rsidP="00426220"/>
        </w:tc>
        <w:tc>
          <w:tcPr>
            <w:tcW w:w="2271" w:type="dxa"/>
          </w:tcPr>
          <w:p w14:paraId="785DD01D" w14:textId="77777777" w:rsidR="00062207" w:rsidRPr="005E10C0" w:rsidRDefault="00062207" w:rsidP="00426220"/>
        </w:tc>
        <w:tc>
          <w:tcPr>
            <w:tcW w:w="6942" w:type="dxa"/>
            <w:gridSpan w:val="5"/>
          </w:tcPr>
          <w:p w14:paraId="4205DB67" w14:textId="77777777" w:rsidR="00062207" w:rsidRPr="005E10C0" w:rsidRDefault="00062207" w:rsidP="00BD0E48">
            <w:pPr>
              <w:jc w:val="left"/>
            </w:pPr>
          </w:p>
        </w:tc>
      </w:tr>
      <w:tr w:rsidR="003C4AFA" w14:paraId="1C46A91B" w14:textId="77777777" w:rsidTr="00BD0E48">
        <w:tc>
          <w:tcPr>
            <w:tcW w:w="426" w:type="dxa"/>
          </w:tcPr>
          <w:p w14:paraId="1763B0A1" w14:textId="77777777" w:rsidR="003C4AFA" w:rsidRDefault="003C4AFA" w:rsidP="00426220"/>
        </w:tc>
        <w:tc>
          <w:tcPr>
            <w:tcW w:w="2271" w:type="dxa"/>
          </w:tcPr>
          <w:p w14:paraId="667BD38C" w14:textId="7DB29910" w:rsidR="003C4AFA" w:rsidRDefault="003C4AFA" w:rsidP="00426220"/>
        </w:tc>
        <w:tc>
          <w:tcPr>
            <w:tcW w:w="1839" w:type="dxa"/>
          </w:tcPr>
          <w:p w14:paraId="376F9181" w14:textId="57449010" w:rsidR="003C4AFA" w:rsidRDefault="005E10C0" w:rsidP="00426220">
            <w:r w:rsidRPr="005E10C0">
              <w:t>Ansible-Pioneer</w:t>
            </w:r>
          </w:p>
        </w:tc>
        <w:tc>
          <w:tcPr>
            <w:tcW w:w="2192" w:type="dxa"/>
            <w:gridSpan w:val="3"/>
          </w:tcPr>
          <w:p w14:paraId="4E2DCE11" w14:textId="4EC0F89A" w:rsidR="003C4AFA" w:rsidRDefault="000347F1" w:rsidP="00426220">
            <w:r>
              <w:rPr>
                <w:rFonts w:hint="eastAsia"/>
              </w:rPr>
              <w:t>Contents list</w:t>
            </w:r>
          </w:p>
        </w:tc>
        <w:tc>
          <w:tcPr>
            <w:tcW w:w="2911" w:type="dxa"/>
          </w:tcPr>
          <w:p w14:paraId="4E473199" w14:textId="095D0DCA" w:rsidR="003C4AFA" w:rsidRDefault="000347F1" w:rsidP="00BD0E48">
            <w:pPr>
              <w:jc w:val="left"/>
            </w:pPr>
            <w:r>
              <w:rPr>
                <w:rFonts w:hint="eastAsia"/>
              </w:rPr>
              <w:t>Files</w:t>
            </w:r>
          </w:p>
        </w:tc>
      </w:tr>
      <w:tr w:rsidR="003C4AFA" w14:paraId="25CD514C" w14:textId="77777777" w:rsidTr="00BD0E48">
        <w:tc>
          <w:tcPr>
            <w:tcW w:w="426" w:type="dxa"/>
          </w:tcPr>
          <w:p w14:paraId="5DD22136" w14:textId="77777777" w:rsidR="003C4AFA" w:rsidRDefault="003C4AFA" w:rsidP="00426220"/>
        </w:tc>
        <w:tc>
          <w:tcPr>
            <w:tcW w:w="2271"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90A01"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39" w:type="dxa"/>
          </w:tcPr>
          <w:p w14:paraId="7ACCF9AB" w14:textId="5156DBA8" w:rsidR="003C4AFA" w:rsidRDefault="005E10C0" w:rsidP="00426220">
            <w:r w:rsidRPr="005E10C0">
              <w:t>Ansible-Pioneer</w:t>
            </w:r>
          </w:p>
        </w:tc>
        <w:tc>
          <w:tcPr>
            <w:tcW w:w="2192" w:type="dxa"/>
            <w:gridSpan w:val="3"/>
          </w:tcPr>
          <w:p w14:paraId="249320B7" w14:textId="7F3603A0" w:rsidR="003C4AFA" w:rsidRDefault="000347F1" w:rsidP="00426220">
            <w:r>
              <w:rPr>
                <w:rFonts w:hint="eastAsia"/>
              </w:rPr>
              <w:t>Movement details</w:t>
            </w:r>
          </w:p>
        </w:tc>
        <w:tc>
          <w:tcPr>
            <w:tcW w:w="2911" w:type="dxa"/>
          </w:tcPr>
          <w:p w14:paraId="3B5ACF3E" w14:textId="65F36067" w:rsidR="003C4AFA" w:rsidRDefault="000347F1" w:rsidP="00BD0E48">
            <w:pPr>
              <w:jc w:val="left"/>
            </w:pPr>
            <w:r>
              <w:rPr>
                <w:rFonts w:hint="eastAsia"/>
              </w:rPr>
              <w:t>Include order</w:t>
            </w:r>
          </w:p>
        </w:tc>
      </w:tr>
      <w:tr w:rsidR="003C4AFA" w14:paraId="0901C2DA" w14:textId="77777777" w:rsidTr="00BD0E48">
        <w:tc>
          <w:tcPr>
            <w:tcW w:w="426" w:type="dxa"/>
          </w:tcPr>
          <w:p w14:paraId="62A4646B" w14:textId="77777777" w:rsidR="003C4AFA" w:rsidRDefault="003C4AFA" w:rsidP="00426220"/>
        </w:tc>
        <w:tc>
          <w:tcPr>
            <w:tcW w:w="2271" w:type="dxa"/>
          </w:tcPr>
          <w:p w14:paraId="57AD5069" w14:textId="6CC3D088" w:rsidR="003C4AFA" w:rsidRDefault="003C4AFA" w:rsidP="00426220"/>
        </w:tc>
        <w:tc>
          <w:tcPr>
            <w:tcW w:w="1839" w:type="dxa"/>
          </w:tcPr>
          <w:p w14:paraId="2EF2A96E" w14:textId="77777777" w:rsidR="003C4AFA" w:rsidRDefault="003C4AFA" w:rsidP="00426220"/>
        </w:tc>
        <w:tc>
          <w:tcPr>
            <w:tcW w:w="2192" w:type="dxa"/>
            <w:gridSpan w:val="3"/>
          </w:tcPr>
          <w:p w14:paraId="2E5AC045" w14:textId="77777777" w:rsidR="003C4AFA" w:rsidRDefault="003C4AFA" w:rsidP="00426220"/>
        </w:tc>
        <w:tc>
          <w:tcPr>
            <w:tcW w:w="2911" w:type="dxa"/>
          </w:tcPr>
          <w:p w14:paraId="6A8EF2B4" w14:textId="77777777" w:rsidR="003C4AFA" w:rsidRDefault="003C4AFA" w:rsidP="00BD0E48">
            <w:pPr>
              <w:jc w:val="left"/>
            </w:pPr>
          </w:p>
        </w:tc>
      </w:tr>
      <w:tr w:rsidR="005E10C0" w14:paraId="73526EAD" w14:textId="77777777" w:rsidTr="00BD0E48">
        <w:tc>
          <w:tcPr>
            <w:tcW w:w="426" w:type="dxa"/>
          </w:tcPr>
          <w:p w14:paraId="3C22D7CD" w14:textId="4DBB272C" w:rsidR="005E10C0" w:rsidRDefault="00B13C41" w:rsidP="00426220">
            <w:r>
              <w:rPr>
                <w:rFonts w:hint="eastAsia"/>
              </w:rPr>
              <w:t>―</w:t>
            </w:r>
          </w:p>
        </w:tc>
        <w:tc>
          <w:tcPr>
            <w:tcW w:w="2271" w:type="dxa"/>
          </w:tcPr>
          <w:p w14:paraId="1FBDAB37" w14:textId="0BA45F35" w:rsidR="005E10C0" w:rsidRDefault="005E10C0" w:rsidP="00426220">
            <w:r w:rsidRPr="005E10C0">
              <w:t>ssh_key_files</w:t>
            </w:r>
          </w:p>
        </w:tc>
        <w:tc>
          <w:tcPr>
            <w:tcW w:w="6942" w:type="dxa"/>
            <w:gridSpan w:val="5"/>
          </w:tcPr>
          <w:p w14:paraId="60DF587C" w14:textId="751A0F5A" w:rsidR="005E10C0" w:rsidRDefault="00A541CE" w:rsidP="00BD0E48">
            <w:pPr>
              <w:jc w:val="left"/>
            </w:pPr>
            <w:r w:rsidRPr="00A541CE">
              <w:t>The directory in which the specified ssh authentication key file is stored when using key authentication as the authentication method</w:t>
            </w:r>
            <w:r>
              <w:t>.</w:t>
            </w:r>
          </w:p>
        </w:tc>
      </w:tr>
      <w:tr w:rsidR="00062207" w14:paraId="59F5E6D2" w14:textId="77777777" w:rsidTr="00BD0E48">
        <w:tc>
          <w:tcPr>
            <w:tcW w:w="426" w:type="dxa"/>
          </w:tcPr>
          <w:p w14:paraId="6F48A845" w14:textId="77777777" w:rsidR="00062207" w:rsidRDefault="00062207" w:rsidP="00426220"/>
        </w:tc>
        <w:tc>
          <w:tcPr>
            <w:tcW w:w="2271" w:type="dxa"/>
          </w:tcPr>
          <w:p w14:paraId="516C3FB9" w14:textId="58FD3FAE" w:rsidR="00062207" w:rsidRPr="005E10C0" w:rsidRDefault="00062207" w:rsidP="00426220"/>
        </w:tc>
        <w:tc>
          <w:tcPr>
            <w:tcW w:w="6942" w:type="dxa"/>
            <w:gridSpan w:val="5"/>
          </w:tcPr>
          <w:p w14:paraId="40D58256" w14:textId="77777777" w:rsidR="00062207" w:rsidRPr="005E10C0" w:rsidRDefault="00062207" w:rsidP="00BD0E48">
            <w:pPr>
              <w:jc w:val="left"/>
            </w:pPr>
          </w:p>
        </w:tc>
      </w:tr>
      <w:tr w:rsidR="003C4AFA" w14:paraId="2FF8D501" w14:textId="77777777" w:rsidTr="00BD0E48">
        <w:tc>
          <w:tcPr>
            <w:tcW w:w="426" w:type="dxa"/>
          </w:tcPr>
          <w:p w14:paraId="3C507C98" w14:textId="77777777" w:rsidR="003C4AFA" w:rsidRDefault="003C4AFA" w:rsidP="00426220"/>
        </w:tc>
        <w:tc>
          <w:tcPr>
            <w:tcW w:w="2271"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E59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39" w:type="dxa"/>
          </w:tcPr>
          <w:p w14:paraId="08C12B5D" w14:textId="4673BE40" w:rsidR="003C4AFA" w:rsidRDefault="000347F1" w:rsidP="00426220">
            <w:r w:rsidRPr="000347F1">
              <w:t>Basic console</w:t>
            </w:r>
          </w:p>
        </w:tc>
        <w:tc>
          <w:tcPr>
            <w:tcW w:w="2192" w:type="dxa"/>
            <w:gridSpan w:val="3"/>
          </w:tcPr>
          <w:p w14:paraId="75A932D3" w14:textId="7F47314F" w:rsidR="003C4AFA" w:rsidRDefault="004B32CC" w:rsidP="00426220">
            <w:r w:rsidRPr="004B32CC">
              <w:t>Device list</w:t>
            </w:r>
          </w:p>
        </w:tc>
        <w:tc>
          <w:tcPr>
            <w:tcW w:w="2911" w:type="dxa"/>
          </w:tcPr>
          <w:p w14:paraId="770FB0A6" w14:textId="7EB97370" w:rsidR="003C4AFA" w:rsidRDefault="00A541CE" w:rsidP="00BD0E48">
            <w:pPr>
              <w:jc w:val="left"/>
            </w:pPr>
            <w:r w:rsidRPr="00A541CE">
              <w:t>ssh authentication key file</w:t>
            </w:r>
          </w:p>
        </w:tc>
      </w:tr>
      <w:tr w:rsidR="003C4AFA" w14:paraId="515F948E" w14:textId="77777777" w:rsidTr="00BD0E48">
        <w:tc>
          <w:tcPr>
            <w:tcW w:w="426" w:type="dxa"/>
          </w:tcPr>
          <w:p w14:paraId="39DA80C6" w14:textId="77777777" w:rsidR="003C4AFA" w:rsidRDefault="003C4AFA" w:rsidP="00426220"/>
        </w:tc>
        <w:tc>
          <w:tcPr>
            <w:tcW w:w="2271" w:type="dxa"/>
          </w:tcPr>
          <w:p w14:paraId="0E8B0253" w14:textId="77777777" w:rsidR="003C4AFA" w:rsidRDefault="003C4AFA" w:rsidP="00426220"/>
        </w:tc>
        <w:tc>
          <w:tcPr>
            <w:tcW w:w="1839" w:type="dxa"/>
          </w:tcPr>
          <w:p w14:paraId="05E4EE31" w14:textId="77777777" w:rsidR="003C4AFA" w:rsidRDefault="003C4AFA" w:rsidP="00426220"/>
        </w:tc>
        <w:tc>
          <w:tcPr>
            <w:tcW w:w="2192" w:type="dxa"/>
            <w:gridSpan w:val="3"/>
          </w:tcPr>
          <w:p w14:paraId="3A927E94" w14:textId="77777777" w:rsidR="003C4AFA" w:rsidRDefault="003C4AFA" w:rsidP="00426220"/>
        </w:tc>
        <w:tc>
          <w:tcPr>
            <w:tcW w:w="2911" w:type="dxa"/>
          </w:tcPr>
          <w:p w14:paraId="210ED71F" w14:textId="77777777" w:rsidR="003C4AFA" w:rsidRDefault="003C4AFA" w:rsidP="00BD0E48">
            <w:pPr>
              <w:jc w:val="left"/>
            </w:pPr>
          </w:p>
        </w:tc>
      </w:tr>
      <w:tr w:rsidR="005E10C0" w14:paraId="3C4ECE4A" w14:textId="77777777" w:rsidTr="00BD0E48">
        <w:tc>
          <w:tcPr>
            <w:tcW w:w="426" w:type="dxa"/>
          </w:tcPr>
          <w:p w14:paraId="1CAEC6FE" w14:textId="1A47FDC5" w:rsidR="005E10C0" w:rsidRDefault="00B13C41" w:rsidP="00426220">
            <w:r>
              <w:rPr>
                <w:rFonts w:hint="eastAsia"/>
              </w:rPr>
              <w:t>―</w:t>
            </w:r>
          </w:p>
        </w:tc>
        <w:tc>
          <w:tcPr>
            <w:tcW w:w="2271" w:type="dxa"/>
          </w:tcPr>
          <w:p w14:paraId="7814C6A7" w14:textId="3EE87971" w:rsidR="005E10C0" w:rsidRDefault="005E10C0" w:rsidP="00426220">
            <w:r w:rsidRPr="005E10C0">
              <w:t>winrm_ca_files</w:t>
            </w:r>
          </w:p>
        </w:tc>
        <w:tc>
          <w:tcPr>
            <w:tcW w:w="6942" w:type="dxa"/>
            <w:gridSpan w:val="5"/>
          </w:tcPr>
          <w:p w14:paraId="72E0FCCA" w14:textId="273E4B26" w:rsidR="005E10C0" w:rsidRDefault="00A541CE" w:rsidP="00BD0E48">
            <w:pPr>
              <w:jc w:val="left"/>
            </w:pPr>
            <w:r w:rsidRPr="00A541CE">
              <w:t>The directory in which the file that defines the connection information is stored when connecting to WinRM</w:t>
            </w:r>
            <w:r>
              <w:t>.</w:t>
            </w:r>
          </w:p>
        </w:tc>
      </w:tr>
      <w:tr w:rsidR="00062207" w14:paraId="0E02A386" w14:textId="77777777" w:rsidTr="00BD0E48">
        <w:tc>
          <w:tcPr>
            <w:tcW w:w="426" w:type="dxa"/>
          </w:tcPr>
          <w:p w14:paraId="3C25F83A" w14:textId="77777777" w:rsidR="00062207" w:rsidRDefault="00062207" w:rsidP="00426220"/>
        </w:tc>
        <w:tc>
          <w:tcPr>
            <w:tcW w:w="2271" w:type="dxa"/>
          </w:tcPr>
          <w:p w14:paraId="17B0A948" w14:textId="77777777" w:rsidR="00062207" w:rsidRPr="005E10C0" w:rsidRDefault="00062207" w:rsidP="00426220"/>
        </w:tc>
        <w:tc>
          <w:tcPr>
            <w:tcW w:w="6942" w:type="dxa"/>
            <w:gridSpan w:val="5"/>
          </w:tcPr>
          <w:p w14:paraId="6F5AEB52" w14:textId="77777777" w:rsidR="00062207" w:rsidRPr="005E10C0" w:rsidRDefault="00062207" w:rsidP="00BD0E48">
            <w:pPr>
              <w:jc w:val="left"/>
            </w:pPr>
          </w:p>
        </w:tc>
      </w:tr>
      <w:tr w:rsidR="003C4AFA" w14:paraId="5D15B818" w14:textId="77777777" w:rsidTr="00BD0E48">
        <w:tc>
          <w:tcPr>
            <w:tcW w:w="426" w:type="dxa"/>
          </w:tcPr>
          <w:p w14:paraId="01C8C126" w14:textId="77777777" w:rsidR="003C4AFA" w:rsidRDefault="003C4AFA" w:rsidP="00426220"/>
        </w:tc>
        <w:tc>
          <w:tcPr>
            <w:tcW w:w="2271"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52830"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39" w:type="dxa"/>
          </w:tcPr>
          <w:p w14:paraId="474E3C6D" w14:textId="44D33103" w:rsidR="003C4AFA" w:rsidRDefault="000347F1" w:rsidP="00426220">
            <w:r w:rsidRPr="000347F1">
              <w:t>Basic console</w:t>
            </w:r>
          </w:p>
        </w:tc>
        <w:tc>
          <w:tcPr>
            <w:tcW w:w="2127" w:type="dxa"/>
            <w:gridSpan w:val="2"/>
          </w:tcPr>
          <w:p w14:paraId="1F70FDFD" w14:textId="5242997D" w:rsidR="003C4AFA" w:rsidRDefault="004B32CC" w:rsidP="00426220">
            <w:r w:rsidRPr="004B32CC">
              <w:t>Device list</w:t>
            </w:r>
          </w:p>
        </w:tc>
        <w:tc>
          <w:tcPr>
            <w:tcW w:w="2976" w:type="dxa"/>
            <w:gridSpan w:val="2"/>
          </w:tcPr>
          <w:p w14:paraId="4CCC84F6" w14:textId="5419643B" w:rsidR="003C4AFA" w:rsidRDefault="00A541CE" w:rsidP="00BD0E48">
            <w:pPr>
              <w:jc w:val="left"/>
            </w:pPr>
            <w:r w:rsidRPr="00A541CE">
              <w:t>WinRM connection information</w:t>
            </w:r>
          </w:p>
        </w:tc>
      </w:tr>
      <w:tr w:rsidR="00062207" w14:paraId="5284994D" w14:textId="77777777" w:rsidTr="00BD0E48">
        <w:tc>
          <w:tcPr>
            <w:tcW w:w="426" w:type="dxa"/>
          </w:tcPr>
          <w:p w14:paraId="0860822C" w14:textId="77777777" w:rsidR="00062207" w:rsidRDefault="00062207" w:rsidP="00426220"/>
        </w:tc>
        <w:tc>
          <w:tcPr>
            <w:tcW w:w="2271" w:type="dxa"/>
          </w:tcPr>
          <w:p w14:paraId="796E792B" w14:textId="18F8922E" w:rsidR="00062207" w:rsidRDefault="00062207" w:rsidP="00426220"/>
        </w:tc>
        <w:tc>
          <w:tcPr>
            <w:tcW w:w="1839" w:type="dxa"/>
          </w:tcPr>
          <w:p w14:paraId="1E2B66C0" w14:textId="77777777" w:rsidR="00062207" w:rsidRPr="005E10C0" w:rsidRDefault="00062207" w:rsidP="00426220"/>
        </w:tc>
        <w:tc>
          <w:tcPr>
            <w:tcW w:w="2192" w:type="dxa"/>
            <w:gridSpan w:val="3"/>
          </w:tcPr>
          <w:p w14:paraId="02119E9C" w14:textId="77777777" w:rsidR="00062207" w:rsidRPr="005E10C0" w:rsidRDefault="00062207" w:rsidP="00426220"/>
        </w:tc>
        <w:tc>
          <w:tcPr>
            <w:tcW w:w="2911" w:type="dxa"/>
          </w:tcPr>
          <w:p w14:paraId="78FE6564" w14:textId="77777777" w:rsidR="00062207" w:rsidRPr="005E10C0" w:rsidRDefault="00062207" w:rsidP="00BD0E48">
            <w:pPr>
              <w:jc w:val="left"/>
            </w:pPr>
          </w:p>
        </w:tc>
      </w:tr>
      <w:tr w:rsidR="005E10C0" w14:paraId="09D9A001" w14:textId="77777777" w:rsidTr="00BD0E48">
        <w:tc>
          <w:tcPr>
            <w:tcW w:w="426" w:type="dxa"/>
          </w:tcPr>
          <w:p w14:paraId="22FD63CD" w14:textId="745EF7FF" w:rsidR="005E10C0" w:rsidRDefault="00B13C41" w:rsidP="00426220">
            <w:r>
              <w:rPr>
                <w:rFonts w:hint="eastAsia"/>
              </w:rPr>
              <w:t>―</w:t>
            </w:r>
          </w:p>
        </w:tc>
        <w:tc>
          <w:tcPr>
            <w:tcW w:w="2271" w:type="dxa"/>
          </w:tcPr>
          <w:p w14:paraId="6DEA7394" w14:textId="0AAFB76C" w:rsidR="005E10C0" w:rsidRDefault="005E10C0" w:rsidP="00426220">
            <w:r w:rsidRPr="005E10C0">
              <w:t>host_vars</w:t>
            </w:r>
          </w:p>
        </w:tc>
        <w:tc>
          <w:tcPr>
            <w:tcW w:w="6942" w:type="dxa"/>
            <w:gridSpan w:val="5"/>
          </w:tcPr>
          <w:p w14:paraId="67858F5C" w14:textId="742147F4" w:rsidR="005E10C0" w:rsidRDefault="00A541CE" w:rsidP="00BD0E48">
            <w:pPr>
              <w:jc w:val="left"/>
            </w:pPr>
            <w:r w:rsidRPr="00A541CE">
              <w:t>The directory in which the host information of the operation target host and the definition file of various variable is stored</w:t>
            </w:r>
            <w:r w:rsidR="00BD0E48">
              <w:t>.</w:t>
            </w:r>
          </w:p>
        </w:tc>
      </w:tr>
      <w:tr w:rsidR="00062207" w14:paraId="2A533104" w14:textId="77777777" w:rsidTr="00BD0E48">
        <w:tc>
          <w:tcPr>
            <w:tcW w:w="426" w:type="dxa"/>
          </w:tcPr>
          <w:p w14:paraId="0927A735" w14:textId="77777777" w:rsidR="00062207" w:rsidRDefault="00062207" w:rsidP="00426220"/>
        </w:tc>
        <w:tc>
          <w:tcPr>
            <w:tcW w:w="2271" w:type="dxa"/>
          </w:tcPr>
          <w:p w14:paraId="5146586C" w14:textId="0DA9F2F1" w:rsidR="00062207" w:rsidRPr="005E10C0" w:rsidRDefault="00062207" w:rsidP="00426220"/>
        </w:tc>
        <w:tc>
          <w:tcPr>
            <w:tcW w:w="6942" w:type="dxa"/>
            <w:gridSpan w:val="5"/>
          </w:tcPr>
          <w:p w14:paraId="12BAFB9B" w14:textId="77777777" w:rsidR="00062207" w:rsidRPr="005E10C0" w:rsidRDefault="00062207" w:rsidP="00BD0E48">
            <w:pPr>
              <w:jc w:val="left"/>
            </w:pPr>
          </w:p>
        </w:tc>
      </w:tr>
      <w:tr w:rsidR="003C4AFA" w14:paraId="49E96DDD" w14:textId="77777777" w:rsidTr="00BD0E48">
        <w:tc>
          <w:tcPr>
            <w:tcW w:w="426" w:type="dxa"/>
          </w:tcPr>
          <w:p w14:paraId="575CBB5D" w14:textId="77777777" w:rsidR="003C4AFA" w:rsidRDefault="003C4AFA" w:rsidP="00426220"/>
        </w:tc>
        <w:tc>
          <w:tcPr>
            <w:tcW w:w="2271"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74947"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39" w:type="dxa"/>
          </w:tcPr>
          <w:p w14:paraId="7FC78CFA" w14:textId="556DB734" w:rsidR="003C4AFA" w:rsidRDefault="005E10C0" w:rsidP="00426220">
            <w:r w:rsidRPr="005E10C0">
              <w:rPr>
                <w:rFonts w:hint="eastAsia"/>
              </w:rPr>
              <w:t>Ansible</w:t>
            </w:r>
            <w:r w:rsidR="00A541CE">
              <w:rPr>
                <w:rFonts w:hint="eastAsia"/>
              </w:rPr>
              <w:t xml:space="preserve"> common</w:t>
            </w:r>
          </w:p>
        </w:tc>
        <w:tc>
          <w:tcPr>
            <w:tcW w:w="2192" w:type="dxa"/>
            <w:gridSpan w:val="3"/>
          </w:tcPr>
          <w:p w14:paraId="25784444" w14:textId="73963C09" w:rsidR="003C4AFA" w:rsidRDefault="00A541CE" w:rsidP="00426220">
            <w:r w:rsidRPr="00A541CE">
              <w:t>Interface information</w:t>
            </w:r>
          </w:p>
        </w:tc>
        <w:tc>
          <w:tcPr>
            <w:tcW w:w="2911" w:type="dxa"/>
          </w:tcPr>
          <w:p w14:paraId="11DF987B" w14:textId="5421595E" w:rsidR="003C4AFA" w:rsidRPr="00BD0E48" w:rsidRDefault="00BD0E48" w:rsidP="00BD0E48">
            <w:pPr>
              <w:jc w:val="left"/>
            </w:pPr>
            <w:r w:rsidRPr="00BD0E48">
              <w:t>Data relay storage path(ITA)</w:t>
            </w:r>
          </w:p>
        </w:tc>
      </w:tr>
      <w:tr w:rsidR="00BD0E48" w14:paraId="75169F0D" w14:textId="77777777" w:rsidTr="00BD0E48">
        <w:tc>
          <w:tcPr>
            <w:tcW w:w="426" w:type="dxa"/>
          </w:tcPr>
          <w:p w14:paraId="48BBDF62" w14:textId="77777777" w:rsidR="00BD0E48" w:rsidRDefault="00BD0E48" w:rsidP="00BD0E48"/>
        </w:tc>
        <w:tc>
          <w:tcPr>
            <w:tcW w:w="2271" w:type="dxa"/>
          </w:tcPr>
          <w:p w14:paraId="6A7592F5" w14:textId="1137712F" w:rsidR="00BD0E48" w:rsidRDefault="00BD0E48" w:rsidP="00BD0E48"/>
        </w:tc>
        <w:tc>
          <w:tcPr>
            <w:tcW w:w="1839" w:type="dxa"/>
          </w:tcPr>
          <w:p w14:paraId="3B93B179" w14:textId="65D9B238" w:rsidR="00BD0E48" w:rsidRDefault="00BD0E48" w:rsidP="00BD0E48">
            <w:r w:rsidRPr="0007601B">
              <w:rPr>
                <w:rFonts w:hint="eastAsia"/>
              </w:rPr>
              <w:t>Ansible common</w:t>
            </w:r>
          </w:p>
        </w:tc>
        <w:tc>
          <w:tcPr>
            <w:tcW w:w="2192" w:type="dxa"/>
            <w:gridSpan w:val="3"/>
          </w:tcPr>
          <w:p w14:paraId="2C0C3B16" w14:textId="6957793C" w:rsidR="00BD0E48" w:rsidRDefault="00BD0E48" w:rsidP="00BD0E48">
            <w:r w:rsidRPr="00A541CE">
              <w:t>Interface information</w:t>
            </w:r>
          </w:p>
        </w:tc>
        <w:tc>
          <w:tcPr>
            <w:tcW w:w="2911" w:type="dxa"/>
          </w:tcPr>
          <w:p w14:paraId="6C438372" w14:textId="43772B6B" w:rsidR="00BD0E48" w:rsidRDefault="00BD0E48" w:rsidP="00BD0E48">
            <w:pPr>
              <w:jc w:val="left"/>
            </w:pPr>
            <w:r w:rsidRPr="00BD0E48">
              <w:t>Symphony inst</w:t>
            </w:r>
            <w:r>
              <w:t>ance data relay storage path(Ansible</w:t>
            </w:r>
            <w:r w:rsidRPr="00BD0E48">
              <w:t>)</w:t>
            </w:r>
          </w:p>
        </w:tc>
      </w:tr>
      <w:tr w:rsidR="00BD0E48" w14:paraId="4245BC74" w14:textId="77777777" w:rsidTr="00BD0E48">
        <w:tc>
          <w:tcPr>
            <w:tcW w:w="426" w:type="dxa"/>
          </w:tcPr>
          <w:p w14:paraId="3E8ADB2D" w14:textId="77777777" w:rsidR="00BD0E48" w:rsidRDefault="00BD0E48" w:rsidP="00BD0E48"/>
        </w:tc>
        <w:tc>
          <w:tcPr>
            <w:tcW w:w="2271" w:type="dxa"/>
          </w:tcPr>
          <w:p w14:paraId="7007125B" w14:textId="77777777" w:rsidR="00BD0E48" w:rsidRDefault="00BD0E48" w:rsidP="00BD0E48"/>
        </w:tc>
        <w:tc>
          <w:tcPr>
            <w:tcW w:w="1839" w:type="dxa"/>
          </w:tcPr>
          <w:p w14:paraId="5A581210" w14:textId="17D77EEE" w:rsidR="00BD0E48" w:rsidRDefault="00BD0E48" w:rsidP="00BD0E48">
            <w:r w:rsidRPr="0007601B">
              <w:rPr>
                <w:rFonts w:hint="eastAsia"/>
              </w:rPr>
              <w:t>Ansible common</w:t>
            </w:r>
          </w:p>
        </w:tc>
        <w:tc>
          <w:tcPr>
            <w:tcW w:w="2192" w:type="dxa"/>
            <w:gridSpan w:val="3"/>
          </w:tcPr>
          <w:p w14:paraId="7FB9C3F4" w14:textId="3F122440" w:rsidR="00BD0E48" w:rsidRDefault="00BD0E48" w:rsidP="00BD0E48">
            <w:r w:rsidRPr="00BD0E48">
              <w:t>Global variable list</w:t>
            </w:r>
          </w:p>
        </w:tc>
        <w:tc>
          <w:tcPr>
            <w:tcW w:w="2911" w:type="dxa"/>
          </w:tcPr>
          <w:p w14:paraId="149F672C" w14:textId="3D0BF271" w:rsidR="00BD0E48" w:rsidRDefault="00BD0E48" w:rsidP="00BD0E48">
            <w:pPr>
              <w:jc w:val="left"/>
            </w:pPr>
            <w:r w:rsidRPr="00134662">
              <w:t>Variable name/specific value</w:t>
            </w:r>
          </w:p>
        </w:tc>
      </w:tr>
      <w:tr w:rsidR="003C4AFA" w14:paraId="0E74ADAE" w14:textId="77777777" w:rsidTr="00BD0E48">
        <w:tc>
          <w:tcPr>
            <w:tcW w:w="426" w:type="dxa"/>
          </w:tcPr>
          <w:p w14:paraId="166AA286" w14:textId="77777777" w:rsidR="003C4AFA" w:rsidRDefault="003C4AFA" w:rsidP="00426220"/>
        </w:tc>
        <w:tc>
          <w:tcPr>
            <w:tcW w:w="2271" w:type="dxa"/>
          </w:tcPr>
          <w:p w14:paraId="13E9B0D8" w14:textId="77777777" w:rsidR="003C4AFA" w:rsidRDefault="003C4AFA" w:rsidP="00426220"/>
        </w:tc>
        <w:tc>
          <w:tcPr>
            <w:tcW w:w="1839" w:type="dxa"/>
          </w:tcPr>
          <w:p w14:paraId="073210DC" w14:textId="143CC10B" w:rsidR="003C4AFA" w:rsidRDefault="005E10C0" w:rsidP="00426220">
            <w:r w:rsidRPr="005E10C0">
              <w:t>Ansible-Pioneer</w:t>
            </w:r>
          </w:p>
        </w:tc>
        <w:tc>
          <w:tcPr>
            <w:tcW w:w="2192" w:type="dxa"/>
            <w:gridSpan w:val="3"/>
          </w:tcPr>
          <w:p w14:paraId="26BD78DA" w14:textId="58154DBF" w:rsidR="003C4AFA" w:rsidRDefault="00BD0E48" w:rsidP="00426220">
            <w:r w:rsidRPr="00BD0E48">
              <w:t>Substitution value list</w:t>
            </w:r>
          </w:p>
        </w:tc>
        <w:tc>
          <w:tcPr>
            <w:tcW w:w="2911" w:type="dxa"/>
          </w:tcPr>
          <w:p w14:paraId="4DD20E20" w14:textId="35CEEE9C" w:rsidR="003C4AFA" w:rsidRDefault="00BD0E48" w:rsidP="00BD0E48">
            <w:pPr>
              <w:jc w:val="left"/>
            </w:pPr>
            <w:r w:rsidRPr="00BD0E48">
              <w:t>Variable name/specific value</w:t>
            </w:r>
          </w:p>
        </w:tc>
      </w:tr>
      <w:tr w:rsidR="005E10C0" w14:paraId="7E21A571" w14:textId="77777777" w:rsidTr="00BD0E48">
        <w:tc>
          <w:tcPr>
            <w:tcW w:w="426" w:type="dxa"/>
          </w:tcPr>
          <w:p w14:paraId="2BD22031" w14:textId="77777777" w:rsidR="005E10C0" w:rsidRDefault="005E10C0" w:rsidP="00426220"/>
        </w:tc>
        <w:tc>
          <w:tcPr>
            <w:tcW w:w="2271" w:type="dxa"/>
          </w:tcPr>
          <w:p w14:paraId="3729BF22" w14:textId="77777777" w:rsidR="005E10C0" w:rsidRDefault="005E10C0" w:rsidP="00426220"/>
        </w:tc>
        <w:tc>
          <w:tcPr>
            <w:tcW w:w="1839" w:type="dxa"/>
          </w:tcPr>
          <w:p w14:paraId="57965231" w14:textId="7E3D42F5" w:rsidR="005E10C0" w:rsidRDefault="005E10C0" w:rsidP="00426220">
            <w:r w:rsidRPr="005E10C0">
              <w:t>Ansible-Pioneer</w:t>
            </w:r>
          </w:p>
        </w:tc>
        <w:tc>
          <w:tcPr>
            <w:tcW w:w="2192" w:type="dxa"/>
            <w:gridSpan w:val="3"/>
          </w:tcPr>
          <w:p w14:paraId="3CDC0FA5" w14:textId="7B5DEEF6" w:rsidR="005E10C0" w:rsidRDefault="00BD0E48" w:rsidP="00426220">
            <w:r w:rsidRPr="00BD0E48">
              <w:t>Template list</w:t>
            </w:r>
          </w:p>
        </w:tc>
        <w:tc>
          <w:tcPr>
            <w:tcW w:w="2911" w:type="dxa"/>
          </w:tcPr>
          <w:p w14:paraId="615111B8" w14:textId="44C2B1B3" w:rsidR="005E10C0" w:rsidRDefault="000347F1" w:rsidP="00BD0E48">
            <w:pPr>
              <w:jc w:val="left"/>
            </w:pPr>
            <w:r>
              <w:rPr>
                <w:rFonts w:hint="eastAsia"/>
              </w:rPr>
              <w:t>Template file</w:t>
            </w:r>
          </w:p>
        </w:tc>
      </w:tr>
      <w:tr w:rsidR="005E10C0" w14:paraId="4536DBC7" w14:textId="77777777" w:rsidTr="00BD0E48">
        <w:tc>
          <w:tcPr>
            <w:tcW w:w="426" w:type="dxa"/>
          </w:tcPr>
          <w:p w14:paraId="6F656967" w14:textId="77777777" w:rsidR="005E10C0" w:rsidRDefault="005E10C0" w:rsidP="00426220"/>
        </w:tc>
        <w:tc>
          <w:tcPr>
            <w:tcW w:w="2271" w:type="dxa"/>
          </w:tcPr>
          <w:p w14:paraId="2089748E" w14:textId="77777777" w:rsidR="005E10C0" w:rsidRDefault="005E10C0" w:rsidP="00426220"/>
        </w:tc>
        <w:tc>
          <w:tcPr>
            <w:tcW w:w="1839" w:type="dxa"/>
          </w:tcPr>
          <w:p w14:paraId="544920DC" w14:textId="49152F93" w:rsidR="005E10C0" w:rsidRDefault="005E10C0" w:rsidP="00426220">
            <w:r w:rsidRPr="005E10C0">
              <w:t>Ansible-Pioneer</w:t>
            </w:r>
          </w:p>
        </w:tc>
        <w:tc>
          <w:tcPr>
            <w:tcW w:w="2192" w:type="dxa"/>
            <w:gridSpan w:val="3"/>
          </w:tcPr>
          <w:p w14:paraId="147E7762" w14:textId="70BEA5C3" w:rsidR="005E10C0" w:rsidRDefault="000347F1" w:rsidP="00426220">
            <w:r>
              <w:rPr>
                <w:rFonts w:hint="eastAsia"/>
              </w:rPr>
              <w:t>Movement details</w:t>
            </w:r>
          </w:p>
        </w:tc>
        <w:tc>
          <w:tcPr>
            <w:tcW w:w="2911" w:type="dxa"/>
          </w:tcPr>
          <w:p w14:paraId="52B6ADD0" w14:textId="03CD1C43" w:rsidR="005E10C0" w:rsidRDefault="000347F1" w:rsidP="00BD0E48">
            <w:pPr>
              <w:jc w:val="left"/>
            </w:pPr>
            <w:r>
              <w:rPr>
                <w:rFonts w:hint="eastAsia"/>
              </w:rPr>
              <w:t>Include order</w:t>
            </w:r>
          </w:p>
        </w:tc>
      </w:tr>
      <w:tr w:rsidR="005E10C0" w14:paraId="6CEFE773" w14:textId="77777777" w:rsidTr="00BD0E48">
        <w:tc>
          <w:tcPr>
            <w:tcW w:w="426" w:type="dxa"/>
          </w:tcPr>
          <w:p w14:paraId="48D235EC" w14:textId="77777777" w:rsidR="005E10C0" w:rsidRDefault="005E10C0" w:rsidP="00426220"/>
        </w:tc>
        <w:tc>
          <w:tcPr>
            <w:tcW w:w="2271" w:type="dxa"/>
          </w:tcPr>
          <w:p w14:paraId="436B726E" w14:textId="77777777" w:rsidR="005E10C0" w:rsidRDefault="005E10C0" w:rsidP="00426220"/>
        </w:tc>
        <w:tc>
          <w:tcPr>
            <w:tcW w:w="1839" w:type="dxa"/>
          </w:tcPr>
          <w:p w14:paraId="0C11BBAF" w14:textId="791AB9F5" w:rsidR="005E10C0" w:rsidRDefault="005E10C0" w:rsidP="00426220">
            <w:r w:rsidRPr="005E10C0">
              <w:t>Ansible-Pioneer</w:t>
            </w:r>
          </w:p>
        </w:tc>
        <w:tc>
          <w:tcPr>
            <w:tcW w:w="2192" w:type="dxa"/>
            <w:gridSpan w:val="3"/>
          </w:tcPr>
          <w:p w14:paraId="1F59D442" w14:textId="23FD5F4B" w:rsidR="005E10C0" w:rsidRDefault="000347F1" w:rsidP="00426220">
            <w:r>
              <w:rPr>
                <w:rFonts w:hint="eastAsia"/>
              </w:rPr>
              <w:t>Contents list</w:t>
            </w:r>
          </w:p>
        </w:tc>
        <w:tc>
          <w:tcPr>
            <w:tcW w:w="2911" w:type="dxa"/>
          </w:tcPr>
          <w:p w14:paraId="5430BDD8" w14:textId="56D76E36" w:rsidR="005E10C0" w:rsidRDefault="00BD0E48" w:rsidP="00BD0E48">
            <w:pPr>
              <w:jc w:val="left"/>
            </w:pPr>
            <w:r w:rsidRPr="00BD0E48">
              <w:t>File variable name</w:t>
            </w:r>
          </w:p>
        </w:tc>
      </w:tr>
      <w:tr w:rsidR="003C4AFA" w14:paraId="1718651F" w14:textId="77777777" w:rsidTr="00BD0E48">
        <w:tc>
          <w:tcPr>
            <w:tcW w:w="426" w:type="dxa"/>
          </w:tcPr>
          <w:p w14:paraId="327EEB0B" w14:textId="77777777" w:rsidR="003C4AFA" w:rsidRDefault="003C4AFA" w:rsidP="00426220"/>
        </w:tc>
        <w:tc>
          <w:tcPr>
            <w:tcW w:w="2271" w:type="dxa"/>
          </w:tcPr>
          <w:p w14:paraId="4A0BD46B" w14:textId="77777777" w:rsidR="003C4AFA" w:rsidRDefault="003C4AFA" w:rsidP="00426220"/>
        </w:tc>
        <w:tc>
          <w:tcPr>
            <w:tcW w:w="1839" w:type="dxa"/>
          </w:tcPr>
          <w:p w14:paraId="42E0FB64" w14:textId="27664C89" w:rsidR="003C4AFA" w:rsidRDefault="005E10C0" w:rsidP="00426220">
            <w:r w:rsidRPr="005E10C0">
              <w:t>Ansible-Pioneer</w:t>
            </w:r>
          </w:p>
        </w:tc>
        <w:tc>
          <w:tcPr>
            <w:tcW w:w="2192" w:type="dxa"/>
            <w:gridSpan w:val="3"/>
          </w:tcPr>
          <w:p w14:paraId="4C190218" w14:textId="77CD119E" w:rsidR="003C4AFA" w:rsidRDefault="000347F1" w:rsidP="00426220">
            <w:r>
              <w:rPr>
                <w:rFonts w:hint="eastAsia"/>
              </w:rPr>
              <w:t>Movement details</w:t>
            </w:r>
          </w:p>
        </w:tc>
        <w:tc>
          <w:tcPr>
            <w:tcW w:w="2911" w:type="dxa"/>
          </w:tcPr>
          <w:p w14:paraId="76723998" w14:textId="1EBB398B" w:rsidR="003C4AFA" w:rsidRDefault="000347F1" w:rsidP="00BD0E48">
            <w:pPr>
              <w:jc w:val="left"/>
            </w:pPr>
            <w:r>
              <w:rPr>
                <w:rFonts w:hint="eastAsia"/>
              </w:rPr>
              <w:t>Include order</w:t>
            </w:r>
          </w:p>
        </w:tc>
      </w:tr>
      <w:tr w:rsidR="00BD0E48" w14:paraId="4D447269" w14:textId="77777777" w:rsidTr="00BD0E48">
        <w:tc>
          <w:tcPr>
            <w:tcW w:w="426" w:type="dxa"/>
          </w:tcPr>
          <w:p w14:paraId="707E8B65" w14:textId="77777777" w:rsidR="00BD0E48" w:rsidRDefault="00BD0E48" w:rsidP="00BD0E48"/>
        </w:tc>
        <w:tc>
          <w:tcPr>
            <w:tcW w:w="2271" w:type="dxa"/>
          </w:tcPr>
          <w:p w14:paraId="41B698D4" w14:textId="77777777" w:rsidR="00BD0E48" w:rsidRDefault="00BD0E48" w:rsidP="00BD0E48"/>
        </w:tc>
        <w:tc>
          <w:tcPr>
            <w:tcW w:w="1839" w:type="dxa"/>
          </w:tcPr>
          <w:p w14:paraId="1511CFAA" w14:textId="624D4A9B" w:rsidR="00BD0E48" w:rsidRDefault="00BD0E48" w:rsidP="00BD0E48">
            <w:r w:rsidRPr="00E6409B">
              <w:t>Basic console</w:t>
            </w:r>
          </w:p>
        </w:tc>
        <w:tc>
          <w:tcPr>
            <w:tcW w:w="2192" w:type="dxa"/>
            <w:gridSpan w:val="3"/>
          </w:tcPr>
          <w:p w14:paraId="67586DA5" w14:textId="42DB0FF4" w:rsidR="00BD0E48" w:rsidRDefault="00BD0E48" w:rsidP="00BD0E48">
            <w:r w:rsidRPr="004625A6">
              <w:t>Device list</w:t>
            </w:r>
          </w:p>
        </w:tc>
        <w:tc>
          <w:tcPr>
            <w:tcW w:w="2911" w:type="dxa"/>
          </w:tcPr>
          <w:p w14:paraId="46733852" w14:textId="2966D46A" w:rsidR="00BD0E48" w:rsidRPr="00922EC8" w:rsidRDefault="00BD0E48" w:rsidP="00922EC8">
            <w:pPr>
              <w:jc w:val="left"/>
            </w:pPr>
            <w:r>
              <w:rPr>
                <w:rFonts w:hint="eastAsia"/>
              </w:rPr>
              <w:t>L</w:t>
            </w:r>
            <w:r>
              <w:t>ogin password</w:t>
            </w:r>
          </w:p>
        </w:tc>
      </w:tr>
      <w:tr w:rsidR="00922EC8" w14:paraId="25BDCFCE" w14:textId="77777777" w:rsidTr="00922EC8">
        <w:tc>
          <w:tcPr>
            <w:tcW w:w="426" w:type="dxa"/>
          </w:tcPr>
          <w:p w14:paraId="4AFE772D" w14:textId="77777777" w:rsidR="00922EC8" w:rsidRDefault="00922EC8" w:rsidP="00BD0E48"/>
        </w:tc>
        <w:tc>
          <w:tcPr>
            <w:tcW w:w="2271" w:type="dxa"/>
          </w:tcPr>
          <w:p w14:paraId="1F2ECF84" w14:textId="77777777" w:rsidR="00922EC8" w:rsidRDefault="00922EC8" w:rsidP="00BD0E48"/>
        </w:tc>
        <w:tc>
          <w:tcPr>
            <w:tcW w:w="1839" w:type="dxa"/>
          </w:tcPr>
          <w:p w14:paraId="61DBD072" w14:textId="77777777" w:rsidR="00922EC8" w:rsidRPr="00E6409B" w:rsidRDefault="00922EC8" w:rsidP="00BD0E48"/>
        </w:tc>
        <w:tc>
          <w:tcPr>
            <w:tcW w:w="1843" w:type="dxa"/>
          </w:tcPr>
          <w:p w14:paraId="48D888EB" w14:textId="77777777" w:rsidR="00922EC8" w:rsidRPr="004625A6" w:rsidRDefault="00922EC8" w:rsidP="00BD0E48"/>
        </w:tc>
        <w:tc>
          <w:tcPr>
            <w:tcW w:w="3260" w:type="dxa"/>
            <w:gridSpan w:val="3"/>
          </w:tcPr>
          <w:p w14:paraId="3609819A" w14:textId="45A79105" w:rsidR="00922EC8"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5A66F2C6" w14:textId="77777777" w:rsidTr="00BD0E48">
        <w:tc>
          <w:tcPr>
            <w:tcW w:w="426" w:type="dxa"/>
          </w:tcPr>
          <w:p w14:paraId="5B87EF69" w14:textId="77777777" w:rsidR="004B32CC" w:rsidRDefault="004B32CC" w:rsidP="004B32CC"/>
        </w:tc>
        <w:tc>
          <w:tcPr>
            <w:tcW w:w="2271" w:type="dxa"/>
          </w:tcPr>
          <w:p w14:paraId="08F86C82" w14:textId="77777777" w:rsidR="004B32CC" w:rsidRDefault="004B32CC" w:rsidP="004B32CC"/>
        </w:tc>
        <w:tc>
          <w:tcPr>
            <w:tcW w:w="1839" w:type="dxa"/>
          </w:tcPr>
          <w:p w14:paraId="3D677724" w14:textId="49ACFC7D" w:rsidR="004B32CC" w:rsidRDefault="004B32CC" w:rsidP="004B32CC">
            <w:r w:rsidRPr="00E6409B">
              <w:t>Basic console</w:t>
            </w:r>
          </w:p>
        </w:tc>
        <w:tc>
          <w:tcPr>
            <w:tcW w:w="2192" w:type="dxa"/>
            <w:gridSpan w:val="3"/>
          </w:tcPr>
          <w:p w14:paraId="45527798" w14:textId="390BFE70" w:rsidR="004B32CC" w:rsidRDefault="004B32CC" w:rsidP="004B32CC">
            <w:r w:rsidRPr="004625A6">
              <w:t>Device list</w:t>
            </w:r>
          </w:p>
        </w:tc>
        <w:tc>
          <w:tcPr>
            <w:tcW w:w="2911" w:type="dxa"/>
          </w:tcPr>
          <w:p w14:paraId="07C2E20E" w14:textId="0931A0E9" w:rsidR="004B32CC" w:rsidRDefault="00BD0E48" w:rsidP="00BD0E48">
            <w:pPr>
              <w:jc w:val="left"/>
            </w:pPr>
            <w:r>
              <w:rPr>
                <w:rFonts w:hint="eastAsia"/>
              </w:rPr>
              <w:t>H</w:t>
            </w:r>
            <w:r>
              <w:t>ost name</w:t>
            </w:r>
          </w:p>
        </w:tc>
      </w:tr>
      <w:tr w:rsidR="004B32CC" w14:paraId="3DE4AF2A" w14:textId="77777777" w:rsidTr="00BD0E48">
        <w:tc>
          <w:tcPr>
            <w:tcW w:w="426" w:type="dxa"/>
          </w:tcPr>
          <w:p w14:paraId="65CA427E" w14:textId="77777777" w:rsidR="004B32CC" w:rsidRDefault="004B32CC" w:rsidP="004B32CC"/>
        </w:tc>
        <w:tc>
          <w:tcPr>
            <w:tcW w:w="2271" w:type="dxa"/>
          </w:tcPr>
          <w:p w14:paraId="1B65C008" w14:textId="77777777" w:rsidR="004B32CC" w:rsidRDefault="004B32CC" w:rsidP="004B32CC"/>
        </w:tc>
        <w:tc>
          <w:tcPr>
            <w:tcW w:w="1839" w:type="dxa"/>
          </w:tcPr>
          <w:p w14:paraId="2984A7BB" w14:textId="3A125456" w:rsidR="004B32CC" w:rsidRDefault="004B32CC" w:rsidP="004B32CC">
            <w:r w:rsidRPr="00E6409B">
              <w:t>Basic console</w:t>
            </w:r>
          </w:p>
        </w:tc>
        <w:tc>
          <w:tcPr>
            <w:tcW w:w="2192" w:type="dxa"/>
            <w:gridSpan w:val="3"/>
          </w:tcPr>
          <w:p w14:paraId="61238CF2" w14:textId="7EFE95F3" w:rsidR="004B32CC" w:rsidRDefault="004B32CC" w:rsidP="004B32CC">
            <w:r w:rsidRPr="004625A6">
              <w:t>Device list</w:t>
            </w:r>
          </w:p>
        </w:tc>
        <w:tc>
          <w:tcPr>
            <w:tcW w:w="2911" w:type="dxa"/>
          </w:tcPr>
          <w:p w14:paraId="2BE2FBDA" w14:textId="03477D13" w:rsidR="004B32CC" w:rsidRDefault="00BD0E48" w:rsidP="00BD0E48">
            <w:pPr>
              <w:jc w:val="left"/>
            </w:pPr>
            <w:r>
              <w:rPr>
                <w:rFonts w:hint="eastAsia"/>
              </w:rPr>
              <w:t>C</w:t>
            </w:r>
            <w:r>
              <w:t>onnenction options</w:t>
            </w:r>
          </w:p>
        </w:tc>
      </w:tr>
      <w:tr w:rsidR="004B32CC" w14:paraId="67529C6D" w14:textId="77777777" w:rsidTr="00BD0E48">
        <w:tc>
          <w:tcPr>
            <w:tcW w:w="426" w:type="dxa"/>
          </w:tcPr>
          <w:p w14:paraId="5D42C499" w14:textId="77777777" w:rsidR="004B32CC" w:rsidRDefault="004B32CC" w:rsidP="004B32CC"/>
        </w:tc>
        <w:tc>
          <w:tcPr>
            <w:tcW w:w="2271" w:type="dxa"/>
          </w:tcPr>
          <w:p w14:paraId="657CFF64" w14:textId="77777777" w:rsidR="004B32CC" w:rsidRDefault="004B32CC" w:rsidP="004B32CC"/>
        </w:tc>
        <w:tc>
          <w:tcPr>
            <w:tcW w:w="1839" w:type="dxa"/>
          </w:tcPr>
          <w:p w14:paraId="075E890E" w14:textId="0E4D7D6E" w:rsidR="004B32CC" w:rsidRDefault="004B32CC" w:rsidP="004B32CC">
            <w:r w:rsidRPr="00E6409B">
              <w:t>Basic console</w:t>
            </w:r>
          </w:p>
        </w:tc>
        <w:tc>
          <w:tcPr>
            <w:tcW w:w="2192" w:type="dxa"/>
            <w:gridSpan w:val="3"/>
          </w:tcPr>
          <w:p w14:paraId="50BC9CE0" w14:textId="245FBA21" w:rsidR="004B32CC" w:rsidRDefault="004B32CC" w:rsidP="004B32CC">
            <w:r w:rsidRPr="004625A6">
              <w:t>Device list</w:t>
            </w:r>
          </w:p>
        </w:tc>
        <w:tc>
          <w:tcPr>
            <w:tcW w:w="2911" w:type="dxa"/>
          </w:tcPr>
          <w:p w14:paraId="6EDB1F74" w14:textId="21AA181B" w:rsidR="004B32CC" w:rsidRDefault="00BD0E48" w:rsidP="00BD0E48">
            <w:pPr>
              <w:jc w:val="left"/>
            </w:pPr>
            <w:r>
              <w:t xml:space="preserve">Protocol </w:t>
            </w:r>
          </w:p>
        </w:tc>
      </w:tr>
      <w:tr w:rsidR="004B32CC" w14:paraId="23BB8B59" w14:textId="77777777" w:rsidTr="00BD0E48">
        <w:tc>
          <w:tcPr>
            <w:tcW w:w="426" w:type="dxa"/>
          </w:tcPr>
          <w:p w14:paraId="3D584157" w14:textId="77777777" w:rsidR="004B32CC" w:rsidRDefault="004B32CC" w:rsidP="004B32CC"/>
        </w:tc>
        <w:tc>
          <w:tcPr>
            <w:tcW w:w="2271" w:type="dxa"/>
          </w:tcPr>
          <w:p w14:paraId="7DCF732E" w14:textId="77777777" w:rsidR="004B32CC" w:rsidRDefault="004B32CC" w:rsidP="004B32CC"/>
        </w:tc>
        <w:tc>
          <w:tcPr>
            <w:tcW w:w="1839" w:type="dxa"/>
          </w:tcPr>
          <w:p w14:paraId="1A829DFB" w14:textId="7DAC4887" w:rsidR="004B32CC" w:rsidRDefault="004B32CC" w:rsidP="004B32CC">
            <w:r w:rsidRPr="00E6409B">
              <w:t>Basic console</w:t>
            </w:r>
          </w:p>
        </w:tc>
        <w:tc>
          <w:tcPr>
            <w:tcW w:w="2192" w:type="dxa"/>
            <w:gridSpan w:val="3"/>
          </w:tcPr>
          <w:p w14:paraId="1FF359D0" w14:textId="11CB3308" w:rsidR="004B32CC" w:rsidRDefault="004B32CC" w:rsidP="004B32CC">
            <w:r w:rsidRPr="004625A6">
              <w:t>Device list</w:t>
            </w:r>
          </w:p>
        </w:tc>
        <w:tc>
          <w:tcPr>
            <w:tcW w:w="2911" w:type="dxa"/>
          </w:tcPr>
          <w:p w14:paraId="55C939CF" w14:textId="58DA41E7" w:rsidR="004B32CC" w:rsidRDefault="00BD0E48" w:rsidP="00BD0E48">
            <w:pPr>
              <w:jc w:val="left"/>
            </w:pPr>
            <w:r>
              <w:rPr>
                <w:rFonts w:hint="eastAsia"/>
              </w:rPr>
              <w:t>L</w:t>
            </w:r>
            <w:r>
              <w:t>ogin user ID</w:t>
            </w:r>
          </w:p>
        </w:tc>
      </w:tr>
      <w:tr w:rsidR="00792C8F" w14:paraId="78DCB108" w14:textId="77777777" w:rsidTr="00BD0E48">
        <w:tc>
          <w:tcPr>
            <w:tcW w:w="426" w:type="dxa"/>
          </w:tcPr>
          <w:p w14:paraId="5F91AF82" w14:textId="77777777" w:rsidR="00792C8F" w:rsidRDefault="00792C8F" w:rsidP="00426220"/>
        </w:tc>
        <w:tc>
          <w:tcPr>
            <w:tcW w:w="2271" w:type="dxa"/>
          </w:tcPr>
          <w:p w14:paraId="7306F699" w14:textId="77777777" w:rsidR="00792C8F" w:rsidRDefault="00792C8F" w:rsidP="00426220"/>
        </w:tc>
        <w:tc>
          <w:tcPr>
            <w:tcW w:w="1839" w:type="dxa"/>
          </w:tcPr>
          <w:p w14:paraId="6D2F4CC2" w14:textId="77777777" w:rsidR="00792C8F" w:rsidRPr="005E10C0" w:rsidRDefault="00792C8F" w:rsidP="00426220"/>
        </w:tc>
        <w:tc>
          <w:tcPr>
            <w:tcW w:w="2192" w:type="dxa"/>
            <w:gridSpan w:val="3"/>
          </w:tcPr>
          <w:p w14:paraId="4AA08E03" w14:textId="77777777" w:rsidR="00792C8F" w:rsidRPr="005E10C0" w:rsidRDefault="00792C8F" w:rsidP="00426220"/>
        </w:tc>
        <w:tc>
          <w:tcPr>
            <w:tcW w:w="2911" w:type="dxa"/>
          </w:tcPr>
          <w:p w14:paraId="0C74D359" w14:textId="77777777" w:rsidR="00792C8F" w:rsidRPr="00792C8F" w:rsidRDefault="00792C8F" w:rsidP="00BD0E48">
            <w:pPr>
              <w:jc w:val="left"/>
            </w:pPr>
          </w:p>
        </w:tc>
      </w:tr>
      <w:tr w:rsidR="00BD0E48" w14:paraId="362B9073" w14:textId="77777777" w:rsidTr="00BD0E48">
        <w:tc>
          <w:tcPr>
            <w:tcW w:w="426" w:type="dxa"/>
          </w:tcPr>
          <w:p w14:paraId="68405A6C" w14:textId="77777777" w:rsidR="00BD0E48" w:rsidRDefault="00BD0E48" w:rsidP="00B13C41"/>
        </w:tc>
        <w:tc>
          <w:tcPr>
            <w:tcW w:w="2271" w:type="dxa"/>
          </w:tcPr>
          <w:p w14:paraId="07D9DB85" w14:textId="77777777" w:rsidR="00BD0E48" w:rsidRPr="00792C8F" w:rsidRDefault="00BD0E48" w:rsidP="00B13C41"/>
        </w:tc>
        <w:tc>
          <w:tcPr>
            <w:tcW w:w="6942" w:type="dxa"/>
            <w:gridSpan w:val="5"/>
          </w:tcPr>
          <w:p w14:paraId="4BC74193" w14:textId="77777777" w:rsidR="00BD0E48" w:rsidRPr="00BD0E48" w:rsidRDefault="00BD0E48" w:rsidP="00BD0E48">
            <w:pPr>
              <w:jc w:val="left"/>
            </w:pPr>
          </w:p>
        </w:tc>
      </w:tr>
      <w:tr w:rsidR="00B13C41" w14:paraId="78AD9156" w14:textId="77777777" w:rsidTr="00BD0E48">
        <w:tc>
          <w:tcPr>
            <w:tcW w:w="426" w:type="dxa"/>
          </w:tcPr>
          <w:p w14:paraId="305DDDE1" w14:textId="35B83114" w:rsidR="00B13C41" w:rsidRDefault="00B13C41" w:rsidP="00B13C41">
            <w:r>
              <w:rPr>
                <w:rFonts w:hint="eastAsia"/>
              </w:rPr>
              <w:t>―</w:t>
            </w:r>
          </w:p>
        </w:tc>
        <w:tc>
          <w:tcPr>
            <w:tcW w:w="2271" w:type="dxa"/>
          </w:tcPr>
          <w:p w14:paraId="1C15C261" w14:textId="2ABA711D" w:rsidR="00B13C41" w:rsidRDefault="00B13C41" w:rsidP="00B13C41">
            <w:r w:rsidRPr="00792C8F">
              <w:t>dialog_files</w:t>
            </w:r>
          </w:p>
        </w:tc>
        <w:tc>
          <w:tcPr>
            <w:tcW w:w="6942" w:type="dxa"/>
            <w:gridSpan w:val="5"/>
          </w:tcPr>
          <w:p w14:paraId="6410EEFF" w14:textId="1F9BBBDB" w:rsidR="00B13C41" w:rsidRPr="00792C8F" w:rsidRDefault="00BD0E48" w:rsidP="00BD0E48">
            <w:pPr>
              <w:jc w:val="left"/>
            </w:pPr>
            <w:r w:rsidRPr="00BD0E48">
              <w:t>The directory in which user created dialog files is stored</w:t>
            </w:r>
            <w:r>
              <w:t>.</w:t>
            </w:r>
          </w:p>
        </w:tc>
      </w:tr>
      <w:tr w:rsidR="00062207" w14:paraId="7E66124A" w14:textId="77777777" w:rsidTr="00BD0E48">
        <w:tc>
          <w:tcPr>
            <w:tcW w:w="426" w:type="dxa"/>
          </w:tcPr>
          <w:p w14:paraId="40BFB4CB" w14:textId="161769EC" w:rsidR="00062207" w:rsidRDefault="00062207" w:rsidP="00B13C41"/>
        </w:tc>
        <w:tc>
          <w:tcPr>
            <w:tcW w:w="2271" w:type="dxa"/>
          </w:tcPr>
          <w:p w14:paraId="158795F5" w14:textId="77777777" w:rsidR="00062207" w:rsidRPr="00792C8F" w:rsidRDefault="00062207" w:rsidP="00B13C41"/>
        </w:tc>
        <w:tc>
          <w:tcPr>
            <w:tcW w:w="6942" w:type="dxa"/>
            <w:gridSpan w:val="5"/>
          </w:tcPr>
          <w:p w14:paraId="0D90930D" w14:textId="77777777" w:rsidR="00062207" w:rsidRPr="004A646D" w:rsidRDefault="00062207" w:rsidP="00BD0E48">
            <w:pPr>
              <w:jc w:val="left"/>
            </w:pPr>
          </w:p>
        </w:tc>
      </w:tr>
      <w:tr w:rsidR="00B13C41" w14:paraId="26BC25D9" w14:textId="77777777" w:rsidTr="00BD0E48">
        <w:tc>
          <w:tcPr>
            <w:tcW w:w="426" w:type="dxa"/>
          </w:tcPr>
          <w:p w14:paraId="31A2E8AE" w14:textId="7F0A3F81" w:rsidR="00B13C41" w:rsidRDefault="00B13C41" w:rsidP="00B13C41"/>
        </w:tc>
        <w:tc>
          <w:tcPr>
            <w:tcW w:w="2271"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7CA41"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39" w:type="dxa"/>
          </w:tcPr>
          <w:p w14:paraId="13A29BA4" w14:textId="30CD8E86" w:rsidR="00B13C41" w:rsidRPr="005E10C0" w:rsidRDefault="00B13C41" w:rsidP="00B13C41">
            <w:r w:rsidRPr="00792C8F">
              <w:t>Ansible-Pioneer</w:t>
            </w:r>
          </w:p>
        </w:tc>
        <w:tc>
          <w:tcPr>
            <w:tcW w:w="2192" w:type="dxa"/>
            <w:gridSpan w:val="3"/>
          </w:tcPr>
          <w:p w14:paraId="6039A7E3" w14:textId="187B26C8" w:rsidR="00B13C41" w:rsidRPr="005E10C0" w:rsidRDefault="00BD0E48" w:rsidP="00B13C41">
            <w:r w:rsidRPr="00BD0E48">
              <w:t>Dialog files</w:t>
            </w:r>
          </w:p>
        </w:tc>
        <w:tc>
          <w:tcPr>
            <w:tcW w:w="2911" w:type="dxa"/>
          </w:tcPr>
          <w:p w14:paraId="1EEA89FB" w14:textId="6A3B374E" w:rsidR="00B13C41" w:rsidRPr="00792C8F" w:rsidRDefault="00BD0E48" w:rsidP="00BD0E48">
            <w:pPr>
              <w:jc w:val="left"/>
            </w:pPr>
            <w:r w:rsidRPr="00BD0E48">
              <w:t>Dialog file</w:t>
            </w:r>
          </w:p>
        </w:tc>
      </w:tr>
      <w:tr w:rsidR="00B13C41" w14:paraId="7645966A" w14:textId="77777777" w:rsidTr="00BD0E48">
        <w:tc>
          <w:tcPr>
            <w:tcW w:w="426" w:type="dxa"/>
          </w:tcPr>
          <w:p w14:paraId="75F5E739" w14:textId="763F99BD" w:rsidR="00B13C41" w:rsidRDefault="00897466" w:rsidP="00B13C41">
            <w:r>
              <w:rPr>
                <w:noProof/>
              </w:rPr>
              <mc:AlternateContent>
                <mc:Choice Requires="wps">
                  <w:drawing>
                    <wp:anchor distT="0" distB="0" distL="114300" distR="114300" simplePos="0" relativeHeight="251740160" behindDoc="0" locked="0" layoutInCell="1" allowOverlap="1" wp14:anchorId="59DFC826" wp14:editId="0FDF5697">
                      <wp:simplePos x="0" y="0"/>
                      <wp:positionH relativeFrom="column">
                        <wp:posOffset>4472</wp:posOffset>
                      </wp:positionH>
                      <wp:positionV relativeFrom="paragraph">
                        <wp:posOffset>-339449</wp:posOffset>
                      </wp:positionV>
                      <wp:extent cx="0" cy="3533092"/>
                      <wp:effectExtent l="0" t="0" r="19050" b="29845"/>
                      <wp:wrapNone/>
                      <wp:docPr id="55" name="直線コネクタ 55"/>
                      <wp:cNvGraphicFramePr/>
                      <a:graphic xmlns:a="http://schemas.openxmlformats.org/drawingml/2006/main">
                        <a:graphicData uri="http://schemas.microsoft.com/office/word/2010/wordprocessingShape">
                          <wps:wsp>
                            <wps:cNvCnPr/>
                            <wps:spPr>
                              <a:xfrm flipH="1">
                                <a:off x="0" y="0"/>
                                <a:ext cx="0" cy="35330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0B1C9" id="直線コネクタ 55" o:spid="_x0000_s1026" style="position:absolute;left:0;text-align:lef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6.75pt" to=".3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" strokecolor="black [3213]" strokeweight="1pt"/>
                  </w:pict>
                </mc:Fallback>
              </mc:AlternateContent>
            </w:r>
          </w:p>
        </w:tc>
        <w:tc>
          <w:tcPr>
            <w:tcW w:w="2271" w:type="dxa"/>
          </w:tcPr>
          <w:p w14:paraId="75B47947" w14:textId="0301EC71" w:rsidR="00B13C41" w:rsidRDefault="00B13C41" w:rsidP="00B13C41"/>
        </w:tc>
        <w:tc>
          <w:tcPr>
            <w:tcW w:w="1839" w:type="dxa"/>
          </w:tcPr>
          <w:p w14:paraId="279D9780" w14:textId="268491EA" w:rsidR="00B13C41" w:rsidRPr="005E10C0" w:rsidRDefault="00B13C41" w:rsidP="00B13C41">
            <w:r w:rsidRPr="00792C8F">
              <w:t>Ansible-Pioneer</w:t>
            </w:r>
          </w:p>
        </w:tc>
        <w:tc>
          <w:tcPr>
            <w:tcW w:w="2192" w:type="dxa"/>
            <w:gridSpan w:val="3"/>
          </w:tcPr>
          <w:p w14:paraId="63C9C2F8" w14:textId="40D44183" w:rsidR="00B13C41" w:rsidRPr="005E10C0" w:rsidRDefault="000347F1" w:rsidP="00B13C41">
            <w:r>
              <w:rPr>
                <w:rFonts w:hint="eastAsia"/>
              </w:rPr>
              <w:t>Movement details</w:t>
            </w:r>
          </w:p>
        </w:tc>
        <w:tc>
          <w:tcPr>
            <w:tcW w:w="2911" w:type="dxa"/>
          </w:tcPr>
          <w:p w14:paraId="4E498A25" w14:textId="51DAE9FD" w:rsidR="00B13C41" w:rsidRPr="00792C8F" w:rsidRDefault="000347F1" w:rsidP="00BD0E48">
            <w:pPr>
              <w:jc w:val="left"/>
            </w:pPr>
            <w:r>
              <w:rPr>
                <w:rFonts w:hint="eastAsia"/>
              </w:rPr>
              <w:t>Include order</w:t>
            </w:r>
          </w:p>
        </w:tc>
      </w:tr>
      <w:tr w:rsidR="00062207" w14:paraId="740CAB62" w14:textId="77777777" w:rsidTr="00BD0E48">
        <w:tc>
          <w:tcPr>
            <w:tcW w:w="426" w:type="dxa"/>
          </w:tcPr>
          <w:p w14:paraId="402505B3" w14:textId="75EA866F" w:rsidR="00062207" w:rsidRDefault="00062207" w:rsidP="00B13C41">
            <w:pPr>
              <w:rPr>
                <w:noProof/>
              </w:rPr>
            </w:pPr>
          </w:p>
        </w:tc>
        <w:tc>
          <w:tcPr>
            <w:tcW w:w="2271" w:type="dxa"/>
          </w:tcPr>
          <w:p w14:paraId="675886A2" w14:textId="77777777" w:rsidR="00062207" w:rsidRPr="00792C8F" w:rsidRDefault="00062207" w:rsidP="00B13C41"/>
        </w:tc>
        <w:tc>
          <w:tcPr>
            <w:tcW w:w="6942" w:type="dxa"/>
            <w:gridSpan w:val="5"/>
          </w:tcPr>
          <w:p w14:paraId="4A31D030" w14:textId="77777777" w:rsidR="00062207" w:rsidRPr="00792C8F" w:rsidRDefault="00062207" w:rsidP="00BD0E48">
            <w:pPr>
              <w:jc w:val="left"/>
            </w:pPr>
          </w:p>
        </w:tc>
      </w:tr>
      <w:tr w:rsidR="00B13C41" w14:paraId="3901F2D5" w14:textId="77777777" w:rsidTr="00BD0E48">
        <w:tc>
          <w:tcPr>
            <w:tcW w:w="426" w:type="dxa"/>
          </w:tcPr>
          <w:p w14:paraId="2DED367A" w14:textId="718702C8" w:rsidR="00B13C41" w:rsidRDefault="00B13C41" w:rsidP="00B13C41"/>
        </w:tc>
        <w:tc>
          <w:tcPr>
            <w:tcW w:w="2271" w:type="dxa"/>
          </w:tcPr>
          <w:p w14:paraId="004FC27C" w14:textId="7CFCE894" w:rsidR="00B13C41" w:rsidRDefault="00B13C41" w:rsidP="00B13C41">
            <w:r w:rsidRPr="00792C8F">
              <w:t>AnsibleExecOption.txt</w:t>
            </w:r>
          </w:p>
        </w:tc>
        <w:tc>
          <w:tcPr>
            <w:tcW w:w="6942" w:type="dxa"/>
            <w:gridSpan w:val="5"/>
          </w:tcPr>
          <w:p w14:paraId="59E4C90E" w14:textId="54B42515" w:rsidR="00B13C41" w:rsidRPr="00792C8F" w:rsidRDefault="00BD0E48" w:rsidP="00BD0E48">
            <w:pPr>
              <w:jc w:val="left"/>
            </w:pPr>
            <w:r w:rsidRPr="00BD0E48">
              <w:t>Parameter for AnsiblePlaybook execution</w:t>
            </w:r>
            <w:r>
              <w:t>.</w:t>
            </w:r>
          </w:p>
        </w:tc>
      </w:tr>
      <w:tr w:rsidR="00062207" w14:paraId="7D59FBCA" w14:textId="77777777" w:rsidTr="00BD0E48">
        <w:tc>
          <w:tcPr>
            <w:tcW w:w="426" w:type="dxa"/>
          </w:tcPr>
          <w:p w14:paraId="369BB3CC" w14:textId="77777777" w:rsidR="00062207" w:rsidRDefault="00062207" w:rsidP="00B13C41"/>
        </w:tc>
        <w:tc>
          <w:tcPr>
            <w:tcW w:w="2271" w:type="dxa"/>
          </w:tcPr>
          <w:p w14:paraId="0E4D6889" w14:textId="77777777" w:rsidR="00062207" w:rsidRDefault="00062207" w:rsidP="00B13C41"/>
        </w:tc>
        <w:tc>
          <w:tcPr>
            <w:tcW w:w="1839" w:type="dxa"/>
          </w:tcPr>
          <w:p w14:paraId="4AB017ED" w14:textId="77777777" w:rsidR="00062207" w:rsidRPr="00792C8F" w:rsidRDefault="00062207" w:rsidP="00B13C41"/>
        </w:tc>
        <w:tc>
          <w:tcPr>
            <w:tcW w:w="2192" w:type="dxa"/>
            <w:gridSpan w:val="3"/>
          </w:tcPr>
          <w:p w14:paraId="6092B5DD" w14:textId="77777777" w:rsidR="00062207" w:rsidRPr="00792C8F" w:rsidRDefault="00062207" w:rsidP="00B13C41"/>
        </w:tc>
        <w:tc>
          <w:tcPr>
            <w:tcW w:w="2911" w:type="dxa"/>
          </w:tcPr>
          <w:p w14:paraId="7757C629" w14:textId="77777777" w:rsidR="00062207" w:rsidRPr="00792C8F" w:rsidRDefault="00062207" w:rsidP="00BD0E48">
            <w:pPr>
              <w:jc w:val="left"/>
            </w:pPr>
          </w:p>
        </w:tc>
      </w:tr>
      <w:tr w:rsidR="00B13C41" w14:paraId="77AA3403" w14:textId="77777777" w:rsidTr="00BD0E48">
        <w:tc>
          <w:tcPr>
            <w:tcW w:w="426" w:type="dxa"/>
          </w:tcPr>
          <w:p w14:paraId="3E871293" w14:textId="77777777" w:rsidR="00B13C41" w:rsidRDefault="00B13C41" w:rsidP="00B13C41"/>
        </w:tc>
        <w:tc>
          <w:tcPr>
            <w:tcW w:w="2271" w:type="dxa"/>
          </w:tcPr>
          <w:p w14:paraId="5EE06D6A" w14:textId="5D77914E" w:rsidR="00B13C41" w:rsidRDefault="00922EC8" w:rsidP="00B13C41">
            <w:r>
              <w:rPr>
                <w:noProof/>
              </w:rPr>
              <mc:AlternateContent>
                <mc:Choice Requires="wps">
                  <w:drawing>
                    <wp:anchor distT="0" distB="0" distL="114300" distR="114300" simplePos="0" relativeHeight="251770880" behindDoc="0" locked="0" layoutInCell="1" allowOverlap="1" wp14:anchorId="535BDC14" wp14:editId="6C372B83">
                      <wp:simplePos x="0" y="0"/>
                      <wp:positionH relativeFrom="column">
                        <wp:posOffset>1301163</wp:posOffset>
                      </wp:positionH>
                      <wp:positionV relativeFrom="paragraph">
                        <wp:posOffset>-69850</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9F6E1" id="左中かっこ 183" o:spid="_x0000_s1026" type="#_x0000_t87" style="position:absolute;left:0;text-align:left;margin-left:102.45pt;margin-top:-5.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" adj="574" strokecolor="black [3040]"/>
                  </w:pict>
                </mc:Fallback>
              </mc:AlternateContent>
            </w:r>
          </w:p>
        </w:tc>
        <w:tc>
          <w:tcPr>
            <w:tcW w:w="1839" w:type="dxa"/>
          </w:tcPr>
          <w:p w14:paraId="62D25771" w14:textId="1D4AB263" w:rsidR="00B13C41" w:rsidRPr="005E10C0" w:rsidRDefault="00B13C41" w:rsidP="00B13C41">
            <w:r w:rsidRPr="00792C8F">
              <w:rPr>
                <w:rFonts w:hint="eastAsia"/>
              </w:rPr>
              <w:t>Ansible</w:t>
            </w:r>
            <w:r w:rsidR="00922EC8">
              <w:rPr>
                <w:rFonts w:hint="eastAsia"/>
              </w:rPr>
              <w:t xml:space="preserve"> common</w:t>
            </w:r>
          </w:p>
        </w:tc>
        <w:tc>
          <w:tcPr>
            <w:tcW w:w="2192" w:type="dxa"/>
            <w:gridSpan w:val="3"/>
          </w:tcPr>
          <w:p w14:paraId="3A718562" w14:textId="3CE42D15" w:rsidR="00B13C41" w:rsidRPr="005E10C0" w:rsidRDefault="00922EC8" w:rsidP="00B13C41">
            <w:r>
              <w:rPr>
                <w:rFonts w:hint="eastAsia"/>
              </w:rPr>
              <w:t>I</w:t>
            </w:r>
            <w:r>
              <w:t>nterface information</w:t>
            </w:r>
          </w:p>
        </w:tc>
        <w:tc>
          <w:tcPr>
            <w:tcW w:w="2911" w:type="dxa"/>
          </w:tcPr>
          <w:p w14:paraId="3016D9B1" w14:textId="5E237AA6" w:rsidR="00B13C41" w:rsidRPr="00792C8F" w:rsidRDefault="00922EC8" w:rsidP="00BD0E48">
            <w:pPr>
              <w:jc w:val="left"/>
            </w:pPr>
            <w:r>
              <w:rPr>
                <w:rFonts w:hint="eastAsia"/>
              </w:rPr>
              <w:t>O</w:t>
            </w:r>
            <w:r>
              <w:t>ption parameter</w:t>
            </w:r>
          </w:p>
        </w:tc>
      </w:tr>
      <w:tr w:rsidR="00B13C41" w14:paraId="6CD4157E" w14:textId="77777777" w:rsidTr="00BD0E48">
        <w:tc>
          <w:tcPr>
            <w:tcW w:w="426" w:type="dxa"/>
          </w:tcPr>
          <w:p w14:paraId="7D3EB713" w14:textId="77777777" w:rsidR="00B13C41" w:rsidRDefault="00B13C41" w:rsidP="00B13C41"/>
        </w:tc>
        <w:tc>
          <w:tcPr>
            <w:tcW w:w="2271" w:type="dxa"/>
          </w:tcPr>
          <w:p w14:paraId="6A02505B" w14:textId="3A40A7F1" w:rsidR="00B13C41" w:rsidRDefault="00B13C41" w:rsidP="00B13C41"/>
        </w:tc>
        <w:tc>
          <w:tcPr>
            <w:tcW w:w="1839" w:type="dxa"/>
          </w:tcPr>
          <w:p w14:paraId="75D1A805" w14:textId="77777777" w:rsidR="00B13C41" w:rsidRPr="005E10C0" w:rsidRDefault="00B13C41" w:rsidP="00B13C41"/>
        </w:tc>
        <w:tc>
          <w:tcPr>
            <w:tcW w:w="2192" w:type="dxa"/>
            <w:gridSpan w:val="3"/>
          </w:tcPr>
          <w:p w14:paraId="0727B66A" w14:textId="77777777" w:rsidR="00B13C41" w:rsidRPr="005E10C0" w:rsidRDefault="00B13C41" w:rsidP="00B13C41"/>
        </w:tc>
        <w:tc>
          <w:tcPr>
            <w:tcW w:w="2911" w:type="dxa"/>
          </w:tcPr>
          <w:p w14:paraId="198DB7E2" w14:textId="77777777" w:rsidR="00B13C41" w:rsidRPr="00792C8F" w:rsidRDefault="00B13C41" w:rsidP="00BD0E48">
            <w:pPr>
              <w:jc w:val="left"/>
            </w:pPr>
          </w:p>
        </w:tc>
      </w:tr>
      <w:tr w:rsidR="00B13C41" w14:paraId="02C7E769" w14:textId="77777777" w:rsidTr="00BD0E48">
        <w:tc>
          <w:tcPr>
            <w:tcW w:w="426" w:type="dxa"/>
          </w:tcPr>
          <w:p w14:paraId="667D1078" w14:textId="77777777" w:rsidR="00B13C41" w:rsidRDefault="00B13C41" w:rsidP="00B13C41"/>
        </w:tc>
        <w:tc>
          <w:tcPr>
            <w:tcW w:w="2271" w:type="dxa"/>
          </w:tcPr>
          <w:p w14:paraId="66EDB0D2" w14:textId="47C4935B" w:rsidR="00B13C41" w:rsidRDefault="00B13C41" w:rsidP="00B13C41">
            <w:r w:rsidRPr="00792C8F">
              <w:t>hosts</w:t>
            </w:r>
          </w:p>
        </w:tc>
        <w:tc>
          <w:tcPr>
            <w:tcW w:w="6942" w:type="dxa"/>
            <w:gridSpan w:val="5"/>
          </w:tcPr>
          <w:p w14:paraId="05DCCD98" w14:textId="51417363" w:rsidR="00B13C41" w:rsidRPr="00792C8F" w:rsidRDefault="00922EC8" w:rsidP="00BD0E48">
            <w:pPr>
              <w:jc w:val="left"/>
            </w:pPr>
            <w:r w:rsidRPr="00922EC8">
              <w:t>The file describing the operation execution target host</w:t>
            </w:r>
          </w:p>
        </w:tc>
      </w:tr>
      <w:tr w:rsidR="00062207" w14:paraId="7E07B95E" w14:textId="77777777" w:rsidTr="00BD0E48">
        <w:tc>
          <w:tcPr>
            <w:tcW w:w="426" w:type="dxa"/>
          </w:tcPr>
          <w:p w14:paraId="2B5EB039" w14:textId="77777777" w:rsidR="00062207" w:rsidRDefault="00062207" w:rsidP="00B13C41"/>
        </w:tc>
        <w:tc>
          <w:tcPr>
            <w:tcW w:w="2271" w:type="dxa"/>
          </w:tcPr>
          <w:p w14:paraId="6A9B4BED" w14:textId="77777777" w:rsidR="00062207" w:rsidRPr="00792C8F" w:rsidRDefault="00062207" w:rsidP="00B13C41"/>
        </w:tc>
        <w:tc>
          <w:tcPr>
            <w:tcW w:w="6942" w:type="dxa"/>
            <w:gridSpan w:val="5"/>
          </w:tcPr>
          <w:p w14:paraId="62BCBF67" w14:textId="77777777" w:rsidR="00062207" w:rsidRPr="00792C8F" w:rsidRDefault="00062207" w:rsidP="00BD0E48">
            <w:pPr>
              <w:jc w:val="left"/>
            </w:pPr>
          </w:p>
        </w:tc>
      </w:tr>
      <w:tr w:rsidR="004B32CC" w14:paraId="2CA04437" w14:textId="77777777" w:rsidTr="00BD0E48">
        <w:tc>
          <w:tcPr>
            <w:tcW w:w="426" w:type="dxa"/>
          </w:tcPr>
          <w:p w14:paraId="1A03C790" w14:textId="77777777" w:rsidR="004B32CC" w:rsidRDefault="004B32CC" w:rsidP="004B32CC"/>
        </w:tc>
        <w:tc>
          <w:tcPr>
            <w:tcW w:w="2271" w:type="dxa"/>
          </w:tcPr>
          <w:p w14:paraId="1E0BAA78" w14:textId="148E659A" w:rsidR="004B32CC" w:rsidRPr="00792C8F" w:rsidRDefault="004B32CC" w:rsidP="004B32CC"/>
        </w:tc>
        <w:tc>
          <w:tcPr>
            <w:tcW w:w="1839" w:type="dxa"/>
          </w:tcPr>
          <w:p w14:paraId="40977830" w14:textId="1F0542D3" w:rsidR="004B32CC" w:rsidRPr="005E10C0" w:rsidRDefault="004B32CC" w:rsidP="004B32CC">
            <w:r w:rsidRPr="007020BF">
              <w:t>Basic console</w:t>
            </w:r>
          </w:p>
        </w:tc>
        <w:tc>
          <w:tcPr>
            <w:tcW w:w="2192" w:type="dxa"/>
            <w:gridSpan w:val="3"/>
          </w:tcPr>
          <w:p w14:paraId="0DEAA4EE" w14:textId="7DEB7B97" w:rsidR="004B32CC" w:rsidRPr="005E10C0" w:rsidRDefault="004B32CC" w:rsidP="004B32CC">
            <w:r w:rsidRPr="001D38C7">
              <w:t>Device list</w:t>
            </w:r>
          </w:p>
        </w:tc>
        <w:tc>
          <w:tcPr>
            <w:tcW w:w="2911" w:type="dxa"/>
          </w:tcPr>
          <w:p w14:paraId="7DC5E99E" w14:textId="332044F3" w:rsidR="004B32CC" w:rsidRPr="00792C8F" w:rsidRDefault="00922EC8" w:rsidP="00BD0E48">
            <w:pPr>
              <w:jc w:val="left"/>
            </w:pPr>
            <w:r>
              <w:rPr>
                <w:rFonts w:hint="eastAsia"/>
              </w:rPr>
              <w:t>H</w:t>
            </w:r>
            <w:r>
              <w:t>ost name</w:t>
            </w:r>
          </w:p>
        </w:tc>
      </w:tr>
      <w:tr w:rsidR="004B32CC" w14:paraId="4D1ED995" w14:textId="77777777" w:rsidTr="00BD0E48">
        <w:tc>
          <w:tcPr>
            <w:tcW w:w="426" w:type="dxa"/>
          </w:tcPr>
          <w:p w14:paraId="56A2A3C1" w14:textId="77777777" w:rsidR="004B32CC" w:rsidRDefault="004B32CC" w:rsidP="004B32CC"/>
        </w:tc>
        <w:tc>
          <w:tcPr>
            <w:tcW w:w="2271" w:type="dxa"/>
          </w:tcPr>
          <w:p w14:paraId="38710053" w14:textId="35DC8D07" w:rsidR="004B32CC" w:rsidRPr="00792C8F" w:rsidRDefault="004B32CC" w:rsidP="004B32CC">
            <w:r>
              <w:rPr>
                <w:noProof/>
              </w:rPr>
              <mc:AlternateContent>
                <mc:Choice Requires="wps">
                  <w:drawing>
                    <wp:anchor distT="0" distB="0" distL="114300" distR="114300" simplePos="0" relativeHeight="251871232"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C163" id="左中かっこ 184" o:spid="_x0000_s1026" type="#_x0000_t87" style="position:absolute;left:0;text-align:left;margin-left:104pt;margin-top:-15.35pt;width:7.05pt;height:10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39" w:type="dxa"/>
          </w:tcPr>
          <w:p w14:paraId="6226487E" w14:textId="0DC44B07" w:rsidR="004B32CC" w:rsidRPr="005E10C0" w:rsidRDefault="004B32CC" w:rsidP="004B32CC">
            <w:r w:rsidRPr="007020BF">
              <w:t>Basic console</w:t>
            </w:r>
          </w:p>
        </w:tc>
        <w:tc>
          <w:tcPr>
            <w:tcW w:w="2192" w:type="dxa"/>
            <w:gridSpan w:val="3"/>
          </w:tcPr>
          <w:p w14:paraId="71B7E987" w14:textId="3E70B792" w:rsidR="004B32CC" w:rsidRPr="005E10C0" w:rsidRDefault="004B32CC" w:rsidP="004B32CC">
            <w:r w:rsidRPr="001D38C7">
              <w:t>Device list</w:t>
            </w:r>
          </w:p>
        </w:tc>
        <w:tc>
          <w:tcPr>
            <w:tcW w:w="2911" w:type="dxa"/>
          </w:tcPr>
          <w:p w14:paraId="3786E57E" w14:textId="68BDEEF1" w:rsidR="004B32CC" w:rsidRPr="00792C8F" w:rsidRDefault="00922EC8" w:rsidP="00BD0E48">
            <w:pPr>
              <w:jc w:val="left"/>
            </w:pPr>
            <w:r>
              <w:t>IP address</w:t>
            </w:r>
          </w:p>
        </w:tc>
      </w:tr>
      <w:tr w:rsidR="004B32CC" w14:paraId="7E5109B4" w14:textId="77777777" w:rsidTr="00BD0E48">
        <w:tc>
          <w:tcPr>
            <w:tcW w:w="426" w:type="dxa"/>
          </w:tcPr>
          <w:p w14:paraId="22BED318" w14:textId="77777777" w:rsidR="004B32CC" w:rsidRDefault="004B32CC" w:rsidP="004B32CC"/>
        </w:tc>
        <w:tc>
          <w:tcPr>
            <w:tcW w:w="2271" w:type="dxa"/>
          </w:tcPr>
          <w:p w14:paraId="0DB5051B" w14:textId="77777777" w:rsidR="004B32CC" w:rsidRDefault="004B32CC" w:rsidP="004B32CC"/>
        </w:tc>
        <w:tc>
          <w:tcPr>
            <w:tcW w:w="1839" w:type="dxa"/>
          </w:tcPr>
          <w:p w14:paraId="749197ED" w14:textId="2A9402C6" w:rsidR="004B32CC" w:rsidRPr="005E10C0" w:rsidRDefault="004B32CC" w:rsidP="004B32CC">
            <w:r w:rsidRPr="007020BF">
              <w:t>Basic console</w:t>
            </w:r>
          </w:p>
        </w:tc>
        <w:tc>
          <w:tcPr>
            <w:tcW w:w="2192" w:type="dxa"/>
            <w:gridSpan w:val="3"/>
          </w:tcPr>
          <w:p w14:paraId="107E4501" w14:textId="66B4D6E1" w:rsidR="004B32CC" w:rsidRPr="005E10C0" w:rsidRDefault="004B32CC" w:rsidP="004B32CC">
            <w:r w:rsidRPr="001D38C7">
              <w:t>Device list</w:t>
            </w:r>
          </w:p>
        </w:tc>
        <w:tc>
          <w:tcPr>
            <w:tcW w:w="2911" w:type="dxa"/>
          </w:tcPr>
          <w:p w14:paraId="5729EC09" w14:textId="6A52FA36" w:rsidR="004B32CC" w:rsidRPr="00792C8F" w:rsidRDefault="00922EC8" w:rsidP="00BD0E48">
            <w:pPr>
              <w:jc w:val="left"/>
            </w:pPr>
            <w:r>
              <w:rPr>
                <w:rFonts w:hint="eastAsia"/>
              </w:rPr>
              <w:t>L</w:t>
            </w:r>
            <w:r>
              <w:t>ogin user ID</w:t>
            </w:r>
          </w:p>
        </w:tc>
      </w:tr>
      <w:tr w:rsidR="004B32CC" w14:paraId="43159E5B" w14:textId="77777777" w:rsidTr="00BD0E48">
        <w:tc>
          <w:tcPr>
            <w:tcW w:w="426" w:type="dxa"/>
          </w:tcPr>
          <w:p w14:paraId="22277890" w14:textId="77777777" w:rsidR="004B32CC" w:rsidRDefault="004B32CC" w:rsidP="004B32CC"/>
        </w:tc>
        <w:tc>
          <w:tcPr>
            <w:tcW w:w="2271" w:type="dxa"/>
          </w:tcPr>
          <w:p w14:paraId="5F48E7A7" w14:textId="77777777" w:rsidR="004B32CC" w:rsidRDefault="004B32CC" w:rsidP="004B32CC"/>
        </w:tc>
        <w:tc>
          <w:tcPr>
            <w:tcW w:w="1839" w:type="dxa"/>
          </w:tcPr>
          <w:p w14:paraId="0AEBEC7B" w14:textId="76DA0A79" w:rsidR="004B32CC" w:rsidRPr="005E10C0" w:rsidRDefault="004B32CC" w:rsidP="004B32CC">
            <w:r w:rsidRPr="007020BF">
              <w:t>Basic console</w:t>
            </w:r>
          </w:p>
        </w:tc>
        <w:tc>
          <w:tcPr>
            <w:tcW w:w="2192" w:type="dxa"/>
            <w:gridSpan w:val="3"/>
          </w:tcPr>
          <w:p w14:paraId="17DBD2FF" w14:textId="38F75F9D" w:rsidR="004B32CC" w:rsidRPr="005E10C0" w:rsidRDefault="004B32CC" w:rsidP="004B32CC">
            <w:r w:rsidRPr="001D38C7">
              <w:t>Device list</w:t>
            </w:r>
          </w:p>
        </w:tc>
        <w:tc>
          <w:tcPr>
            <w:tcW w:w="2911" w:type="dxa"/>
          </w:tcPr>
          <w:p w14:paraId="673A4FD5" w14:textId="7152173E" w:rsidR="004B32CC" w:rsidRPr="008634B3" w:rsidRDefault="00922EC8" w:rsidP="00BD0E48">
            <w:pPr>
              <w:jc w:val="left"/>
              <w:rPr>
                <w:sz w:val="16"/>
                <w:szCs w:val="16"/>
              </w:rPr>
            </w:pPr>
            <w:r>
              <w:rPr>
                <w:rFonts w:hint="eastAsia"/>
              </w:rPr>
              <w:t>L</w:t>
            </w:r>
            <w:r>
              <w:t>ogin password</w:t>
            </w:r>
          </w:p>
        </w:tc>
      </w:tr>
      <w:tr w:rsidR="00922EC8" w14:paraId="66C7794F" w14:textId="77777777" w:rsidTr="00922EC8">
        <w:tc>
          <w:tcPr>
            <w:tcW w:w="426" w:type="dxa"/>
          </w:tcPr>
          <w:p w14:paraId="1F9E6F7F" w14:textId="77777777" w:rsidR="00922EC8" w:rsidRDefault="00922EC8" w:rsidP="004B32CC"/>
        </w:tc>
        <w:tc>
          <w:tcPr>
            <w:tcW w:w="2271" w:type="dxa"/>
          </w:tcPr>
          <w:p w14:paraId="1C28253E" w14:textId="77777777" w:rsidR="00922EC8" w:rsidRDefault="00922EC8" w:rsidP="004B32CC"/>
        </w:tc>
        <w:tc>
          <w:tcPr>
            <w:tcW w:w="1839" w:type="dxa"/>
          </w:tcPr>
          <w:p w14:paraId="4B2987A6" w14:textId="77777777" w:rsidR="00922EC8" w:rsidRPr="007020BF" w:rsidRDefault="00922EC8" w:rsidP="004B32CC"/>
        </w:tc>
        <w:tc>
          <w:tcPr>
            <w:tcW w:w="1843" w:type="dxa"/>
          </w:tcPr>
          <w:p w14:paraId="1345DA20" w14:textId="77777777" w:rsidR="00922EC8" w:rsidRPr="001D38C7" w:rsidRDefault="00922EC8" w:rsidP="004B32CC"/>
        </w:tc>
        <w:tc>
          <w:tcPr>
            <w:tcW w:w="3260" w:type="dxa"/>
            <w:gridSpan w:val="3"/>
          </w:tcPr>
          <w:p w14:paraId="79CDC9E6" w14:textId="18FE1AE0" w:rsidR="00922EC8" w:rsidRPr="00792C8F"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42A52B07" w14:textId="77777777" w:rsidTr="00BD0E48">
        <w:tc>
          <w:tcPr>
            <w:tcW w:w="426" w:type="dxa"/>
          </w:tcPr>
          <w:p w14:paraId="580EE458" w14:textId="77777777" w:rsidR="004B32CC" w:rsidRDefault="004B32CC" w:rsidP="004B32CC"/>
        </w:tc>
        <w:tc>
          <w:tcPr>
            <w:tcW w:w="2271" w:type="dxa"/>
          </w:tcPr>
          <w:p w14:paraId="4E5AFC13" w14:textId="77777777" w:rsidR="004B32CC" w:rsidRDefault="004B32CC" w:rsidP="004B32CC"/>
        </w:tc>
        <w:tc>
          <w:tcPr>
            <w:tcW w:w="1839" w:type="dxa"/>
          </w:tcPr>
          <w:p w14:paraId="13853501" w14:textId="555586D1" w:rsidR="004B32CC" w:rsidRPr="005E10C0" w:rsidRDefault="004B32CC" w:rsidP="004B32CC">
            <w:r w:rsidRPr="007020BF">
              <w:t>Basic console</w:t>
            </w:r>
          </w:p>
        </w:tc>
        <w:tc>
          <w:tcPr>
            <w:tcW w:w="2192" w:type="dxa"/>
            <w:gridSpan w:val="3"/>
          </w:tcPr>
          <w:p w14:paraId="784F2181" w14:textId="18B1892E" w:rsidR="004B32CC" w:rsidRPr="005E10C0" w:rsidRDefault="004B32CC" w:rsidP="004B32CC">
            <w:r w:rsidRPr="001D38C7">
              <w:t>Device list</w:t>
            </w:r>
          </w:p>
        </w:tc>
        <w:tc>
          <w:tcPr>
            <w:tcW w:w="2911" w:type="dxa"/>
          </w:tcPr>
          <w:p w14:paraId="0EC55045" w14:textId="55D3EB13" w:rsidR="004B32CC" w:rsidRPr="00792C8F" w:rsidRDefault="00922EC8" w:rsidP="00BD0E48">
            <w:pPr>
              <w:jc w:val="left"/>
            </w:pPr>
            <w:r w:rsidRPr="00922EC8">
              <w:t>ssh authentication key file</w:t>
            </w:r>
          </w:p>
        </w:tc>
      </w:tr>
      <w:tr w:rsidR="004B32CC" w14:paraId="03A49228" w14:textId="77777777" w:rsidTr="00BD0E48">
        <w:tc>
          <w:tcPr>
            <w:tcW w:w="426" w:type="dxa"/>
          </w:tcPr>
          <w:p w14:paraId="25645FA2" w14:textId="77777777" w:rsidR="004B32CC" w:rsidRDefault="004B32CC" w:rsidP="004B32CC"/>
        </w:tc>
        <w:tc>
          <w:tcPr>
            <w:tcW w:w="2271" w:type="dxa"/>
          </w:tcPr>
          <w:p w14:paraId="16B59648" w14:textId="77777777" w:rsidR="004B32CC" w:rsidRDefault="004B32CC" w:rsidP="004B32CC"/>
        </w:tc>
        <w:tc>
          <w:tcPr>
            <w:tcW w:w="1839" w:type="dxa"/>
          </w:tcPr>
          <w:p w14:paraId="4F53061F" w14:textId="25F12E48" w:rsidR="004B32CC" w:rsidRPr="005E10C0" w:rsidRDefault="004B32CC" w:rsidP="004B32CC">
            <w:r w:rsidRPr="007020BF">
              <w:t>Basic console</w:t>
            </w:r>
          </w:p>
        </w:tc>
        <w:tc>
          <w:tcPr>
            <w:tcW w:w="2192" w:type="dxa"/>
            <w:gridSpan w:val="3"/>
          </w:tcPr>
          <w:p w14:paraId="3F1EB56B" w14:textId="097F0741" w:rsidR="004B32CC" w:rsidRPr="005E10C0" w:rsidRDefault="004B32CC" w:rsidP="004B32CC">
            <w:r w:rsidRPr="001D38C7">
              <w:t>Device list</w:t>
            </w:r>
          </w:p>
        </w:tc>
        <w:tc>
          <w:tcPr>
            <w:tcW w:w="2911" w:type="dxa"/>
          </w:tcPr>
          <w:p w14:paraId="1822A1C4" w14:textId="6BF028FE" w:rsidR="004B32CC" w:rsidRPr="00792C8F" w:rsidRDefault="00922EC8" w:rsidP="00BD0E48">
            <w:pPr>
              <w:jc w:val="left"/>
            </w:pPr>
            <w:r w:rsidRPr="00922EC8">
              <w:t>Inventory file additional option</w:t>
            </w:r>
          </w:p>
        </w:tc>
      </w:tr>
      <w:tr w:rsidR="00B13C41" w14:paraId="25F6C835" w14:textId="77777777" w:rsidTr="00BD0E48">
        <w:tc>
          <w:tcPr>
            <w:tcW w:w="426" w:type="dxa"/>
          </w:tcPr>
          <w:p w14:paraId="1F23B0CA" w14:textId="77777777" w:rsidR="00B13C41" w:rsidRDefault="00B13C41" w:rsidP="00B13C41"/>
        </w:tc>
        <w:tc>
          <w:tcPr>
            <w:tcW w:w="2271" w:type="dxa"/>
          </w:tcPr>
          <w:p w14:paraId="37420ACD" w14:textId="77777777" w:rsidR="00B13C41" w:rsidRDefault="00B13C41" w:rsidP="00B13C41"/>
        </w:tc>
        <w:tc>
          <w:tcPr>
            <w:tcW w:w="1839" w:type="dxa"/>
          </w:tcPr>
          <w:p w14:paraId="7BA53701" w14:textId="77777777" w:rsidR="00B13C41" w:rsidRPr="00792C8F" w:rsidRDefault="00B13C41" w:rsidP="00B13C41"/>
        </w:tc>
        <w:tc>
          <w:tcPr>
            <w:tcW w:w="2192" w:type="dxa"/>
            <w:gridSpan w:val="3"/>
          </w:tcPr>
          <w:p w14:paraId="0C3C2E15" w14:textId="77777777" w:rsidR="00B13C41" w:rsidRPr="005E10C0" w:rsidRDefault="00B13C41" w:rsidP="00B13C41"/>
        </w:tc>
        <w:tc>
          <w:tcPr>
            <w:tcW w:w="2911" w:type="dxa"/>
          </w:tcPr>
          <w:p w14:paraId="7BC093E6" w14:textId="77777777" w:rsidR="00B13C41" w:rsidRPr="00792C8F" w:rsidRDefault="00B13C41" w:rsidP="00BD0E48">
            <w:pPr>
              <w:jc w:val="left"/>
            </w:pPr>
          </w:p>
        </w:tc>
      </w:tr>
      <w:tr w:rsidR="00B13C41" w14:paraId="5B3D0328" w14:textId="77777777" w:rsidTr="00BD0E48">
        <w:tc>
          <w:tcPr>
            <w:tcW w:w="426" w:type="dxa"/>
          </w:tcPr>
          <w:p w14:paraId="307D558A" w14:textId="77777777" w:rsidR="00B13C41" w:rsidRDefault="00B13C41" w:rsidP="00B13C41"/>
        </w:tc>
        <w:tc>
          <w:tcPr>
            <w:tcW w:w="2271" w:type="dxa"/>
          </w:tcPr>
          <w:p w14:paraId="53474C33" w14:textId="2575F02D" w:rsidR="00B13C41" w:rsidRDefault="00B13C41" w:rsidP="00B13C41">
            <w:r w:rsidRPr="00B13C41">
              <w:t>playbook.yml</w:t>
            </w:r>
          </w:p>
        </w:tc>
        <w:tc>
          <w:tcPr>
            <w:tcW w:w="6942" w:type="dxa"/>
            <w:gridSpan w:val="5"/>
          </w:tcPr>
          <w:p w14:paraId="7F5782AC" w14:textId="58CFA6D5" w:rsidR="00B13C41" w:rsidRDefault="00922EC8" w:rsidP="00BD0E48">
            <w:pPr>
              <w:jc w:val="left"/>
            </w:pPr>
            <w:r w:rsidRPr="00922EC8">
              <w:t>The file calls the whole information of playbook and host information and executes Ansible</w:t>
            </w:r>
            <w:r>
              <w:t>.</w:t>
            </w:r>
          </w:p>
        </w:tc>
      </w:tr>
      <w:tr w:rsidR="00062207" w14:paraId="5BC00378" w14:textId="77777777" w:rsidTr="00BD0E48">
        <w:tc>
          <w:tcPr>
            <w:tcW w:w="426" w:type="dxa"/>
          </w:tcPr>
          <w:p w14:paraId="4C36E114" w14:textId="77777777" w:rsidR="00062207" w:rsidRDefault="00062207" w:rsidP="00B13C41"/>
        </w:tc>
        <w:tc>
          <w:tcPr>
            <w:tcW w:w="2271" w:type="dxa"/>
          </w:tcPr>
          <w:p w14:paraId="70658DB6" w14:textId="348C6C9B" w:rsidR="00062207" w:rsidRPr="00B13C41" w:rsidRDefault="00922EC8" w:rsidP="00B13C41">
            <w:r>
              <w:rPr>
                <w:noProof/>
              </w:rPr>
              <mc:AlternateContent>
                <mc:Choice Requires="wps">
                  <w:drawing>
                    <wp:anchor distT="0" distB="0" distL="114300" distR="114300" simplePos="0" relativeHeight="251774976" behindDoc="0" locked="0" layoutInCell="1" allowOverlap="1" wp14:anchorId="3799452F" wp14:editId="539E596D">
                      <wp:simplePos x="0" y="0"/>
                      <wp:positionH relativeFrom="column">
                        <wp:posOffset>1310640</wp:posOffset>
                      </wp:positionH>
                      <wp:positionV relativeFrom="paragraph">
                        <wp:posOffset>111760</wp:posOffset>
                      </wp:positionV>
                      <wp:extent cx="109220" cy="34353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220" cy="3435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D66F2" id="左中かっこ 185" o:spid="_x0000_s1026" type="#_x0000_t87" style="position:absolute;left:0;text-align:left;margin-left:103.2pt;margin-top:8.8pt;width:8.6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" adj="572" strokecolor="black [3040]"/>
                  </w:pict>
                </mc:Fallback>
              </mc:AlternateContent>
            </w:r>
          </w:p>
        </w:tc>
        <w:tc>
          <w:tcPr>
            <w:tcW w:w="6942" w:type="dxa"/>
            <w:gridSpan w:val="5"/>
          </w:tcPr>
          <w:p w14:paraId="02FA69F8" w14:textId="77777777" w:rsidR="00062207" w:rsidRPr="00792C8F" w:rsidRDefault="00062207" w:rsidP="00BD0E48">
            <w:pPr>
              <w:jc w:val="left"/>
            </w:pPr>
          </w:p>
        </w:tc>
      </w:tr>
      <w:tr w:rsidR="00B13C41" w14:paraId="1B5C5255" w14:textId="77777777" w:rsidTr="00BD0E48">
        <w:tc>
          <w:tcPr>
            <w:tcW w:w="426" w:type="dxa"/>
          </w:tcPr>
          <w:p w14:paraId="43455C92" w14:textId="77777777" w:rsidR="00B13C41" w:rsidRDefault="00B13C41" w:rsidP="00B13C41"/>
        </w:tc>
        <w:tc>
          <w:tcPr>
            <w:tcW w:w="2271" w:type="dxa"/>
          </w:tcPr>
          <w:p w14:paraId="56FD260E" w14:textId="14631DF7" w:rsidR="00B13C41" w:rsidRDefault="00B13C41" w:rsidP="00B13C41"/>
        </w:tc>
        <w:tc>
          <w:tcPr>
            <w:tcW w:w="1839" w:type="dxa"/>
          </w:tcPr>
          <w:p w14:paraId="48A9B8D5" w14:textId="3A60F464" w:rsidR="00B13C41" w:rsidRDefault="00B13C41" w:rsidP="00B13C41">
            <w:r w:rsidRPr="00B13C41">
              <w:t>Ansible-Pioneer</w:t>
            </w:r>
          </w:p>
        </w:tc>
        <w:tc>
          <w:tcPr>
            <w:tcW w:w="2192" w:type="dxa"/>
            <w:gridSpan w:val="3"/>
          </w:tcPr>
          <w:p w14:paraId="3224A3BD" w14:textId="555F3850" w:rsidR="00B13C41" w:rsidRDefault="00922EC8" w:rsidP="00B13C41">
            <w:r w:rsidRPr="00922EC8">
              <w:t>Interface information</w:t>
            </w:r>
          </w:p>
        </w:tc>
        <w:tc>
          <w:tcPr>
            <w:tcW w:w="2911" w:type="dxa"/>
          </w:tcPr>
          <w:p w14:paraId="42AA53C4" w14:textId="67CC1E17" w:rsidR="00B13C41" w:rsidRDefault="00922EC8" w:rsidP="00BD0E48">
            <w:pPr>
              <w:jc w:val="left"/>
            </w:pPr>
            <w:r w:rsidRPr="00922EC8">
              <w:t>Data relay storage path(ITA)</w:t>
            </w:r>
          </w:p>
        </w:tc>
      </w:tr>
    </w:tbl>
    <w:p w14:paraId="4F1E7569" w14:textId="3992BCDA" w:rsidR="00426220" w:rsidRDefault="00426220" w:rsidP="00426220"/>
    <w:p w14:paraId="173B68D0" w14:textId="45F415D7" w:rsidR="00AB49DD" w:rsidRDefault="00AB49DD" w:rsidP="00AB49DD"/>
    <w:p w14:paraId="172F72D7" w14:textId="123446B8" w:rsidR="009B5264" w:rsidRDefault="009B5264" w:rsidP="009B5264"/>
    <w:p w14:paraId="74A338A0" w14:textId="2B88D55E"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568821E6" w:rsidR="00426220" w:rsidRDefault="00426220" w:rsidP="00AB49DD">
      <w:pPr>
        <w:pStyle w:val="30"/>
      </w:pPr>
      <w:bookmarkStart w:id="283" w:name="_Toc105605747"/>
      <w:r w:rsidRPr="00426220">
        <w:lastRenderedPageBreak/>
        <w:t>Ansible-LegacyRole</w:t>
      </w:r>
      <w:r w:rsidR="00736C07">
        <w:rPr>
          <w:rFonts w:hint="eastAsia"/>
        </w:rPr>
        <w:t xml:space="preserve"> </w:t>
      </w:r>
      <w:r w:rsidR="00736C07">
        <w:t>input data</w:t>
      </w:r>
      <w:bookmarkEnd w:id="283"/>
    </w:p>
    <w:p w14:paraId="554C9B50" w14:textId="4441764C" w:rsidR="00754682" w:rsidRPr="005E10C0" w:rsidRDefault="00754682" w:rsidP="00754682">
      <w:r>
        <w:rPr>
          <w:rFonts w:hint="eastAsia"/>
        </w:rPr>
        <w:t>【</w:t>
      </w:r>
      <w:r w:rsidR="00736C07">
        <w:rPr>
          <w:rFonts w:hint="eastAsia"/>
        </w:rPr>
        <w:t>P</w:t>
      </w:r>
      <w:r w:rsidR="00736C07">
        <w:t>arent directory</w:t>
      </w:r>
      <w:r w:rsidR="00736C07">
        <w:tab/>
      </w:r>
      <w:r>
        <w:rPr>
          <w:rFonts w:hint="eastAsia"/>
        </w:rPr>
        <w:t>】</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126"/>
        <w:gridCol w:w="2376"/>
        <w:gridCol w:w="1735"/>
        <w:gridCol w:w="141"/>
        <w:gridCol w:w="2977"/>
      </w:tblGrid>
      <w:tr w:rsidR="00061390" w14:paraId="56F601D8" w14:textId="77777777" w:rsidTr="00736C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39B51"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126" w:type="dxa"/>
          </w:tcPr>
          <w:p w14:paraId="6F0D390D" w14:textId="42AB65E1" w:rsidR="00061390" w:rsidRDefault="00061390" w:rsidP="00754682">
            <w:r w:rsidRPr="00754682">
              <w:t>copy_files</w:t>
            </w:r>
          </w:p>
        </w:tc>
        <w:tc>
          <w:tcPr>
            <w:tcW w:w="7229" w:type="dxa"/>
            <w:gridSpan w:val="4"/>
          </w:tcPr>
          <w:p w14:paraId="10B04FE7" w14:textId="2AAD5F0B" w:rsidR="00061390" w:rsidRDefault="00736C07" w:rsidP="00754682">
            <w:r w:rsidRPr="00736C07">
              <w:t>The directory in which the file that is going to be deployed on operation target server is stored</w:t>
            </w:r>
            <w:r>
              <w:t>.</w:t>
            </w:r>
          </w:p>
        </w:tc>
      </w:tr>
      <w:tr w:rsidR="00062207" w14:paraId="41E5219D" w14:textId="77777777" w:rsidTr="00736C07">
        <w:tc>
          <w:tcPr>
            <w:tcW w:w="426" w:type="dxa"/>
          </w:tcPr>
          <w:p w14:paraId="62E2B0D0" w14:textId="77777777" w:rsidR="00062207" w:rsidRDefault="00062207" w:rsidP="00754682">
            <w:pPr>
              <w:rPr>
                <w:noProof/>
              </w:rPr>
            </w:pPr>
          </w:p>
        </w:tc>
        <w:tc>
          <w:tcPr>
            <w:tcW w:w="2126" w:type="dxa"/>
          </w:tcPr>
          <w:p w14:paraId="2DA60750" w14:textId="77777777" w:rsidR="00062207" w:rsidRPr="00754682" w:rsidRDefault="00062207" w:rsidP="00754682"/>
        </w:tc>
        <w:tc>
          <w:tcPr>
            <w:tcW w:w="7229" w:type="dxa"/>
            <w:gridSpan w:val="4"/>
          </w:tcPr>
          <w:p w14:paraId="5573432E" w14:textId="77777777" w:rsidR="00062207" w:rsidRPr="00061390" w:rsidRDefault="00062207" w:rsidP="00754682"/>
        </w:tc>
      </w:tr>
      <w:tr w:rsidR="00062207" w14:paraId="2DA3954D" w14:textId="77777777" w:rsidTr="00736C07">
        <w:tc>
          <w:tcPr>
            <w:tcW w:w="426" w:type="dxa"/>
          </w:tcPr>
          <w:p w14:paraId="68D3DE49" w14:textId="77777777" w:rsidR="00754682" w:rsidRDefault="00754682" w:rsidP="00754682"/>
        </w:tc>
        <w:tc>
          <w:tcPr>
            <w:tcW w:w="2126"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17F8"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376" w:type="dxa"/>
          </w:tcPr>
          <w:p w14:paraId="598C61F8" w14:textId="23B6A7A4" w:rsidR="00754682" w:rsidRDefault="00754682" w:rsidP="00754682">
            <w:r w:rsidRPr="00754682">
              <w:t>Ansible-LegacyRole</w:t>
            </w:r>
          </w:p>
        </w:tc>
        <w:tc>
          <w:tcPr>
            <w:tcW w:w="1876" w:type="dxa"/>
            <w:gridSpan w:val="2"/>
          </w:tcPr>
          <w:p w14:paraId="79973A56" w14:textId="34EEB676" w:rsidR="00754682" w:rsidRDefault="000347F1" w:rsidP="00754682">
            <w:r>
              <w:rPr>
                <w:rFonts w:hint="eastAsia"/>
              </w:rPr>
              <w:t>Contents list</w:t>
            </w:r>
          </w:p>
        </w:tc>
        <w:tc>
          <w:tcPr>
            <w:tcW w:w="2977" w:type="dxa"/>
          </w:tcPr>
          <w:p w14:paraId="39A5EDE1" w14:textId="2D1A8233" w:rsidR="00754682" w:rsidRDefault="000347F1" w:rsidP="00754682">
            <w:r>
              <w:rPr>
                <w:rFonts w:hint="eastAsia"/>
              </w:rPr>
              <w:t>Files</w:t>
            </w:r>
          </w:p>
        </w:tc>
      </w:tr>
      <w:tr w:rsidR="00062207" w14:paraId="1FB11651" w14:textId="77777777" w:rsidTr="00736C07">
        <w:tc>
          <w:tcPr>
            <w:tcW w:w="426" w:type="dxa"/>
          </w:tcPr>
          <w:p w14:paraId="0593B1F2" w14:textId="77777777" w:rsidR="00754682" w:rsidRDefault="00754682" w:rsidP="00754682"/>
        </w:tc>
        <w:tc>
          <w:tcPr>
            <w:tcW w:w="2126" w:type="dxa"/>
          </w:tcPr>
          <w:p w14:paraId="0E1E3389" w14:textId="786EEF53" w:rsidR="00754682" w:rsidRPr="00754682" w:rsidRDefault="00754682" w:rsidP="00754682"/>
        </w:tc>
        <w:tc>
          <w:tcPr>
            <w:tcW w:w="2376" w:type="dxa"/>
          </w:tcPr>
          <w:p w14:paraId="37ABBF19" w14:textId="62D00242" w:rsidR="00754682" w:rsidRDefault="00754682" w:rsidP="00754682">
            <w:r w:rsidRPr="00754682">
              <w:t>Ansible-LegacyRole</w:t>
            </w:r>
          </w:p>
        </w:tc>
        <w:tc>
          <w:tcPr>
            <w:tcW w:w="1876" w:type="dxa"/>
            <w:gridSpan w:val="2"/>
          </w:tcPr>
          <w:p w14:paraId="52CF01FD" w14:textId="15FA323F" w:rsidR="00754682" w:rsidRDefault="000347F1" w:rsidP="00754682">
            <w:r>
              <w:rPr>
                <w:rFonts w:hint="eastAsia"/>
              </w:rPr>
              <w:t>Movement details</w:t>
            </w:r>
          </w:p>
        </w:tc>
        <w:tc>
          <w:tcPr>
            <w:tcW w:w="2977" w:type="dxa"/>
          </w:tcPr>
          <w:p w14:paraId="6A8C33EE" w14:textId="429CFAF4" w:rsidR="00754682" w:rsidRDefault="000347F1" w:rsidP="00754682">
            <w:r>
              <w:rPr>
                <w:rFonts w:hint="eastAsia"/>
              </w:rPr>
              <w:t>Include order</w:t>
            </w:r>
          </w:p>
        </w:tc>
      </w:tr>
      <w:tr w:rsidR="00062207" w14:paraId="7BD688F9" w14:textId="77777777" w:rsidTr="00736C07">
        <w:tc>
          <w:tcPr>
            <w:tcW w:w="426" w:type="dxa"/>
          </w:tcPr>
          <w:p w14:paraId="765BE89F" w14:textId="77777777" w:rsidR="00754682" w:rsidRDefault="00754682" w:rsidP="00754682"/>
        </w:tc>
        <w:tc>
          <w:tcPr>
            <w:tcW w:w="2126" w:type="dxa"/>
          </w:tcPr>
          <w:p w14:paraId="3EF801D1" w14:textId="77777777" w:rsidR="00754682" w:rsidRPr="00754682" w:rsidRDefault="00754682" w:rsidP="00754682"/>
        </w:tc>
        <w:tc>
          <w:tcPr>
            <w:tcW w:w="2376" w:type="dxa"/>
          </w:tcPr>
          <w:p w14:paraId="4B6A71B0" w14:textId="1C2F8EDA" w:rsidR="00754682" w:rsidRDefault="00754682" w:rsidP="00754682"/>
        </w:tc>
        <w:tc>
          <w:tcPr>
            <w:tcW w:w="1876" w:type="dxa"/>
            <w:gridSpan w:val="2"/>
          </w:tcPr>
          <w:p w14:paraId="4D9840B5" w14:textId="77777777" w:rsidR="00754682" w:rsidRDefault="00754682" w:rsidP="00754682"/>
        </w:tc>
        <w:tc>
          <w:tcPr>
            <w:tcW w:w="2977" w:type="dxa"/>
          </w:tcPr>
          <w:p w14:paraId="64F73C70" w14:textId="77777777" w:rsidR="00754682" w:rsidRDefault="00754682" w:rsidP="00754682"/>
        </w:tc>
      </w:tr>
      <w:tr w:rsidR="00061390" w14:paraId="792300DB" w14:textId="77777777" w:rsidTr="00736C07">
        <w:tc>
          <w:tcPr>
            <w:tcW w:w="426" w:type="dxa"/>
          </w:tcPr>
          <w:p w14:paraId="36B1ACC3" w14:textId="6BCC100E" w:rsidR="00061390" w:rsidRDefault="00061390" w:rsidP="00754682">
            <w:r>
              <w:rPr>
                <w:rFonts w:hint="eastAsia"/>
              </w:rPr>
              <w:t>―</w:t>
            </w:r>
          </w:p>
        </w:tc>
        <w:tc>
          <w:tcPr>
            <w:tcW w:w="2126" w:type="dxa"/>
          </w:tcPr>
          <w:p w14:paraId="593D80E4" w14:textId="44704F2A" w:rsidR="00061390" w:rsidRDefault="00061390" w:rsidP="00754682">
            <w:r w:rsidRPr="00754682">
              <w:t>roles</w:t>
            </w:r>
          </w:p>
        </w:tc>
        <w:tc>
          <w:tcPr>
            <w:tcW w:w="7229" w:type="dxa"/>
            <w:gridSpan w:val="4"/>
          </w:tcPr>
          <w:p w14:paraId="0E694FB1" w14:textId="69805003" w:rsidR="00061390" w:rsidRDefault="00736C07" w:rsidP="00754682">
            <w:r w:rsidRPr="00736C07">
              <w:t>The directory containing the user created role</w:t>
            </w:r>
            <w:r>
              <w:t>.</w:t>
            </w:r>
          </w:p>
        </w:tc>
      </w:tr>
      <w:tr w:rsidR="00062207" w14:paraId="223BEE15" w14:textId="77777777" w:rsidTr="00736C07">
        <w:tc>
          <w:tcPr>
            <w:tcW w:w="426" w:type="dxa"/>
          </w:tcPr>
          <w:p w14:paraId="5470741C" w14:textId="77777777" w:rsidR="00062207" w:rsidRDefault="00062207" w:rsidP="00754682"/>
        </w:tc>
        <w:tc>
          <w:tcPr>
            <w:tcW w:w="2126"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FA4E0"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229" w:type="dxa"/>
            <w:gridSpan w:val="4"/>
          </w:tcPr>
          <w:p w14:paraId="59796C48" w14:textId="15B1FB2C" w:rsidR="00062207" w:rsidRPr="00061390" w:rsidRDefault="00062207" w:rsidP="00754682"/>
        </w:tc>
      </w:tr>
      <w:tr w:rsidR="00062207" w14:paraId="7EEF7758" w14:textId="77777777" w:rsidTr="00736C07">
        <w:tc>
          <w:tcPr>
            <w:tcW w:w="426" w:type="dxa"/>
          </w:tcPr>
          <w:p w14:paraId="21E7AF87" w14:textId="77777777" w:rsidR="00754682" w:rsidRDefault="00754682" w:rsidP="00754682"/>
        </w:tc>
        <w:tc>
          <w:tcPr>
            <w:tcW w:w="2126" w:type="dxa"/>
          </w:tcPr>
          <w:p w14:paraId="50458A0F" w14:textId="77777777" w:rsidR="00754682" w:rsidRPr="00754682" w:rsidRDefault="00754682" w:rsidP="00754682"/>
        </w:tc>
        <w:tc>
          <w:tcPr>
            <w:tcW w:w="2376" w:type="dxa"/>
          </w:tcPr>
          <w:p w14:paraId="16CE4E3F" w14:textId="55264626" w:rsidR="00754682" w:rsidRDefault="00754682" w:rsidP="00754682">
            <w:r w:rsidRPr="00754682">
              <w:t>Ansible-LegacyRole</w:t>
            </w:r>
          </w:p>
        </w:tc>
        <w:tc>
          <w:tcPr>
            <w:tcW w:w="1876" w:type="dxa"/>
            <w:gridSpan w:val="2"/>
          </w:tcPr>
          <w:p w14:paraId="039C96D7" w14:textId="3D90E64A" w:rsidR="00754682" w:rsidRDefault="00736C07" w:rsidP="00754682">
            <w:r w:rsidRPr="00736C07">
              <w:t>Role package list</w:t>
            </w:r>
          </w:p>
        </w:tc>
        <w:tc>
          <w:tcPr>
            <w:tcW w:w="2977" w:type="dxa"/>
          </w:tcPr>
          <w:p w14:paraId="29536251" w14:textId="011BC529" w:rsidR="00754682" w:rsidRDefault="00736C07" w:rsidP="00754682">
            <w:r w:rsidRPr="00736C07">
              <w:t>Role package file (ZIP format)</w:t>
            </w:r>
          </w:p>
        </w:tc>
      </w:tr>
      <w:tr w:rsidR="00062207" w14:paraId="34885404" w14:textId="77777777" w:rsidTr="00736C07">
        <w:tc>
          <w:tcPr>
            <w:tcW w:w="426" w:type="dxa"/>
          </w:tcPr>
          <w:p w14:paraId="4906E115" w14:textId="77777777" w:rsidR="00754682" w:rsidRDefault="00754682" w:rsidP="00754682"/>
        </w:tc>
        <w:tc>
          <w:tcPr>
            <w:tcW w:w="2126" w:type="dxa"/>
          </w:tcPr>
          <w:p w14:paraId="27F5B9B3" w14:textId="77777777" w:rsidR="00754682" w:rsidRPr="00754682" w:rsidRDefault="00754682" w:rsidP="00754682"/>
        </w:tc>
        <w:tc>
          <w:tcPr>
            <w:tcW w:w="2376" w:type="dxa"/>
          </w:tcPr>
          <w:p w14:paraId="18E1BE0E" w14:textId="279F40F6" w:rsidR="00754682" w:rsidRDefault="00754682" w:rsidP="00754682"/>
        </w:tc>
        <w:tc>
          <w:tcPr>
            <w:tcW w:w="1876" w:type="dxa"/>
            <w:gridSpan w:val="2"/>
          </w:tcPr>
          <w:p w14:paraId="2744D124" w14:textId="77777777" w:rsidR="00754682" w:rsidRDefault="00754682" w:rsidP="00754682"/>
        </w:tc>
        <w:tc>
          <w:tcPr>
            <w:tcW w:w="2977" w:type="dxa"/>
          </w:tcPr>
          <w:p w14:paraId="16181272" w14:textId="77777777" w:rsidR="00754682" w:rsidRDefault="00754682" w:rsidP="00754682"/>
        </w:tc>
      </w:tr>
      <w:tr w:rsidR="00061390" w14:paraId="5EFE8FAE" w14:textId="77777777" w:rsidTr="00736C07">
        <w:tc>
          <w:tcPr>
            <w:tcW w:w="426" w:type="dxa"/>
          </w:tcPr>
          <w:p w14:paraId="4EE4BD4E" w14:textId="19436D9D" w:rsidR="00061390" w:rsidRDefault="00061390" w:rsidP="00754682">
            <w:r>
              <w:rPr>
                <w:rFonts w:hint="eastAsia"/>
              </w:rPr>
              <w:t>―</w:t>
            </w:r>
          </w:p>
        </w:tc>
        <w:tc>
          <w:tcPr>
            <w:tcW w:w="2126" w:type="dxa"/>
          </w:tcPr>
          <w:p w14:paraId="383F3AF8" w14:textId="7A4D1812" w:rsidR="00061390" w:rsidRDefault="00061390" w:rsidP="00754682">
            <w:r w:rsidRPr="00754682">
              <w:t>ssh_key_files</w:t>
            </w:r>
          </w:p>
        </w:tc>
        <w:tc>
          <w:tcPr>
            <w:tcW w:w="7229" w:type="dxa"/>
            <w:gridSpan w:val="4"/>
          </w:tcPr>
          <w:p w14:paraId="707BF8A4" w14:textId="22303C9B" w:rsidR="00061390" w:rsidRDefault="00736C07" w:rsidP="00754682">
            <w:r w:rsidRPr="00736C07">
              <w:t>The directory in which the specified ssh authentication key file is stored when using key authentication as the authentication method</w:t>
            </w:r>
            <w:r>
              <w:t>.</w:t>
            </w:r>
          </w:p>
        </w:tc>
      </w:tr>
      <w:tr w:rsidR="00062207" w14:paraId="7EEB70E2" w14:textId="77777777" w:rsidTr="00736C07">
        <w:tc>
          <w:tcPr>
            <w:tcW w:w="426" w:type="dxa"/>
          </w:tcPr>
          <w:p w14:paraId="65B85B7A" w14:textId="77777777" w:rsidR="00062207" w:rsidRDefault="00062207" w:rsidP="00754682"/>
        </w:tc>
        <w:tc>
          <w:tcPr>
            <w:tcW w:w="2126" w:type="dxa"/>
          </w:tcPr>
          <w:p w14:paraId="6C9A4743" w14:textId="08C782FE" w:rsidR="00062207" w:rsidRPr="00754682" w:rsidRDefault="00062207" w:rsidP="00754682"/>
        </w:tc>
        <w:tc>
          <w:tcPr>
            <w:tcW w:w="7229" w:type="dxa"/>
            <w:gridSpan w:val="4"/>
          </w:tcPr>
          <w:p w14:paraId="75ACBD6A" w14:textId="77777777" w:rsidR="00062207" w:rsidRPr="00061390" w:rsidRDefault="00062207" w:rsidP="00754682"/>
        </w:tc>
      </w:tr>
      <w:tr w:rsidR="00062207" w14:paraId="49960120" w14:textId="77777777" w:rsidTr="00736C07">
        <w:tc>
          <w:tcPr>
            <w:tcW w:w="426" w:type="dxa"/>
          </w:tcPr>
          <w:p w14:paraId="07658C73" w14:textId="77777777" w:rsidR="00754682" w:rsidRDefault="00754682" w:rsidP="00754682"/>
        </w:tc>
        <w:tc>
          <w:tcPr>
            <w:tcW w:w="2126"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C8710"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376" w:type="dxa"/>
          </w:tcPr>
          <w:p w14:paraId="24085173" w14:textId="01B8F242" w:rsidR="00754682" w:rsidRDefault="000347F1" w:rsidP="00754682">
            <w:r w:rsidRPr="000347F1">
              <w:t>Basic console</w:t>
            </w:r>
          </w:p>
        </w:tc>
        <w:tc>
          <w:tcPr>
            <w:tcW w:w="1876" w:type="dxa"/>
            <w:gridSpan w:val="2"/>
          </w:tcPr>
          <w:p w14:paraId="6E295D86" w14:textId="1B955C74" w:rsidR="00754682" w:rsidRDefault="004B32CC" w:rsidP="00754682">
            <w:r w:rsidRPr="004B32CC">
              <w:t>Device list</w:t>
            </w:r>
          </w:p>
        </w:tc>
        <w:tc>
          <w:tcPr>
            <w:tcW w:w="2977" w:type="dxa"/>
          </w:tcPr>
          <w:p w14:paraId="43F5D916" w14:textId="278E015F" w:rsidR="00754682" w:rsidRDefault="00736C07" w:rsidP="00754682">
            <w:r w:rsidRPr="00736C07">
              <w:t>ssh authentication key file</w:t>
            </w:r>
          </w:p>
        </w:tc>
      </w:tr>
      <w:tr w:rsidR="00062207" w14:paraId="058F392C" w14:textId="77777777" w:rsidTr="00736C07">
        <w:tc>
          <w:tcPr>
            <w:tcW w:w="426" w:type="dxa"/>
          </w:tcPr>
          <w:p w14:paraId="23F542C0" w14:textId="77777777" w:rsidR="00754682" w:rsidRDefault="00754682" w:rsidP="00754682"/>
        </w:tc>
        <w:tc>
          <w:tcPr>
            <w:tcW w:w="2126" w:type="dxa"/>
          </w:tcPr>
          <w:p w14:paraId="130E74E1" w14:textId="77777777" w:rsidR="00754682" w:rsidRPr="00754682" w:rsidRDefault="00754682" w:rsidP="00754682"/>
        </w:tc>
        <w:tc>
          <w:tcPr>
            <w:tcW w:w="2376" w:type="dxa"/>
          </w:tcPr>
          <w:p w14:paraId="2CA686E6" w14:textId="68F5144F" w:rsidR="00754682" w:rsidRDefault="00754682" w:rsidP="00754682"/>
        </w:tc>
        <w:tc>
          <w:tcPr>
            <w:tcW w:w="1876" w:type="dxa"/>
            <w:gridSpan w:val="2"/>
          </w:tcPr>
          <w:p w14:paraId="0B91F103" w14:textId="77777777" w:rsidR="00754682" w:rsidRDefault="00754682" w:rsidP="00754682"/>
        </w:tc>
        <w:tc>
          <w:tcPr>
            <w:tcW w:w="2977" w:type="dxa"/>
          </w:tcPr>
          <w:p w14:paraId="78D7B031" w14:textId="77777777" w:rsidR="00754682" w:rsidRDefault="00754682" w:rsidP="00754682"/>
        </w:tc>
      </w:tr>
      <w:tr w:rsidR="00061390" w14:paraId="200D3EC0" w14:textId="77777777" w:rsidTr="00736C07">
        <w:tc>
          <w:tcPr>
            <w:tcW w:w="426" w:type="dxa"/>
          </w:tcPr>
          <w:p w14:paraId="66DAF9D3" w14:textId="29444905" w:rsidR="00061390" w:rsidRDefault="00061390" w:rsidP="00754682">
            <w:r>
              <w:rPr>
                <w:rFonts w:hint="eastAsia"/>
              </w:rPr>
              <w:t>―</w:t>
            </w:r>
          </w:p>
        </w:tc>
        <w:tc>
          <w:tcPr>
            <w:tcW w:w="2126" w:type="dxa"/>
          </w:tcPr>
          <w:p w14:paraId="79AEF7E7" w14:textId="61C194B5" w:rsidR="00061390" w:rsidRDefault="00061390" w:rsidP="00754682">
            <w:r w:rsidRPr="00754682">
              <w:t>winrm_ca_files</w:t>
            </w:r>
          </w:p>
        </w:tc>
        <w:tc>
          <w:tcPr>
            <w:tcW w:w="7229" w:type="dxa"/>
            <w:gridSpan w:val="4"/>
          </w:tcPr>
          <w:p w14:paraId="516EBB1E" w14:textId="7CBB323A" w:rsidR="00061390" w:rsidRDefault="00736C07" w:rsidP="00736C07">
            <w:r w:rsidRPr="00736C07">
              <w:t xml:space="preserve">The directory in which the file that defines the connection information when connecting to WinRM </w:t>
            </w:r>
            <w:r>
              <w:t>is stored.</w:t>
            </w:r>
          </w:p>
        </w:tc>
      </w:tr>
      <w:tr w:rsidR="00062207" w14:paraId="7DAB1783" w14:textId="77777777" w:rsidTr="00736C07">
        <w:tc>
          <w:tcPr>
            <w:tcW w:w="426" w:type="dxa"/>
          </w:tcPr>
          <w:p w14:paraId="5C82D9D8" w14:textId="77777777" w:rsidR="00062207" w:rsidRDefault="00062207" w:rsidP="00754682"/>
        </w:tc>
        <w:tc>
          <w:tcPr>
            <w:tcW w:w="2126" w:type="dxa"/>
          </w:tcPr>
          <w:p w14:paraId="22EC1939" w14:textId="1FD637E5" w:rsidR="00062207" w:rsidRPr="00754682" w:rsidRDefault="00062207" w:rsidP="00754682"/>
        </w:tc>
        <w:tc>
          <w:tcPr>
            <w:tcW w:w="7229" w:type="dxa"/>
            <w:gridSpan w:val="4"/>
          </w:tcPr>
          <w:p w14:paraId="56906CCF" w14:textId="680BAB1A" w:rsidR="00062207" w:rsidRPr="00061390" w:rsidRDefault="00062207" w:rsidP="00754682"/>
        </w:tc>
      </w:tr>
      <w:tr w:rsidR="00062207" w14:paraId="03CB72A8" w14:textId="77777777" w:rsidTr="00736C07">
        <w:tc>
          <w:tcPr>
            <w:tcW w:w="426" w:type="dxa"/>
          </w:tcPr>
          <w:p w14:paraId="7885DF54" w14:textId="77777777" w:rsidR="00754682" w:rsidRDefault="00754682" w:rsidP="00754682"/>
        </w:tc>
        <w:tc>
          <w:tcPr>
            <w:tcW w:w="2126"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E1062"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376" w:type="dxa"/>
          </w:tcPr>
          <w:p w14:paraId="15888FD6" w14:textId="11192785" w:rsidR="00754682" w:rsidRDefault="000347F1" w:rsidP="00754682">
            <w:r w:rsidRPr="000347F1">
              <w:t>Basic console</w:t>
            </w:r>
          </w:p>
        </w:tc>
        <w:tc>
          <w:tcPr>
            <w:tcW w:w="1735" w:type="dxa"/>
          </w:tcPr>
          <w:p w14:paraId="3302D105" w14:textId="14CB31B1" w:rsidR="00754682" w:rsidRDefault="004B32CC" w:rsidP="00754682">
            <w:r w:rsidRPr="004B32CC">
              <w:t>Device list</w:t>
            </w:r>
          </w:p>
        </w:tc>
        <w:tc>
          <w:tcPr>
            <w:tcW w:w="3118" w:type="dxa"/>
            <w:gridSpan w:val="2"/>
          </w:tcPr>
          <w:p w14:paraId="0E198336" w14:textId="031029A4" w:rsidR="00754682" w:rsidRDefault="00736C07" w:rsidP="00754682">
            <w:r w:rsidRPr="00736C07">
              <w:t>WinRM connection information</w:t>
            </w:r>
          </w:p>
        </w:tc>
      </w:tr>
      <w:tr w:rsidR="00062207" w14:paraId="3490E41E" w14:textId="77777777" w:rsidTr="00736C07">
        <w:tc>
          <w:tcPr>
            <w:tcW w:w="426" w:type="dxa"/>
          </w:tcPr>
          <w:p w14:paraId="1572214E" w14:textId="77777777" w:rsidR="00754682" w:rsidRDefault="00754682" w:rsidP="00754682"/>
        </w:tc>
        <w:tc>
          <w:tcPr>
            <w:tcW w:w="2126" w:type="dxa"/>
          </w:tcPr>
          <w:p w14:paraId="5674642F" w14:textId="77777777" w:rsidR="00754682" w:rsidRPr="00754682" w:rsidRDefault="00754682" w:rsidP="00754682"/>
        </w:tc>
        <w:tc>
          <w:tcPr>
            <w:tcW w:w="2376" w:type="dxa"/>
          </w:tcPr>
          <w:p w14:paraId="4A34376A" w14:textId="77777777" w:rsidR="00754682" w:rsidRDefault="00754682" w:rsidP="00754682"/>
        </w:tc>
        <w:tc>
          <w:tcPr>
            <w:tcW w:w="1876" w:type="dxa"/>
            <w:gridSpan w:val="2"/>
          </w:tcPr>
          <w:p w14:paraId="503EBD44" w14:textId="77777777" w:rsidR="00754682" w:rsidRDefault="00754682" w:rsidP="00754682"/>
        </w:tc>
        <w:tc>
          <w:tcPr>
            <w:tcW w:w="2977" w:type="dxa"/>
          </w:tcPr>
          <w:p w14:paraId="11EFB8CA" w14:textId="77777777" w:rsidR="00754682" w:rsidRDefault="00754682" w:rsidP="00754682"/>
        </w:tc>
      </w:tr>
      <w:tr w:rsidR="00061390" w14:paraId="46DF872B" w14:textId="77777777" w:rsidTr="00736C07">
        <w:tc>
          <w:tcPr>
            <w:tcW w:w="426" w:type="dxa"/>
          </w:tcPr>
          <w:p w14:paraId="372CFEDA" w14:textId="7C804685" w:rsidR="00061390" w:rsidRDefault="00061390" w:rsidP="00061390">
            <w:r>
              <w:rPr>
                <w:rFonts w:hint="eastAsia"/>
              </w:rPr>
              <w:t>―</w:t>
            </w:r>
          </w:p>
        </w:tc>
        <w:tc>
          <w:tcPr>
            <w:tcW w:w="2126" w:type="dxa"/>
          </w:tcPr>
          <w:p w14:paraId="5439C663" w14:textId="5A72CA8E" w:rsidR="00061390" w:rsidRDefault="00061390" w:rsidP="00061390">
            <w:r w:rsidRPr="00754682">
              <w:t>host_vars</w:t>
            </w:r>
          </w:p>
        </w:tc>
        <w:tc>
          <w:tcPr>
            <w:tcW w:w="7229" w:type="dxa"/>
            <w:gridSpan w:val="4"/>
          </w:tcPr>
          <w:p w14:paraId="19DCCE35" w14:textId="4B886D57" w:rsidR="00061390" w:rsidRDefault="00736C07" w:rsidP="00061390">
            <w:r w:rsidRPr="00736C07">
              <w:t>The directory containing the host information of the operation target host and the definition file of various variable</w:t>
            </w:r>
            <w:r>
              <w:t>.</w:t>
            </w:r>
          </w:p>
        </w:tc>
      </w:tr>
      <w:tr w:rsidR="00062207" w14:paraId="4029A873" w14:textId="77777777" w:rsidTr="00736C07">
        <w:tc>
          <w:tcPr>
            <w:tcW w:w="426" w:type="dxa"/>
          </w:tcPr>
          <w:p w14:paraId="318FE4E0" w14:textId="77777777" w:rsidR="00062207" w:rsidRDefault="00062207" w:rsidP="00061390"/>
        </w:tc>
        <w:tc>
          <w:tcPr>
            <w:tcW w:w="2126" w:type="dxa"/>
          </w:tcPr>
          <w:p w14:paraId="784C2BCE" w14:textId="636F749E" w:rsidR="00062207" w:rsidRPr="00754682" w:rsidRDefault="00062207" w:rsidP="00061390"/>
        </w:tc>
        <w:tc>
          <w:tcPr>
            <w:tcW w:w="7229" w:type="dxa"/>
            <w:gridSpan w:val="4"/>
          </w:tcPr>
          <w:p w14:paraId="1D397426" w14:textId="3EF90D32" w:rsidR="00062207" w:rsidRPr="00061390" w:rsidRDefault="00062207" w:rsidP="00061390"/>
        </w:tc>
      </w:tr>
      <w:tr w:rsidR="00062207" w14:paraId="6E2601A6" w14:textId="77777777" w:rsidTr="00736C07">
        <w:tc>
          <w:tcPr>
            <w:tcW w:w="426" w:type="dxa"/>
          </w:tcPr>
          <w:p w14:paraId="0FDED2EA" w14:textId="77777777" w:rsidR="00061390" w:rsidRDefault="00061390" w:rsidP="00061390"/>
        </w:tc>
        <w:tc>
          <w:tcPr>
            <w:tcW w:w="2126"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321A4"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376" w:type="dxa"/>
          </w:tcPr>
          <w:p w14:paraId="363E2BDA" w14:textId="7CB63B87" w:rsidR="00061390" w:rsidRDefault="00061390" w:rsidP="00061390">
            <w:r w:rsidRPr="00490B7B">
              <w:rPr>
                <w:rFonts w:hint="eastAsia"/>
              </w:rPr>
              <w:t>Ansible</w:t>
            </w:r>
            <w:r w:rsidR="00736C07">
              <w:rPr>
                <w:rFonts w:hint="eastAsia"/>
              </w:rPr>
              <w:t xml:space="preserve"> common</w:t>
            </w:r>
          </w:p>
        </w:tc>
        <w:tc>
          <w:tcPr>
            <w:tcW w:w="1876" w:type="dxa"/>
            <w:gridSpan w:val="2"/>
          </w:tcPr>
          <w:p w14:paraId="0A25131B" w14:textId="7E536A11" w:rsidR="00061390" w:rsidRDefault="00736C07" w:rsidP="00061390">
            <w:r w:rsidRPr="00736C07">
              <w:t>Interface information</w:t>
            </w:r>
          </w:p>
        </w:tc>
        <w:tc>
          <w:tcPr>
            <w:tcW w:w="2977" w:type="dxa"/>
          </w:tcPr>
          <w:p w14:paraId="4B5A9C2B" w14:textId="009D4082" w:rsidR="00061390" w:rsidRDefault="00736C07" w:rsidP="00061390">
            <w:r w:rsidRPr="00736C07">
              <w:t>Data relay storage path(ITA)</w:t>
            </w:r>
          </w:p>
        </w:tc>
      </w:tr>
      <w:tr w:rsidR="00736C07" w14:paraId="0FB3BF1C" w14:textId="77777777" w:rsidTr="00736C07">
        <w:tc>
          <w:tcPr>
            <w:tcW w:w="426" w:type="dxa"/>
          </w:tcPr>
          <w:p w14:paraId="1728DE0A" w14:textId="77777777" w:rsidR="00736C07" w:rsidRDefault="00736C07" w:rsidP="00736C07"/>
        </w:tc>
        <w:tc>
          <w:tcPr>
            <w:tcW w:w="2126" w:type="dxa"/>
          </w:tcPr>
          <w:p w14:paraId="15DAE9AC" w14:textId="77777777" w:rsidR="00736C07" w:rsidRPr="00754682" w:rsidRDefault="00736C07" w:rsidP="00736C07"/>
        </w:tc>
        <w:tc>
          <w:tcPr>
            <w:tcW w:w="2376" w:type="dxa"/>
          </w:tcPr>
          <w:p w14:paraId="0A431C44" w14:textId="55F3359F" w:rsidR="00736C07" w:rsidRDefault="00736C07" w:rsidP="00736C07">
            <w:r w:rsidRPr="00490B7B">
              <w:rPr>
                <w:rFonts w:hint="eastAsia"/>
              </w:rPr>
              <w:t>Ansible</w:t>
            </w:r>
            <w:r>
              <w:rPr>
                <w:rFonts w:hint="eastAsia"/>
              </w:rPr>
              <w:t xml:space="preserve"> common</w:t>
            </w:r>
          </w:p>
        </w:tc>
        <w:tc>
          <w:tcPr>
            <w:tcW w:w="1876" w:type="dxa"/>
            <w:gridSpan w:val="2"/>
          </w:tcPr>
          <w:p w14:paraId="4BA019B2" w14:textId="23D9C947" w:rsidR="00736C07" w:rsidRDefault="00736C07" w:rsidP="00736C07">
            <w:r w:rsidRPr="00736C07">
              <w:t>Interface information</w:t>
            </w:r>
          </w:p>
        </w:tc>
        <w:tc>
          <w:tcPr>
            <w:tcW w:w="2977" w:type="dxa"/>
          </w:tcPr>
          <w:p w14:paraId="580695F5" w14:textId="683FF1A6" w:rsidR="00736C07" w:rsidRDefault="00736C07" w:rsidP="00736C07">
            <w:pPr>
              <w:jc w:val="left"/>
            </w:pPr>
            <w:r w:rsidRPr="00736C07">
              <w:t>Symphony inst</w:t>
            </w:r>
            <w:r>
              <w:t>ance data relay storage path(Ansible</w:t>
            </w:r>
            <w:r w:rsidRPr="00736C07">
              <w:t>)</w:t>
            </w:r>
          </w:p>
        </w:tc>
      </w:tr>
      <w:tr w:rsidR="00736C07" w14:paraId="1528B51B" w14:textId="77777777" w:rsidTr="00736C07">
        <w:tc>
          <w:tcPr>
            <w:tcW w:w="426" w:type="dxa"/>
          </w:tcPr>
          <w:p w14:paraId="09FB4DF5" w14:textId="77777777" w:rsidR="00736C07" w:rsidRDefault="00736C07" w:rsidP="00736C07"/>
        </w:tc>
        <w:tc>
          <w:tcPr>
            <w:tcW w:w="2126" w:type="dxa"/>
          </w:tcPr>
          <w:p w14:paraId="08EA540C" w14:textId="77777777" w:rsidR="00736C07" w:rsidRPr="00754682" w:rsidRDefault="00736C07" w:rsidP="00736C07"/>
        </w:tc>
        <w:tc>
          <w:tcPr>
            <w:tcW w:w="2376" w:type="dxa"/>
          </w:tcPr>
          <w:p w14:paraId="20A71200" w14:textId="7CE44B01" w:rsidR="00736C07" w:rsidRDefault="00736C07" w:rsidP="00736C07">
            <w:r w:rsidRPr="00490B7B">
              <w:rPr>
                <w:rFonts w:hint="eastAsia"/>
              </w:rPr>
              <w:t>Ansible</w:t>
            </w:r>
            <w:r>
              <w:rPr>
                <w:rFonts w:hint="eastAsia"/>
              </w:rPr>
              <w:t xml:space="preserve"> common</w:t>
            </w:r>
          </w:p>
        </w:tc>
        <w:tc>
          <w:tcPr>
            <w:tcW w:w="1876" w:type="dxa"/>
            <w:gridSpan w:val="2"/>
          </w:tcPr>
          <w:p w14:paraId="446A41F9" w14:textId="7E86CEDA" w:rsidR="00736C07" w:rsidRDefault="00736C07" w:rsidP="00736C07">
            <w:r w:rsidRPr="00736C07">
              <w:t>Global variable list</w:t>
            </w:r>
          </w:p>
        </w:tc>
        <w:tc>
          <w:tcPr>
            <w:tcW w:w="2977" w:type="dxa"/>
          </w:tcPr>
          <w:p w14:paraId="3B71BB3C" w14:textId="2DE04AC8" w:rsidR="00736C07" w:rsidRDefault="00736C07" w:rsidP="00736C07">
            <w:r w:rsidRPr="00736C07">
              <w:t>Variable name/specific value</w:t>
            </w:r>
          </w:p>
        </w:tc>
      </w:tr>
      <w:tr w:rsidR="00062207" w14:paraId="75A2A5A5" w14:textId="77777777" w:rsidTr="00736C07">
        <w:tc>
          <w:tcPr>
            <w:tcW w:w="426" w:type="dxa"/>
          </w:tcPr>
          <w:p w14:paraId="737E503C" w14:textId="77777777" w:rsidR="00061390" w:rsidRDefault="00061390" w:rsidP="00061390"/>
        </w:tc>
        <w:tc>
          <w:tcPr>
            <w:tcW w:w="2126" w:type="dxa"/>
          </w:tcPr>
          <w:p w14:paraId="4FD90289" w14:textId="77777777" w:rsidR="00061390" w:rsidRPr="00754682" w:rsidRDefault="00061390" w:rsidP="00061390"/>
        </w:tc>
        <w:tc>
          <w:tcPr>
            <w:tcW w:w="2376" w:type="dxa"/>
          </w:tcPr>
          <w:p w14:paraId="53431B9C" w14:textId="3BB05081" w:rsidR="00061390" w:rsidRDefault="00061390" w:rsidP="00061390">
            <w:r w:rsidRPr="006E0657">
              <w:t>Ansible-LegacyRole</w:t>
            </w:r>
          </w:p>
        </w:tc>
        <w:tc>
          <w:tcPr>
            <w:tcW w:w="1876" w:type="dxa"/>
            <w:gridSpan w:val="2"/>
          </w:tcPr>
          <w:p w14:paraId="50870158" w14:textId="744C4CFB" w:rsidR="00061390" w:rsidRDefault="00736C07" w:rsidP="00061390">
            <w:r w:rsidRPr="00736C07">
              <w:t>Substitution value list</w:t>
            </w:r>
          </w:p>
        </w:tc>
        <w:tc>
          <w:tcPr>
            <w:tcW w:w="2977" w:type="dxa"/>
          </w:tcPr>
          <w:p w14:paraId="664B665B" w14:textId="17DBA2A7" w:rsidR="00061390" w:rsidRDefault="00736C07" w:rsidP="00061390">
            <w:r w:rsidRPr="00736C07">
              <w:t>Variable name/specific value</w:t>
            </w:r>
          </w:p>
        </w:tc>
      </w:tr>
      <w:tr w:rsidR="00062207" w14:paraId="7E51DE14" w14:textId="77777777" w:rsidTr="00736C07">
        <w:tc>
          <w:tcPr>
            <w:tcW w:w="426" w:type="dxa"/>
          </w:tcPr>
          <w:p w14:paraId="253B132D" w14:textId="77777777" w:rsidR="00061390" w:rsidRDefault="00061390" w:rsidP="00061390"/>
        </w:tc>
        <w:tc>
          <w:tcPr>
            <w:tcW w:w="2126" w:type="dxa"/>
          </w:tcPr>
          <w:p w14:paraId="665B767E" w14:textId="77777777" w:rsidR="00061390" w:rsidRPr="00754682" w:rsidRDefault="00061390" w:rsidP="00061390"/>
        </w:tc>
        <w:tc>
          <w:tcPr>
            <w:tcW w:w="2376" w:type="dxa"/>
          </w:tcPr>
          <w:p w14:paraId="5DDDB51C" w14:textId="760D2693" w:rsidR="00061390" w:rsidRDefault="00061390" w:rsidP="00061390">
            <w:r w:rsidRPr="006E0657">
              <w:t>Ansible-LegacyRole</w:t>
            </w:r>
          </w:p>
        </w:tc>
        <w:tc>
          <w:tcPr>
            <w:tcW w:w="1876" w:type="dxa"/>
            <w:gridSpan w:val="2"/>
          </w:tcPr>
          <w:p w14:paraId="1D79DE3F" w14:textId="7C637FD8" w:rsidR="00061390" w:rsidRDefault="00736C07" w:rsidP="00061390">
            <w:r w:rsidRPr="00736C07">
              <w:t>Template list</w:t>
            </w:r>
          </w:p>
        </w:tc>
        <w:tc>
          <w:tcPr>
            <w:tcW w:w="2977" w:type="dxa"/>
          </w:tcPr>
          <w:p w14:paraId="674FE004" w14:textId="2333DC22" w:rsidR="00061390" w:rsidRDefault="000347F1" w:rsidP="00061390">
            <w:r>
              <w:rPr>
                <w:rFonts w:hint="eastAsia"/>
              </w:rPr>
              <w:t>Template file</w:t>
            </w:r>
          </w:p>
        </w:tc>
      </w:tr>
      <w:tr w:rsidR="00062207" w14:paraId="53577D18" w14:textId="77777777" w:rsidTr="00736C07">
        <w:tc>
          <w:tcPr>
            <w:tcW w:w="426" w:type="dxa"/>
          </w:tcPr>
          <w:p w14:paraId="37A29AD4" w14:textId="77777777" w:rsidR="00061390" w:rsidRDefault="00061390" w:rsidP="00061390"/>
        </w:tc>
        <w:tc>
          <w:tcPr>
            <w:tcW w:w="2126" w:type="dxa"/>
          </w:tcPr>
          <w:p w14:paraId="741A8025" w14:textId="77777777" w:rsidR="00061390" w:rsidRPr="00754682" w:rsidRDefault="00061390" w:rsidP="00061390"/>
        </w:tc>
        <w:tc>
          <w:tcPr>
            <w:tcW w:w="2376" w:type="dxa"/>
          </w:tcPr>
          <w:p w14:paraId="37B2F012" w14:textId="718DC62B" w:rsidR="00061390" w:rsidRDefault="00061390" w:rsidP="00061390">
            <w:r w:rsidRPr="006E0657">
              <w:t>Ansible-LegacyRole</w:t>
            </w:r>
          </w:p>
        </w:tc>
        <w:tc>
          <w:tcPr>
            <w:tcW w:w="1876" w:type="dxa"/>
            <w:gridSpan w:val="2"/>
          </w:tcPr>
          <w:p w14:paraId="66B0BA47" w14:textId="74BC3743" w:rsidR="00061390" w:rsidRDefault="000347F1" w:rsidP="00061390">
            <w:r>
              <w:rPr>
                <w:rFonts w:hint="eastAsia"/>
              </w:rPr>
              <w:t>Movement details</w:t>
            </w:r>
          </w:p>
        </w:tc>
        <w:tc>
          <w:tcPr>
            <w:tcW w:w="2977" w:type="dxa"/>
          </w:tcPr>
          <w:p w14:paraId="24E72A89" w14:textId="07E0A089" w:rsidR="00061390" w:rsidRDefault="000347F1" w:rsidP="00061390">
            <w:r>
              <w:rPr>
                <w:rFonts w:hint="eastAsia"/>
              </w:rPr>
              <w:t>Include order</w:t>
            </w:r>
          </w:p>
        </w:tc>
      </w:tr>
      <w:tr w:rsidR="00062207" w14:paraId="26A0ACE5" w14:textId="77777777" w:rsidTr="00736C07">
        <w:tc>
          <w:tcPr>
            <w:tcW w:w="426" w:type="dxa"/>
          </w:tcPr>
          <w:p w14:paraId="3967AD8E" w14:textId="77777777" w:rsidR="00061390" w:rsidRDefault="00061390" w:rsidP="00061390"/>
        </w:tc>
        <w:tc>
          <w:tcPr>
            <w:tcW w:w="2126" w:type="dxa"/>
          </w:tcPr>
          <w:p w14:paraId="5979F973" w14:textId="77777777" w:rsidR="00061390" w:rsidRPr="00754682" w:rsidRDefault="00061390" w:rsidP="00061390"/>
        </w:tc>
        <w:tc>
          <w:tcPr>
            <w:tcW w:w="2376" w:type="dxa"/>
          </w:tcPr>
          <w:p w14:paraId="37639AF4" w14:textId="66F847B2" w:rsidR="00061390" w:rsidRDefault="00061390" w:rsidP="00061390">
            <w:r w:rsidRPr="006E0657">
              <w:t>Ansible-LegacyRole</w:t>
            </w:r>
          </w:p>
        </w:tc>
        <w:tc>
          <w:tcPr>
            <w:tcW w:w="1876" w:type="dxa"/>
            <w:gridSpan w:val="2"/>
          </w:tcPr>
          <w:p w14:paraId="033C44E2" w14:textId="14767134" w:rsidR="00061390" w:rsidRDefault="000347F1" w:rsidP="00061390">
            <w:r>
              <w:rPr>
                <w:rFonts w:hint="eastAsia"/>
              </w:rPr>
              <w:t>Contents list</w:t>
            </w:r>
          </w:p>
        </w:tc>
        <w:tc>
          <w:tcPr>
            <w:tcW w:w="2977" w:type="dxa"/>
          </w:tcPr>
          <w:p w14:paraId="3A2B3518" w14:textId="15FA950A" w:rsidR="00061390" w:rsidRDefault="00736C07" w:rsidP="00061390">
            <w:r w:rsidRPr="00736C07">
              <w:t>File variable name</w:t>
            </w:r>
          </w:p>
        </w:tc>
      </w:tr>
      <w:tr w:rsidR="00062207" w14:paraId="7F631C45" w14:textId="77777777" w:rsidTr="00736C07">
        <w:tc>
          <w:tcPr>
            <w:tcW w:w="426" w:type="dxa"/>
          </w:tcPr>
          <w:p w14:paraId="7780C230" w14:textId="77777777" w:rsidR="00061390" w:rsidRDefault="00061390" w:rsidP="00061390"/>
        </w:tc>
        <w:tc>
          <w:tcPr>
            <w:tcW w:w="2126" w:type="dxa"/>
          </w:tcPr>
          <w:p w14:paraId="21A6AAAB" w14:textId="77777777" w:rsidR="00061390" w:rsidRPr="00754682" w:rsidRDefault="00061390" w:rsidP="00061390"/>
        </w:tc>
        <w:tc>
          <w:tcPr>
            <w:tcW w:w="2376" w:type="dxa"/>
          </w:tcPr>
          <w:p w14:paraId="11EE2616" w14:textId="5DE35D0A" w:rsidR="00061390" w:rsidRDefault="00061390" w:rsidP="00061390">
            <w:r w:rsidRPr="006E0657">
              <w:t>Ansible-LegacyRole</w:t>
            </w:r>
          </w:p>
        </w:tc>
        <w:tc>
          <w:tcPr>
            <w:tcW w:w="1876" w:type="dxa"/>
            <w:gridSpan w:val="2"/>
          </w:tcPr>
          <w:p w14:paraId="7837C3CD" w14:textId="1E05FF08" w:rsidR="00061390" w:rsidRDefault="000347F1" w:rsidP="00061390">
            <w:r>
              <w:rPr>
                <w:rFonts w:hint="eastAsia"/>
              </w:rPr>
              <w:t>Movement details</w:t>
            </w:r>
          </w:p>
        </w:tc>
        <w:tc>
          <w:tcPr>
            <w:tcW w:w="2977" w:type="dxa"/>
          </w:tcPr>
          <w:p w14:paraId="0E5F76F4" w14:textId="48F2A25F" w:rsidR="00061390" w:rsidRDefault="000347F1" w:rsidP="00061390">
            <w:r>
              <w:rPr>
                <w:rFonts w:hint="eastAsia"/>
              </w:rPr>
              <w:t>Include order</w:t>
            </w:r>
          </w:p>
        </w:tc>
      </w:tr>
      <w:tr w:rsidR="00736C07" w14:paraId="0198D94B" w14:textId="77777777" w:rsidTr="00736C07">
        <w:tc>
          <w:tcPr>
            <w:tcW w:w="426" w:type="dxa"/>
          </w:tcPr>
          <w:p w14:paraId="5B3D895C" w14:textId="77777777" w:rsidR="00736C07" w:rsidRDefault="00736C07" w:rsidP="00736C07"/>
        </w:tc>
        <w:tc>
          <w:tcPr>
            <w:tcW w:w="2126" w:type="dxa"/>
          </w:tcPr>
          <w:p w14:paraId="62CB7C57" w14:textId="77777777" w:rsidR="00736C07" w:rsidRPr="00754682" w:rsidRDefault="00736C07" w:rsidP="00736C07"/>
        </w:tc>
        <w:tc>
          <w:tcPr>
            <w:tcW w:w="2376" w:type="dxa"/>
          </w:tcPr>
          <w:p w14:paraId="336E015A" w14:textId="43623D5A" w:rsidR="00736C07" w:rsidRDefault="00736C07" w:rsidP="00736C07">
            <w:r w:rsidRPr="000B2032">
              <w:t>Basic console</w:t>
            </w:r>
          </w:p>
        </w:tc>
        <w:tc>
          <w:tcPr>
            <w:tcW w:w="1876" w:type="dxa"/>
            <w:gridSpan w:val="2"/>
          </w:tcPr>
          <w:p w14:paraId="1E36BB2E" w14:textId="0B7F3883" w:rsidR="00736C07" w:rsidRDefault="00736C07" w:rsidP="00736C07">
            <w:r w:rsidRPr="00412B2E">
              <w:t>Device list</w:t>
            </w:r>
          </w:p>
        </w:tc>
        <w:tc>
          <w:tcPr>
            <w:tcW w:w="2977" w:type="dxa"/>
          </w:tcPr>
          <w:p w14:paraId="34B79340" w14:textId="24FC9F33" w:rsidR="00736C07" w:rsidRDefault="00736C07" w:rsidP="00736C07">
            <w:r w:rsidRPr="00784800">
              <w:t>Protocol</w:t>
            </w:r>
          </w:p>
        </w:tc>
      </w:tr>
      <w:tr w:rsidR="00736C07" w14:paraId="6193DCE3" w14:textId="77777777" w:rsidTr="00736C07">
        <w:tc>
          <w:tcPr>
            <w:tcW w:w="426" w:type="dxa"/>
          </w:tcPr>
          <w:p w14:paraId="52D37E94" w14:textId="77777777" w:rsidR="00736C07" w:rsidRDefault="00736C07" w:rsidP="00736C07"/>
        </w:tc>
        <w:tc>
          <w:tcPr>
            <w:tcW w:w="2126" w:type="dxa"/>
          </w:tcPr>
          <w:p w14:paraId="16ABD0C1" w14:textId="77777777" w:rsidR="00736C07" w:rsidRPr="00754682" w:rsidRDefault="00736C07" w:rsidP="00736C07"/>
        </w:tc>
        <w:tc>
          <w:tcPr>
            <w:tcW w:w="2376" w:type="dxa"/>
          </w:tcPr>
          <w:p w14:paraId="58743F8C" w14:textId="50CC437B" w:rsidR="00736C07" w:rsidRDefault="00736C07" w:rsidP="00736C07">
            <w:r w:rsidRPr="000B2032">
              <w:t>Basic console</w:t>
            </w:r>
          </w:p>
        </w:tc>
        <w:tc>
          <w:tcPr>
            <w:tcW w:w="1876" w:type="dxa"/>
            <w:gridSpan w:val="2"/>
          </w:tcPr>
          <w:p w14:paraId="7EB6C9FA" w14:textId="7CC42110" w:rsidR="00736C07" w:rsidRDefault="00736C07" w:rsidP="00736C07">
            <w:r w:rsidRPr="00412B2E">
              <w:t>Device list</w:t>
            </w:r>
          </w:p>
        </w:tc>
        <w:tc>
          <w:tcPr>
            <w:tcW w:w="2977" w:type="dxa"/>
          </w:tcPr>
          <w:p w14:paraId="456F8025" w14:textId="25F467BD" w:rsidR="00736C07" w:rsidRDefault="00736C07" w:rsidP="00736C07">
            <w:r w:rsidRPr="00784800">
              <w:t>Login user ID</w:t>
            </w:r>
          </w:p>
        </w:tc>
      </w:tr>
      <w:tr w:rsidR="00736C07" w14:paraId="4085B21A" w14:textId="77777777" w:rsidTr="00736C07">
        <w:tc>
          <w:tcPr>
            <w:tcW w:w="426" w:type="dxa"/>
          </w:tcPr>
          <w:p w14:paraId="35068455" w14:textId="77777777" w:rsidR="00736C07" w:rsidRDefault="00736C07" w:rsidP="00736C07"/>
        </w:tc>
        <w:tc>
          <w:tcPr>
            <w:tcW w:w="2126" w:type="dxa"/>
          </w:tcPr>
          <w:p w14:paraId="560F7297" w14:textId="77777777" w:rsidR="00736C07" w:rsidRPr="00754682" w:rsidRDefault="00736C07" w:rsidP="00736C07"/>
        </w:tc>
        <w:tc>
          <w:tcPr>
            <w:tcW w:w="2376" w:type="dxa"/>
          </w:tcPr>
          <w:p w14:paraId="29ABF029" w14:textId="567E3869" w:rsidR="00736C07" w:rsidRDefault="00736C07" w:rsidP="00736C07">
            <w:r w:rsidRPr="000B2032">
              <w:t>Basic console</w:t>
            </w:r>
          </w:p>
        </w:tc>
        <w:tc>
          <w:tcPr>
            <w:tcW w:w="1876" w:type="dxa"/>
            <w:gridSpan w:val="2"/>
          </w:tcPr>
          <w:p w14:paraId="44291E8D" w14:textId="171F2511" w:rsidR="00736C07" w:rsidRDefault="00736C07" w:rsidP="00736C07">
            <w:r w:rsidRPr="00412B2E">
              <w:t>Device list</w:t>
            </w:r>
          </w:p>
        </w:tc>
        <w:tc>
          <w:tcPr>
            <w:tcW w:w="2977" w:type="dxa"/>
          </w:tcPr>
          <w:p w14:paraId="28EC3371" w14:textId="77777777" w:rsidR="00736C07" w:rsidRDefault="00736C07" w:rsidP="00736C07">
            <w:pPr>
              <w:jc w:val="left"/>
            </w:pPr>
            <w:r>
              <w:rPr>
                <w:rFonts w:hint="eastAsia"/>
              </w:rPr>
              <w:t>L</w:t>
            </w:r>
            <w:r>
              <w:t>ogin password</w:t>
            </w:r>
          </w:p>
          <w:p w14:paraId="7885CFE6" w14:textId="087E2EDA"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51CA2F4" w14:textId="77777777" w:rsidTr="00736C07">
        <w:tc>
          <w:tcPr>
            <w:tcW w:w="426" w:type="dxa"/>
          </w:tcPr>
          <w:p w14:paraId="1C69C8C9" w14:textId="77777777" w:rsidR="004B32CC" w:rsidRDefault="004B32CC" w:rsidP="004B32CC"/>
        </w:tc>
        <w:tc>
          <w:tcPr>
            <w:tcW w:w="2126" w:type="dxa"/>
          </w:tcPr>
          <w:p w14:paraId="2148879C" w14:textId="77777777" w:rsidR="004B32CC" w:rsidRPr="00754682" w:rsidRDefault="004B32CC" w:rsidP="004B32CC"/>
        </w:tc>
        <w:tc>
          <w:tcPr>
            <w:tcW w:w="2376" w:type="dxa"/>
          </w:tcPr>
          <w:p w14:paraId="7687352C" w14:textId="12A913C8" w:rsidR="004B32CC" w:rsidRDefault="004B32CC" w:rsidP="004B32CC">
            <w:r w:rsidRPr="000B2032">
              <w:t>Basic console</w:t>
            </w:r>
          </w:p>
        </w:tc>
        <w:tc>
          <w:tcPr>
            <w:tcW w:w="1876" w:type="dxa"/>
            <w:gridSpan w:val="2"/>
          </w:tcPr>
          <w:p w14:paraId="3C0FE075" w14:textId="753BD7EA" w:rsidR="004B32CC" w:rsidRDefault="004B32CC" w:rsidP="004B32CC">
            <w:r w:rsidRPr="00412B2E">
              <w:t>Device list</w:t>
            </w:r>
          </w:p>
        </w:tc>
        <w:tc>
          <w:tcPr>
            <w:tcW w:w="2977" w:type="dxa"/>
          </w:tcPr>
          <w:p w14:paraId="4822AB91" w14:textId="6751E3A2" w:rsidR="004B32CC" w:rsidRDefault="00736C07" w:rsidP="004B32CC">
            <w:r>
              <w:rPr>
                <w:rFonts w:hint="eastAsia"/>
              </w:rPr>
              <w:t>H</w:t>
            </w:r>
            <w:r>
              <w:t>ost name</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451"/>
        <w:gridCol w:w="718"/>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4C57F49" w:rsidR="00061390" w:rsidRDefault="00736C07" w:rsidP="00061390">
            <w:r w:rsidRPr="00736C07">
              <w:t>Parameter for AnsiblePlaybook execution</w:t>
            </w:r>
            <w:r>
              <w:t>.</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F524"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5603655" w:rsidR="00061390" w:rsidRDefault="00061390" w:rsidP="00061390">
            <w:r w:rsidRPr="00061390">
              <w:rPr>
                <w:rFonts w:hint="eastAsia"/>
              </w:rPr>
              <w:t>Ansible</w:t>
            </w:r>
            <w:r w:rsidR="00736C07">
              <w:rPr>
                <w:rFonts w:hint="eastAsia"/>
              </w:rPr>
              <w:t xml:space="preserve"> common</w:t>
            </w:r>
          </w:p>
        </w:tc>
        <w:tc>
          <w:tcPr>
            <w:tcW w:w="2169" w:type="dxa"/>
            <w:gridSpan w:val="2"/>
          </w:tcPr>
          <w:p w14:paraId="347CF13A" w14:textId="4117C05A" w:rsidR="00061390" w:rsidRDefault="00736C07" w:rsidP="00061390">
            <w:r>
              <w:rPr>
                <w:rFonts w:hint="eastAsia"/>
              </w:rPr>
              <w:t>I</w:t>
            </w:r>
            <w:r>
              <w:t>nterface information</w:t>
            </w:r>
          </w:p>
        </w:tc>
        <w:tc>
          <w:tcPr>
            <w:tcW w:w="2684" w:type="dxa"/>
          </w:tcPr>
          <w:p w14:paraId="383F1656" w14:textId="5ED78BDD" w:rsidR="00061390" w:rsidRDefault="00736C07" w:rsidP="00061390">
            <w:r>
              <w:rPr>
                <w:rFonts w:hint="eastAsia"/>
              </w:rPr>
              <w:t>O</w:t>
            </w:r>
            <w:r>
              <w:t>ption parameter</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514DDD84" w:rsidR="00061390" w:rsidRDefault="00061390" w:rsidP="00061390">
            <w:r w:rsidRPr="00061390">
              <w:rPr>
                <w:rFonts w:hint="eastAsia"/>
              </w:rPr>
              <w:t>Movement</w:t>
            </w:r>
            <w:r w:rsidR="00736C07">
              <w:rPr>
                <w:rFonts w:hint="eastAsia"/>
              </w:rPr>
              <w:t xml:space="preserve"> list</w:t>
            </w:r>
          </w:p>
        </w:tc>
        <w:tc>
          <w:tcPr>
            <w:tcW w:w="2684" w:type="dxa"/>
          </w:tcPr>
          <w:p w14:paraId="10DC0E52" w14:textId="44B5F7D0" w:rsidR="00061390" w:rsidRDefault="00736C07" w:rsidP="00736C07">
            <w:pPr>
              <w:jc w:val="left"/>
            </w:pPr>
            <w:r w:rsidRPr="00736C07">
              <w:t>Number of parallel executions</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C7F69"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5F2ACC99" w:rsidR="00061390" w:rsidRDefault="00736C07" w:rsidP="00754682">
            <w:r w:rsidRPr="00736C07">
              <w:t>The file describing the operation execution target host</w:t>
            </w:r>
            <w:r>
              <w:t>.</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736C07" w14:paraId="76B44F02" w14:textId="77777777" w:rsidTr="00062207">
        <w:tc>
          <w:tcPr>
            <w:tcW w:w="426" w:type="dxa"/>
          </w:tcPr>
          <w:p w14:paraId="5BA4A963" w14:textId="77777777" w:rsidR="00736C07" w:rsidRDefault="00736C07" w:rsidP="00736C07"/>
        </w:tc>
        <w:tc>
          <w:tcPr>
            <w:tcW w:w="2271" w:type="dxa"/>
          </w:tcPr>
          <w:p w14:paraId="570333E6" w14:textId="072B5365" w:rsidR="00736C07" w:rsidRPr="00754682" w:rsidRDefault="00736C07" w:rsidP="00736C07"/>
        </w:tc>
        <w:tc>
          <w:tcPr>
            <w:tcW w:w="2231" w:type="dxa"/>
          </w:tcPr>
          <w:p w14:paraId="30EADED7" w14:textId="4D95B1FE" w:rsidR="00736C07" w:rsidRDefault="00736C07" w:rsidP="00736C07">
            <w:r w:rsidRPr="009037DA">
              <w:t>Basic console</w:t>
            </w:r>
          </w:p>
        </w:tc>
        <w:tc>
          <w:tcPr>
            <w:tcW w:w="2169" w:type="dxa"/>
            <w:gridSpan w:val="2"/>
          </w:tcPr>
          <w:p w14:paraId="3D73A13E" w14:textId="4EFDAD0A" w:rsidR="00736C07" w:rsidRDefault="00736C07" w:rsidP="00736C07">
            <w:r w:rsidRPr="0098438E">
              <w:t>Device list</w:t>
            </w:r>
          </w:p>
        </w:tc>
        <w:tc>
          <w:tcPr>
            <w:tcW w:w="2684" w:type="dxa"/>
          </w:tcPr>
          <w:p w14:paraId="17FD97C6" w14:textId="1C2200AD" w:rsidR="00736C07" w:rsidRDefault="00736C07" w:rsidP="00736C07">
            <w:r w:rsidRPr="00420558">
              <w:t>host name</w:t>
            </w:r>
          </w:p>
        </w:tc>
      </w:tr>
      <w:tr w:rsidR="00736C07" w14:paraId="7F2BE0C2" w14:textId="77777777" w:rsidTr="00062207">
        <w:tc>
          <w:tcPr>
            <w:tcW w:w="426" w:type="dxa"/>
          </w:tcPr>
          <w:p w14:paraId="399C1CE5" w14:textId="77777777" w:rsidR="00736C07" w:rsidRDefault="00736C07" w:rsidP="00736C07"/>
        </w:tc>
        <w:tc>
          <w:tcPr>
            <w:tcW w:w="2271" w:type="dxa"/>
          </w:tcPr>
          <w:p w14:paraId="350D4A25" w14:textId="43C0BFA5" w:rsidR="00736C07" w:rsidRPr="00754682" w:rsidRDefault="00736C07" w:rsidP="00736C07">
            <w:r>
              <w:rPr>
                <w:noProof/>
              </w:rPr>
              <mc:AlternateContent>
                <mc:Choice Requires="wps">
                  <w:drawing>
                    <wp:anchor distT="0" distB="0" distL="114300" distR="114300" simplePos="0" relativeHeight="251875328"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458A7" id="左中かっこ 130" o:spid="_x0000_s1026" type="#_x0000_t87" style="position:absolute;left:0;text-align:left;margin-left:95.5pt;margin-top:-12.2pt;width:10.95pt;height:14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0B2A668F" w:rsidR="00736C07" w:rsidRDefault="00736C07" w:rsidP="00736C07">
            <w:r w:rsidRPr="009037DA">
              <w:t>Basic console</w:t>
            </w:r>
          </w:p>
        </w:tc>
        <w:tc>
          <w:tcPr>
            <w:tcW w:w="2169" w:type="dxa"/>
            <w:gridSpan w:val="2"/>
          </w:tcPr>
          <w:p w14:paraId="5637A4F6" w14:textId="73C592D4" w:rsidR="00736C07" w:rsidRDefault="00736C07" w:rsidP="00736C07">
            <w:r w:rsidRPr="0098438E">
              <w:t>Device list</w:t>
            </w:r>
          </w:p>
        </w:tc>
        <w:tc>
          <w:tcPr>
            <w:tcW w:w="2684" w:type="dxa"/>
          </w:tcPr>
          <w:p w14:paraId="2FC04BE2" w14:textId="678A3FAE" w:rsidR="00736C07" w:rsidRDefault="00736C07" w:rsidP="00736C07">
            <w:r w:rsidRPr="00420558">
              <w:t>IP address</w:t>
            </w:r>
          </w:p>
        </w:tc>
      </w:tr>
      <w:tr w:rsidR="00736C07" w14:paraId="4E4ADD3F" w14:textId="77777777" w:rsidTr="00062207">
        <w:tc>
          <w:tcPr>
            <w:tcW w:w="426" w:type="dxa"/>
          </w:tcPr>
          <w:p w14:paraId="7B7F8234" w14:textId="77777777" w:rsidR="00736C07" w:rsidRDefault="00736C07" w:rsidP="00736C07"/>
        </w:tc>
        <w:tc>
          <w:tcPr>
            <w:tcW w:w="2271" w:type="dxa"/>
          </w:tcPr>
          <w:p w14:paraId="65B2F163" w14:textId="77777777" w:rsidR="00736C07" w:rsidRPr="00754682" w:rsidRDefault="00736C07" w:rsidP="00736C07"/>
        </w:tc>
        <w:tc>
          <w:tcPr>
            <w:tcW w:w="2231" w:type="dxa"/>
          </w:tcPr>
          <w:p w14:paraId="1CE33D68" w14:textId="360C4E37" w:rsidR="00736C07" w:rsidRDefault="00736C07" w:rsidP="00736C07">
            <w:r w:rsidRPr="009037DA">
              <w:t>Basic console</w:t>
            </w:r>
          </w:p>
        </w:tc>
        <w:tc>
          <w:tcPr>
            <w:tcW w:w="2169" w:type="dxa"/>
            <w:gridSpan w:val="2"/>
          </w:tcPr>
          <w:p w14:paraId="54B77B79" w14:textId="4F49F70F" w:rsidR="00736C07" w:rsidRDefault="00736C07" w:rsidP="00736C07">
            <w:r w:rsidRPr="0098438E">
              <w:t>Device list</w:t>
            </w:r>
          </w:p>
        </w:tc>
        <w:tc>
          <w:tcPr>
            <w:tcW w:w="2684" w:type="dxa"/>
          </w:tcPr>
          <w:p w14:paraId="1E08AFBE" w14:textId="200CEAC1" w:rsidR="00736C07" w:rsidRDefault="00736C07" w:rsidP="00736C07">
            <w:r w:rsidRPr="00420558">
              <w:t>Login user ID</w:t>
            </w:r>
          </w:p>
        </w:tc>
      </w:tr>
      <w:tr w:rsidR="00736C07" w14:paraId="58B3D1A6" w14:textId="77777777" w:rsidTr="00062207">
        <w:tc>
          <w:tcPr>
            <w:tcW w:w="426" w:type="dxa"/>
          </w:tcPr>
          <w:p w14:paraId="4B03D119" w14:textId="77777777" w:rsidR="00736C07" w:rsidRDefault="00736C07" w:rsidP="00736C07"/>
        </w:tc>
        <w:tc>
          <w:tcPr>
            <w:tcW w:w="2271" w:type="dxa"/>
          </w:tcPr>
          <w:p w14:paraId="6C7988D7" w14:textId="77777777" w:rsidR="00736C07" w:rsidRPr="00754682" w:rsidRDefault="00736C07" w:rsidP="00736C07"/>
        </w:tc>
        <w:tc>
          <w:tcPr>
            <w:tcW w:w="2231" w:type="dxa"/>
          </w:tcPr>
          <w:p w14:paraId="0D839B5E" w14:textId="4BE912AA" w:rsidR="00736C07" w:rsidRDefault="00736C07" w:rsidP="00736C07">
            <w:r w:rsidRPr="009037DA">
              <w:t>Basic console</w:t>
            </w:r>
          </w:p>
        </w:tc>
        <w:tc>
          <w:tcPr>
            <w:tcW w:w="2169" w:type="dxa"/>
            <w:gridSpan w:val="2"/>
          </w:tcPr>
          <w:p w14:paraId="0CEC10FC" w14:textId="516A7B8E" w:rsidR="00736C07" w:rsidRDefault="00736C07" w:rsidP="00736C07">
            <w:r w:rsidRPr="0098438E">
              <w:t>Device list</w:t>
            </w:r>
          </w:p>
        </w:tc>
        <w:tc>
          <w:tcPr>
            <w:tcW w:w="2684" w:type="dxa"/>
          </w:tcPr>
          <w:p w14:paraId="7EFDD4ED" w14:textId="77777777" w:rsidR="00736C07" w:rsidRDefault="00736C07" w:rsidP="00736C07">
            <w:pPr>
              <w:jc w:val="left"/>
            </w:pPr>
            <w:r>
              <w:rPr>
                <w:rFonts w:hint="eastAsia"/>
              </w:rPr>
              <w:t>L</w:t>
            </w:r>
            <w:r>
              <w:t>ogin password</w:t>
            </w:r>
          </w:p>
          <w:p w14:paraId="575450FD" w14:textId="6ADE817B"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241A7C14" w14:textId="77777777" w:rsidTr="00062207">
        <w:tc>
          <w:tcPr>
            <w:tcW w:w="426" w:type="dxa"/>
          </w:tcPr>
          <w:p w14:paraId="5AA042BA" w14:textId="77777777" w:rsidR="004B32CC" w:rsidRDefault="004B32CC" w:rsidP="004B32CC"/>
        </w:tc>
        <w:tc>
          <w:tcPr>
            <w:tcW w:w="2271" w:type="dxa"/>
          </w:tcPr>
          <w:p w14:paraId="512CAFE3" w14:textId="77777777" w:rsidR="004B32CC" w:rsidRPr="00754682" w:rsidRDefault="004B32CC" w:rsidP="004B32CC"/>
        </w:tc>
        <w:tc>
          <w:tcPr>
            <w:tcW w:w="2231" w:type="dxa"/>
          </w:tcPr>
          <w:p w14:paraId="3A647AE5" w14:textId="4545EA40" w:rsidR="004B32CC" w:rsidRDefault="004B32CC" w:rsidP="004B32CC">
            <w:r w:rsidRPr="009037DA">
              <w:t>Basic console</w:t>
            </w:r>
          </w:p>
        </w:tc>
        <w:tc>
          <w:tcPr>
            <w:tcW w:w="2169" w:type="dxa"/>
            <w:gridSpan w:val="2"/>
          </w:tcPr>
          <w:p w14:paraId="3BCB7E74" w14:textId="5867D986" w:rsidR="004B32CC" w:rsidRDefault="004B32CC" w:rsidP="004B32CC">
            <w:r w:rsidRPr="0098438E">
              <w:t>Device list</w:t>
            </w:r>
          </w:p>
        </w:tc>
        <w:tc>
          <w:tcPr>
            <w:tcW w:w="2684" w:type="dxa"/>
          </w:tcPr>
          <w:p w14:paraId="08BF0B20" w14:textId="2AE55BB5" w:rsidR="004B32CC" w:rsidRDefault="00EE52C9" w:rsidP="004B32CC">
            <w:r w:rsidRPr="00EE52C9">
              <w:t>Connection options</w:t>
            </w:r>
          </w:p>
        </w:tc>
      </w:tr>
      <w:tr w:rsidR="00061390" w14:paraId="183D8BB1" w14:textId="77777777" w:rsidTr="00EE52C9">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451" w:type="dxa"/>
          </w:tcPr>
          <w:p w14:paraId="407D35CF" w14:textId="77777777" w:rsidR="00061390" w:rsidRPr="00C91923" w:rsidRDefault="00061390" w:rsidP="00061390"/>
        </w:tc>
        <w:tc>
          <w:tcPr>
            <w:tcW w:w="3402" w:type="dxa"/>
            <w:gridSpan w:val="2"/>
          </w:tcPr>
          <w:p w14:paraId="1E8610C1" w14:textId="16FC9DE8" w:rsidR="00061390" w:rsidRPr="00061390" w:rsidRDefault="00EE52C9" w:rsidP="0025652D">
            <w:pPr>
              <w:rPr>
                <w:sz w:val="14"/>
              </w:rPr>
            </w:pPr>
            <w:r w:rsidRPr="00EE52C9">
              <w:rPr>
                <w:rFonts w:hint="eastAsia"/>
                <w:sz w:val="16"/>
              </w:rPr>
              <w:t>※</w:t>
            </w:r>
            <w:r w:rsidRPr="00EE52C9">
              <w:rPr>
                <w:rFonts w:hint="eastAsia"/>
                <w:sz w:val="16"/>
              </w:rPr>
              <w:t>The parameter of ansible_ssh_extra_args</w:t>
            </w:r>
          </w:p>
        </w:tc>
      </w:tr>
      <w:tr w:rsidR="00EE52C9" w14:paraId="2C9529A7" w14:textId="77777777" w:rsidTr="00062207">
        <w:tc>
          <w:tcPr>
            <w:tcW w:w="426" w:type="dxa"/>
          </w:tcPr>
          <w:p w14:paraId="6A1A0EB0" w14:textId="77777777" w:rsidR="00EE52C9" w:rsidRDefault="00EE52C9" w:rsidP="00EE52C9"/>
        </w:tc>
        <w:tc>
          <w:tcPr>
            <w:tcW w:w="2271" w:type="dxa"/>
          </w:tcPr>
          <w:p w14:paraId="04B273D2" w14:textId="77777777" w:rsidR="00EE52C9" w:rsidRPr="00754682" w:rsidRDefault="00EE52C9" w:rsidP="00EE52C9"/>
        </w:tc>
        <w:tc>
          <w:tcPr>
            <w:tcW w:w="2231" w:type="dxa"/>
          </w:tcPr>
          <w:p w14:paraId="4D11F8C2" w14:textId="6B981991" w:rsidR="00EE52C9" w:rsidRDefault="00EE52C9" w:rsidP="00EE52C9">
            <w:r w:rsidRPr="001B3311">
              <w:t>Basic console</w:t>
            </w:r>
          </w:p>
        </w:tc>
        <w:tc>
          <w:tcPr>
            <w:tcW w:w="2169" w:type="dxa"/>
            <w:gridSpan w:val="2"/>
          </w:tcPr>
          <w:p w14:paraId="45811087" w14:textId="36ED6F61" w:rsidR="00EE52C9" w:rsidRDefault="00EE52C9" w:rsidP="00EE52C9">
            <w:r w:rsidRPr="0011759E">
              <w:t>Device list</w:t>
            </w:r>
          </w:p>
        </w:tc>
        <w:tc>
          <w:tcPr>
            <w:tcW w:w="2684" w:type="dxa"/>
          </w:tcPr>
          <w:p w14:paraId="0363F406" w14:textId="1DB90D97" w:rsidR="00EE52C9" w:rsidRDefault="00EE52C9" w:rsidP="00EE52C9">
            <w:r w:rsidRPr="000B7086">
              <w:t>ssh authentication key file</w:t>
            </w:r>
          </w:p>
        </w:tc>
      </w:tr>
      <w:tr w:rsidR="00EE52C9" w14:paraId="38985BFF" w14:textId="77777777" w:rsidTr="00062207">
        <w:tc>
          <w:tcPr>
            <w:tcW w:w="426" w:type="dxa"/>
          </w:tcPr>
          <w:p w14:paraId="61AEFF9D" w14:textId="77777777" w:rsidR="00EE52C9" w:rsidRDefault="00EE52C9" w:rsidP="00EE52C9"/>
        </w:tc>
        <w:tc>
          <w:tcPr>
            <w:tcW w:w="2271" w:type="dxa"/>
          </w:tcPr>
          <w:p w14:paraId="11910B12" w14:textId="77777777" w:rsidR="00EE52C9" w:rsidRPr="00754682" w:rsidRDefault="00EE52C9" w:rsidP="00EE52C9"/>
        </w:tc>
        <w:tc>
          <w:tcPr>
            <w:tcW w:w="2231" w:type="dxa"/>
          </w:tcPr>
          <w:p w14:paraId="04626DA3" w14:textId="0A76BA6B" w:rsidR="00EE52C9" w:rsidRDefault="00EE52C9" w:rsidP="00EE52C9">
            <w:r w:rsidRPr="001B3311">
              <w:t>Basic console</w:t>
            </w:r>
          </w:p>
        </w:tc>
        <w:tc>
          <w:tcPr>
            <w:tcW w:w="2169" w:type="dxa"/>
            <w:gridSpan w:val="2"/>
          </w:tcPr>
          <w:p w14:paraId="4F14AD40" w14:textId="3DA176A4" w:rsidR="00EE52C9" w:rsidRDefault="00EE52C9" w:rsidP="00EE52C9">
            <w:r w:rsidRPr="0011759E">
              <w:t>Device list</w:t>
            </w:r>
          </w:p>
        </w:tc>
        <w:tc>
          <w:tcPr>
            <w:tcW w:w="2684" w:type="dxa"/>
          </w:tcPr>
          <w:p w14:paraId="67476270" w14:textId="5E289D97" w:rsidR="00EE52C9" w:rsidRDefault="00EE52C9" w:rsidP="00EE52C9">
            <w:r w:rsidRPr="000B7086">
              <w:t>Server certificate</w:t>
            </w:r>
          </w:p>
        </w:tc>
      </w:tr>
      <w:tr w:rsidR="00EE52C9" w14:paraId="269A28D0" w14:textId="77777777" w:rsidTr="00062207">
        <w:tc>
          <w:tcPr>
            <w:tcW w:w="426" w:type="dxa"/>
          </w:tcPr>
          <w:p w14:paraId="2798AA4D" w14:textId="77777777" w:rsidR="00EE52C9" w:rsidRDefault="00EE52C9" w:rsidP="00EE52C9"/>
        </w:tc>
        <w:tc>
          <w:tcPr>
            <w:tcW w:w="2271" w:type="dxa"/>
          </w:tcPr>
          <w:p w14:paraId="26CA0153" w14:textId="77777777" w:rsidR="00EE52C9" w:rsidRPr="00754682" w:rsidRDefault="00EE52C9" w:rsidP="00EE52C9"/>
        </w:tc>
        <w:tc>
          <w:tcPr>
            <w:tcW w:w="2231" w:type="dxa"/>
          </w:tcPr>
          <w:p w14:paraId="2EA18D38" w14:textId="5F948021" w:rsidR="00EE52C9" w:rsidRDefault="00EE52C9" w:rsidP="00EE52C9">
            <w:r w:rsidRPr="001B3311">
              <w:t>Basic console</w:t>
            </w:r>
          </w:p>
        </w:tc>
        <w:tc>
          <w:tcPr>
            <w:tcW w:w="2169" w:type="dxa"/>
            <w:gridSpan w:val="2"/>
          </w:tcPr>
          <w:p w14:paraId="06B35C70" w14:textId="27963BBE" w:rsidR="00EE52C9" w:rsidRDefault="00EE52C9" w:rsidP="00EE52C9">
            <w:r w:rsidRPr="0011759E">
              <w:t>Device list</w:t>
            </w:r>
          </w:p>
        </w:tc>
        <w:tc>
          <w:tcPr>
            <w:tcW w:w="2684" w:type="dxa"/>
          </w:tcPr>
          <w:p w14:paraId="29EDE5EB" w14:textId="4C1205DF" w:rsidR="00EE52C9" w:rsidRDefault="00EE52C9" w:rsidP="00EE52C9">
            <w:pPr>
              <w:jc w:val="left"/>
            </w:pPr>
            <w:r w:rsidRPr="000B7086">
              <w:t>Inventory file additional option</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62FD5F03" w:rsidR="00061390" w:rsidRDefault="00EE52C9" w:rsidP="00754682">
            <w:r w:rsidRPr="00EE52C9">
              <w:t>The file calls the whole information of playbook and host information and executes Ansible</w:t>
            </w:r>
            <w:r>
              <w:t>.</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178328A3" w:rsidR="00754682" w:rsidRDefault="000347F1" w:rsidP="00754682">
            <w:r w:rsidRPr="000347F1">
              <w:t>Playbook files</w:t>
            </w:r>
          </w:p>
        </w:tc>
        <w:tc>
          <w:tcPr>
            <w:tcW w:w="2684" w:type="dxa"/>
          </w:tcPr>
          <w:p w14:paraId="4ABB326B" w14:textId="257A569D" w:rsidR="00754682" w:rsidRDefault="00EE52C9" w:rsidP="00754682">
            <w:r w:rsidRPr="00EE52C9">
              <w:t>Playbook file</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FE22"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4F9B73C4" w:rsidR="00754682" w:rsidRDefault="000347F1" w:rsidP="00754682">
            <w:r>
              <w:rPr>
                <w:rFonts w:hint="eastAsia"/>
              </w:rPr>
              <w:t>Movement details</w:t>
            </w:r>
          </w:p>
        </w:tc>
        <w:tc>
          <w:tcPr>
            <w:tcW w:w="2684" w:type="dxa"/>
          </w:tcPr>
          <w:p w14:paraId="3E829E47" w14:textId="3F0B8179" w:rsidR="00754682" w:rsidRDefault="000347F1" w:rsidP="00754682">
            <w:r>
              <w:rPr>
                <w:rFonts w:hint="eastAsia"/>
              </w:rPr>
              <w:t>Include order</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0F2D52BE" w:rsidR="00754682" w:rsidRDefault="000347F1" w:rsidP="00754682">
            <w:r>
              <w:rPr>
                <w:rFonts w:hint="eastAsia"/>
              </w:rPr>
              <w:t>Movement details</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CC88B3A" w:rsidR="009B5264" w:rsidRDefault="009B5264" w:rsidP="009B5264"/>
    <w:p w14:paraId="5491F9A6" w14:textId="3040ACF5" w:rsidR="00A52D7E" w:rsidRDefault="00A52D7E" w:rsidP="009B5264"/>
    <w:p w14:paraId="3C37FD8F" w14:textId="20F14D9A" w:rsidR="00A52D7E" w:rsidRDefault="00A52D7E" w:rsidP="009B5264"/>
    <w:p w14:paraId="643AC7B0" w14:textId="0727174A" w:rsidR="00A52D7E" w:rsidRDefault="00A52D7E" w:rsidP="009B5264"/>
    <w:p w14:paraId="01B52463" w14:textId="398B45DD" w:rsidR="00A52D7E" w:rsidRDefault="00A52D7E" w:rsidP="009B5264"/>
    <w:p w14:paraId="2F03FA5D" w14:textId="7613047E" w:rsidR="00A52D7E" w:rsidRDefault="00A52D7E" w:rsidP="009B5264"/>
    <w:p w14:paraId="52A03E39" w14:textId="523266B3" w:rsidR="00A52D7E" w:rsidRDefault="00A52D7E" w:rsidP="009B5264"/>
    <w:p w14:paraId="729AD0D1" w14:textId="23533896" w:rsidR="00A52D7E" w:rsidRDefault="00A52D7E" w:rsidP="009B5264"/>
    <w:p w14:paraId="4AAE866B" w14:textId="5C7EB0D4" w:rsidR="00A52D7E" w:rsidRDefault="00A52D7E" w:rsidP="009B5264"/>
    <w:p w14:paraId="03528B7D" w14:textId="3F2FC104" w:rsidR="00A52D7E" w:rsidRDefault="00A52D7E" w:rsidP="009B5264"/>
    <w:p w14:paraId="260C8641" w14:textId="024D80A6" w:rsidR="00A52D7E" w:rsidRDefault="00A52D7E" w:rsidP="009B5264"/>
    <w:p w14:paraId="724D1760" w14:textId="01E87AE2" w:rsidR="002F4034" w:rsidRDefault="002F4034" w:rsidP="009B5264"/>
    <w:p w14:paraId="4EBED45E" w14:textId="65ECA7FF" w:rsidR="002F4034" w:rsidRDefault="002F4034" w:rsidP="009B5264"/>
    <w:p w14:paraId="42F5DADF" w14:textId="76DC0D98" w:rsidR="002F4034" w:rsidRDefault="002F4034" w:rsidP="009B5264"/>
    <w:p w14:paraId="73027302" w14:textId="77777777" w:rsidR="002F4034" w:rsidRDefault="002F4034" w:rsidP="009B5264"/>
    <w:p w14:paraId="2390B1D3" w14:textId="77940C5E" w:rsidR="00A52D7E" w:rsidRDefault="00A52D7E" w:rsidP="009B5264"/>
    <w:p w14:paraId="05AB755A" w14:textId="20328C03" w:rsidR="00A52D7E" w:rsidRDefault="00A52D7E" w:rsidP="009B5264"/>
    <w:p w14:paraId="4E320C02" w14:textId="74E4176C" w:rsidR="002F4034" w:rsidRDefault="002F4034" w:rsidP="009B5264"/>
    <w:p w14:paraId="4CA68AA3" w14:textId="598E330C" w:rsidR="002F4034" w:rsidRDefault="002F4034" w:rsidP="002F4034">
      <w:pPr>
        <w:pStyle w:val="30"/>
        <w:ind w:left="840"/>
      </w:pPr>
      <w:r>
        <w:br w:type="page"/>
      </w:r>
      <w:bookmarkStart w:id="284" w:name="_Toc105605748"/>
      <w:r>
        <w:rPr>
          <w:rFonts w:hint="eastAsia"/>
        </w:rPr>
        <w:lastRenderedPageBreak/>
        <w:t>D</w:t>
      </w:r>
      <w:r>
        <w:t>irectly executing the input data</w:t>
      </w:r>
      <w:bookmarkEnd w:id="284"/>
    </w:p>
    <w:p w14:paraId="2C215F77" w14:textId="7890D8B8" w:rsidR="002F4034" w:rsidRDefault="002F4034" w:rsidP="002F4034">
      <w:pPr>
        <w:pStyle w:val="a"/>
        <w:numPr>
          <w:ilvl w:val="0"/>
          <w:numId w:val="0"/>
        </w:numPr>
        <w:ind w:leftChars="202" w:left="424"/>
      </w:pPr>
      <w:r>
        <w:t>(1)</w:t>
      </w:r>
      <w:r>
        <w:rPr>
          <w:rFonts w:hint="eastAsia"/>
        </w:rPr>
        <w:t>C</w:t>
      </w:r>
      <w:r>
        <w:t>reate a directory where the input data will be decompressed.</w:t>
      </w:r>
    </w:p>
    <w:p w14:paraId="17582050" w14:textId="53155497" w:rsidR="002F4034" w:rsidRDefault="002F4034" w:rsidP="002F4034">
      <w:pPr>
        <w:ind w:firstLineChars="100" w:firstLine="210"/>
      </w:pPr>
      <w:r>
        <w:t xml:space="preserve">    </w:t>
      </w:r>
      <w:r w:rsidR="00982822">
        <w:rPr>
          <w:rFonts w:hint="eastAsia"/>
        </w:rPr>
        <w:t>Cr</w:t>
      </w:r>
      <w:r w:rsidR="00982822">
        <w:t>eate the two following directories and extract the input data into directory 1</w:t>
      </w:r>
    </w:p>
    <w:p w14:paraId="2ADC6CDD" w14:textId="08EECCFB" w:rsidR="002F4034" w:rsidRDefault="002F4034" w:rsidP="002F4034">
      <w:pPr>
        <w:ind w:leftChars="135" w:left="283" w:firstLineChars="100" w:firstLine="210"/>
      </w:pPr>
      <w:r>
        <w:t xml:space="preserve">      1. /</w:t>
      </w:r>
      <w:r w:rsidR="00982822">
        <w:rPr>
          <w:rFonts w:hint="eastAsia"/>
        </w:rPr>
        <w:t>B</w:t>
      </w:r>
      <w:r w:rsidR="00982822">
        <w:t>ase Directory</w:t>
      </w:r>
      <w:r>
        <w:t>/</w:t>
      </w:r>
      <w:r w:rsidR="00982822">
        <w:rPr>
          <w:rFonts w:hint="eastAsia"/>
        </w:rPr>
        <w:t>D</w:t>
      </w:r>
      <w:r w:rsidR="00982822">
        <w:t>river path</w:t>
      </w:r>
      <w:r>
        <w:t>/</w:t>
      </w:r>
      <w:r w:rsidR="00982822">
        <w:rPr>
          <w:rFonts w:hint="eastAsia"/>
        </w:rPr>
        <w:t>O</w:t>
      </w:r>
      <w:r w:rsidR="00982822">
        <w:t>peration No.</w:t>
      </w:r>
      <w:r>
        <w:t>/in</w:t>
      </w:r>
    </w:p>
    <w:p w14:paraId="65491EEB" w14:textId="20115DBD" w:rsidR="002F4034" w:rsidRDefault="002F4034" w:rsidP="002F4034">
      <w:pPr>
        <w:ind w:leftChars="135" w:left="283" w:firstLineChars="100" w:firstLine="210"/>
      </w:pPr>
      <w:r>
        <w:t xml:space="preserve">      2. </w:t>
      </w:r>
      <w:r w:rsidR="00982822">
        <w:t>/</w:t>
      </w:r>
      <w:r w:rsidR="00982822">
        <w:rPr>
          <w:rFonts w:hint="eastAsia"/>
        </w:rPr>
        <w:t>B</w:t>
      </w:r>
      <w:r w:rsidR="00982822">
        <w:t>ase Directory/</w:t>
      </w:r>
      <w:r w:rsidR="00982822">
        <w:rPr>
          <w:rFonts w:hint="eastAsia"/>
        </w:rPr>
        <w:t>D</w:t>
      </w:r>
      <w:r w:rsidR="00982822">
        <w:t>river path/</w:t>
      </w:r>
      <w:r w:rsidR="00982822">
        <w:rPr>
          <w:rFonts w:hint="eastAsia"/>
        </w:rPr>
        <w:t>O</w:t>
      </w:r>
      <w:r w:rsidR="00982822">
        <w:t>peration No.</w:t>
      </w:r>
      <w:r>
        <w:t>/out</w:t>
      </w:r>
    </w:p>
    <w:p w14:paraId="413405E5" w14:textId="226C4F1D" w:rsidR="002F4034" w:rsidRDefault="002F4034" w:rsidP="002F4034">
      <w:pPr>
        <w:ind w:leftChars="135" w:left="283"/>
      </w:pPr>
      <w:r>
        <w:rPr>
          <w:rFonts w:hint="eastAsia"/>
        </w:rPr>
        <w:t xml:space="preserve">　　　　　　</w:t>
      </w:r>
      <w:r w:rsidR="00982822">
        <w:rPr>
          <w:rFonts w:hint="eastAsia"/>
        </w:rPr>
        <w:t>B</w:t>
      </w:r>
      <w:r w:rsidR="00982822">
        <w:t>ase Directory</w:t>
      </w:r>
      <w:r>
        <w:t xml:space="preserve">: </w:t>
      </w:r>
      <w:r w:rsidR="00982822">
        <w:rPr>
          <w:rFonts w:hint="eastAsia"/>
        </w:rPr>
        <w:t>I</w:t>
      </w:r>
      <w:r w:rsidR="00982822">
        <w:t>nterface information</w:t>
      </w:r>
      <w:r>
        <w:t>=&gt;</w:t>
      </w:r>
      <w:r w:rsidR="00982822">
        <w:rPr>
          <w:rFonts w:hint="eastAsia"/>
        </w:rPr>
        <w:t>D</w:t>
      </w:r>
      <w:r w:rsidR="00982822">
        <w:t>ata relay storage path</w:t>
      </w:r>
      <w:r>
        <w:t>(Ansible/</w:t>
      </w:r>
      <w:r w:rsidR="004005D7">
        <w:t>Ansible Automation Controller</w:t>
      </w:r>
      <w:r>
        <w:t>)</w:t>
      </w:r>
    </w:p>
    <w:p w14:paraId="03D30AF2" w14:textId="38BE51F5" w:rsidR="002F4034" w:rsidRDefault="002F4034" w:rsidP="002F4034">
      <w:pPr>
        <w:ind w:leftChars="135" w:left="283"/>
      </w:pPr>
      <w:r>
        <w:t xml:space="preserve">        </w:t>
      </w:r>
      <w:r w:rsidR="00982822">
        <w:rPr>
          <w:rFonts w:hint="eastAsia"/>
        </w:rPr>
        <w:t>D</w:t>
      </w:r>
      <w:r w:rsidR="00982822">
        <w:t>river path</w:t>
      </w:r>
      <w:r>
        <w:t xml:space="preserve">: </w:t>
      </w:r>
      <w:r>
        <w:rPr>
          <w:rFonts w:hint="eastAsia"/>
        </w:rPr>
        <w:t xml:space="preserve">　　　</w:t>
      </w:r>
      <w:r>
        <w:t xml:space="preserve"> legacy: legacy/ns</w:t>
      </w:r>
      <w:r>
        <w:rPr>
          <w:rFonts w:hint="eastAsia"/>
        </w:rPr>
        <w:t xml:space="preserve">　</w:t>
      </w:r>
      <w:r>
        <w:t xml:space="preserve">  Legacy-role: legacy/rl   pioneer: pioneer/ns</w:t>
      </w:r>
    </w:p>
    <w:p w14:paraId="525796D7" w14:textId="4F17C6E0" w:rsidR="002F4034" w:rsidRDefault="00982822" w:rsidP="002F4034">
      <w:pPr>
        <w:ind w:leftChars="135" w:left="2173" w:hangingChars="900" w:hanging="1890"/>
      </w:pPr>
      <w:r>
        <w:rPr>
          <w:rFonts w:hint="eastAsia"/>
        </w:rPr>
        <w:t xml:space="preserve">　　　　　　</w:t>
      </w:r>
      <w:r>
        <w:rPr>
          <w:rFonts w:hint="eastAsia"/>
        </w:rPr>
        <w:t>Operation No.</w:t>
      </w:r>
      <w:r w:rsidR="002F4034">
        <w:t>:</w:t>
      </w:r>
      <w:r w:rsidR="002F4034">
        <w:rPr>
          <w:rFonts w:hint="eastAsia"/>
        </w:rPr>
        <w:t xml:space="preserve">　</w:t>
      </w:r>
      <w:r>
        <w:rPr>
          <w:rFonts w:hint="eastAsia"/>
        </w:rPr>
        <w:t xml:space="preserve">Number of the Operation when executed. </w:t>
      </w:r>
      <w:r>
        <w:t>The whole number is 10 numbers. The operation number is then moved to the right and the rest of the numbers are filled with “0”.</w:t>
      </w:r>
    </w:p>
    <w:p w14:paraId="0542A767" w14:textId="25B1212E" w:rsidR="002F4034" w:rsidRDefault="00982822" w:rsidP="002F4034">
      <w:pPr>
        <w:ind w:leftChars="135" w:left="283" w:firstLineChars="900" w:firstLine="1890"/>
      </w:pPr>
      <w:r>
        <w:rPr>
          <w:rFonts w:hint="eastAsia"/>
        </w:rPr>
        <w:t>O</w:t>
      </w:r>
      <w:r>
        <w:t>peration No.</w:t>
      </w:r>
      <w:r w:rsidR="002F4034">
        <w:t>: 12345  =&gt; 0000012345</w:t>
      </w:r>
    </w:p>
    <w:p w14:paraId="691CC01B" w14:textId="5A9645D7" w:rsidR="002F4034" w:rsidRDefault="002F4034" w:rsidP="00982822">
      <w:pPr>
        <w:ind w:leftChars="270" w:left="567"/>
        <w:rPr>
          <w:rFonts w:asciiTheme="minorEastAsia" w:hAnsiTheme="minorEastAsia"/>
          <w:szCs w:val="21"/>
        </w:rPr>
      </w:pPr>
      <w:r>
        <w:rPr>
          <w:noProof/>
        </w:rPr>
        <mc:AlternateContent>
          <mc:Choice Requires="wps">
            <w:drawing>
              <wp:anchor distT="0" distB="0" distL="114300" distR="114300" simplePos="0" relativeHeight="252025856" behindDoc="0" locked="0" layoutInCell="1" allowOverlap="1" wp14:anchorId="2F5DA288" wp14:editId="4D943FA1">
                <wp:simplePos x="0" y="0"/>
                <wp:positionH relativeFrom="margin">
                  <wp:posOffset>367665</wp:posOffset>
                </wp:positionH>
                <wp:positionV relativeFrom="paragraph">
                  <wp:posOffset>596265</wp:posOffset>
                </wp:positionV>
                <wp:extent cx="5895340" cy="1542415"/>
                <wp:effectExtent l="0" t="0" r="10160" b="19685"/>
                <wp:wrapNone/>
                <wp:docPr id="64" name="正方形/長方形 64"/>
                <wp:cNvGraphicFramePr/>
                <a:graphic xmlns:a="http://schemas.openxmlformats.org/drawingml/2006/main">
                  <a:graphicData uri="http://schemas.microsoft.com/office/word/2010/wordprocessingShape">
                    <wps:wsp>
                      <wps:cNvSpPr/>
                      <wps:spPr>
                        <a:xfrm>
                          <a:off x="0" y="0"/>
                          <a:ext cx="5895340" cy="1542415"/>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630F9F9" w14:textId="0944FEF4" w:rsidR="0008204C" w:rsidRDefault="0008204C"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08204C" w:rsidRDefault="0008204C" w:rsidP="002F4034">
                            <w:pPr>
                              <w:jc w:val="left"/>
                              <w:rPr>
                                <w:sz w:val="12"/>
                                <w:szCs w:val="12"/>
                              </w:rPr>
                            </w:pPr>
                            <w:r>
                              <w:rPr>
                                <w:sz w:val="12"/>
                                <w:szCs w:val="12"/>
                              </w:rPr>
                              <w:t xml:space="preserve">  children:</w:t>
                            </w:r>
                          </w:p>
                          <w:p w14:paraId="67F02E23" w14:textId="77777777" w:rsidR="0008204C" w:rsidRDefault="0008204C" w:rsidP="002F4034">
                            <w:pPr>
                              <w:jc w:val="left"/>
                              <w:rPr>
                                <w:sz w:val="12"/>
                                <w:szCs w:val="12"/>
                              </w:rPr>
                            </w:pPr>
                            <w:r>
                              <w:rPr>
                                <w:sz w:val="12"/>
                                <w:szCs w:val="12"/>
                              </w:rPr>
                              <w:t xml:space="preserve">    hostgroups:</w:t>
                            </w:r>
                          </w:p>
                          <w:p w14:paraId="0426D407" w14:textId="77777777" w:rsidR="0008204C" w:rsidRDefault="0008204C" w:rsidP="002F4034">
                            <w:pPr>
                              <w:jc w:val="left"/>
                              <w:rPr>
                                <w:sz w:val="12"/>
                                <w:szCs w:val="12"/>
                              </w:rPr>
                            </w:pPr>
                            <w:r>
                              <w:rPr>
                                <w:sz w:val="12"/>
                                <w:szCs w:val="12"/>
                              </w:rPr>
                              <w:t xml:space="preserve">      hosts:</w:t>
                            </w:r>
                          </w:p>
                          <w:p w14:paraId="60A0C5D1" w14:textId="77777777" w:rsidR="0008204C" w:rsidRDefault="0008204C" w:rsidP="002F4034">
                            <w:pPr>
                              <w:jc w:val="left"/>
                              <w:rPr>
                                <w:sz w:val="12"/>
                                <w:szCs w:val="12"/>
                              </w:rPr>
                            </w:pPr>
                            <w:r>
                              <w:rPr>
                                <w:sz w:val="12"/>
                                <w:szCs w:val="12"/>
                              </w:rPr>
                              <w:t xml:space="preserve">        target_host_1:</w:t>
                            </w:r>
                          </w:p>
                          <w:p w14:paraId="12D1C263" w14:textId="77777777" w:rsidR="0008204C" w:rsidRDefault="0008204C" w:rsidP="002F4034">
                            <w:pPr>
                              <w:jc w:val="left"/>
                              <w:rPr>
                                <w:sz w:val="12"/>
                                <w:szCs w:val="12"/>
                              </w:rPr>
                            </w:pPr>
                            <w:r>
                              <w:rPr>
                                <w:sz w:val="12"/>
                                <w:szCs w:val="12"/>
                              </w:rPr>
                              <w:t xml:space="preserve">          ansible_ssh_user: keyauth_user</w:t>
                            </w:r>
                          </w:p>
                          <w:p w14:paraId="141B132E" w14:textId="77777777" w:rsidR="0008204C" w:rsidRDefault="0008204C"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A288" id="正方形/長方形 64" o:spid="_x0000_s1178" style="position:absolute;left:0;text-align:left;margin-left:28.95pt;margin-top:46.95pt;width:464.2pt;height:12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" filled="f" strokecolor="black [3213]">
                <v:textbox>
                  <w:txbxContent>
                    <w:p w14:paraId="3630F9F9" w14:textId="0944FEF4" w:rsidR="0008204C" w:rsidRDefault="0008204C"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08204C" w:rsidRDefault="0008204C" w:rsidP="002F4034">
                      <w:pPr>
                        <w:jc w:val="left"/>
                        <w:rPr>
                          <w:sz w:val="12"/>
                          <w:szCs w:val="12"/>
                        </w:rPr>
                      </w:pPr>
                      <w:r>
                        <w:rPr>
                          <w:sz w:val="12"/>
                          <w:szCs w:val="12"/>
                        </w:rPr>
                        <w:t xml:space="preserve">  children:</w:t>
                      </w:r>
                    </w:p>
                    <w:p w14:paraId="67F02E23" w14:textId="77777777" w:rsidR="0008204C" w:rsidRDefault="0008204C" w:rsidP="002F4034">
                      <w:pPr>
                        <w:jc w:val="left"/>
                        <w:rPr>
                          <w:sz w:val="12"/>
                          <w:szCs w:val="12"/>
                        </w:rPr>
                      </w:pPr>
                      <w:r>
                        <w:rPr>
                          <w:sz w:val="12"/>
                          <w:szCs w:val="12"/>
                        </w:rPr>
                        <w:t xml:space="preserve">    hostgroups:</w:t>
                      </w:r>
                    </w:p>
                    <w:p w14:paraId="0426D407" w14:textId="77777777" w:rsidR="0008204C" w:rsidRDefault="0008204C" w:rsidP="002F4034">
                      <w:pPr>
                        <w:jc w:val="left"/>
                        <w:rPr>
                          <w:sz w:val="12"/>
                          <w:szCs w:val="12"/>
                        </w:rPr>
                      </w:pPr>
                      <w:r>
                        <w:rPr>
                          <w:sz w:val="12"/>
                          <w:szCs w:val="12"/>
                        </w:rPr>
                        <w:t xml:space="preserve">      hosts:</w:t>
                      </w:r>
                    </w:p>
                    <w:p w14:paraId="60A0C5D1" w14:textId="77777777" w:rsidR="0008204C" w:rsidRDefault="0008204C" w:rsidP="002F4034">
                      <w:pPr>
                        <w:jc w:val="left"/>
                        <w:rPr>
                          <w:sz w:val="12"/>
                          <w:szCs w:val="12"/>
                        </w:rPr>
                      </w:pPr>
                      <w:r>
                        <w:rPr>
                          <w:sz w:val="12"/>
                          <w:szCs w:val="12"/>
                        </w:rPr>
                        <w:t xml:space="preserve">        target_host_1:</w:t>
                      </w:r>
                    </w:p>
                    <w:p w14:paraId="12D1C263" w14:textId="77777777" w:rsidR="0008204C" w:rsidRDefault="0008204C" w:rsidP="002F4034">
                      <w:pPr>
                        <w:jc w:val="left"/>
                        <w:rPr>
                          <w:sz w:val="12"/>
                          <w:szCs w:val="12"/>
                        </w:rPr>
                      </w:pPr>
                      <w:r>
                        <w:rPr>
                          <w:sz w:val="12"/>
                          <w:szCs w:val="12"/>
                        </w:rPr>
                        <w:t xml:space="preserve">          ansible_ssh_user: keyauth_user</w:t>
                      </w:r>
                    </w:p>
                    <w:p w14:paraId="141B132E" w14:textId="77777777" w:rsidR="0008204C" w:rsidRDefault="0008204C"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00982822" w:rsidRPr="00982822">
        <w:t xml:space="preserve"> </w:t>
      </w:r>
      <w:r w:rsidR="00982822" w:rsidRPr="00982822">
        <w:rPr>
          <w:rFonts w:asciiTheme="minorEastAsia" w:hAnsiTheme="minorEastAsia"/>
          <w:szCs w:val="21"/>
        </w:rPr>
        <w:t>The input file does not include the secret key fi</w:t>
      </w:r>
      <w:r w:rsidR="00982822">
        <w:rPr>
          <w:rFonts w:asciiTheme="minorEastAsia" w:hAnsiTheme="minorEastAsia"/>
          <w:szCs w:val="21"/>
        </w:rPr>
        <w:t>le uploaded to the device list.</w:t>
      </w:r>
      <w:r w:rsidR="00982822" w:rsidRPr="00982822">
        <w:rPr>
          <w:rFonts w:asciiTheme="minorEastAsia" w:hAnsiTheme="minorEastAsia"/>
          <w:szCs w:val="21"/>
        </w:rPr>
        <w:t>If chosen authentication meth</w:t>
      </w:r>
      <w:r w:rsidR="00982822">
        <w:rPr>
          <w:rFonts w:asciiTheme="minorEastAsia" w:hAnsiTheme="minorEastAsia"/>
          <w:szCs w:val="21"/>
        </w:rPr>
        <w:t xml:space="preserve">od requires a secret key file, </w:t>
      </w:r>
      <w:r w:rsidR="00982822" w:rsidRPr="00982822">
        <w:rPr>
          <w:rFonts w:asciiTheme="minorEastAsia" w:hAnsiTheme="minorEastAsia"/>
          <w:szCs w:val="21"/>
        </w:rPr>
        <w:t>open the inventory file "hosts" included in the input data and copy the path of the secret key file set to "ansible_ssh_private_key_file".</w:t>
      </w:r>
    </w:p>
    <w:p w14:paraId="0F02B3AA" w14:textId="77777777" w:rsidR="002F4034" w:rsidRDefault="002F4034" w:rsidP="002F4034">
      <w:pPr>
        <w:ind w:leftChars="270" w:left="567"/>
      </w:pPr>
    </w:p>
    <w:p w14:paraId="75B32ACA" w14:textId="77777777" w:rsidR="002F4034" w:rsidRDefault="002F4034" w:rsidP="002F4034">
      <w:pPr>
        <w:ind w:leftChars="270" w:left="567"/>
      </w:pPr>
    </w:p>
    <w:p w14:paraId="757D83C3" w14:textId="77777777" w:rsidR="002F4034" w:rsidRDefault="002F4034" w:rsidP="002F4034">
      <w:pPr>
        <w:ind w:leftChars="270" w:left="567"/>
      </w:pPr>
    </w:p>
    <w:p w14:paraId="6B34BDC2" w14:textId="77777777" w:rsidR="002F4034" w:rsidRDefault="002F4034" w:rsidP="002F4034">
      <w:pPr>
        <w:ind w:leftChars="270" w:left="567"/>
      </w:pPr>
    </w:p>
    <w:p w14:paraId="6160A74C" w14:textId="77777777" w:rsidR="002F4034" w:rsidRDefault="002F4034" w:rsidP="002F4034">
      <w:pPr>
        <w:ind w:leftChars="270" w:left="567"/>
      </w:pPr>
    </w:p>
    <w:p w14:paraId="53FEF722" w14:textId="77777777" w:rsidR="002F4034" w:rsidRDefault="002F4034" w:rsidP="002F4034">
      <w:pPr>
        <w:ind w:leftChars="270" w:left="567"/>
      </w:pPr>
    </w:p>
    <w:p w14:paraId="775BBC19" w14:textId="77777777" w:rsidR="002F4034" w:rsidRDefault="002F4034" w:rsidP="002F4034">
      <w:pPr>
        <w:ind w:leftChars="270" w:left="567"/>
      </w:pPr>
    </w:p>
    <w:p w14:paraId="154C08BD" w14:textId="77777777" w:rsidR="002F4034" w:rsidRDefault="002F4034" w:rsidP="002F4034">
      <w:pPr>
        <w:ind w:leftChars="270" w:left="567"/>
      </w:pPr>
    </w:p>
    <w:p w14:paraId="20F805AA" w14:textId="77777777" w:rsidR="002F4034" w:rsidRDefault="002F4034" w:rsidP="002F4034">
      <w:pPr>
        <w:ind w:leftChars="270" w:left="567"/>
      </w:pPr>
    </w:p>
    <w:p w14:paraId="65FE1DC7" w14:textId="1151B3DA" w:rsidR="002F4034" w:rsidRDefault="002F4034" w:rsidP="002F4034">
      <w:r>
        <w:t xml:space="preserve">(2) </w:t>
      </w:r>
      <w:r w:rsidR="00982822">
        <w:rPr>
          <w:rFonts w:hint="eastAsia"/>
        </w:rPr>
        <w:t>C</w:t>
      </w:r>
      <w:r w:rsidR="00982822">
        <w:t>ommands that directly executes input data.</w:t>
      </w:r>
    </w:p>
    <w:p w14:paraId="60C93F05" w14:textId="77777777" w:rsidR="002F4034" w:rsidRDefault="002F4034" w:rsidP="002F4034">
      <w:pPr>
        <w:ind w:leftChars="135" w:left="283"/>
      </w:pPr>
      <w:r>
        <w:t>Ansible-Legacy</w:t>
      </w:r>
    </w:p>
    <w:p w14:paraId="238399F4" w14:textId="4F323779"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Password file</w:t>
      </w:r>
      <w:r>
        <w:t xml:space="preserve"> playbook.yml</w:t>
      </w:r>
    </w:p>
    <w:p w14:paraId="0AB5F824" w14:textId="77777777" w:rsidR="002F4034" w:rsidRDefault="002F4034" w:rsidP="002F4034">
      <w:pPr>
        <w:ind w:leftChars="135" w:left="283"/>
      </w:pPr>
    </w:p>
    <w:p w14:paraId="01FD3009" w14:textId="77777777" w:rsidR="002F4034" w:rsidRDefault="002F4034" w:rsidP="002F4034">
      <w:pPr>
        <w:ind w:leftChars="135" w:left="283"/>
      </w:pPr>
      <w:r>
        <w:t>Ansible-Pioneer</w:t>
      </w:r>
    </w:p>
    <w:p w14:paraId="69286A29" w14:textId="15992536"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file playbook.yml</w:t>
      </w:r>
    </w:p>
    <w:p w14:paraId="4E7D9D22" w14:textId="77777777" w:rsidR="002F4034" w:rsidRDefault="002F4034" w:rsidP="002F4034">
      <w:pPr>
        <w:ind w:leftChars="202" w:left="424" w:firstLineChars="100" w:firstLine="210"/>
      </w:pPr>
    </w:p>
    <w:p w14:paraId="440203F5" w14:textId="77777777" w:rsidR="002F4034" w:rsidRDefault="002F4034" w:rsidP="002F4034">
      <w:pPr>
        <w:ind w:leftChars="135" w:left="283"/>
      </w:pPr>
      <w:r>
        <w:t>Ansible-LegacyRole</w:t>
      </w:r>
    </w:p>
    <w:p w14:paraId="1C5EA958" w14:textId="3F1A1905"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site.yml</w:t>
      </w:r>
    </w:p>
    <w:p w14:paraId="7693588D" w14:textId="77777777" w:rsidR="002F4034" w:rsidRDefault="002F4034" w:rsidP="002F4034">
      <w:pPr>
        <w:ind w:firstLineChars="100" w:firstLine="210"/>
      </w:pPr>
    </w:p>
    <w:p w14:paraId="484E694D" w14:textId="5EA56EDD" w:rsidR="002F4034" w:rsidRDefault="00B54A8A" w:rsidP="00B54A8A">
      <w:pPr>
        <w:ind w:leftChars="202" w:left="424" w:firstLine="1"/>
        <w:rPr>
          <w:szCs w:val="18"/>
        </w:rPr>
      </w:pPr>
      <w:r w:rsidRPr="00B54A8A">
        <w:rPr>
          <w:sz w:val="18"/>
          <w:szCs w:val="18"/>
        </w:rPr>
        <w:t>The Password file name can be whatever you want.</w:t>
      </w:r>
      <w:r>
        <w:rPr>
          <w:sz w:val="18"/>
          <w:szCs w:val="18"/>
        </w:rPr>
        <w:br/>
      </w:r>
      <w:r w:rsidRPr="00B54A8A">
        <w:rPr>
          <w:sz w:val="18"/>
          <w:szCs w:val="18"/>
        </w:rPr>
        <w:t>The password set in the password file should be the value of t</w:t>
      </w:r>
      <w:r>
        <w:rPr>
          <w:sz w:val="18"/>
          <w:szCs w:val="18"/>
        </w:rPr>
        <w:t>he contents of ITA-Installation-</w:t>
      </w:r>
      <w:r w:rsidRPr="00B54A8A">
        <w:rPr>
          <w:sz w:val="18"/>
          <w:szCs w:val="18"/>
        </w:rPr>
        <w:t>directory/ita-root/confs/commonconfs/ansible_vault_accesskey.txt, decoded in the order rot13, base64.</w:t>
      </w:r>
    </w:p>
    <w:p w14:paraId="44ED77D0" w14:textId="270DADCE" w:rsidR="002F4034" w:rsidRDefault="002F4034" w:rsidP="002F4034">
      <w:pPr>
        <w:ind w:leftChars="135" w:left="283"/>
        <w:rPr>
          <w:szCs w:val="18"/>
        </w:rPr>
      </w:pPr>
    </w:p>
    <w:p w14:paraId="52D18097" w14:textId="25018D0E" w:rsidR="002F4034" w:rsidRDefault="002F4034" w:rsidP="002F4034">
      <w:pPr>
        <w:ind w:leftChars="135" w:left="283"/>
        <w:rPr>
          <w:szCs w:val="18"/>
        </w:rPr>
      </w:pPr>
    </w:p>
    <w:p w14:paraId="478D0842" w14:textId="1452D52F" w:rsidR="002F4034" w:rsidRPr="00B54A8A" w:rsidRDefault="002F4034" w:rsidP="002F4034">
      <w:pPr>
        <w:ind w:leftChars="135" w:left="283"/>
        <w:rPr>
          <w:szCs w:val="18"/>
        </w:rPr>
      </w:pPr>
    </w:p>
    <w:p w14:paraId="48C92CF6" w14:textId="46493C37" w:rsidR="002F4034" w:rsidRDefault="002F4034" w:rsidP="002F4034">
      <w:pPr>
        <w:ind w:leftChars="135" w:left="283"/>
        <w:rPr>
          <w:szCs w:val="18"/>
        </w:rPr>
      </w:pPr>
    </w:p>
    <w:p w14:paraId="0297DCDB" w14:textId="2D7126E0" w:rsidR="002F4034" w:rsidRDefault="002F4034" w:rsidP="002F4034">
      <w:pPr>
        <w:ind w:leftChars="135" w:left="283"/>
        <w:rPr>
          <w:szCs w:val="18"/>
        </w:rPr>
      </w:pPr>
    </w:p>
    <w:p w14:paraId="68ED39E3" w14:textId="1734D50E" w:rsidR="002F4034" w:rsidRDefault="002F4034" w:rsidP="002F4034">
      <w:pPr>
        <w:ind w:leftChars="135" w:left="283"/>
        <w:rPr>
          <w:szCs w:val="18"/>
        </w:rPr>
      </w:pPr>
    </w:p>
    <w:p w14:paraId="60DE48AF" w14:textId="2B4FD65F" w:rsidR="002F4034" w:rsidRDefault="002F4034" w:rsidP="002F4034">
      <w:pPr>
        <w:ind w:leftChars="135" w:left="283"/>
        <w:rPr>
          <w:szCs w:val="18"/>
        </w:rPr>
      </w:pPr>
    </w:p>
    <w:p w14:paraId="49B29F84" w14:textId="0B58353C" w:rsidR="002F4034" w:rsidRDefault="002F4034" w:rsidP="00B54A8A">
      <w:pPr>
        <w:rPr>
          <w:szCs w:val="18"/>
        </w:rPr>
      </w:pPr>
    </w:p>
    <w:p w14:paraId="29194220" w14:textId="77777777" w:rsidR="002F4034" w:rsidRPr="002F4034" w:rsidRDefault="002F4034" w:rsidP="002F4034">
      <w:pPr>
        <w:ind w:leftChars="135" w:left="283"/>
        <w:rPr>
          <w:szCs w:val="18"/>
        </w:rPr>
      </w:pPr>
    </w:p>
    <w:p w14:paraId="6D639393" w14:textId="77777777" w:rsidR="002F4034" w:rsidRPr="002F4034" w:rsidRDefault="002F4034">
      <w:pPr>
        <w:widowControl/>
        <w:jc w:val="left"/>
      </w:pPr>
    </w:p>
    <w:p w14:paraId="48D6D632" w14:textId="77777777" w:rsidR="00A52D7E" w:rsidRPr="009B5264" w:rsidRDefault="00A52D7E" w:rsidP="009B5264"/>
    <w:p w14:paraId="0415C995" w14:textId="44DFCDBC" w:rsidR="00A52D7E" w:rsidRPr="00AB49DD" w:rsidRDefault="008E48C6" w:rsidP="00747853">
      <w:pPr>
        <w:pStyle w:val="20"/>
      </w:pPr>
      <w:r>
        <w:t xml:space="preserve"> </w:t>
      </w:r>
      <w:bookmarkStart w:id="285" w:name="_Toc105605749"/>
      <w:r w:rsidRPr="008E48C6">
        <w:t>Result data created during Ansible execution</w:t>
      </w:r>
      <w:bookmarkEnd w:id="285"/>
    </w:p>
    <w:p w14:paraId="467563D5" w14:textId="77777777" w:rsidR="002744FA" w:rsidRDefault="002744FA" w:rsidP="002744FA">
      <w:pPr>
        <w:ind w:firstLineChars="100" w:firstLine="210"/>
      </w:pPr>
      <w:r>
        <w:t>The result of executing [Input data] with ansible is saved as [Result data] in ZIP format.</w:t>
      </w:r>
    </w:p>
    <w:p w14:paraId="0F525DE3" w14:textId="6B894492" w:rsidR="00754682" w:rsidRDefault="002744FA" w:rsidP="002744FA">
      <w:r>
        <w:t xml:space="preserve">  [Result data] can be downloaded in ZIP format from "5</w:t>
      </w:r>
      <w:r w:rsidRPr="00170F59">
        <w:rPr>
          <w:u w:val="single"/>
        </w:rPr>
        <w:t>.3.12 Check operation status</w:t>
      </w:r>
      <w:r>
        <w:t>".</w:t>
      </w:r>
    </w:p>
    <w:p w14:paraId="0C18745A" w14:textId="43862550" w:rsidR="008E48C6" w:rsidRDefault="008E48C6" w:rsidP="002744FA"/>
    <w:p w14:paraId="7F6972D5" w14:textId="5C1348EB" w:rsidR="008E48C6" w:rsidRDefault="00D569FD" w:rsidP="000C42FC">
      <w:pPr>
        <w:pStyle w:val="30"/>
        <w:numPr>
          <w:ilvl w:val="2"/>
          <w:numId w:val="60"/>
        </w:numPr>
      </w:pPr>
      <w:bookmarkStart w:id="286" w:name="_Toc105605750"/>
      <w:r>
        <w:t>Legacy/Legacy</w:t>
      </w:r>
      <w:r w:rsidRPr="00D569FD">
        <w:t>Role List of files saved in result data</w:t>
      </w:r>
      <w:bookmarkEnd w:id="286"/>
    </w:p>
    <w:p w14:paraId="0C523A58" w14:textId="301047B8" w:rsidR="008E48C6" w:rsidRDefault="00D569FD" w:rsidP="002744FA">
      <w:r>
        <w:t xml:space="preserve">                     Table 8.2.1-1 Legacy/</w:t>
      </w:r>
      <w:r w:rsidR="00A612AE">
        <w:t>LegacyRole L</w:t>
      </w:r>
      <w:r w:rsidRPr="00D569FD">
        <w:t>ist of files where result data is saved</w:t>
      </w:r>
    </w:p>
    <w:p w14:paraId="78FD4938" w14:textId="77777777" w:rsidR="00B017E1" w:rsidRPr="00D569FD" w:rsidRDefault="00B017E1" w:rsidP="002744FA">
      <w:r>
        <w:t xml:space="preserve">         </w:t>
      </w:r>
    </w:p>
    <w:tbl>
      <w:tblPr>
        <w:tblStyle w:val="ac"/>
        <w:tblW w:w="9209" w:type="dxa"/>
        <w:tblInd w:w="851" w:type="dxa"/>
        <w:tblLook w:val="04A0" w:firstRow="1" w:lastRow="0" w:firstColumn="1" w:lastColumn="0" w:noHBand="0" w:noVBand="1"/>
      </w:tblPr>
      <w:tblGrid>
        <w:gridCol w:w="2108"/>
        <w:gridCol w:w="5391"/>
        <w:gridCol w:w="855"/>
        <w:gridCol w:w="855"/>
      </w:tblGrid>
      <w:tr w:rsidR="00B017E1" w14:paraId="6772240E" w14:textId="77777777" w:rsidTr="00737E75">
        <w:tc>
          <w:tcPr>
            <w:tcW w:w="2121" w:type="dxa"/>
            <w:shd w:val="clear" w:color="auto" w:fill="003C8A" w:themeFill="accent6" w:themeFillTint="E6"/>
          </w:tcPr>
          <w:p w14:paraId="27EEE50D" w14:textId="24DE0983" w:rsidR="00B017E1" w:rsidRDefault="00D84E48"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12D5F95E" w14:textId="243BC18B" w:rsidR="00B017E1" w:rsidRDefault="00344CC2"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5CC563A" w14:textId="6F2FB029" w:rsidR="00B017E1" w:rsidRPr="00E26792" w:rsidRDefault="00D84E48" w:rsidP="00D84E48">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 xml:space="preserve">Ansible </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7B14C90E" w14:textId="4CB1373E" w:rsidR="00B017E1" w:rsidRPr="00E26792" w:rsidRDefault="00D84E48"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Ansible</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Tower</w:t>
            </w:r>
          </w:p>
        </w:tc>
      </w:tr>
      <w:tr w:rsidR="00B017E1" w14:paraId="174E7750" w14:textId="77777777" w:rsidTr="00737E75">
        <w:tc>
          <w:tcPr>
            <w:tcW w:w="2121" w:type="dxa"/>
          </w:tcPr>
          <w:p w14:paraId="20DE2499" w14:textId="77777777" w:rsidR="00B017E1" w:rsidRDefault="00B017E1" w:rsidP="00737E75">
            <w:pPr>
              <w:pStyle w:val="aa"/>
              <w:ind w:leftChars="0" w:left="0"/>
            </w:pPr>
            <w:r w:rsidRPr="007D6FEF">
              <w:t>result.txt</w:t>
            </w:r>
          </w:p>
        </w:tc>
        <w:tc>
          <w:tcPr>
            <w:tcW w:w="5682" w:type="dxa"/>
          </w:tcPr>
          <w:p w14:paraId="052ED08F" w14:textId="4D49CD4C" w:rsidR="00B017E1" w:rsidRDefault="007D0E2A" w:rsidP="00FD2584">
            <w:pPr>
              <w:pStyle w:val="aa"/>
              <w:ind w:leftChars="0" w:left="0"/>
              <w:jc w:val="left"/>
            </w:pPr>
            <w:r w:rsidRPr="007D0E2A">
              <w:t>Record the execution checking of Ansible</w:t>
            </w:r>
          </w:p>
        </w:tc>
        <w:tc>
          <w:tcPr>
            <w:tcW w:w="698" w:type="dxa"/>
          </w:tcPr>
          <w:p w14:paraId="7003C2A8" w14:textId="77777777" w:rsidR="00B017E1" w:rsidRDefault="00B017E1" w:rsidP="00737E75">
            <w:pPr>
              <w:pStyle w:val="aa"/>
              <w:ind w:leftChars="0" w:left="0"/>
              <w:jc w:val="center"/>
            </w:pPr>
            <w:r>
              <w:rPr>
                <w:rFonts w:hint="eastAsia"/>
              </w:rPr>
              <w:t>〇</w:t>
            </w:r>
          </w:p>
        </w:tc>
        <w:tc>
          <w:tcPr>
            <w:tcW w:w="708" w:type="dxa"/>
          </w:tcPr>
          <w:p w14:paraId="5B4F9686" w14:textId="77777777" w:rsidR="00B017E1" w:rsidRDefault="00B017E1" w:rsidP="00737E75">
            <w:pPr>
              <w:pStyle w:val="aa"/>
              <w:ind w:leftChars="0" w:left="0"/>
              <w:jc w:val="center"/>
            </w:pPr>
          </w:p>
        </w:tc>
      </w:tr>
      <w:tr w:rsidR="00B017E1" w14:paraId="3F2D643E" w14:textId="77777777" w:rsidTr="00737E75">
        <w:tc>
          <w:tcPr>
            <w:tcW w:w="2121" w:type="dxa"/>
          </w:tcPr>
          <w:p w14:paraId="3843E95E" w14:textId="77777777" w:rsidR="00B017E1" w:rsidRDefault="00B017E1" w:rsidP="00737E75">
            <w:pPr>
              <w:pStyle w:val="aa"/>
              <w:ind w:leftChars="0" w:left="0"/>
            </w:pPr>
            <w:r>
              <w:rPr>
                <w:rFonts w:hint="eastAsia"/>
              </w:rPr>
              <w:t>xxx</w:t>
            </w:r>
            <w:r w:rsidRPr="00533EAF">
              <w:t>.pid</w:t>
            </w:r>
          </w:p>
          <w:p w14:paraId="205C828F" w14:textId="77777777" w:rsidR="00B017E1" w:rsidRDefault="00B017E1" w:rsidP="00737E75">
            <w:pPr>
              <w:pStyle w:val="aa"/>
              <w:ind w:leftChars="0" w:left="0"/>
            </w:pPr>
          </w:p>
        </w:tc>
        <w:tc>
          <w:tcPr>
            <w:tcW w:w="5682" w:type="dxa"/>
          </w:tcPr>
          <w:p w14:paraId="76B89D97" w14:textId="24FF301F" w:rsidR="00B017E1" w:rsidRDefault="00192B10" w:rsidP="00FD2584">
            <w:pPr>
              <w:pStyle w:val="aa"/>
              <w:ind w:leftChars="0" w:left="0"/>
              <w:jc w:val="left"/>
            </w:pPr>
            <w:r w:rsidRPr="00192B10">
              <w:t>A file that records the process ID of the Ansible-playbbok command.</w:t>
            </w:r>
          </w:p>
          <w:p w14:paraId="3A9D8F6A" w14:textId="794BE416" w:rsidR="0094059B" w:rsidRPr="0094059B" w:rsidRDefault="0094059B" w:rsidP="00FD2584">
            <w:pPr>
              <w:pStyle w:val="aa"/>
              <w:ind w:leftChars="0" w:left="0"/>
              <w:jc w:val="left"/>
            </w:pPr>
            <w:r w:rsidRPr="0094059B">
              <w:t>xxx: Process ID of the Ansible-playbbok command</w:t>
            </w:r>
          </w:p>
        </w:tc>
        <w:tc>
          <w:tcPr>
            <w:tcW w:w="698" w:type="dxa"/>
          </w:tcPr>
          <w:p w14:paraId="4993BAA9" w14:textId="77777777" w:rsidR="00B017E1" w:rsidRDefault="00B017E1" w:rsidP="00737E75">
            <w:pPr>
              <w:pStyle w:val="aa"/>
              <w:ind w:leftChars="0" w:left="0"/>
              <w:jc w:val="center"/>
            </w:pPr>
            <w:r>
              <w:rPr>
                <w:rFonts w:hint="eastAsia"/>
              </w:rPr>
              <w:t>〇</w:t>
            </w:r>
          </w:p>
        </w:tc>
        <w:tc>
          <w:tcPr>
            <w:tcW w:w="708" w:type="dxa"/>
          </w:tcPr>
          <w:p w14:paraId="436CC77A" w14:textId="77777777" w:rsidR="00B017E1" w:rsidRDefault="00B017E1" w:rsidP="00737E75">
            <w:pPr>
              <w:pStyle w:val="aa"/>
              <w:ind w:leftChars="0" w:left="0"/>
              <w:jc w:val="center"/>
            </w:pPr>
          </w:p>
        </w:tc>
      </w:tr>
      <w:tr w:rsidR="00B017E1" w14:paraId="59E4F8B4" w14:textId="77777777" w:rsidTr="00737E75">
        <w:tc>
          <w:tcPr>
            <w:tcW w:w="2121" w:type="dxa"/>
          </w:tcPr>
          <w:p w14:paraId="4B6B7EF5" w14:textId="77777777" w:rsidR="00B017E1" w:rsidRDefault="00B017E1" w:rsidP="00737E75">
            <w:pPr>
              <w:pStyle w:val="aa"/>
              <w:ind w:leftChars="0" w:left="0"/>
            </w:pPr>
            <w:r w:rsidRPr="00533EAF">
              <w:t>error.log</w:t>
            </w:r>
          </w:p>
        </w:tc>
        <w:tc>
          <w:tcPr>
            <w:tcW w:w="5682" w:type="dxa"/>
          </w:tcPr>
          <w:p w14:paraId="3B772FC5" w14:textId="77777777" w:rsidR="00426322" w:rsidRDefault="00426322" w:rsidP="00FD2584">
            <w:pPr>
              <w:pStyle w:val="aa"/>
              <w:ind w:leftChars="0" w:left="0"/>
              <w:jc w:val="left"/>
            </w:pPr>
            <w:r w:rsidRPr="00426322">
              <w:t xml:space="preserve">Error output destination file when ITA outputs an error message due to some error when executing work, or when the Ansible-playbbok command outputs an error message due to some error. </w:t>
            </w:r>
          </w:p>
          <w:p w14:paraId="6BAA1D45" w14:textId="6A5AE103" w:rsidR="00B017E1" w:rsidRDefault="008B0C58" w:rsidP="00FD2584">
            <w:pPr>
              <w:pStyle w:val="aa"/>
              <w:ind w:leftChars="0" w:left="0"/>
              <w:jc w:val="left"/>
            </w:pPr>
            <w:r w:rsidRPr="008B0C58">
              <w:t>The contents displayed in the error log of work execution confirmation.</w:t>
            </w:r>
          </w:p>
        </w:tc>
        <w:tc>
          <w:tcPr>
            <w:tcW w:w="698" w:type="dxa"/>
          </w:tcPr>
          <w:p w14:paraId="7831CF55" w14:textId="77777777" w:rsidR="00B017E1" w:rsidRDefault="00B017E1" w:rsidP="00737E75">
            <w:pPr>
              <w:pStyle w:val="aa"/>
              <w:ind w:leftChars="0" w:left="0"/>
              <w:jc w:val="center"/>
            </w:pPr>
            <w:r>
              <w:rPr>
                <w:rFonts w:hint="eastAsia"/>
              </w:rPr>
              <w:t>〇</w:t>
            </w:r>
          </w:p>
        </w:tc>
        <w:tc>
          <w:tcPr>
            <w:tcW w:w="708" w:type="dxa"/>
          </w:tcPr>
          <w:p w14:paraId="29EBE60B" w14:textId="77777777" w:rsidR="00B017E1" w:rsidRDefault="00B017E1" w:rsidP="00737E75">
            <w:pPr>
              <w:pStyle w:val="aa"/>
              <w:ind w:leftChars="0" w:left="0"/>
              <w:jc w:val="center"/>
            </w:pPr>
            <w:r>
              <w:rPr>
                <w:rFonts w:hint="eastAsia"/>
              </w:rPr>
              <w:t>〇</w:t>
            </w:r>
          </w:p>
        </w:tc>
      </w:tr>
      <w:tr w:rsidR="00B017E1" w14:paraId="49613881" w14:textId="77777777" w:rsidTr="00737E75">
        <w:tc>
          <w:tcPr>
            <w:tcW w:w="2121" w:type="dxa"/>
          </w:tcPr>
          <w:p w14:paraId="402600E2" w14:textId="77777777" w:rsidR="00B017E1" w:rsidRDefault="00B017E1" w:rsidP="00737E75">
            <w:pPr>
              <w:pStyle w:val="aa"/>
              <w:ind w:leftChars="0" w:left="0"/>
            </w:pPr>
            <w:r>
              <w:rPr>
                <w:rFonts w:hint="eastAsia"/>
              </w:rPr>
              <w:t>e</w:t>
            </w:r>
            <w:r w:rsidRPr="00533EAF">
              <w:t>xec.log</w:t>
            </w:r>
          </w:p>
        </w:tc>
        <w:tc>
          <w:tcPr>
            <w:tcW w:w="5682" w:type="dxa"/>
          </w:tcPr>
          <w:p w14:paraId="0CFCC2BC" w14:textId="463A1B15" w:rsidR="00B017E1" w:rsidRDefault="008B0C58"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57C75799" w14:textId="77777777" w:rsidR="00B017E1" w:rsidRDefault="00B017E1" w:rsidP="00737E75">
            <w:pPr>
              <w:pStyle w:val="aa"/>
              <w:ind w:leftChars="0" w:left="0"/>
              <w:jc w:val="center"/>
            </w:pPr>
            <w:r>
              <w:rPr>
                <w:rFonts w:hint="eastAsia"/>
              </w:rPr>
              <w:t>〇</w:t>
            </w:r>
          </w:p>
        </w:tc>
        <w:tc>
          <w:tcPr>
            <w:tcW w:w="708" w:type="dxa"/>
          </w:tcPr>
          <w:p w14:paraId="1578765B" w14:textId="77777777" w:rsidR="00B017E1" w:rsidRDefault="00B017E1" w:rsidP="00737E75">
            <w:pPr>
              <w:pStyle w:val="aa"/>
              <w:ind w:leftChars="0" w:left="0"/>
              <w:jc w:val="center"/>
            </w:pPr>
            <w:r>
              <w:rPr>
                <w:rFonts w:hint="eastAsia"/>
              </w:rPr>
              <w:t>〇</w:t>
            </w:r>
          </w:p>
        </w:tc>
      </w:tr>
      <w:tr w:rsidR="00B017E1" w14:paraId="2A380DE1" w14:textId="77777777" w:rsidTr="00737E75">
        <w:tc>
          <w:tcPr>
            <w:tcW w:w="2121" w:type="dxa"/>
          </w:tcPr>
          <w:p w14:paraId="31C19697" w14:textId="77777777" w:rsidR="00B017E1" w:rsidRDefault="00B017E1" w:rsidP="00737E75">
            <w:pPr>
              <w:pStyle w:val="aa"/>
              <w:ind w:leftChars="0" w:left="0"/>
            </w:pPr>
            <w:r w:rsidRPr="00533EAF">
              <w:t>exec.log.org</w:t>
            </w:r>
          </w:p>
        </w:tc>
        <w:tc>
          <w:tcPr>
            <w:tcW w:w="5682" w:type="dxa"/>
          </w:tcPr>
          <w:p w14:paraId="6ABADDA5" w14:textId="09CEAA4A" w:rsidR="00B017E1" w:rsidRDefault="00194296" w:rsidP="00FD2584">
            <w:pPr>
              <w:pStyle w:val="aa"/>
              <w:ind w:leftChars="0" w:left="0"/>
              <w:jc w:val="left"/>
            </w:pPr>
            <w:r w:rsidRPr="00194296">
              <w:t>Execution log output by ansible-playbook</w:t>
            </w:r>
          </w:p>
        </w:tc>
        <w:tc>
          <w:tcPr>
            <w:tcW w:w="698" w:type="dxa"/>
          </w:tcPr>
          <w:p w14:paraId="1DD5E506" w14:textId="77777777" w:rsidR="00B017E1" w:rsidRDefault="00B017E1" w:rsidP="00737E75">
            <w:pPr>
              <w:pStyle w:val="aa"/>
              <w:ind w:leftChars="0" w:left="0"/>
              <w:jc w:val="center"/>
            </w:pPr>
            <w:r>
              <w:rPr>
                <w:rFonts w:hint="eastAsia"/>
              </w:rPr>
              <w:t>〇</w:t>
            </w:r>
          </w:p>
        </w:tc>
        <w:tc>
          <w:tcPr>
            <w:tcW w:w="708" w:type="dxa"/>
          </w:tcPr>
          <w:p w14:paraId="31BFE81A" w14:textId="77777777" w:rsidR="00B017E1" w:rsidRDefault="00B017E1" w:rsidP="00737E75">
            <w:pPr>
              <w:pStyle w:val="aa"/>
              <w:ind w:leftChars="0" w:left="0"/>
              <w:jc w:val="center"/>
            </w:pPr>
            <w:r>
              <w:rPr>
                <w:rFonts w:hint="eastAsia"/>
              </w:rPr>
              <w:t>〇</w:t>
            </w:r>
          </w:p>
        </w:tc>
      </w:tr>
      <w:tr w:rsidR="00B017E1" w14:paraId="040EFF7E" w14:textId="77777777" w:rsidTr="00737E75">
        <w:tc>
          <w:tcPr>
            <w:tcW w:w="2121" w:type="dxa"/>
          </w:tcPr>
          <w:p w14:paraId="437941D0" w14:textId="41C66F0F"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1DDE9092" w14:textId="77777777"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7E5CF9DE" w14:textId="60BF0AA3"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&lt;</w:t>
            </w:r>
            <w:r w:rsidR="00AA374A" w:rsidRPr="00097B90">
              <w:rPr>
                <w:rFonts w:asciiTheme="majorHAnsi" w:hAnsiTheme="majorHAnsi" w:cstheme="majorHAnsi"/>
                <w:szCs w:val="21"/>
              </w:rPr>
              <w:t>execution no.</w:t>
            </w:r>
            <w:r w:rsidRPr="00097B90">
              <w:rPr>
                <w:rFonts w:asciiTheme="majorHAnsi" w:hAnsiTheme="majorHAnsi" w:cstheme="majorHAnsi"/>
                <w:szCs w:val="21"/>
              </w:rPr>
              <w:t>&gt;_&lt;</w:t>
            </w:r>
            <w:r w:rsidR="00AA374A" w:rsidRPr="00097B90">
              <w:rPr>
                <w:rFonts w:asciiTheme="majorHAnsi" w:hAnsiTheme="majorHAnsi" w:cstheme="majorHAnsi"/>
                <w:szCs w:val="21"/>
              </w:rPr>
              <w:t>group no.</w:t>
            </w:r>
            <w:r w:rsidRPr="00097B90">
              <w:rPr>
                <w:rFonts w:asciiTheme="majorHAnsi" w:hAnsiTheme="majorHAnsi" w:cstheme="majorHAnsi"/>
                <w:szCs w:val="21"/>
              </w:rPr>
              <w:t>&gt;</w:t>
            </w:r>
          </w:p>
        </w:tc>
        <w:tc>
          <w:tcPr>
            <w:tcW w:w="5682" w:type="dxa"/>
          </w:tcPr>
          <w:p w14:paraId="3E16F34D" w14:textId="69D2BF8D" w:rsidR="00955AFE"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78594F6D" w14:textId="5AF32D1F" w:rsidR="00B017E1" w:rsidRPr="00097B90" w:rsidRDefault="00296A59"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1548FBD7" w14:textId="77777777" w:rsidR="00B017E1" w:rsidRDefault="00B017E1" w:rsidP="00737E75">
            <w:pPr>
              <w:pStyle w:val="aa"/>
              <w:ind w:leftChars="0" w:left="0"/>
              <w:jc w:val="center"/>
            </w:pPr>
          </w:p>
        </w:tc>
        <w:tc>
          <w:tcPr>
            <w:tcW w:w="708" w:type="dxa"/>
          </w:tcPr>
          <w:p w14:paraId="2BF228AB" w14:textId="77777777" w:rsidR="00B017E1" w:rsidRDefault="00B017E1" w:rsidP="00737E75">
            <w:pPr>
              <w:pStyle w:val="aa"/>
              <w:ind w:leftChars="0" w:left="0"/>
              <w:jc w:val="center"/>
            </w:pPr>
            <w:r>
              <w:rPr>
                <w:rFonts w:hint="eastAsia"/>
              </w:rPr>
              <w:t>〇</w:t>
            </w:r>
          </w:p>
        </w:tc>
      </w:tr>
      <w:tr w:rsidR="00B017E1" w14:paraId="1AB6CDD6" w14:textId="77777777" w:rsidTr="00737E75">
        <w:tc>
          <w:tcPr>
            <w:tcW w:w="2121" w:type="dxa"/>
          </w:tcPr>
          <w:p w14:paraId="4E6C304E" w14:textId="77777777" w:rsidR="00B017E1" w:rsidRDefault="00B017E1" w:rsidP="00737E75">
            <w:pPr>
              <w:pStyle w:val="aa"/>
              <w:ind w:leftChars="0" w:left="0"/>
            </w:pPr>
            <w:r w:rsidRPr="00533EAF">
              <w:t>forced.txt</w:t>
            </w:r>
          </w:p>
        </w:tc>
        <w:tc>
          <w:tcPr>
            <w:tcW w:w="5682" w:type="dxa"/>
          </w:tcPr>
          <w:p w14:paraId="27860EA2" w14:textId="65D1ECD1" w:rsidR="00B017E1" w:rsidRDefault="00721942" w:rsidP="00FD2584">
            <w:pPr>
              <w:pStyle w:val="aa"/>
              <w:ind w:leftChars="0" w:left="0"/>
              <w:jc w:val="left"/>
            </w:pPr>
            <w:r>
              <w:t xml:space="preserve">Record file in </w:t>
            </w:r>
            <w:r w:rsidRPr="00721942">
              <w:t>emergency stop</w:t>
            </w:r>
          </w:p>
        </w:tc>
        <w:tc>
          <w:tcPr>
            <w:tcW w:w="698" w:type="dxa"/>
          </w:tcPr>
          <w:p w14:paraId="5CEC1EB6" w14:textId="77777777" w:rsidR="00B017E1" w:rsidRDefault="00B017E1" w:rsidP="00737E75">
            <w:pPr>
              <w:pStyle w:val="aa"/>
              <w:ind w:leftChars="0" w:left="0"/>
              <w:jc w:val="center"/>
            </w:pPr>
            <w:r>
              <w:rPr>
                <w:rFonts w:hint="eastAsia"/>
              </w:rPr>
              <w:t>〇</w:t>
            </w:r>
          </w:p>
        </w:tc>
        <w:tc>
          <w:tcPr>
            <w:tcW w:w="708" w:type="dxa"/>
          </w:tcPr>
          <w:p w14:paraId="69631F5B" w14:textId="77777777" w:rsidR="00B017E1" w:rsidRDefault="00B017E1" w:rsidP="00737E75">
            <w:pPr>
              <w:pStyle w:val="aa"/>
              <w:ind w:leftChars="0" w:left="0"/>
              <w:jc w:val="center"/>
            </w:pPr>
          </w:p>
        </w:tc>
      </w:tr>
      <w:tr w:rsidR="00B017E1" w14:paraId="2A5F8B93" w14:textId="77777777" w:rsidTr="00737E75">
        <w:tc>
          <w:tcPr>
            <w:tcW w:w="2121" w:type="dxa"/>
          </w:tcPr>
          <w:p w14:paraId="7203542B" w14:textId="77777777" w:rsidR="00B017E1" w:rsidRDefault="00B017E1" w:rsidP="00737E75">
            <w:pPr>
              <w:pStyle w:val="aa"/>
              <w:ind w:leftChars="0" w:left="0"/>
            </w:pPr>
            <w:r w:rsidRPr="00D80D34">
              <w:t>user_files</w:t>
            </w:r>
          </w:p>
        </w:tc>
        <w:tc>
          <w:tcPr>
            <w:tcW w:w="5682" w:type="dxa"/>
          </w:tcPr>
          <w:p w14:paraId="04C0F621" w14:textId="3E29D9E1" w:rsidR="00B017E1" w:rsidRDefault="00A044B0" w:rsidP="00FD2584">
            <w:pPr>
              <w:pStyle w:val="aa"/>
              <w:ind w:leftChars="0" w:left="0"/>
              <w:jc w:val="left"/>
            </w:pPr>
            <w:r w:rsidRPr="00A044B0">
              <w:t>The directory where the file is recorded when some kind of file is outpu</w:t>
            </w:r>
            <w:r w:rsidR="00E16223">
              <w:t xml:space="preserve">t to the ITA original variable </w:t>
            </w:r>
            <w:r w:rsidR="00E16223">
              <w:rPr>
                <w:rFonts w:hint="eastAsia"/>
              </w:rPr>
              <w:t>「</w:t>
            </w:r>
            <w:r w:rsidR="00E16223">
              <w:t>__workflowdir__</w:t>
            </w:r>
            <w:r w:rsidR="00E16223">
              <w:rPr>
                <w:rFonts w:hint="eastAsia"/>
              </w:rPr>
              <w:t>」</w:t>
            </w:r>
            <w:r w:rsidRPr="00A044B0">
              <w:t xml:space="preserve"> in the executed playbook.</w:t>
            </w:r>
          </w:p>
        </w:tc>
        <w:tc>
          <w:tcPr>
            <w:tcW w:w="698" w:type="dxa"/>
          </w:tcPr>
          <w:p w14:paraId="79AEF0E1" w14:textId="77777777" w:rsidR="00B017E1" w:rsidRDefault="00B017E1" w:rsidP="00737E75">
            <w:pPr>
              <w:pStyle w:val="aa"/>
              <w:ind w:leftChars="0" w:left="0"/>
              <w:jc w:val="center"/>
            </w:pPr>
            <w:r>
              <w:rPr>
                <w:rFonts w:hint="eastAsia"/>
              </w:rPr>
              <w:t>〇</w:t>
            </w:r>
          </w:p>
        </w:tc>
        <w:tc>
          <w:tcPr>
            <w:tcW w:w="708" w:type="dxa"/>
          </w:tcPr>
          <w:p w14:paraId="475BDDFA" w14:textId="77777777" w:rsidR="00B017E1" w:rsidRDefault="00B017E1" w:rsidP="00737E75">
            <w:pPr>
              <w:pStyle w:val="aa"/>
              <w:ind w:leftChars="0" w:left="0"/>
              <w:jc w:val="center"/>
            </w:pPr>
            <w:r>
              <w:rPr>
                <w:rFonts w:hint="eastAsia"/>
              </w:rPr>
              <w:t>〇</w:t>
            </w:r>
          </w:p>
        </w:tc>
      </w:tr>
    </w:tbl>
    <w:p w14:paraId="5DDAA831" w14:textId="77F74D16" w:rsidR="000C13A2" w:rsidRDefault="000C13A2" w:rsidP="002744FA"/>
    <w:p w14:paraId="4143380A" w14:textId="6AB820E0" w:rsidR="0099023E" w:rsidRDefault="000C13A2" w:rsidP="000C13A2">
      <w:pPr>
        <w:widowControl/>
        <w:jc w:val="left"/>
      </w:pPr>
      <w:r>
        <w:br w:type="page"/>
      </w:r>
    </w:p>
    <w:p w14:paraId="1C453786" w14:textId="569A42C7" w:rsidR="0099023E" w:rsidRDefault="0099023E" w:rsidP="0099023E">
      <w:pPr>
        <w:pStyle w:val="30"/>
      </w:pPr>
      <w:bookmarkStart w:id="287" w:name="_Toc105605751"/>
      <w:r w:rsidRPr="0099023E">
        <w:lastRenderedPageBreak/>
        <w:t>List of files saved in Pioneer result data</w:t>
      </w:r>
      <w:bookmarkEnd w:id="287"/>
    </w:p>
    <w:p w14:paraId="7700BC4F" w14:textId="36A7554B" w:rsidR="0069638C" w:rsidRPr="0069638C" w:rsidRDefault="00AB7C16" w:rsidP="0069638C">
      <w:pPr>
        <w:ind w:firstLineChars="750" w:firstLine="1575"/>
      </w:pPr>
      <w:r w:rsidRPr="00AB7C16">
        <w:t>Table 8.2.1-2 List of files for which Pioneer results data is stored</w:t>
      </w:r>
    </w:p>
    <w:tbl>
      <w:tblPr>
        <w:tblStyle w:val="ac"/>
        <w:tblW w:w="9209" w:type="dxa"/>
        <w:tblInd w:w="851" w:type="dxa"/>
        <w:tblLook w:val="04A0" w:firstRow="1" w:lastRow="0" w:firstColumn="1" w:lastColumn="0" w:noHBand="0" w:noVBand="1"/>
      </w:tblPr>
      <w:tblGrid>
        <w:gridCol w:w="2108"/>
        <w:gridCol w:w="5391"/>
        <w:gridCol w:w="855"/>
        <w:gridCol w:w="855"/>
      </w:tblGrid>
      <w:tr w:rsidR="00D76307" w14:paraId="0F0B19BB" w14:textId="77777777" w:rsidTr="00737E75">
        <w:tc>
          <w:tcPr>
            <w:tcW w:w="2121" w:type="dxa"/>
            <w:shd w:val="clear" w:color="auto" w:fill="003C8A" w:themeFill="accent6" w:themeFillTint="E6"/>
          </w:tcPr>
          <w:p w14:paraId="3D7628B5" w14:textId="77777777" w:rsidR="00D76307" w:rsidRDefault="00D76307"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0483EA" w14:textId="77777777" w:rsidR="00D76307" w:rsidRDefault="00D76307"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D4591E2"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30FA57E8"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D76307" w14:paraId="3B6518E8" w14:textId="77777777" w:rsidTr="00737E75">
        <w:tc>
          <w:tcPr>
            <w:tcW w:w="2121" w:type="dxa"/>
          </w:tcPr>
          <w:p w14:paraId="37E6C21F" w14:textId="77777777" w:rsidR="00D76307" w:rsidRDefault="00D76307" w:rsidP="00737E75">
            <w:pPr>
              <w:pStyle w:val="aa"/>
              <w:ind w:leftChars="0" w:left="0"/>
            </w:pPr>
            <w:r w:rsidRPr="007D6FEF">
              <w:t>result.txt</w:t>
            </w:r>
          </w:p>
        </w:tc>
        <w:tc>
          <w:tcPr>
            <w:tcW w:w="5682" w:type="dxa"/>
          </w:tcPr>
          <w:p w14:paraId="2AB1F907" w14:textId="77777777" w:rsidR="00D76307" w:rsidRDefault="00D76307" w:rsidP="00FD2584">
            <w:pPr>
              <w:pStyle w:val="aa"/>
              <w:ind w:leftChars="0" w:left="0"/>
              <w:jc w:val="left"/>
            </w:pPr>
            <w:r w:rsidRPr="00344CC2">
              <w:t>Record the execution result of Ansible</w:t>
            </w:r>
          </w:p>
        </w:tc>
        <w:tc>
          <w:tcPr>
            <w:tcW w:w="698" w:type="dxa"/>
          </w:tcPr>
          <w:p w14:paraId="08AB4C40" w14:textId="77777777" w:rsidR="00D76307" w:rsidRDefault="00D76307" w:rsidP="00737E75">
            <w:pPr>
              <w:pStyle w:val="aa"/>
              <w:ind w:leftChars="0" w:left="0"/>
              <w:jc w:val="center"/>
            </w:pPr>
            <w:r>
              <w:rPr>
                <w:rFonts w:hint="eastAsia"/>
              </w:rPr>
              <w:t>〇</w:t>
            </w:r>
          </w:p>
        </w:tc>
        <w:tc>
          <w:tcPr>
            <w:tcW w:w="708" w:type="dxa"/>
          </w:tcPr>
          <w:p w14:paraId="2E98EA66" w14:textId="77777777" w:rsidR="00D76307" w:rsidRDefault="00D76307" w:rsidP="00737E75">
            <w:pPr>
              <w:pStyle w:val="aa"/>
              <w:ind w:leftChars="0" w:left="0"/>
              <w:jc w:val="center"/>
            </w:pPr>
          </w:p>
        </w:tc>
      </w:tr>
      <w:tr w:rsidR="00D76307" w14:paraId="2552CB7F" w14:textId="77777777" w:rsidTr="00737E75">
        <w:tc>
          <w:tcPr>
            <w:tcW w:w="2121" w:type="dxa"/>
          </w:tcPr>
          <w:p w14:paraId="30794B8F" w14:textId="77777777" w:rsidR="00D76307" w:rsidRDefault="00D76307" w:rsidP="00737E75">
            <w:pPr>
              <w:pStyle w:val="aa"/>
              <w:ind w:leftChars="0" w:left="0"/>
            </w:pPr>
            <w:r>
              <w:rPr>
                <w:rFonts w:hint="eastAsia"/>
              </w:rPr>
              <w:t>xxx</w:t>
            </w:r>
            <w:r w:rsidRPr="00533EAF">
              <w:t>.pid</w:t>
            </w:r>
          </w:p>
          <w:p w14:paraId="3854672B" w14:textId="77777777" w:rsidR="00D76307" w:rsidRDefault="00D76307" w:rsidP="00737E75">
            <w:pPr>
              <w:pStyle w:val="aa"/>
              <w:ind w:leftChars="0" w:left="0"/>
            </w:pPr>
          </w:p>
        </w:tc>
        <w:tc>
          <w:tcPr>
            <w:tcW w:w="5682" w:type="dxa"/>
          </w:tcPr>
          <w:p w14:paraId="1906BBA2" w14:textId="77777777" w:rsidR="00D76307" w:rsidRDefault="00D76307" w:rsidP="00FD2584">
            <w:pPr>
              <w:pStyle w:val="aa"/>
              <w:ind w:leftChars="0" w:left="0"/>
              <w:jc w:val="left"/>
            </w:pPr>
            <w:r w:rsidRPr="00192B10">
              <w:t>A file that records the process ID of the Ansible-playbbok command.</w:t>
            </w:r>
          </w:p>
          <w:p w14:paraId="3258F59E" w14:textId="77777777" w:rsidR="00D76307" w:rsidRPr="0094059B" w:rsidRDefault="00D76307" w:rsidP="00FD2584">
            <w:pPr>
              <w:pStyle w:val="aa"/>
              <w:ind w:leftChars="0" w:left="0"/>
              <w:jc w:val="left"/>
            </w:pPr>
            <w:r w:rsidRPr="0094059B">
              <w:t>xxx: Process ID of the Ansible-playbbok command</w:t>
            </w:r>
          </w:p>
        </w:tc>
        <w:tc>
          <w:tcPr>
            <w:tcW w:w="698" w:type="dxa"/>
          </w:tcPr>
          <w:p w14:paraId="19D377FB" w14:textId="77777777" w:rsidR="00D76307" w:rsidRDefault="00D76307" w:rsidP="00737E75">
            <w:pPr>
              <w:pStyle w:val="aa"/>
              <w:ind w:leftChars="0" w:left="0"/>
              <w:jc w:val="center"/>
            </w:pPr>
            <w:r>
              <w:rPr>
                <w:rFonts w:hint="eastAsia"/>
              </w:rPr>
              <w:t>〇</w:t>
            </w:r>
          </w:p>
        </w:tc>
        <w:tc>
          <w:tcPr>
            <w:tcW w:w="708" w:type="dxa"/>
          </w:tcPr>
          <w:p w14:paraId="60AE99E5" w14:textId="77777777" w:rsidR="00D76307" w:rsidRDefault="00D76307" w:rsidP="00737E75">
            <w:pPr>
              <w:pStyle w:val="aa"/>
              <w:ind w:leftChars="0" w:left="0"/>
              <w:jc w:val="center"/>
            </w:pPr>
          </w:p>
        </w:tc>
      </w:tr>
      <w:tr w:rsidR="00D76307" w14:paraId="4715C110" w14:textId="77777777" w:rsidTr="00737E75">
        <w:tc>
          <w:tcPr>
            <w:tcW w:w="2121" w:type="dxa"/>
          </w:tcPr>
          <w:p w14:paraId="745590CA" w14:textId="77777777" w:rsidR="00D76307" w:rsidRDefault="00D76307" w:rsidP="00737E75">
            <w:pPr>
              <w:pStyle w:val="aa"/>
              <w:ind w:leftChars="0" w:left="0"/>
            </w:pPr>
            <w:r w:rsidRPr="00533EAF">
              <w:t>error.log</w:t>
            </w:r>
          </w:p>
        </w:tc>
        <w:tc>
          <w:tcPr>
            <w:tcW w:w="5682" w:type="dxa"/>
          </w:tcPr>
          <w:p w14:paraId="11A0846E" w14:textId="7D073E7C" w:rsidR="00D76307" w:rsidRDefault="00AB7C16" w:rsidP="00FD2584">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56052AEE" w14:textId="0827EC1E" w:rsidR="00D76307" w:rsidRDefault="00D76307" w:rsidP="00FD2584">
            <w:pPr>
              <w:pStyle w:val="aa"/>
              <w:ind w:leftChars="0" w:left="0"/>
              <w:jc w:val="left"/>
            </w:pPr>
            <w:r w:rsidRPr="008B0C58">
              <w:t xml:space="preserve">The contents </w:t>
            </w:r>
            <w:r w:rsidR="002E5395">
              <w:t xml:space="preserve">will be </w:t>
            </w:r>
            <w:r w:rsidRPr="008B0C58">
              <w:t>dis</w:t>
            </w:r>
            <w:r w:rsidR="002E5395">
              <w:t xml:space="preserve">played in the error log of </w:t>
            </w:r>
            <w:r w:rsidRPr="008B0C58">
              <w:t>execution confirmation.</w:t>
            </w:r>
          </w:p>
        </w:tc>
        <w:tc>
          <w:tcPr>
            <w:tcW w:w="698" w:type="dxa"/>
          </w:tcPr>
          <w:p w14:paraId="1F4CC46E" w14:textId="77777777" w:rsidR="00D76307" w:rsidRDefault="00D76307" w:rsidP="00737E75">
            <w:pPr>
              <w:pStyle w:val="aa"/>
              <w:ind w:leftChars="0" w:left="0"/>
              <w:jc w:val="center"/>
            </w:pPr>
            <w:r>
              <w:rPr>
                <w:rFonts w:hint="eastAsia"/>
              </w:rPr>
              <w:t>〇</w:t>
            </w:r>
          </w:p>
        </w:tc>
        <w:tc>
          <w:tcPr>
            <w:tcW w:w="708" w:type="dxa"/>
          </w:tcPr>
          <w:p w14:paraId="5F186CE0" w14:textId="77777777" w:rsidR="00D76307" w:rsidRDefault="00D76307" w:rsidP="00737E75">
            <w:pPr>
              <w:pStyle w:val="aa"/>
              <w:ind w:leftChars="0" w:left="0"/>
              <w:jc w:val="center"/>
            </w:pPr>
            <w:r>
              <w:rPr>
                <w:rFonts w:hint="eastAsia"/>
              </w:rPr>
              <w:t>〇</w:t>
            </w:r>
          </w:p>
        </w:tc>
      </w:tr>
      <w:tr w:rsidR="00D76307" w14:paraId="436651A5" w14:textId="77777777" w:rsidTr="00737E75">
        <w:tc>
          <w:tcPr>
            <w:tcW w:w="2121" w:type="dxa"/>
          </w:tcPr>
          <w:p w14:paraId="289C6E09" w14:textId="77777777" w:rsidR="00D76307" w:rsidRDefault="00D76307" w:rsidP="00737E75">
            <w:pPr>
              <w:pStyle w:val="aa"/>
              <w:ind w:leftChars="0" w:left="0"/>
            </w:pPr>
            <w:r>
              <w:rPr>
                <w:rFonts w:hint="eastAsia"/>
              </w:rPr>
              <w:t>e</w:t>
            </w:r>
            <w:r w:rsidRPr="00533EAF">
              <w:t>xec.log</w:t>
            </w:r>
          </w:p>
        </w:tc>
        <w:tc>
          <w:tcPr>
            <w:tcW w:w="5682" w:type="dxa"/>
          </w:tcPr>
          <w:p w14:paraId="14362657" w14:textId="3D3DCA5A" w:rsidR="00D76307" w:rsidRDefault="00D76307" w:rsidP="00FD2584">
            <w:pPr>
              <w:pStyle w:val="aa"/>
              <w:ind w:leftChars="0" w:left="0"/>
              <w:jc w:val="left"/>
            </w:pPr>
            <w:r w:rsidRPr="008B0C58">
              <w:t>A log file that is a partial processing of the execution log output by Ansible-playbbok. Contents displa</w:t>
            </w:r>
            <w:r w:rsidR="00000FCE">
              <w:t>yed in the execution log of</w:t>
            </w:r>
            <w:r w:rsidRPr="008B0C58">
              <w:t xml:space="preserve"> execution confirmation.</w:t>
            </w:r>
          </w:p>
        </w:tc>
        <w:tc>
          <w:tcPr>
            <w:tcW w:w="698" w:type="dxa"/>
          </w:tcPr>
          <w:p w14:paraId="7C698DA0" w14:textId="77777777" w:rsidR="00D76307" w:rsidRDefault="00D76307" w:rsidP="00737E75">
            <w:pPr>
              <w:pStyle w:val="aa"/>
              <w:ind w:leftChars="0" w:left="0"/>
              <w:jc w:val="center"/>
            </w:pPr>
            <w:r>
              <w:rPr>
                <w:rFonts w:hint="eastAsia"/>
              </w:rPr>
              <w:t>〇</w:t>
            </w:r>
          </w:p>
        </w:tc>
        <w:tc>
          <w:tcPr>
            <w:tcW w:w="708" w:type="dxa"/>
          </w:tcPr>
          <w:p w14:paraId="786B31E7" w14:textId="77777777" w:rsidR="00D76307" w:rsidRDefault="00D76307" w:rsidP="00737E75">
            <w:pPr>
              <w:pStyle w:val="aa"/>
              <w:ind w:leftChars="0" w:left="0"/>
              <w:jc w:val="center"/>
            </w:pPr>
            <w:r>
              <w:rPr>
                <w:rFonts w:hint="eastAsia"/>
              </w:rPr>
              <w:t>〇</w:t>
            </w:r>
          </w:p>
        </w:tc>
      </w:tr>
      <w:tr w:rsidR="00D76307" w14:paraId="06BCBFD5" w14:textId="77777777" w:rsidTr="00737E75">
        <w:tc>
          <w:tcPr>
            <w:tcW w:w="2121" w:type="dxa"/>
          </w:tcPr>
          <w:p w14:paraId="475701FB" w14:textId="77777777" w:rsidR="00D76307" w:rsidRDefault="00D76307" w:rsidP="00737E75">
            <w:pPr>
              <w:pStyle w:val="aa"/>
              <w:ind w:leftChars="0" w:left="0"/>
            </w:pPr>
            <w:r w:rsidRPr="00533EAF">
              <w:t>exec.log.org</w:t>
            </w:r>
          </w:p>
        </w:tc>
        <w:tc>
          <w:tcPr>
            <w:tcW w:w="5682" w:type="dxa"/>
          </w:tcPr>
          <w:p w14:paraId="6FF3C842" w14:textId="77777777" w:rsidR="00D76307" w:rsidRDefault="00D76307" w:rsidP="00FD2584">
            <w:pPr>
              <w:pStyle w:val="aa"/>
              <w:ind w:leftChars="0" w:left="0"/>
              <w:jc w:val="left"/>
            </w:pPr>
            <w:r w:rsidRPr="00194296">
              <w:t>Execution log output by ansible-playbook</w:t>
            </w:r>
          </w:p>
        </w:tc>
        <w:tc>
          <w:tcPr>
            <w:tcW w:w="698" w:type="dxa"/>
          </w:tcPr>
          <w:p w14:paraId="76567027" w14:textId="77777777" w:rsidR="00D76307" w:rsidRDefault="00D76307" w:rsidP="00737E75">
            <w:pPr>
              <w:pStyle w:val="aa"/>
              <w:ind w:leftChars="0" w:left="0"/>
              <w:jc w:val="center"/>
            </w:pPr>
            <w:r>
              <w:rPr>
                <w:rFonts w:hint="eastAsia"/>
              </w:rPr>
              <w:t>〇</w:t>
            </w:r>
          </w:p>
        </w:tc>
        <w:tc>
          <w:tcPr>
            <w:tcW w:w="708" w:type="dxa"/>
          </w:tcPr>
          <w:p w14:paraId="6D1982D3" w14:textId="77777777" w:rsidR="00D76307" w:rsidRDefault="00D76307" w:rsidP="00737E75">
            <w:pPr>
              <w:pStyle w:val="aa"/>
              <w:ind w:leftChars="0" w:left="0"/>
              <w:jc w:val="center"/>
            </w:pPr>
            <w:r>
              <w:rPr>
                <w:rFonts w:hint="eastAsia"/>
              </w:rPr>
              <w:t>〇</w:t>
            </w:r>
          </w:p>
        </w:tc>
      </w:tr>
      <w:tr w:rsidR="00D76307" w14:paraId="6CC6CA9A" w14:textId="77777777" w:rsidTr="00737E75">
        <w:tc>
          <w:tcPr>
            <w:tcW w:w="2121" w:type="dxa"/>
          </w:tcPr>
          <w:p w14:paraId="12180681" w14:textId="0FD0044A"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BE3836"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227F560C"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0A14C974" w14:textId="314B569A" w:rsidR="00D76307"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5A81185E" w14:textId="43D40C52" w:rsidR="00D76307"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2590B4F4" w14:textId="77777777" w:rsidR="00D76307" w:rsidRDefault="00D76307" w:rsidP="00737E75">
            <w:pPr>
              <w:pStyle w:val="aa"/>
              <w:ind w:leftChars="0" w:left="0"/>
              <w:jc w:val="center"/>
            </w:pPr>
          </w:p>
        </w:tc>
        <w:tc>
          <w:tcPr>
            <w:tcW w:w="708" w:type="dxa"/>
          </w:tcPr>
          <w:p w14:paraId="3B7AB036" w14:textId="77777777" w:rsidR="00D76307" w:rsidRDefault="00D76307" w:rsidP="00737E75">
            <w:pPr>
              <w:pStyle w:val="aa"/>
              <w:ind w:leftChars="0" w:left="0"/>
              <w:jc w:val="center"/>
            </w:pPr>
            <w:r>
              <w:rPr>
                <w:rFonts w:hint="eastAsia"/>
              </w:rPr>
              <w:t>〇</w:t>
            </w:r>
          </w:p>
        </w:tc>
      </w:tr>
      <w:tr w:rsidR="00D76307" w14:paraId="5309340F" w14:textId="77777777" w:rsidTr="00737E75">
        <w:tc>
          <w:tcPr>
            <w:tcW w:w="2121" w:type="dxa"/>
          </w:tcPr>
          <w:p w14:paraId="21575E9F" w14:textId="77777777" w:rsidR="00D76307" w:rsidRDefault="00D76307" w:rsidP="00737E75">
            <w:pPr>
              <w:pStyle w:val="aa"/>
              <w:ind w:leftChars="0" w:left="0"/>
            </w:pPr>
            <w:r w:rsidRPr="00533EAF">
              <w:t>forced.txt</w:t>
            </w:r>
          </w:p>
        </w:tc>
        <w:tc>
          <w:tcPr>
            <w:tcW w:w="5682" w:type="dxa"/>
          </w:tcPr>
          <w:p w14:paraId="2FD5CA29" w14:textId="2BC6135C" w:rsidR="00D76307" w:rsidRDefault="001F1981" w:rsidP="00FD2584">
            <w:pPr>
              <w:pStyle w:val="aa"/>
              <w:ind w:leftChars="0" w:left="0"/>
              <w:jc w:val="left"/>
            </w:pPr>
            <w:r w:rsidRPr="001F1981">
              <w:t>Record file in case of emergency stop</w:t>
            </w:r>
            <w:r>
              <w:t>.</w:t>
            </w:r>
          </w:p>
        </w:tc>
        <w:tc>
          <w:tcPr>
            <w:tcW w:w="698" w:type="dxa"/>
          </w:tcPr>
          <w:p w14:paraId="37B95CEA" w14:textId="77777777" w:rsidR="00D76307" w:rsidRDefault="00D76307" w:rsidP="00737E75">
            <w:pPr>
              <w:pStyle w:val="aa"/>
              <w:ind w:leftChars="0" w:left="0"/>
              <w:jc w:val="center"/>
            </w:pPr>
            <w:r>
              <w:rPr>
                <w:rFonts w:hint="eastAsia"/>
              </w:rPr>
              <w:t>〇</w:t>
            </w:r>
          </w:p>
        </w:tc>
        <w:tc>
          <w:tcPr>
            <w:tcW w:w="708" w:type="dxa"/>
          </w:tcPr>
          <w:p w14:paraId="5D2E4490" w14:textId="77777777" w:rsidR="00D76307" w:rsidRDefault="00D76307" w:rsidP="00737E75">
            <w:pPr>
              <w:pStyle w:val="aa"/>
              <w:ind w:leftChars="0" w:left="0"/>
              <w:jc w:val="center"/>
            </w:pPr>
          </w:p>
        </w:tc>
      </w:tr>
      <w:tr w:rsidR="00D76307" w14:paraId="26E28D9F" w14:textId="77777777" w:rsidTr="00737E75">
        <w:tc>
          <w:tcPr>
            <w:tcW w:w="2121" w:type="dxa"/>
          </w:tcPr>
          <w:p w14:paraId="231F04EF" w14:textId="77777777" w:rsidR="00D76307" w:rsidRDefault="00D76307" w:rsidP="00737E75">
            <w:pPr>
              <w:pStyle w:val="aa"/>
              <w:ind w:leftChars="0" w:left="0"/>
            </w:pPr>
            <w:r w:rsidRPr="00D80D34">
              <w:t>user_files</w:t>
            </w:r>
          </w:p>
        </w:tc>
        <w:tc>
          <w:tcPr>
            <w:tcW w:w="5682" w:type="dxa"/>
          </w:tcPr>
          <w:p w14:paraId="780D045C" w14:textId="0912DC10" w:rsidR="00D76307" w:rsidRPr="006152A0"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266D3ED3" w14:textId="77777777" w:rsidR="00D76307" w:rsidRDefault="00D76307" w:rsidP="00737E75">
            <w:pPr>
              <w:pStyle w:val="aa"/>
              <w:ind w:leftChars="0" w:left="0"/>
              <w:jc w:val="center"/>
            </w:pPr>
            <w:r>
              <w:rPr>
                <w:rFonts w:hint="eastAsia"/>
              </w:rPr>
              <w:t>〇</w:t>
            </w:r>
          </w:p>
        </w:tc>
        <w:tc>
          <w:tcPr>
            <w:tcW w:w="708" w:type="dxa"/>
          </w:tcPr>
          <w:p w14:paraId="480FF2CD" w14:textId="77777777" w:rsidR="00D76307" w:rsidRDefault="00D76307" w:rsidP="00737E75">
            <w:pPr>
              <w:pStyle w:val="aa"/>
              <w:ind w:leftChars="0" w:left="0"/>
              <w:jc w:val="center"/>
            </w:pPr>
            <w:r>
              <w:rPr>
                <w:rFonts w:hint="eastAsia"/>
              </w:rPr>
              <w:t>〇</w:t>
            </w:r>
          </w:p>
        </w:tc>
      </w:tr>
    </w:tbl>
    <w:p w14:paraId="156F47C2" w14:textId="2DEC5E5F" w:rsidR="004569A4" w:rsidRDefault="004569A4" w:rsidP="002744FA"/>
    <w:p w14:paraId="5FED35D5" w14:textId="77777777" w:rsidR="004569A4" w:rsidRDefault="004569A4">
      <w:pPr>
        <w:widowControl/>
        <w:jc w:val="left"/>
      </w:pPr>
      <w:r>
        <w:br w:type="page"/>
      </w:r>
    </w:p>
    <w:p w14:paraId="1E75F2B2" w14:textId="2471A614" w:rsidR="0099023E" w:rsidRDefault="00C73DBB" w:rsidP="000C42FC">
      <w:pPr>
        <w:pStyle w:val="aa"/>
        <w:numPr>
          <w:ilvl w:val="3"/>
          <w:numId w:val="40"/>
        </w:numPr>
        <w:ind w:leftChars="0"/>
      </w:pPr>
      <w:r>
        <w:rPr>
          <w:rFonts w:hint="eastAsia"/>
        </w:rPr>
        <w:lastRenderedPageBreak/>
        <w:t>Legacy-Role</w:t>
      </w:r>
    </w:p>
    <w:p w14:paraId="36FD1B6B" w14:textId="5E56D843" w:rsidR="00C73DBB" w:rsidRDefault="00345120" w:rsidP="00C73DBB">
      <w:pPr>
        <w:pStyle w:val="aa"/>
        <w:ind w:leftChars="0" w:left="1588"/>
      </w:pPr>
      <w:r>
        <w:t xml:space="preserve">       </w:t>
      </w:r>
      <w:r w:rsidR="00C73DBB">
        <w:t>Table 9.2.1-3 Legacy-Role l</w:t>
      </w:r>
      <w:r w:rsidR="00C73DBB" w:rsidRPr="0069638C">
        <w:t>ist of files where result data is saved</w:t>
      </w:r>
    </w:p>
    <w:tbl>
      <w:tblPr>
        <w:tblStyle w:val="ac"/>
        <w:tblW w:w="9209" w:type="dxa"/>
        <w:tblInd w:w="851" w:type="dxa"/>
        <w:tblLook w:val="04A0" w:firstRow="1" w:lastRow="0" w:firstColumn="1" w:lastColumn="0" w:noHBand="0" w:noVBand="1"/>
      </w:tblPr>
      <w:tblGrid>
        <w:gridCol w:w="2108"/>
        <w:gridCol w:w="5391"/>
        <w:gridCol w:w="855"/>
        <w:gridCol w:w="855"/>
      </w:tblGrid>
      <w:tr w:rsidR="004E7F8F" w14:paraId="1E65D57B" w14:textId="77777777" w:rsidTr="00737E75">
        <w:tc>
          <w:tcPr>
            <w:tcW w:w="2121" w:type="dxa"/>
            <w:shd w:val="clear" w:color="auto" w:fill="003C8A" w:themeFill="accent6" w:themeFillTint="E6"/>
          </w:tcPr>
          <w:p w14:paraId="0E80B013" w14:textId="77777777" w:rsidR="004E7F8F" w:rsidRDefault="004E7F8F"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EF77F4" w14:textId="77777777" w:rsidR="004E7F8F" w:rsidRDefault="004E7F8F"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72D9CE8A"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28D56A90"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4E7F8F" w14:paraId="5164E26B" w14:textId="77777777" w:rsidTr="00737E75">
        <w:tc>
          <w:tcPr>
            <w:tcW w:w="2121" w:type="dxa"/>
          </w:tcPr>
          <w:p w14:paraId="43BB87E1" w14:textId="77777777" w:rsidR="004E7F8F" w:rsidRDefault="004E7F8F" w:rsidP="00737E75">
            <w:pPr>
              <w:pStyle w:val="aa"/>
              <w:ind w:leftChars="0" w:left="0"/>
            </w:pPr>
            <w:r w:rsidRPr="007D6FEF">
              <w:t>result.txt</w:t>
            </w:r>
          </w:p>
        </w:tc>
        <w:tc>
          <w:tcPr>
            <w:tcW w:w="5682" w:type="dxa"/>
          </w:tcPr>
          <w:p w14:paraId="0C58A56C" w14:textId="77777777" w:rsidR="004E7F8F" w:rsidRDefault="004E7F8F" w:rsidP="00FD2584">
            <w:pPr>
              <w:pStyle w:val="aa"/>
              <w:ind w:leftChars="0" w:left="0"/>
              <w:jc w:val="left"/>
            </w:pPr>
            <w:r w:rsidRPr="00344CC2">
              <w:t>Record the execution result of Ansible</w:t>
            </w:r>
          </w:p>
        </w:tc>
        <w:tc>
          <w:tcPr>
            <w:tcW w:w="698" w:type="dxa"/>
          </w:tcPr>
          <w:p w14:paraId="3FCEDC2D" w14:textId="77777777" w:rsidR="004E7F8F" w:rsidRDefault="004E7F8F" w:rsidP="00737E75">
            <w:pPr>
              <w:pStyle w:val="aa"/>
              <w:ind w:leftChars="0" w:left="0"/>
              <w:jc w:val="center"/>
            </w:pPr>
            <w:r>
              <w:rPr>
                <w:rFonts w:hint="eastAsia"/>
              </w:rPr>
              <w:t>〇</w:t>
            </w:r>
          </w:p>
        </w:tc>
        <w:tc>
          <w:tcPr>
            <w:tcW w:w="708" w:type="dxa"/>
          </w:tcPr>
          <w:p w14:paraId="7DE1902C" w14:textId="77777777" w:rsidR="004E7F8F" w:rsidRDefault="004E7F8F" w:rsidP="00737E75">
            <w:pPr>
              <w:pStyle w:val="aa"/>
              <w:ind w:leftChars="0" w:left="0"/>
              <w:jc w:val="center"/>
            </w:pPr>
          </w:p>
        </w:tc>
      </w:tr>
      <w:tr w:rsidR="004E7F8F" w14:paraId="55508693" w14:textId="77777777" w:rsidTr="00737E75">
        <w:tc>
          <w:tcPr>
            <w:tcW w:w="2121" w:type="dxa"/>
          </w:tcPr>
          <w:p w14:paraId="264EF538" w14:textId="77777777" w:rsidR="004E7F8F" w:rsidRDefault="004E7F8F" w:rsidP="00737E75">
            <w:pPr>
              <w:pStyle w:val="aa"/>
              <w:ind w:leftChars="0" w:left="0"/>
            </w:pPr>
            <w:r>
              <w:rPr>
                <w:rFonts w:hint="eastAsia"/>
              </w:rPr>
              <w:t>xxx</w:t>
            </w:r>
            <w:r w:rsidRPr="00533EAF">
              <w:t>.pid</w:t>
            </w:r>
          </w:p>
          <w:p w14:paraId="3E2230B9" w14:textId="77777777" w:rsidR="004E7F8F" w:rsidRDefault="004E7F8F" w:rsidP="00737E75">
            <w:pPr>
              <w:pStyle w:val="aa"/>
              <w:ind w:leftChars="0" w:left="0"/>
            </w:pPr>
          </w:p>
        </w:tc>
        <w:tc>
          <w:tcPr>
            <w:tcW w:w="5682" w:type="dxa"/>
          </w:tcPr>
          <w:p w14:paraId="40B3F8B5" w14:textId="77777777" w:rsidR="004E7F8F" w:rsidRDefault="004E7F8F" w:rsidP="00FD2584">
            <w:pPr>
              <w:pStyle w:val="aa"/>
              <w:ind w:leftChars="0" w:left="0"/>
              <w:jc w:val="left"/>
            </w:pPr>
            <w:r w:rsidRPr="00192B10">
              <w:t>A file that records the process ID of the Ansible-playbbok command.</w:t>
            </w:r>
          </w:p>
          <w:p w14:paraId="535906E1" w14:textId="77777777" w:rsidR="004E7F8F" w:rsidRPr="0094059B" w:rsidRDefault="004E7F8F" w:rsidP="00FD2584">
            <w:pPr>
              <w:pStyle w:val="aa"/>
              <w:ind w:leftChars="0" w:left="0"/>
              <w:jc w:val="left"/>
            </w:pPr>
            <w:r w:rsidRPr="0094059B">
              <w:t>xxx: Process ID of the Ansible-playbbok command</w:t>
            </w:r>
          </w:p>
        </w:tc>
        <w:tc>
          <w:tcPr>
            <w:tcW w:w="698" w:type="dxa"/>
          </w:tcPr>
          <w:p w14:paraId="1969B863" w14:textId="77777777" w:rsidR="004E7F8F" w:rsidRDefault="004E7F8F" w:rsidP="00737E75">
            <w:pPr>
              <w:pStyle w:val="aa"/>
              <w:ind w:leftChars="0" w:left="0"/>
              <w:jc w:val="center"/>
            </w:pPr>
            <w:r>
              <w:rPr>
                <w:rFonts w:hint="eastAsia"/>
              </w:rPr>
              <w:t>〇</w:t>
            </w:r>
          </w:p>
        </w:tc>
        <w:tc>
          <w:tcPr>
            <w:tcW w:w="708" w:type="dxa"/>
          </w:tcPr>
          <w:p w14:paraId="07D36EDB" w14:textId="77777777" w:rsidR="004E7F8F" w:rsidRDefault="004E7F8F" w:rsidP="00737E75">
            <w:pPr>
              <w:pStyle w:val="aa"/>
              <w:ind w:leftChars="0" w:left="0"/>
              <w:jc w:val="center"/>
            </w:pPr>
          </w:p>
        </w:tc>
      </w:tr>
      <w:tr w:rsidR="004E7F8F" w14:paraId="06CEF3EA" w14:textId="77777777" w:rsidTr="00737E75">
        <w:tc>
          <w:tcPr>
            <w:tcW w:w="2121" w:type="dxa"/>
          </w:tcPr>
          <w:p w14:paraId="0D478607" w14:textId="77777777" w:rsidR="004E7F8F" w:rsidRDefault="004E7F8F" w:rsidP="00737E75">
            <w:pPr>
              <w:pStyle w:val="aa"/>
              <w:ind w:leftChars="0" w:left="0"/>
            </w:pPr>
            <w:r w:rsidRPr="00533EAF">
              <w:t>error.log</w:t>
            </w:r>
          </w:p>
        </w:tc>
        <w:tc>
          <w:tcPr>
            <w:tcW w:w="5682" w:type="dxa"/>
          </w:tcPr>
          <w:p w14:paraId="6A88D5BB" w14:textId="77777777" w:rsidR="006152A0" w:rsidRDefault="006152A0" w:rsidP="006152A0">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3131EA01" w14:textId="4B10FEB1" w:rsidR="004E7F8F" w:rsidRDefault="006152A0" w:rsidP="006152A0">
            <w:pPr>
              <w:pStyle w:val="aa"/>
              <w:ind w:leftChars="0" w:left="0"/>
              <w:jc w:val="left"/>
            </w:pPr>
            <w:r w:rsidRPr="008B0C58">
              <w:t xml:space="preserve">The contents </w:t>
            </w:r>
            <w:r>
              <w:t xml:space="preserve">will be </w:t>
            </w:r>
            <w:r w:rsidRPr="008B0C58">
              <w:t>dis</w:t>
            </w:r>
            <w:r>
              <w:t xml:space="preserve">played in the error log of </w:t>
            </w:r>
            <w:r w:rsidRPr="008B0C58">
              <w:t>execution confirmation.</w:t>
            </w:r>
          </w:p>
        </w:tc>
        <w:tc>
          <w:tcPr>
            <w:tcW w:w="698" w:type="dxa"/>
          </w:tcPr>
          <w:p w14:paraId="62EAEEDE" w14:textId="77777777" w:rsidR="004E7F8F" w:rsidRDefault="004E7F8F" w:rsidP="00737E75">
            <w:pPr>
              <w:pStyle w:val="aa"/>
              <w:ind w:leftChars="0" w:left="0"/>
              <w:jc w:val="center"/>
            </w:pPr>
            <w:r>
              <w:rPr>
                <w:rFonts w:hint="eastAsia"/>
              </w:rPr>
              <w:t>〇</w:t>
            </w:r>
          </w:p>
        </w:tc>
        <w:tc>
          <w:tcPr>
            <w:tcW w:w="708" w:type="dxa"/>
          </w:tcPr>
          <w:p w14:paraId="69DAB7ED" w14:textId="77777777" w:rsidR="004E7F8F" w:rsidRDefault="004E7F8F" w:rsidP="00737E75">
            <w:pPr>
              <w:pStyle w:val="aa"/>
              <w:ind w:leftChars="0" w:left="0"/>
              <w:jc w:val="center"/>
            </w:pPr>
            <w:r>
              <w:rPr>
                <w:rFonts w:hint="eastAsia"/>
              </w:rPr>
              <w:t>〇</w:t>
            </w:r>
          </w:p>
        </w:tc>
      </w:tr>
      <w:tr w:rsidR="004E7F8F" w14:paraId="45193884" w14:textId="77777777" w:rsidTr="00737E75">
        <w:tc>
          <w:tcPr>
            <w:tcW w:w="2121" w:type="dxa"/>
          </w:tcPr>
          <w:p w14:paraId="4C70124D" w14:textId="77777777" w:rsidR="004E7F8F" w:rsidRDefault="004E7F8F" w:rsidP="00737E75">
            <w:pPr>
              <w:pStyle w:val="aa"/>
              <w:ind w:leftChars="0" w:left="0"/>
            </w:pPr>
            <w:r>
              <w:rPr>
                <w:rFonts w:hint="eastAsia"/>
              </w:rPr>
              <w:t>e</w:t>
            </w:r>
            <w:r w:rsidRPr="00533EAF">
              <w:t>xec.log</w:t>
            </w:r>
          </w:p>
        </w:tc>
        <w:tc>
          <w:tcPr>
            <w:tcW w:w="5682" w:type="dxa"/>
          </w:tcPr>
          <w:p w14:paraId="027AF9F4" w14:textId="00885921" w:rsidR="004E7F8F" w:rsidRDefault="006152A0" w:rsidP="00FD2584">
            <w:pPr>
              <w:pStyle w:val="aa"/>
              <w:ind w:leftChars="0" w:left="0"/>
              <w:jc w:val="left"/>
            </w:pPr>
            <w:r w:rsidRPr="008B0C58">
              <w:t>A log file that is a partial processing of the execution log output by Ansible-playbbok. Contents displa</w:t>
            </w:r>
            <w:r>
              <w:t>yed in the execution log of</w:t>
            </w:r>
            <w:r w:rsidRPr="008B0C58">
              <w:t xml:space="preserve"> execution confirmation.</w:t>
            </w:r>
          </w:p>
        </w:tc>
        <w:tc>
          <w:tcPr>
            <w:tcW w:w="698" w:type="dxa"/>
          </w:tcPr>
          <w:p w14:paraId="42D3C149" w14:textId="77777777" w:rsidR="004E7F8F" w:rsidRDefault="004E7F8F" w:rsidP="00737E75">
            <w:pPr>
              <w:pStyle w:val="aa"/>
              <w:ind w:leftChars="0" w:left="0"/>
              <w:jc w:val="center"/>
            </w:pPr>
            <w:r>
              <w:rPr>
                <w:rFonts w:hint="eastAsia"/>
              </w:rPr>
              <w:t>〇</w:t>
            </w:r>
          </w:p>
        </w:tc>
        <w:tc>
          <w:tcPr>
            <w:tcW w:w="708" w:type="dxa"/>
          </w:tcPr>
          <w:p w14:paraId="50AAD77A" w14:textId="77777777" w:rsidR="004E7F8F" w:rsidRDefault="004E7F8F" w:rsidP="00737E75">
            <w:pPr>
              <w:pStyle w:val="aa"/>
              <w:ind w:leftChars="0" w:left="0"/>
              <w:jc w:val="center"/>
            </w:pPr>
            <w:r>
              <w:rPr>
                <w:rFonts w:hint="eastAsia"/>
              </w:rPr>
              <w:t>〇</w:t>
            </w:r>
          </w:p>
        </w:tc>
      </w:tr>
      <w:tr w:rsidR="004E7F8F" w14:paraId="3F06C599" w14:textId="77777777" w:rsidTr="00737E75">
        <w:tc>
          <w:tcPr>
            <w:tcW w:w="2121" w:type="dxa"/>
          </w:tcPr>
          <w:p w14:paraId="7399E795" w14:textId="77777777" w:rsidR="004E7F8F" w:rsidRDefault="004E7F8F" w:rsidP="00737E75">
            <w:pPr>
              <w:pStyle w:val="aa"/>
              <w:ind w:leftChars="0" w:left="0"/>
            </w:pPr>
            <w:r w:rsidRPr="00533EAF">
              <w:t>exec.log.org</w:t>
            </w:r>
          </w:p>
        </w:tc>
        <w:tc>
          <w:tcPr>
            <w:tcW w:w="5682" w:type="dxa"/>
          </w:tcPr>
          <w:p w14:paraId="725631D7" w14:textId="77777777" w:rsidR="004E7F8F" w:rsidRDefault="004E7F8F" w:rsidP="00FD2584">
            <w:pPr>
              <w:pStyle w:val="aa"/>
              <w:ind w:leftChars="0" w:left="0"/>
              <w:jc w:val="left"/>
            </w:pPr>
            <w:r w:rsidRPr="00194296">
              <w:t>Execution log output by ansible-playbook</w:t>
            </w:r>
          </w:p>
        </w:tc>
        <w:tc>
          <w:tcPr>
            <w:tcW w:w="698" w:type="dxa"/>
          </w:tcPr>
          <w:p w14:paraId="6FC308E7" w14:textId="77777777" w:rsidR="004E7F8F" w:rsidRDefault="004E7F8F" w:rsidP="00737E75">
            <w:pPr>
              <w:pStyle w:val="aa"/>
              <w:ind w:leftChars="0" w:left="0"/>
              <w:jc w:val="center"/>
            </w:pPr>
            <w:r>
              <w:rPr>
                <w:rFonts w:hint="eastAsia"/>
              </w:rPr>
              <w:t>〇</w:t>
            </w:r>
          </w:p>
        </w:tc>
        <w:tc>
          <w:tcPr>
            <w:tcW w:w="708" w:type="dxa"/>
          </w:tcPr>
          <w:p w14:paraId="2839733D" w14:textId="77777777" w:rsidR="004E7F8F" w:rsidRDefault="004E7F8F" w:rsidP="00737E75">
            <w:pPr>
              <w:pStyle w:val="aa"/>
              <w:ind w:leftChars="0" w:left="0"/>
              <w:jc w:val="center"/>
            </w:pPr>
            <w:r>
              <w:rPr>
                <w:rFonts w:hint="eastAsia"/>
              </w:rPr>
              <w:t>〇</w:t>
            </w:r>
          </w:p>
        </w:tc>
      </w:tr>
      <w:tr w:rsidR="004E7F8F" w14:paraId="7A4E1E16" w14:textId="77777777" w:rsidTr="00737E75">
        <w:tc>
          <w:tcPr>
            <w:tcW w:w="2121" w:type="dxa"/>
          </w:tcPr>
          <w:p w14:paraId="01D761A4" w14:textId="6996DACD"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C98900"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54999639"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2324F5A8" w14:textId="77777777" w:rsidR="004E7F8F" w:rsidRPr="00097B90" w:rsidRDefault="004E7F8F"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5BF0E58D" w14:textId="2AD8792B" w:rsidR="004E7F8F"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43A342EA" w14:textId="77777777" w:rsidR="004E7F8F" w:rsidRDefault="004E7F8F" w:rsidP="00737E75">
            <w:pPr>
              <w:pStyle w:val="aa"/>
              <w:ind w:leftChars="0" w:left="0"/>
              <w:jc w:val="center"/>
            </w:pPr>
          </w:p>
        </w:tc>
        <w:tc>
          <w:tcPr>
            <w:tcW w:w="708" w:type="dxa"/>
          </w:tcPr>
          <w:p w14:paraId="694AEC0A" w14:textId="77777777" w:rsidR="004E7F8F" w:rsidRDefault="004E7F8F" w:rsidP="00737E75">
            <w:pPr>
              <w:pStyle w:val="aa"/>
              <w:ind w:leftChars="0" w:left="0"/>
              <w:jc w:val="center"/>
            </w:pPr>
            <w:r>
              <w:rPr>
                <w:rFonts w:hint="eastAsia"/>
              </w:rPr>
              <w:t>〇</w:t>
            </w:r>
          </w:p>
        </w:tc>
      </w:tr>
      <w:tr w:rsidR="004E7F8F" w14:paraId="49E51078" w14:textId="77777777" w:rsidTr="00737E75">
        <w:tc>
          <w:tcPr>
            <w:tcW w:w="2121" w:type="dxa"/>
          </w:tcPr>
          <w:p w14:paraId="21E525C2" w14:textId="77777777" w:rsidR="004E7F8F" w:rsidRDefault="004E7F8F" w:rsidP="00737E75">
            <w:pPr>
              <w:pStyle w:val="aa"/>
              <w:ind w:leftChars="0" w:left="0"/>
            </w:pPr>
            <w:r w:rsidRPr="00533EAF">
              <w:t>forced.txt</w:t>
            </w:r>
          </w:p>
        </w:tc>
        <w:tc>
          <w:tcPr>
            <w:tcW w:w="5682" w:type="dxa"/>
          </w:tcPr>
          <w:p w14:paraId="6EE64F60" w14:textId="0ACA51A7" w:rsidR="004E7F8F" w:rsidRDefault="001F1981" w:rsidP="00FD2584">
            <w:pPr>
              <w:pStyle w:val="aa"/>
              <w:ind w:leftChars="0" w:left="0"/>
              <w:jc w:val="left"/>
            </w:pPr>
            <w:r w:rsidRPr="001F1981">
              <w:t>Record file in case of emergency stop</w:t>
            </w:r>
            <w:r>
              <w:t>.</w:t>
            </w:r>
          </w:p>
        </w:tc>
        <w:tc>
          <w:tcPr>
            <w:tcW w:w="698" w:type="dxa"/>
          </w:tcPr>
          <w:p w14:paraId="14801628" w14:textId="77777777" w:rsidR="004E7F8F" w:rsidRDefault="004E7F8F" w:rsidP="00737E75">
            <w:pPr>
              <w:pStyle w:val="aa"/>
              <w:ind w:leftChars="0" w:left="0"/>
              <w:jc w:val="center"/>
            </w:pPr>
            <w:r>
              <w:rPr>
                <w:rFonts w:hint="eastAsia"/>
              </w:rPr>
              <w:t>〇</w:t>
            </w:r>
          </w:p>
        </w:tc>
        <w:tc>
          <w:tcPr>
            <w:tcW w:w="708" w:type="dxa"/>
          </w:tcPr>
          <w:p w14:paraId="10DEAED0" w14:textId="77777777" w:rsidR="004E7F8F" w:rsidRDefault="004E7F8F" w:rsidP="00737E75">
            <w:pPr>
              <w:pStyle w:val="aa"/>
              <w:ind w:leftChars="0" w:left="0"/>
              <w:jc w:val="center"/>
            </w:pPr>
          </w:p>
        </w:tc>
      </w:tr>
      <w:tr w:rsidR="004E7F8F" w14:paraId="1851D5F9" w14:textId="77777777" w:rsidTr="00737E75">
        <w:tc>
          <w:tcPr>
            <w:tcW w:w="2121" w:type="dxa"/>
          </w:tcPr>
          <w:p w14:paraId="73B59A31" w14:textId="77777777" w:rsidR="004E7F8F" w:rsidRDefault="004E7F8F" w:rsidP="00737E75">
            <w:pPr>
              <w:pStyle w:val="aa"/>
              <w:ind w:leftChars="0" w:left="0"/>
            </w:pPr>
            <w:r w:rsidRPr="00D80D34">
              <w:t>user_files</w:t>
            </w:r>
          </w:p>
        </w:tc>
        <w:tc>
          <w:tcPr>
            <w:tcW w:w="5682" w:type="dxa"/>
          </w:tcPr>
          <w:p w14:paraId="18E93866" w14:textId="14D2C092" w:rsidR="004E7F8F"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4625586D" w14:textId="77777777" w:rsidR="004E7F8F" w:rsidRDefault="004E7F8F" w:rsidP="00737E75">
            <w:pPr>
              <w:pStyle w:val="aa"/>
              <w:ind w:leftChars="0" w:left="0"/>
              <w:jc w:val="center"/>
            </w:pPr>
            <w:r>
              <w:rPr>
                <w:rFonts w:hint="eastAsia"/>
              </w:rPr>
              <w:t>〇</w:t>
            </w:r>
          </w:p>
        </w:tc>
        <w:tc>
          <w:tcPr>
            <w:tcW w:w="708" w:type="dxa"/>
          </w:tcPr>
          <w:p w14:paraId="21BE305B" w14:textId="77777777" w:rsidR="004E7F8F" w:rsidRDefault="004E7F8F" w:rsidP="00737E75">
            <w:pPr>
              <w:pStyle w:val="aa"/>
              <w:ind w:leftChars="0" w:left="0"/>
              <w:jc w:val="center"/>
            </w:pPr>
            <w:r>
              <w:rPr>
                <w:rFonts w:hint="eastAsia"/>
              </w:rPr>
              <w:t>〇</w:t>
            </w:r>
          </w:p>
        </w:tc>
      </w:tr>
    </w:tbl>
    <w:p w14:paraId="44B36625" w14:textId="0661A9A0" w:rsidR="004E7F8F" w:rsidRDefault="004E7F8F" w:rsidP="00C73DBB">
      <w:pPr>
        <w:pStyle w:val="aa"/>
        <w:ind w:leftChars="0" w:left="1588"/>
      </w:pPr>
    </w:p>
    <w:p w14:paraId="6BB50A48" w14:textId="7CFF880D" w:rsidR="00B53BF4" w:rsidRDefault="00B53BF4" w:rsidP="00C73DBB">
      <w:pPr>
        <w:pStyle w:val="aa"/>
        <w:ind w:leftChars="0" w:left="1588"/>
      </w:pPr>
    </w:p>
    <w:p w14:paraId="721363FD" w14:textId="00CE4593" w:rsidR="00B53BF4" w:rsidRDefault="00B53BF4" w:rsidP="00C73DBB">
      <w:pPr>
        <w:pStyle w:val="aa"/>
        <w:ind w:leftChars="0" w:left="1588"/>
      </w:pPr>
    </w:p>
    <w:p w14:paraId="044FB6D4" w14:textId="00ED78D0" w:rsidR="00B53BF4" w:rsidRDefault="00B53BF4" w:rsidP="00C73DBB">
      <w:pPr>
        <w:pStyle w:val="aa"/>
        <w:ind w:leftChars="0" w:left="1588"/>
      </w:pPr>
    </w:p>
    <w:p w14:paraId="31406714" w14:textId="66DA7557" w:rsidR="00B53BF4" w:rsidRDefault="00B53BF4" w:rsidP="00C73DBB">
      <w:pPr>
        <w:pStyle w:val="aa"/>
        <w:ind w:leftChars="0" w:left="1588"/>
      </w:pPr>
    </w:p>
    <w:p w14:paraId="65D46C29" w14:textId="1E1B2C10" w:rsidR="00B53BF4" w:rsidRDefault="00B53BF4" w:rsidP="00C73DBB">
      <w:pPr>
        <w:pStyle w:val="aa"/>
        <w:ind w:leftChars="0" w:left="1588"/>
      </w:pPr>
    </w:p>
    <w:p w14:paraId="13761FDB" w14:textId="52808101" w:rsidR="00B53BF4" w:rsidRDefault="00B53BF4" w:rsidP="00C73DBB">
      <w:pPr>
        <w:pStyle w:val="aa"/>
        <w:ind w:leftChars="0" w:left="1588"/>
      </w:pPr>
    </w:p>
    <w:p w14:paraId="26E1D962" w14:textId="442A90B3" w:rsidR="00B53BF4" w:rsidRDefault="00B53BF4" w:rsidP="00C73DBB">
      <w:pPr>
        <w:pStyle w:val="aa"/>
        <w:ind w:leftChars="0" w:left="1588"/>
      </w:pPr>
    </w:p>
    <w:p w14:paraId="2FFDEDE2" w14:textId="5FE5C95D" w:rsidR="00B53BF4" w:rsidRDefault="00B53BF4" w:rsidP="00C73DBB">
      <w:pPr>
        <w:pStyle w:val="aa"/>
        <w:ind w:leftChars="0" w:left="1588"/>
      </w:pPr>
    </w:p>
    <w:p w14:paraId="0D6ADF56" w14:textId="057505E8" w:rsidR="00B53BF4" w:rsidRDefault="00B53BF4" w:rsidP="00C73DBB">
      <w:pPr>
        <w:pStyle w:val="aa"/>
        <w:ind w:leftChars="0" w:left="1588"/>
      </w:pPr>
    </w:p>
    <w:p w14:paraId="757051F8" w14:textId="5315C923" w:rsidR="00B53BF4" w:rsidRDefault="00B53BF4" w:rsidP="00C73DBB">
      <w:pPr>
        <w:pStyle w:val="aa"/>
        <w:ind w:leftChars="0" w:left="1588"/>
      </w:pPr>
    </w:p>
    <w:p w14:paraId="05D22CD8" w14:textId="4B6E506E" w:rsidR="00B53BF4" w:rsidRDefault="00B53BF4" w:rsidP="00C73DBB">
      <w:pPr>
        <w:pStyle w:val="aa"/>
        <w:ind w:leftChars="0" w:left="1588"/>
      </w:pPr>
    </w:p>
    <w:p w14:paraId="62105C5B" w14:textId="0161E6B0" w:rsidR="00B53BF4" w:rsidRDefault="00B53BF4" w:rsidP="00C73DBB">
      <w:pPr>
        <w:pStyle w:val="aa"/>
        <w:ind w:leftChars="0" w:left="1588"/>
      </w:pPr>
    </w:p>
    <w:p w14:paraId="23DB8D42" w14:textId="3E9D41E5" w:rsidR="00B53BF4" w:rsidRDefault="00B53BF4" w:rsidP="00C73DBB">
      <w:pPr>
        <w:pStyle w:val="aa"/>
        <w:ind w:leftChars="0" w:left="1588"/>
      </w:pPr>
    </w:p>
    <w:p w14:paraId="31F5CB07" w14:textId="39131E73" w:rsidR="00B53BF4" w:rsidRDefault="00B53BF4" w:rsidP="00C73DBB">
      <w:pPr>
        <w:pStyle w:val="aa"/>
        <w:ind w:leftChars="0" w:left="1588"/>
      </w:pPr>
    </w:p>
    <w:p w14:paraId="2D83EAD5" w14:textId="64CD4597" w:rsidR="00B53BF4" w:rsidRDefault="00B53BF4" w:rsidP="00C73DBB">
      <w:pPr>
        <w:pStyle w:val="aa"/>
        <w:ind w:leftChars="0" w:left="1588"/>
      </w:pPr>
    </w:p>
    <w:p w14:paraId="2CD5A88B" w14:textId="60652127" w:rsidR="00B53BF4" w:rsidRDefault="00B53BF4" w:rsidP="00F571C2"/>
    <w:p w14:paraId="325B2B11" w14:textId="32469CDA" w:rsidR="00B53BF4" w:rsidRPr="00AB49DD" w:rsidRDefault="00B53BF4" w:rsidP="00B53BF4">
      <w:pPr>
        <w:pStyle w:val="20"/>
        <w:spacing w:line="240" w:lineRule="auto"/>
        <w:ind w:left="681" w:hanging="539"/>
        <w:jc w:val="left"/>
      </w:pPr>
      <w:bookmarkStart w:id="288" w:name="_Toc105605752"/>
      <w:r>
        <w:rPr>
          <w:rFonts w:hint="eastAsia"/>
        </w:rPr>
        <w:lastRenderedPageBreak/>
        <w:t>Option Parameter list</w:t>
      </w:r>
      <w:bookmarkEnd w:id="288"/>
    </w:p>
    <w:p w14:paraId="445EAAA4"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szCs w:val="21"/>
        </w:rPr>
        <w:t>The following section explains the option parameters for the Interface information and the Movement list.</w:t>
      </w:r>
    </w:p>
    <w:p w14:paraId="7EC53EC6"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szCs w:val="21"/>
        </w:rPr>
        <w:t xml:space="preserve">In ITA, the ansible-playbook option parameters are configured in the following order. </w:t>
      </w:r>
    </w:p>
    <w:p w14:paraId="70063307"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szCs w:val="21"/>
        </w:rPr>
        <w:t>If multiple parameters that only allow a single values are defined, the parameters in the Movement list=&gt;optional parameters will be activate.</w:t>
      </w:r>
    </w:p>
    <w:p w14:paraId="38E0928C" w14:textId="77777777" w:rsidR="00F571C2" w:rsidRPr="00F571C2" w:rsidRDefault="00F571C2" w:rsidP="00F571C2">
      <w:pPr>
        <w:jc w:val="left"/>
        <w:rPr>
          <w:rFonts w:asciiTheme="majorHAnsi" w:eastAsia="ＭＳ ゴシック" w:hAnsiTheme="majorHAnsi" w:cstheme="majorHAnsi"/>
          <w:szCs w:val="21"/>
        </w:rPr>
      </w:pPr>
    </w:p>
    <w:p w14:paraId="1A62DA35"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hint="eastAsia"/>
          <w:szCs w:val="21"/>
        </w:rPr>
        <w:t>・</w:t>
      </w:r>
      <w:r w:rsidRPr="00F571C2">
        <w:rPr>
          <w:rFonts w:asciiTheme="majorHAnsi" w:eastAsia="ＭＳ ゴシック" w:hAnsiTheme="majorHAnsi" w:cstheme="majorHAnsi" w:hint="eastAsia"/>
          <w:szCs w:val="21"/>
        </w:rPr>
        <w:t>Ansible common=&gt; Interface information=&gt; Option parameter</w:t>
      </w:r>
    </w:p>
    <w:p w14:paraId="70F94875" w14:textId="79CD2F74" w:rsidR="00B53BF4"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hint="eastAsia"/>
          <w:szCs w:val="21"/>
        </w:rPr>
        <w:t>・</w:t>
      </w:r>
      <w:r w:rsidRPr="00F571C2">
        <w:rPr>
          <w:rFonts w:asciiTheme="majorHAnsi" w:eastAsia="ＭＳ ゴシック" w:hAnsiTheme="majorHAnsi" w:cstheme="majorHAnsi" w:hint="eastAsia"/>
          <w:szCs w:val="21"/>
        </w:rPr>
        <w:t>Movement list=&gt; Option parameter</w:t>
      </w:r>
    </w:p>
    <w:p w14:paraId="4FA260A9" w14:textId="77777777" w:rsidR="00505CCB" w:rsidRPr="00B53BF4" w:rsidRDefault="00505CCB" w:rsidP="00F571C2">
      <w:pPr>
        <w:jc w:val="left"/>
        <w:rPr>
          <w:rFonts w:asciiTheme="majorHAnsi" w:eastAsia="ＭＳ ゴシック" w:hAnsiTheme="majorHAnsi" w:cstheme="majorHAnsi"/>
          <w:szCs w:val="21"/>
        </w:rPr>
      </w:pPr>
    </w:p>
    <w:p w14:paraId="265D9CB4" w14:textId="0AE7B0A3" w:rsidR="00B53BF4" w:rsidRPr="00B53BF4" w:rsidRDefault="00505CCB" w:rsidP="00B53BF4">
      <w:pPr>
        <w:ind w:left="420" w:hangingChars="200" w:hanging="420"/>
        <w:rPr>
          <w:rFonts w:asciiTheme="majorHAnsi" w:hAnsiTheme="majorHAnsi" w:cstheme="majorHAnsi"/>
          <w:szCs w:val="21"/>
        </w:rPr>
      </w:pPr>
      <w:r>
        <w:rPr>
          <w:rFonts w:asciiTheme="majorHAnsi" w:hAnsiTheme="majorHAnsi" w:cstheme="majorHAnsi" w:hint="eastAsia"/>
          <w:szCs w:val="21"/>
        </w:rPr>
        <w:t>F</w:t>
      </w:r>
      <w:r>
        <w:rPr>
          <w:rFonts w:asciiTheme="majorHAnsi" w:hAnsiTheme="majorHAnsi" w:cstheme="majorHAnsi"/>
          <w:szCs w:val="21"/>
        </w:rPr>
        <w:t>or Ansible Core</w:t>
      </w:r>
      <w:del w:id="289" w:author="作成者">
        <w:r w:rsidR="00B53BF4" w:rsidRPr="00B53BF4">
          <w:rPr>
            <w:rFonts w:asciiTheme="majorHAnsi" w:hAnsiTheme="majorHAnsi" w:cstheme="majorHAnsi"/>
            <w:szCs w:val="21"/>
          </w:rPr>
          <w:delText>Engine</w:delText>
        </w:r>
      </w:del>
    </w:p>
    <w:p w14:paraId="705163F4" w14:textId="77777777" w:rsidR="00B53BF4" w:rsidRPr="00B53BF4" w:rsidRDefault="00B53BF4" w:rsidP="00B53BF4">
      <w:pPr>
        <w:ind w:left="420" w:hangingChars="200" w:hanging="420"/>
        <w:rPr>
          <w:rFonts w:asciiTheme="majorHAnsi" w:hAnsiTheme="majorHAnsi" w:cstheme="majorHAnsi"/>
          <w:szCs w:val="21"/>
        </w:rPr>
      </w:pPr>
    </w:p>
    <w:p w14:paraId="7D747B2D" w14:textId="55A65B20" w:rsidR="00B53BF4" w:rsidRPr="00B53BF4" w:rsidRDefault="00505CCB" w:rsidP="00B53BF4">
      <w:pPr>
        <w:ind w:leftChars="171" w:left="359" w:firstLineChars="36" w:firstLine="76"/>
        <w:rPr>
          <w:rFonts w:asciiTheme="majorHAnsi" w:hAnsiTheme="majorHAnsi" w:cstheme="majorHAnsi"/>
          <w:szCs w:val="21"/>
        </w:rPr>
      </w:pPr>
      <w:r>
        <w:rPr>
          <w:rFonts w:asciiTheme="majorHAnsi" w:eastAsia="ＭＳ ゴシック" w:hAnsiTheme="majorHAnsi" w:cstheme="majorHAnsi" w:hint="eastAsia"/>
          <w:szCs w:val="21"/>
        </w:rPr>
        <w:t>I</w:t>
      </w:r>
      <w:r>
        <w:rPr>
          <w:rFonts w:asciiTheme="majorHAnsi" w:eastAsia="ＭＳ ゴシック" w:hAnsiTheme="majorHAnsi" w:cstheme="majorHAnsi"/>
          <w:szCs w:val="21"/>
        </w:rPr>
        <w:t>f the Ansible Core is set as the Execution engine, input the ansible-playbook command’s option parameter.</w:t>
      </w:r>
      <w:r w:rsidRPr="00B53BF4">
        <w:rPr>
          <w:rFonts w:asciiTheme="majorHAnsi" w:hAnsiTheme="majorHAnsi" w:cstheme="majorHAnsi"/>
          <w:szCs w:val="21"/>
        </w:rPr>
        <w:t xml:space="preserve"> </w:t>
      </w:r>
    </w:p>
    <w:p w14:paraId="78A67125" w14:textId="01780003" w:rsidR="00B53BF4" w:rsidRPr="00B53BF4" w:rsidRDefault="00505CCB" w:rsidP="00505CCB">
      <w:pPr>
        <w:ind w:leftChars="269" w:left="672" w:hangingChars="51" w:hanging="107"/>
        <w:rPr>
          <w:rFonts w:asciiTheme="majorHAnsi" w:hAnsiTheme="majorHAnsi" w:cstheme="majorHAnsi"/>
          <w:szCs w:val="21"/>
        </w:rPr>
      </w:pPr>
      <w:r>
        <w:rPr>
          <w:rFonts w:asciiTheme="majorHAnsi" w:hAnsiTheme="majorHAnsi" w:cstheme="majorHAnsi"/>
          <w:szCs w:val="21"/>
        </w:rPr>
        <w:t xml:space="preserve">For more information regarding the </w:t>
      </w:r>
      <w:r w:rsidR="00B53BF4" w:rsidRPr="00B53BF4">
        <w:rPr>
          <w:rFonts w:asciiTheme="majorHAnsi" w:hAnsiTheme="majorHAnsi" w:cstheme="majorHAnsi"/>
          <w:szCs w:val="21"/>
        </w:rPr>
        <w:t>ansible-playbook</w:t>
      </w:r>
      <w:r>
        <w:rPr>
          <w:rFonts w:asciiTheme="majorHAnsi" w:hAnsiTheme="majorHAnsi" w:cstheme="majorHAnsi"/>
          <w:szCs w:val="21"/>
        </w:rPr>
        <w:t xml:space="preserve"> commands’ option parameter, please run thecommands below and see the help information displayed.</w:t>
      </w:r>
      <w:r w:rsidRPr="00B53BF4">
        <w:rPr>
          <w:rFonts w:asciiTheme="majorHAnsi" w:hAnsiTheme="majorHAnsi" w:cstheme="majorHAnsi"/>
          <w:szCs w:val="21"/>
        </w:rPr>
        <w:t xml:space="preserve"> </w:t>
      </w:r>
    </w:p>
    <w:p w14:paraId="244F85C4" w14:textId="77777777" w:rsidR="00B53BF4" w:rsidRPr="00B53BF4" w:rsidRDefault="00B53BF4" w:rsidP="00B53BF4">
      <w:pPr>
        <w:ind w:leftChars="269" w:left="567" w:hangingChars="1" w:hanging="2"/>
        <w:rPr>
          <w:rFonts w:asciiTheme="majorHAnsi" w:hAnsiTheme="majorHAnsi" w:cstheme="majorHAnsi"/>
          <w:szCs w:val="21"/>
        </w:rPr>
      </w:pPr>
      <w:r w:rsidRPr="00B53BF4">
        <w:rPr>
          <w:rFonts w:asciiTheme="majorHAnsi" w:hAnsiTheme="majorHAnsi" w:cstheme="majorHAnsi"/>
          <w:szCs w:val="21"/>
        </w:rPr>
        <w:t>「</w:t>
      </w:r>
      <w:r w:rsidRPr="00B53BF4">
        <w:rPr>
          <w:rFonts w:asciiTheme="majorHAnsi" w:hAnsiTheme="majorHAnsi" w:cstheme="majorHAnsi"/>
          <w:szCs w:val="21"/>
        </w:rPr>
        <w:t xml:space="preserve"> ansible-playbook –h </w:t>
      </w:r>
      <w:r w:rsidRPr="00B53BF4">
        <w:rPr>
          <w:rFonts w:asciiTheme="majorHAnsi" w:hAnsiTheme="majorHAnsi" w:cstheme="majorHAnsi"/>
          <w:szCs w:val="21"/>
        </w:rPr>
        <w:t>」</w:t>
      </w:r>
    </w:p>
    <w:p w14:paraId="19CB6448" w14:textId="77777777" w:rsidR="00B53BF4" w:rsidRPr="00B53BF4" w:rsidRDefault="00B53BF4" w:rsidP="00B53BF4">
      <w:pPr>
        <w:ind w:leftChars="269" w:left="567" w:hangingChars="1" w:hanging="2"/>
        <w:rPr>
          <w:rFonts w:asciiTheme="majorHAnsi" w:hAnsiTheme="majorHAnsi" w:cstheme="majorHAnsi"/>
          <w:szCs w:val="21"/>
        </w:rPr>
      </w:pPr>
    </w:p>
    <w:p w14:paraId="2AD2DADA" w14:textId="370E6B0B" w:rsidR="00B53BF4" w:rsidRPr="00B53BF4" w:rsidRDefault="00505CCB" w:rsidP="00B53BF4">
      <w:pPr>
        <w:rPr>
          <w:rFonts w:asciiTheme="majorHAnsi" w:hAnsiTheme="majorHAnsi" w:cstheme="majorHAnsi"/>
          <w:szCs w:val="21"/>
        </w:rPr>
      </w:pPr>
      <w:r>
        <w:rPr>
          <w:rFonts w:asciiTheme="majorHAnsi" w:hAnsiTheme="majorHAnsi" w:cstheme="majorHAnsi"/>
          <w:szCs w:val="21"/>
        </w:rPr>
        <w:t>For execution engines other than Ansible Core</w:t>
      </w:r>
    </w:p>
    <w:p w14:paraId="7622959D" w14:textId="77777777" w:rsidR="00B53BF4" w:rsidRPr="00B53BF4" w:rsidRDefault="00B53BF4" w:rsidP="00B53BF4">
      <w:pPr>
        <w:jc w:val="left"/>
        <w:rPr>
          <w:rFonts w:asciiTheme="majorHAnsi" w:hAnsiTheme="majorHAnsi" w:cstheme="majorHAnsi"/>
          <w:szCs w:val="21"/>
        </w:rPr>
      </w:pPr>
    </w:p>
    <w:p w14:paraId="27D29F9F" w14:textId="61F3CD00" w:rsidR="00B53BF4" w:rsidRPr="00B53BF4" w:rsidRDefault="00505CCB" w:rsidP="00B53BF4">
      <w:pPr>
        <w:ind w:firstLineChars="250" w:firstLine="525"/>
        <w:jc w:val="left"/>
        <w:rPr>
          <w:rFonts w:asciiTheme="majorHAnsi" w:hAnsiTheme="majorHAnsi" w:cstheme="majorHAnsi"/>
          <w:szCs w:val="21"/>
        </w:rPr>
      </w:pPr>
      <w:r>
        <w:rPr>
          <w:rFonts w:asciiTheme="majorHAnsi" w:hAnsiTheme="majorHAnsi" w:cstheme="majorHAnsi" w:hint="eastAsia"/>
          <w:szCs w:val="21"/>
        </w:rPr>
        <w:t>T</w:t>
      </w:r>
      <w:r>
        <w:rPr>
          <w:rFonts w:asciiTheme="majorHAnsi" w:hAnsiTheme="majorHAnsi" w:cstheme="majorHAnsi"/>
          <w:szCs w:val="21"/>
        </w:rPr>
        <w:t>he following table displays the specifyable option parameters for execution engines other than Ansible Core.</w:t>
      </w:r>
      <w:r w:rsidRPr="00B53BF4">
        <w:rPr>
          <w:rFonts w:asciiTheme="majorHAnsi" w:hAnsiTheme="majorHAnsi" w:cstheme="majorHAnsi"/>
          <w:szCs w:val="21"/>
        </w:rPr>
        <w:t xml:space="preserve"> </w:t>
      </w:r>
    </w:p>
    <w:p w14:paraId="56426CB4" w14:textId="77777777" w:rsidR="00B53BF4" w:rsidRPr="00B53BF4" w:rsidRDefault="00B53BF4" w:rsidP="00B53BF4">
      <w:pPr>
        <w:ind w:firstLineChars="200" w:firstLine="420"/>
        <w:rPr>
          <w:rFonts w:asciiTheme="majorHAnsi" w:hAnsiTheme="majorHAnsi" w:cstheme="majorHAnsi"/>
          <w:szCs w:val="21"/>
        </w:rPr>
      </w:pPr>
      <w:r w:rsidRPr="00B53BF4">
        <w:rPr>
          <w:rFonts w:asciiTheme="majorHAnsi" w:hAnsiTheme="majorHAnsi" w:cstheme="majorHAnsi"/>
          <w:szCs w:val="21"/>
        </w:rPr>
        <w:t xml:space="preserve"> </w:t>
      </w:r>
    </w:p>
    <w:p w14:paraId="4D511C57" w14:textId="0D09D102" w:rsidR="00B53BF4" w:rsidRPr="00B53BF4" w:rsidRDefault="00F571C2" w:rsidP="00B53BF4">
      <w:pPr>
        <w:jc w:val="center"/>
        <w:rPr>
          <w:rFonts w:asciiTheme="majorHAnsi" w:hAnsiTheme="majorHAnsi" w:cstheme="majorHAnsi"/>
          <w:szCs w:val="21"/>
        </w:rPr>
      </w:pPr>
      <w:r>
        <w:rPr>
          <w:rFonts w:asciiTheme="majorHAnsi" w:hAnsiTheme="majorHAnsi" w:cstheme="majorHAnsi" w:hint="eastAsia"/>
          <w:szCs w:val="21"/>
        </w:rPr>
        <w:t xml:space="preserve">Table </w:t>
      </w:r>
      <w:r w:rsidR="00B53BF4" w:rsidRPr="00B53BF4">
        <w:rPr>
          <w:rFonts w:asciiTheme="majorHAnsi" w:hAnsiTheme="majorHAnsi" w:cstheme="majorHAnsi"/>
          <w:szCs w:val="21"/>
        </w:rPr>
        <w:t xml:space="preserve">8.3.1 </w:t>
      </w:r>
      <w:r w:rsidR="00505CCB">
        <w:rPr>
          <w:rFonts w:asciiTheme="majorHAnsi" w:hAnsiTheme="majorHAnsi" w:cstheme="majorHAnsi"/>
          <w:szCs w:val="21"/>
        </w:rPr>
        <w:t xml:space="preserve">List of specifyable option parameters for execution engines other than </w:t>
      </w:r>
      <w:r w:rsidR="00B53BF4" w:rsidRPr="00B53BF4">
        <w:rPr>
          <w:rFonts w:asciiTheme="majorHAnsi" w:hAnsiTheme="majorHAnsi" w:cstheme="majorHAnsi"/>
          <w:szCs w:val="21"/>
        </w:rPr>
        <w:t xml:space="preserve">Ansible </w:t>
      </w:r>
      <w:del w:id="290" w:author="作成者">
        <w:r w:rsidR="00B53BF4" w:rsidRPr="00B53BF4">
          <w:rPr>
            <w:rFonts w:asciiTheme="majorHAnsi" w:hAnsiTheme="majorHAnsi" w:cstheme="majorHAnsi"/>
            <w:szCs w:val="21"/>
          </w:rPr>
          <w:delText>Tower</w:delText>
        </w:r>
      </w:del>
      <w:ins w:id="291" w:author="作成者">
        <w:r w:rsidR="00B53BF4" w:rsidRPr="00B53BF4">
          <w:rPr>
            <w:rFonts w:asciiTheme="majorHAnsi" w:hAnsiTheme="majorHAnsi" w:cstheme="majorHAnsi"/>
            <w:szCs w:val="21"/>
          </w:rPr>
          <w:t>Core</w:t>
        </w:r>
      </w:ins>
    </w:p>
    <w:tbl>
      <w:tblPr>
        <w:tblStyle w:val="ac"/>
        <w:tblW w:w="9639" w:type="dxa"/>
        <w:tblInd w:w="-5" w:type="dxa"/>
        <w:tblLayout w:type="fixed"/>
        <w:tblLook w:val="04A0" w:firstRow="1" w:lastRow="0" w:firstColumn="1" w:lastColumn="0" w:noHBand="0" w:noVBand="1"/>
      </w:tblPr>
      <w:tblGrid>
        <w:gridCol w:w="1985"/>
        <w:gridCol w:w="2693"/>
        <w:gridCol w:w="1985"/>
        <w:gridCol w:w="2976"/>
      </w:tblGrid>
      <w:tr w:rsidR="00B53BF4" w:rsidRPr="00B53BF4" w14:paraId="4B981F41" w14:textId="77777777" w:rsidTr="00F571C2">
        <w:trPr>
          <w:tblHeader/>
        </w:trPr>
        <w:tc>
          <w:tcPr>
            <w:tcW w:w="1985" w:type="dxa"/>
            <w:shd w:val="clear" w:color="auto" w:fill="003C8A" w:themeFill="accent6" w:themeFillTint="E6"/>
          </w:tcPr>
          <w:p w14:paraId="3BB92579" w14:textId="5B425E22" w:rsidR="00B53BF4" w:rsidRPr="00B53BF4" w:rsidRDefault="00F571C2" w:rsidP="00F571C2">
            <w:pPr>
              <w:pStyle w:val="aa"/>
              <w:ind w:leftChars="0" w:left="0"/>
              <w:jc w:val="center"/>
              <w:rPr>
                <w:rFonts w:asciiTheme="majorHAnsi" w:hAnsiTheme="majorHAnsi" w:cstheme="majorHAnsi"/>
                <w:sz w:val="20"/>
                <w:szCs w:val="20"/>
              </w:rPr>
            </w:pPr>
            <w:r>
              <w:rPr>
                <w:rFonts w:asciiTheme="majorHAnsi" w:hAnsiTheme="majorHAnsi" w:cstheme="majorHAnsi" w:hint="eastAsia"/>
                <w:sz w:val="20"/>
                <w:szCs w:val="20"/>
              </w:rPr>
              <w:t>Option Parameter</w:t>
            </w:r>
          </w:p>
        </w:tc>
        <w:tc>
          <w:tcPr>
            <w:tcW w:w="2693" w:type="dxa"/>
            <w:shd w:val="clear" w:color="auto" w:fill="003C8A" w:themeFill="accent6" w:themeFillTint="E6"/>
          </w:tcPr>
          <w:p w14:paraId="48DF7410" w14:textId="5181E39B" w:rsidR="00B53BF4" w:rsidRPr="00B53BF4" w:rsidRDefault="00F571C2" w:rsidP="00F571C2">
            <w:pPr>
              <w:pStyle w:val="aa"/>
              <w:ind w:leftChars="0" w:left="0"/>
              <w:jc w:val="center"/>
              <w:rPr>
                <w:rFonts w:asciiTheme="majorHAnsi" w:hAnsiTheme="majorHAnsi" w:cstheme="majorHAnsi"/>
                <w:szCs w:val="21"/>
              </w:rPr>
            </w:pPr>
            <w:r>
              <w:rPr>
                <w:rFonts w:asciiTheme="majorHAnsi" w:hAnsiTheme="majorHAnsi" w:cstheme="majorHAnsi" w:hint="eastAsia"/>
                <w:b/>
                <w:szCs w:val="21"/>
              </w:rPr>
              <w:t>Specification method</w:t>
            </w:r>
          </w:p>
        </w:tc>
        <w:tc>
          <w:tcPr>
            <w:tcW w:w="1985" w:type="dxa"/>
            <w:shd w:val="clear" w:color="auto" w:fill="003C8A" w:themeFill="accent6" w:themeFillTint="E6"/>
          </w:tcPr>
          <w:p w14:paraId="3F74733D" w14:textId="329B5587" w:rsidR="00B53BF4" w:rsidRPr="00B53BF4" w:rsidRDefault="00B53BF4" w:rsidP="00F571C2">
            <w:pPr>
              <w:pStyle w:val="aa"/>
              <w:ind w:leftChars="0" w:left="0"/>
              <w:jc w:val="center"/>
              <w:rPr>
                <w:rFonts w:asciiTheme="majorHAnsi" w:hAnsiTheme="majorHAnsi" w:cstheme="majorHAnsi"/>
                <w:b/>
                <w:sz w:val="18"/>
                <w:szCs w:val="18"/>
              </w:rPr>
            </w:pPr>
            <w:r w:rsidRPr="00B53BF4">
              <w:rPr>
                <w:rFonts w:asciiTheme="majorHAnsi" w:hAnsiTheme="majorHAnsi" w:cstheme="majorHAnsi"/>
                <w:b/>
                <w:sz w:val="18"/>
                <w:szCs w:val="18"/>
              </w:rPr>
              <w:t>Ansible Automation Controller</w:t>
            </w:r>
            <w:r w:rsidR="00F571C2">
              <w:rPr>
                <w:rFonts w:asciiTheme="majorHAnsi" w:hAnsiTheme="majorHAnsi" w:cstheme="majorHAnsi" w:hint="eastAsia"/>
                <w:b/>
                <w:sz w:val="18"/>
                <w:szCs w:val="18"/>
              </w:rPr>
              <w:t xml:space="preserve"> </w:t>
            </w:r>
            <w:r w:rsidR="00505CCB">
              <w:rPr>
                <w:rFonts w:asciiTheme="majorHAnsi" w:hAnsiTheme="majorHAnsi" w:cstheme="majorHAnsi"/>
                <w:b/>
                <w:sz w:val="18"/>
                <w:szCs w:val="18"/>
              </w:rPr>
              <w:t>setting</w:t>
            </w:r>
            <w:r w:rsidR="006B537C">
              <w:rPr>
                <w:rFonts w:asciiTheme="majorHAnsi" w:hAnsiTheme="majorHAnsi" w:cstheme="majorHAnsi"/>
                <w:b/>
                <w:sz w:val="18"/>
                <w:szCs w:val="18"/>
              </w:rPr>
              <w:t>s</w:t>
            </w:r>
            <w:r w:rsidR="00505CCB">
              <w:rPr>
                <w:rFonts w:asciiTheme="majorHAnsi" w:hAnsiTheme="majorHAnsi" w:cstheme="majorHAnsi"/>
                <w:b/>
                <w:sz w:val="18"/>
                <w:szCs w:val="18"/>
              </w:rPr>
              <w:t xml:space="preserve"> </w:t>
            </w:r>
            <w:r w:rsidR="00165075">
              <w:rPr>
                <w:rFonts w:asciiTheme="majorHAnsi" w:hAnsiTheme="majorHAnsi" w:cstheme="majorHAnsi"/>
                <w:b/>
                <w:sz w:val="18"/>
                <w:szCs w:val="18"/>
              </w:rPr>
              <w:t>location</w:t>
            </w:r>
          </w:p>
        </w:tc>
        <w:tc>
          <w:tcPr>
            <w:tcW w:w="2976" w:type="dxa"/>
            <w:shd w:val="clear" w:color="auto" w:fill="003C8A" w:themeFill="accent6" w:themeFillTint="E6"/>
          </w:tcPr>
          <w:p w14:paraId="7175B470" w14:textId="05072258" w:rsidR="00B53BF4" w:rsidRPr="00B53BF4" w:rsidRDefault="00F571C2" w:rsidP="00F571C2">
            <w:pPr>
              <w:pStyle w:val="aa"/>
              <w:ind w:leftChars="0" w:left="0"/>
              <w:jc w:val="center"/>
              <w:rPr>
                <w:rFonts w:asciiTheme="majorHAnsi" w:hAnsiTheme="majorHAnsi" w:cstheme="majorHAnsi"/>
                <w:b/>
                <w:szCs w:val="21"/>
              </w:rPr>
            </w:pPr>
            <w:r>
              <w:rPr>
                <w:rFonts w:asciiTheme="majorHAnsi" w:hAnsiTheme="majorHAnsi" w:cstheme="majorHAnsi" w:hint="eastAsia"/>
                <w:b/>
                <w:szCs w:val="21"/>
              </w:rPr>
              <w:t>Remarks</w:t>
            </w:r>
          </w:p>
        </w:tc>
      </w:tr>
      <w:tr w:rsidR="00B53BF4" w:rsidRPr="00B53BF4" w14:paraId="194CF594" w14:textId="77777777" w:rsidTr="00F571C2">
        <w:tc>
          <w:tcPr>
            <w:tcW w:w="1985" w:type="dxa"/>
          </w:tcPr>
          <w:p w14:paraId="25F3D01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w:t>
            </w:r>
          </w:p>
          <w:p w14:paraId="1583B7AA"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--verbose</w:t>
            </w:r>
          </w:p>
        </w:tc>
        <w:tc>
          <w:tcPr>
            <w:tcW w:w="2693" w:type="dxa"/>
          </w:tcPr>
          <w:p w14:paraId="7929A10A"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w:t>
            </w:r>
          </w:p>
          <w:p w14:paraId="4D13E3E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w:t>
            </w:r>
          </w:p>
          <w:p w14:paraId="0F1A3AA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-vvv</w:t>
            </w:r>
          </w:p>
          <w:p w14:paraId="7C48110B"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-vvvv</w:t>
            </w:r>
          </w:p>
          <w:p w14:paraId="73C2DC09"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-vvvvv</w:t>
            </w:r>
          </w:p>
          <w:p w14:paraId="15804E04"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--verbose</w:t>
            </w:r>
          </w:p>
        </w:tc>
        <w:tc>
          <w:tcPr>
            <w:tcW w:w="1985" w:type="dxa"/>
          </w:tcPr>
          <w:p w14:paraId="763DB5F5" w14:textId="15282075" w:rsidR="00B53BF4" w:rsidRPr="00B53BF4" w:rsidRDefault="00505CCB" w:rsidP="00F571C2">
            <w:pPr>
              <w:pStyle w:val="aa"/>
              <w:ind w:leftChars="0" w:left="0"/>
              <w:jc w:val="left"/>
              <w:rPr>
                <w:rFonts w:asciiTheme="majorHAnsi" w:hAnsiTheme="majorHAnsi" w:cstheme="majorHAnsi"/>
                <w:sz w:val="20"/>
                <w:szCs w:val="20"/>
              </w:rPr>
            </w:pPr>
            <w:r w:rsidRPr="00505CCB">
              <w:rPr>
                <w:rFonts w:asciiTheme="majorHAnsi" w:hAnsiTheme="majorHAnsi" w:cstheme="majorHAnsi"/>
                <w:sz w:val="20"/>
                <w:szCs w:val="20"/>
              </w:rPr>
              <w:t>Configure number of "v"s specified to the Template screen's "More information"</w:t>
            </w:r>
          </w:p>
        </w:tc>
        <w:tc>
          <w:tcPr>
            <w:tcW w:w="2976" w:type="dxa"/>
          </w:tcPr>
          <w:p w14:paraId="41FDB74B"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Uses the total amount of "v"s</w:t>
            </w:r>
          </w:p>
          <w:p w14:paraId="3D6D8679"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"--verbose" is the same as "-v"</w:t>
            </w:r>
          </w:p>
          <w:p w14:paraId="2DCC9BB6"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hint="eastAsia"/>
                <w:sz w:val="20"/>
                <w:szCs w:val="20"/>
              </w:rPr>
              <w:t>Example</w:t>
            </w: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 xml:space="preserve">"--verbose </w:t>
            </w: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vvv"is the same as</w:t>
            </w: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"-vvvv"</w:t>
            </w:r>
          </w:p>
          <w:p w14:paraId="2D89C4BB" w14:textId="1D7E6119" w:rsidR="00B53BF4" w:rsidRPr="00B53BF4" w:rsidRDefault="006B537C" w:rsidP="006B537C">
            <w:pPr>
              <w:pStyle w:val="aa"/>
              <w:ind w:leftChars="0" w:left="0"/>
              <w:jc w:val="left"/>
              <w:rPr>
                <w:rFonts w:asciiTheme="majorHAnsi" w:hAnsiTheme="majorHAnsi" w:cstheme="majorHAnsi"/>
                <w:sz w:val="20"/>
                <w:szCs w:val="20"/>
              </w:rPr>
            </w:pP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If more than 6 "v"s are specified, it will be specified as 5.</w:t>
            </w:r>
          </w:p>
        </w:tc>
      </w:tr>
      <w:tr w:rsidR="00B53BF4" w:rsidRPr="00B53BF4" w14:paraId="78C03B92" w14:textId="77777777" w:rsidTr="00F571C2">
        <w:tc>
          <w:tcPr>
            <w:tcW w:w="1985" w:type="dxa"/>
          </w:tcPr>
          <w:p w14:paraId="3875F8B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w:t>
            </w:r>
          </w:p>
          <w:p w14:paraId="20D38F66"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--forks</w:t>
            </w:r>
          </w:p>
        </w:tc>
        <w:tc>
          <w:tcPr>
            <w:tcW w:w="2693" w:type="dxa"/>
          </w:tcPr>
          <w:p w14:paraId="6F310CC0"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 FORKS</w:t>
            </w:r>
          </w:p>
          <w:p w14:paraId="47C313A4"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--forks=FORKS</w:t>
            </w:r>
          </w:p>
        </w:tc>
        <w:tc>
          <w:tcPr>
            <w:tcW w:w="1985" w:type="dxa"/>
          </w:tcPr>
          <w:p w14:paraId="21D55804" w14:textId="286CD536" w:rsidR="00B53BF4" w:rsidRPr="00B53BF4" w:rsidRDefault="006B537C" w:rsidP="00F571C2">
            <w:pPr>
              <w:pStyle w:val="aa"/>
              <w:ind w:leftChars="0" w:left="0"/>
              <w:jc w:val="left"/>
              <w:rPr>
                <w:rFonts w:asciiTheme="majorHAnsi" w:hAnsiTheme="majorHAnsi" w:cstheme="majorHAnsi"/>
                <w:sz w:val="20"/>
                <w:szCs w:val="20"/>
              </w:rPr>
            </w:pPr>
            <w:r w:rsidRPr="006B537C">
              <w:rPr>
                <w:rFonts w:asciiTheme="majorHAnsi" w:hAnsiTheme="majorHAnsi" w:cstheme="majorHAnsi"/>
                <w:sz w:val="20"/>
                <w:szCs w:val="20"/>
              </w:rPr>
              <w:t>The "FORKS" specified in the template's "Fork" is set.</w:t>
            </w:r>
          </w:p>
        </w:tc>
        <w:tc>
          <w:tcPr>
            <w:tcW w:w="2976" w:type="dxa"/>
          </w:tcPr>
          <w:p w14:paraId="79A783F8"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sz w:val="20"/>
                <w:szCs w:val="20"/>
              </w:rPr>
              <w:t>Specify numeric values for FORKS</w:t>
            </w:r>
          </w:p>
          <w:p w14:paraId="2A7EB622"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sz w:val="20"/>
                <w:szCs w:val="20"/>
              </w:rPr>
              <w:t xml:space="preserve">If multiple are defined, the last parameter defined will be active. </w:t>
            </w:r>
          </w:p>
          <w:p w14:paraId="5A1E05B3"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sz w:val="20"/>
                <w:szCs w:val="20"/>
              </w:rPr>
              <w:t>Example: If -f 1 –forks=10, then --forks=10 will be active.</w:t>
            </w:r>
          </w:p>
          <w:p w14:paraId="1D7DA8C4" w14:textId="4CCD8B94" w:rsidR="00B53BF4" w:rsidRPr="00B53BF4" w:rsidRDefault="006B537C" w:rsidP="006B537C">
            <w:pPr>
              <w:pStyle w:val="aa"/>
              <w:ind w:leftChars="0" w:left="0"/>
              <w:jc w:val="left"/>
              <w:rPr>
                <w:rFonts w:asciiTheme="majorHAnsi" w:hAnsiTheme="majorHAnsi" w:cstheme="majorHAnsi"/>
                <w:sz w:val="20"/>
                <w:szCs w:val="20"/>
              </w:rPr>
            </w:pPr>
            <w:r w:rsidRPr="006B537C">
              <w:rPr>
                <w:rFonts w:asciiTheme="majorHAnsi" w:hAnsiTheme="majorHAnsi" w:cstheme="majorHAnsi"/>
                <w:sz w:val="20"/>
                <w:szCs w:val="20"/>
              </w:rPr>
              <w:t>If something other than a numeric value is specified, an error will occur.</w:t>
            </w:r>
          </w:p>
        </w:tc>
      </w:tr>
      <w:tr w:rsidR="00B53BF4" w:rsidRPr="00B53BF4" w14:paraId="0321738A" w14:textId="77777777" w:rsidTr="00F571C2">
        <w:tc>
          <w:tcPr>
            <w:tcW w:w="1985" w:type="dxa"/>
          </w:tcPr>
          <w:p w14:paraId="01BA3E1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-l</w:t>
            </w:r>
          </w:p>
          <w:p w14:paraId="60ED8B91"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--limit</w:t>
            </w:r>
          </w:p>
        </w:tc>
        <w:tc>
          <w:tcPr>
            <w:tcW w:w="2693" w:type="dxa"/>
          </w:tcPr>
          <w:p w14:paraId="141019E4"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-l SUBSET</w:t>
            </w:r>
          </w:p>
          <w:p w14:paraId="48BDECA3"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--limit=SUBSET</w:t>
            </w:r>
          </w:p>
        </w:tc>
        <w:tc>
          <w:tcPr>
            <w:tcW w:w="1985" w:type="dxa"/>
          </w:tcPr>
          <w:p w14:paraId="392BF485" w14:textId="167629BB" w:rsidR="00B53BF4" w:rsidRPr="00B53BF4" w:rsidRDefault="006B537C" w:rsidP="00F571C2">
            <w:pPr>
              <w:pStyle w:val="aa"/>
              <w:ind w:leftChars="0" w:left="0"/>
              <w:jc w:val="left"/>
              <w:rPr>
                <w:rFonts w:asciiTheme="majorHAnsi" w:hAnsiTheme="majorHAnsi" w:cstheme="majorHAnsi"/>
                <w:sz w:val="20"/>
                <w:szCs w:val="20"/>
              </w:rPr>
            </w:pPr>
            <w:r w:rsidRPr="006B537C">
              <w:rPr>
                <w:rFonts w:asciiTheme="majorHAnsi" w:hAnsiTheme="majorHAnsi" w:cstheme="majorHAnsi"/>
                <w:sz w:val="20"/>
                <w:szCs w:val="20"/>
              </w:rPr>
              <w:lastRenderedPageBreak/>
              <w:t xml:space="preserve">The SUBMIT </w:t>
            </w:r>
            <w:r w:rsidRPr="006B537C">
              <w:rPr>
                <w:rFonts w:asciiTheme="majorHAnsi" w:hAnsiTheme="majorHAnsi" w:cstheme="majorHAnsi"/>
                <w:sz w:val="20"/>
                <w:szCs w:val="20"/>
              </w:rPr>
              <w:lastRenderedPageBreak/>
              <w:t>specified to the Template's "Limit" is set</w:t>
            </w:r>
          </w:p>
        </w:tc>
        <w:tc>
          <w:tcPr>
            <w:tcW w:w="2976" w:type="dxa"/>
          </w:tcPr>
          <w:p w14:paraId="1A074DD0" w14:textId="77777777" w:rsidR="00853CD1" w:rsidRPr="00853CD1" w:rsidRDefault="00853CD1" w:rsidP="00853CD1">
            <w:pPr>
              <w:jc w:val="left"/>
              <w:rPr>
                <w:rFonts w:asciiTheme="majorHAnsi" w:hAnsiTheme="majorHAnsi" w:cstheme="majorHAnsi"/>
                <w:sz w:val="20"/>
                <w:szCs w:val="20"/>
              </w:rPr>
            </w:pPr>
            <w:r w:rsidRPr="00853CD1">
              <w:rPr>
                <w:rFonts w:asciiTheme="majorHAnsi" w:hAnsiTheme="majorHAnsi" w:cstheme="majorHAnsi" w:hint="eastAsia"/>
                <w:sz w:val="20"/>
                <w:szCs w:val="20"/>
              </w:rPr>
              <w:lastRenderedPageBreak/>
              <w:t>・</w:t>
            </w:r>
            <w:r w:rsidRPr="00853CD1">
              <w:rPr>
                <w:rFonts w:asciiTheme="majorHAnsi" w:hAnsiTheme="majorHAnsi" w:cstheme="majorHAnsi" w:hint="eastAsia"/>
                <w:sz w:val="20"/>
                <w:szCs w:val="20"/>
              </w:rPr>
              <w:t>SUBSET</w:t>
            </w:r>
            <w:r w:rsidRPr="00853CD1">
              <w:rPr>
                <w:rFonts w:asciiTheme="majorHAnsi" w:hAnsiTheme="majorHAnsi" w:cstheme="majorHAnsi" w:hint="eastAsia"/>
                <w:sz w:val="20"/>
                <w:szCs w:val="20"/>
              </w:rPr>
              <w:t>：</w:t>
            </w:r>
            <w:r w:rsidRPr="00853CD1">
              <w:rPr>
                <w:rFonts w:asciiTheme="majorHAnsi" w:hAnsiTheme="majorHAnsi" w:cstheme="majorHAnsi" w:hint="eastAsia"/>
                <w:sz w:val="20"/>
                <w:szCs w:val="20"/>
              </w:rPr>
              <w:t xml:space="preserve">Host name in the </w:t>
            </w:r>
            <w:r w:rsidRPr="00853CD1">
              <w:rPr>
                <w:rFonts w:asciiTheme="majorHAnsi" w:hAnsiTheme="majorHAnsi" w:cstheme="majorHAnsi" w:hint="eastAsia"/>
                <w:sz w:val="20"/>
                <w:szCs w:val="20"/>
              </w:rPr>
              <w:lastRenderedPageBreak/>
              <w:t>Device list</w:t>
            </w:r>
          </w:p>
          <w:p w14:paraId="33BA0A14" w14:textId="2540F09E" w:rsidR="00B53BF4" w:rsidRPr="00B53BF4" w:rsidRDefault="00853CD1" w:rsidP="00853CD1">
            <w:pPr>
              <w:pStyle w:val="aa"/>
              <w:ind w:leftChars="0" w:left="0"/>
              <w:jc w:val="left"/>
              <w:rPr>
                <w:rFonts w:asciiTheme="majorHAnsi" w:hAnsiTheme="majorHAnsi" w:cstheme="majorHAnsi"/>
                <w:sz w:val="20"/>
                <w:szCs w:val="20"/>
              </w:rPr>
            </w:pPr>
            <w:r w:rsidRPr="00853CD1">
              <w:rPr>
                <w:rFonts w:asciiTheme="majorHAnsi" w:hAnsiTheme="majorHAnsi" w:cstheme="majorHAnsi" w:hint="eastAsia"/>
                <w:sz w:val="20"/>
                <w:szCs w:val="20"/>
              </w:rPr>
              <w:t>・</w:t>
            </w:r>
            <w:r w:rsidRPr="00853CD1">
              <w:rPr>
                <w:rFonts w:asciiTheme="majorHAnsi" w:hAnsiTheme="majorHAnsi" w:cstheme="majorHAnsi" w:hint="eastAsia"/>
                <w:sz w:val="20"/>
                <w:szCs w:val="20"/>
              </w:rPr>
              <w:t>If multiple are defined, the last parameter defined will be active.</w:t>
            </w:r>
          </w:p>
        </w:tc>
      </w:tr>
      <w:tr w:rsidR="00B53BF4" w:rsidRPr="00B53BF4" w14:paraId="419DCE2B" w14:textId="77777777" w:rsidTr="00F571C2">
        <w:trPr>
          <w:cantSplit/>
        </w:trPr>
        <w:tc>
          <w:tcPr>
            <w:tcW w:w="1985" w:type="dxa"/>
          </w:tcPr>
          <w:p w14:paraId="355A398B"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-e</w:t>
            </w:r>
          </w:p>
          <w:p w14:paraId="615E5D1E"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--extra-vars</w:t>
            </w:r>
          </w:p>
        </w:tc>
        <w:tc>
          <w:tcPr>
            <w:tcW w:w="2693" w:type="dxa"/>
          </w:tcPr>
          <w:p w14:paraId="7C272DA6" w14:textId="77777777" w:rsidR="00B53BF4" w:rsidRPr="00B53BF4" w:rsidRDefault="00B53BF4" w:rsidP="00F571C2">
            <w:pPr>
              <w:jc w:val="left"/>
              <w:rPr>
                <w:rFonts w:asciiTheme="majorHAnsi" w:hAnsiTheme="majorHAnsi" w:cstheme="majorHAnsi"/>
                <w:sz w:val="20"/>
                <w:szCs w:val="20"/>
              </w:rPr>
            </w:pPr>
            <w:r w:rsidRPr="00B53BF4">
              <w:rPr>
                <w:rFonts w:asciiTheme="majorHAnsi" w:hAnsiTheme="majorHAnsi" w:cstheme="majorHAnsi"/>
                <w:sz w:val="20"/>
                <w:szCs w:val="20"/>
              </w:rPr>
              <w:t>-e EXTRA_VARS</w:t>
            </w:r>
          </w:p>
          <w:p w14:paraId="060F2CC6" w14:textId="77777777" w:rsidR="00B53BF4" w:rsidRPr="00B53BF4" w:rsidRDefault="00B53BF4" w:rsidP="00F571C2">
            <w:pPr>
              <w:jc w:val="left"/>
              <w:rPr>
                <w:rFonts w:asciiTheme="majorHAnsi" w:hAnsiTheme="majorHAnsi" w:cstheme="majorHAnsi"/>
                <w:sz w:val="20"/>
                <w:szCs w:val="20"/>
              </w:rPr>
            </w:pPr>
            <w:r w:rsidRPr="00B53BF4">
              <w:rPr>
                <w:rFonts w:asciiTheme="majorHAnsi" w:hAnsiTheme="majorHAnsi" w:cstheme="majorHAnsi"/>
                <w:sz w:val="20"/>
                <w:szCs w:val="20"/>
              </w:rPr>
              <w:t>--extra-vars=EXTRA_VARS</w:t>
            </w:r>
          </w:p>
        </w:tc>
        <w:tc>
          <w:tcPr>
            <w:tcW w:w="1985" w:type="dxa"/>
          </w:tcPr>
          <w:p w14:paraId="0F3557F6"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追加変数</w:t>
            </w:r>
            <w:r w:rsidRPr="00B53BF4">
              <w:rPr>
                <w:rFonts w:asciiTheme="majorHAnsi" w:hAnsiTheme="majorHAnsi" w:cstheme="majorHAnsi"/>
                <w:sz w:val="20"/>
                <w:szCs w:val="20"/>
              </w:rPr>
              <w:t>]</w:t>
            </w:r>
            <w:r w:rsidRPr="00B53BF4">
              <w:rPr>
                <w:rFonts w:asciiTheme="majorHAnsi" w:hAnsiTheme="majorHAnsi" w:cstheme="majorHAnsi"/>
                <w:sz w:val="20"/>
                <w:szCs w:val="20"/>
              </w:rPr>
              <w:t>に変数名</w:t>
            </w:r>
            <w:r w:rsidRPr="00B53BF4">
              <w:rPr>
                <w:rFonts w:asciiTheme="majorHAnsi" w:hAnsiTheme="majorHAnsi" w:cstheme="majorHAnsi"/>
                <w:sz w:val="20"/>
                <w:szCs w:val="20"/>
              </w:rPr>
              <w:t>:</w:t>
            </w:r>
            <w:r w:rsidRPr="00B53BF4">
              <w:rPr>
                <w:rFonts w:asciiTheme="majorHAnsi" w:hAnsiTheme="majorHAnsi" w:cstheme="majorHAnsi"/>
                <w:sz w:val="20"/>
                <w:szCs w:val="20"/>
              </w:rPr>
              <w:t>具体値の形式で設定される</w:t>
            </w:r>
          </w:p>
        </w:tc>
        <w:tc>
          <w:tcPr>
            <w:tcW w:w="2976" w:type="dxa"/>
          </w:tcPr>
          <w:p w14:paraId="7F6D40D3"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EXTRA_VARS: Variable name, Specific values are either json or yaml format.</w:t>
            </w:r>
          </w:p>
          <w:p w14:paraId="1D5CED51"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hint="eastAsia"/>
                <w:sz w:val="20"/>
                <w:szCs w:val="20"/>
              </w:rPr>
              <w:t>Example</w:t>
            </w:r>
            <w:r w:rsidRPr="00165075">
              <w:rPr>
                <w:rFonts w:asciiTheme="majorHAnsi" w:hAnsiTheme="majorHAnsi" w:cstheme="majorHAnsi" w:hint="eastAsia"/>
                <w:sz w:val="20"/>
                <w:szCs w:val="20"/>
              </w:rPr>
              <w:t>：</w:t>
            </w:r>
          </w:p>
          <w:p w14:paraId="11091046"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sz w:val="20"/>
                <w:szCs w:val="20"/>
              </w:rPr>
              <w:t>For json format:  –extra-vars={"VAR_1":"directory","VAR_2":"0755"}</w:t>
            </w:r>
          </w:p>
          <w:p w14:paraId="23C20AB9"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sz w:val="20"/>
                <w:szCs w:val="20"/>
              </w:rPr>
              <w:t>For yaml format:  –extra-vars=VAR_1: directory\nVAR_2: 0755</w:t>
            </w:r>
          </w:p>
          <w:p w14:paraId="2731EEAB" w14:textId="66222502" w:rsidR="00B53BF4" w:rsidRPr="00B53BF4" w:rsidRDefault="00165075" w:rsidP="00165075">
            <w:pPr>
              <w:pStyle w:val="aa"/>
              <w:ind w:leftChars="0" w:left="0"/>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If multiple are defined, the last defined parameter will be active.</w:t>
            </w:r>
          </w:p>
        </w:tc>
      </w:tr>
      <w:tr w:rsidR="00B53BF4" w:rsidRPr="00B53BF4" w14:paraId="7E2463BF" w14:textId="77777777" w:rsidTr="00F571C2">
        <w:tc>
          <w:tcPr>
            <w:tcW w:w="1985" w:type="dxa"/>
          </w:tcPr>
          <w:p w14:paraId="5DFB1C5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-t</w:t>
            </w:r>
          </w:p>
          <w:p w14:paraId="057C0656"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--tags</w:t>
            </w:r>
          </w:p>
        </w:tc>
        <w:tc>
          <w:tcPr>
            <w:tcW w:w="2693" w:type="dxa"/>
          </w:tcPr>
          <w:p w14:paraId="020BCFF6"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-t TAGS</w:t>
            </w:r>
          </w:p>
          <w:p w14:paraId="1A35C51F" w14:textId="77777777" w:rsidR="00B53BF4" w:rsidRPr="00B53BF4" w:rsidRDefault="00B53BF4" w:rsidP="00F571C2">
            <w:pPr>
              <w:jc w:val="left"/>
              <w:rPr>
                <w:rFonts w:asciiTheme="majorHAnsi" w:hAnsiTheme="majorHAnsi" w:cstheme="majorHAnsi"/>
                <w:sz w:val="20"/>
                <w:szCs w:val="20"/>
              </w:rPr>
            </w:pPr>
            <w:r w:rsidRPr="00B53BF4">
              <w:rPr>
                <w:rFonts w:asciiTheme="majorHAnsi" w:hAnsiTheme="majorHAnsi" w:cstheme="majorHAnsi"/>
                <w:sz w:val="20"/>
                <w:szCs w:val="20"/>
              </w:rPr>
              <w:t>--tags=TAGS</w:t>
            </w:r>
          </w:p>
        </w:tc>
        <w:tc>
          <w:tcPr>
            <w:tcW w:w="1985" w:type="dxa"/>
          </w:tcPr>
          <w:p w14:paraId="1BD7E4F2"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ジョブタグ</w:t>
            </w:r>
            <w:r w:rsidRPr="00B53BF4">
              <w:rPr>
                <w:rFonts w:asciiTheme="majorHAnsi" w:hAnsiTheme="majorHAnsi" w:cstheme="majorHAnsi"/>
                <w:sz w:val="20"/>
                <w:szCs w:val="20"/>
              </w:rPr>
              <w:t>]</w:t>
            </w:r>
            <w:r w:rsidRPr="00B53BF4">
              <w:rPr>
                <w:rFonts w:asciiTheme="majorHAnsi" w:hAnsiTheme="majorHAnsi" w:cstheme="majorHAnsi"/>
                <w:sz w:val="20"/>
                <w:szCs w:val="20"/>
              </w:rPr>
              <w:t>に設定した</w:t>
            </w:r>
            <w:r w:rsidRPr="00B53BF4">
              <w:rPr>
                <w:rFonts w:asciiTheme="majorHAnsi" w:hAnsiTheme="majorHAnsi" w:cstheme="majorHAnsi"/>
                <w:sz w:val="20"/>
                <w:szCs w:val="20"/>
              </w:rPr>
              <w:t>TAGS</w:t>
            </w:r>
            <w:r w:rsidRPr="00B53BF4">
              <w:rPr>
                <w:rFonts w:asciiTheme="majorHAnsi" w:hAnsiTheme="majorHAnsi" w:cstheme="majorHAnsi"/>
                <w:sz w:val="20"/>
                <w:szCs w:val="20"/>
              </w:rPr>
              <w:t>が設定される</w:t>
            </w:r>
          </w:p>
        </w:tc>
        <w:tc>
          <w:tcPr>
            <w:tcW w:w="2976" w:type="dxa"/>
          </w:tcPr>
          <w:p w14:paraId="266CCD3C"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TAGS</w:t>
            </w: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Tag name</w:t>
            </w:r>
          </w:p>
          <w:p w14:paraId="20C69A91" w14:textId="370A4F4A" w:rsidR="00B53BF4" w:rsidRPr="00B53BF4" w:rsidRDefault="00165075" w:rsidP="00165075">
            <w:pPr>
              <w:pStyle w:val="aa"/>
              <w:ind w:leftChars="0" w:left="0"/>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Allows for multiple parameters</w:t>
            </w:r>
          </w:p>
        </w:tc>
      </w:tr>
      <w:tr w:rsidR="00B53BF4" w:rsidRPr="00B53BF4" w14:paraId="62D50BBA" w14:textId="77777777" w:rsidTr="00F571C2">
        <w:tc>
          <w:tcPr>
            <w:tcW w:w="1985" w:type="dxa"/>
          </w:tcPr>
          <w:p w14:paraId="551383A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-b</w:t>
            </w:r>
          </w:p>
          <w:p w14:paraId="68ADB165"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--become</w:t>
            </w:r>
          </w:p>
        </w:tc>
        <w:tc>
          <w:tcPr>
            <w:tcW w:w="2693" w:type="dxa"/>
          </w:tcPr>
          <w:p w14:paraId="6A7B5DD5" w14:textId="77777777" w:rsidR="00B53BF4" w:rsidRPr="00B53BF4" w:rsidRDefault="00B53BF4" w:rsidP="00F571C2">
            <w:pPr>
              <w:rPr>
                <w:rFonts w:asciiTheme="majorHAnsi" w:hAnsiTheme="majorHAnsi" w:cstheme="majorHAnsi"/>
                <w:sz w:val="20"/>
                <w:szCs w:val="20"/>
              </w:rPr>
            </w:pPr>
            <w:r w:rsidRPr="00B53BF4">
              <w:rPr>
                <w:rFonts w:asciiTheme="majorHAnsi" w:hAnsiTheme="majorHAnsi" w:cstheme="majorHAnsi"/>
                <w:sz w:val="20"/>
                <w:szCs w:val="20"/>
              </w:rPr>
              <w:t>-b</w:t>
            </w:r>
          </w:p>
          <w:p w14:paraId="19CBB509"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--become</w:t>
            </w:r>
          </w:p>
        </w:tc>
        <w:tc>
          <w:tcPr>
            <w:tcW w:w="1985" w:type="dxa"/>
          </w:tcPr>
          <w:p w14:paraId="36ECC907"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テンプレートのオプション</w:t>
            </w:r>
            <w:r w:rsidRPr="00B53BF4">
              <w:rPr>
                <w:rFonts w:asciiTheme="majorHAnsi" w:hAnsiTheme="majorHAnsi" w:cstheme="majorHAnsi"/>
                <w:sz w:val="20"/>
                <w:szCs w:val="20"/>
              </w:rPr>
              <w:t>[</w:t>
            </w:r>
            <w:r w:rsidRPr="00B53BF4">
              <w:rPr>
                <w:rFonts w:asciiTheme="majorHAnsi" w:hAnsiTheme="majorHAnsi" w:cstheme="majorHAnsi"/>
                <w:sz w:val="20"/>
                <w:szCs w:val="20"/>
              </w:rPr>
              <w:t>権限昇格の有効化</w:t>
            </w:r>
            <w:r w:rsidRPr="00B53BF4">
              <w:rPr>
                <w:rFonts w:asciiTheme="majorHAnsi" w:hAnsiTheme="majorHAnsi" w:cstheme="majorHAnsi"/>
                <w:sz w:val="20"/>
                <w:szCs w:val="20"/>
              </w:rPr>
              <w:t>]</w:t>
            </w:r>
            <w:r w:rsidRPr="00B53BF4">
              <w:rPr>
                <w:rFonts w:asciiTheme="majorHAnsi" w:hAnsiTheme="majorHAnsi" w:cstheme="majorHAnsi"/>
                <w:sz w:val="20"/>
                <w:szCs w:val="20"/>
              </w:rPr>
              <w:t>がチェックされる</w:t>
            </w:r>
          </w:p>
        </w:tc>
        <w:tc>
          <w:tcPr>
            <w:tcW w:w="2976" w:type="dxa"/>
          </w:tcPr>
          <w:p w14:paraId="34E8D235" w14:textId="5D0AC3C8"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165075" w:rsidRPr="00165075">
              <w:rPr>
                <w:rFonts w:asciiTheme="majorHAnsi" w:hAnsiTheme="majorHAnsi" w:cstheme="majorHAnsi"/>
                <w:sz w:val="20"/>
                <w:szCs w:val="20"/>
              </w:rPr>
              <w:t>Parameters are active as long as at least one is specified</w:t>
            </w:r>
          </w:p>
        </w:tc>
      </w:tr>
      <w:tr w:rsidR="00B53BF4" w:rsidRPr="00B53BF4" w14:paraId="7445E0FC" w14:textId="77777777" w:rsidTr="00F571C2">
        <w:tc>
          <w:tcPr>
            <w:tcW w:w="1985" w:type="dxa"/>
          </w:tcPr>
          <w:p w14:paraId="222FBB8F"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-D</w:t>
            </w:r>
          </w:p>
          <w:p w14:paraId="1C3B2063"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--diff</w:t>
            </w:r>
          </w:p>
        </w:tc>
        <w:tc>
          <w:tcPr>
            <w:tcW w:w="2693" w:type="dxa"/>
          </w:tcPr>
          <w:p w14:paraId="23563BBA"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-D</w:t>
            </w:r>
          </w:p>
          <w:p w14:paraId="3E3E062B" w14:textId="77777777" w:rsidR="00B53BF4" w:rsidRPr="00B53BF4" w:rsidRDefault="00B53BF4" w:rsidP="00F571C2">
            <w:pPr>
              <w:rPr>
                <w:rFonts w:asciiTheme="majorHAnsi" w:hAnsiTheme="majorHAnsi" w:cstheme="majorHAnsi"/>
                <w:sz w:val="20"/>
                <w:szCs w:val="20"/>
              </w:rPr>
            </w:pPr>
            <w:r w:rsidRPr="00B53BF4">
              <w:rPr>
                <w:rFonts w:asciiTheme="majorHAnsi" w:hAnsiTheme="majorHAnsi" w:cstheme="majorHAnsi"/>
                <w:sz w:val="20"/>
                <w:szCs w:val="20"/>
              </w:rPr>
              <w:t>--diff</w:t>
            </w:r>
          </w:p>
        </w:tc>
        <w:tc>
          <w:tcPr>
            <w:tcW w:w="1985" w:type="dxa"/>
          </w:tcPr>
          <w:p w14:paraId="6C7F70EA"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変更</w:t>
            </w:r>
            <w:r w:rsidRPr="00B53BF4">
              <w:rPr>
                <w:rFonts w:asciiTheme="majorHAnsi" w:hAnsiTheme="majorHAnsi" w:cstheme="majorHAnsi"/>
                <w:sz w:val="20"/>
                <w:szCs w:val="20"/>
              </w:rPr>
              <w:t>]</w:t>
            </w:r>
            <w:r w:rsidRPr="00B53BF4">
              <w:rPr>
                <w:rFonts w:asciiTheme="majorHAnsi" w:hAnsiTheme="majorHAnsi" w:cstheme="majorHAnsi"/>
                <w:sz w:val="20"/>
                <w:szCs w:val="20"/>
              </w:rPr>
              <w:t>の表示が有効化される</w:t>
            </w:r>
          </w:p>
        </w:tc>
        <w:tc>
          <w:tcPr>
            <w:tcW w:w="2976" w:type="dxa"/>
          </w:tcPr>
          <w:p w14:paraId="701BC448" w14:textId="432288E2"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165075">
              <w:rPr>
                <w:rFonts w:asciiTheme="majorHAnsi" w:hAnsiTheme="majorHAnsi" w:cstheme="majorHAnsi"/>
                <w:sz w:val="20"/>
                <w:szCs w:val="20"/>
              </w:rPr>
              <w:t>Parameters are active as long as at least one is specified</w:t>
            </w:r>
          </w:p>
        </w:tc>
      </w:tr>
      <w:tr w:rsidR="00B53BF4" w:rsidRPr="00B53BF4" w14:paraId="32607CF6" w14:textId="77777777" w:rsidTr="00F571C2">
        <w:tc>
          <w:tcPr>
            <w:tcW w:w="1985" w:type="dxa"/>
          </w:tcPr>
          <w:p w14:paraId="37D513D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--skip-tags</w:t>
            </w:r>
          </w:p>
        </w:tc>
        <w:tc>
          <w:tcPr>
            <w:tcW w:w="2693" w:type="dxa"/>
          </w:tcPr>
          <w:p w14:paraId="0467E9EB"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--skip-tags=SKIP_TAGS</w:t>
            </w:r>
          </w:p>
        </w:tc>
        <w:tc>
          <w:tcPr>
            <w:tcW w:w="1985" w:type="dxa"/>
          </w:tcPr>
          <w:p w14:paraId="21858DAD"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スキップタグ</w:t>
            </w:r>
            <w:r w:rsidRPr="00B53BF4">
              <w:rPr>
                <w:rFonts w:asciiTheme="majorHAnsi" w:hAnsiTheme="majorHAnsi" w:cstheme="majorHAnsi"/>
                <w:sz w:val="20"/>
                <w:szCs w:val="20"/>
              </w:rPr>
              <w:t>]</w:t>
            </w:r>
            <w:r w:rsidRPr="00B53BF4">
              <w:rPr>
                <w:rFonts w:asciiTheme="majorHAnsi" w:hAnsiTheme="majorHAnsi" w:cstheme="majorHAnsi"/>
                <w:sz w:val="20"/>
                <w:szCs w:val="20"/>
              </w:rPr>
              <w:t>に設定した</w:t>
            </w:r>
            <w:r w:rsidRPr="00B53BF4">
              <w:rPr>
                <w:rFonts w:asciiTheme="majorHAnsi" w:hAnsiTheme="majorHAnsi" w:cstheme="majorHAnsi"/>
                <w:sz w:val="20"/>
                <w:szCs w:val="20"/>
              </w:rPr>
              <w:t>SKIP_TAGS</w:t>
            </w:r>
            <w:r w:rsidRPr="00B53BF4">
              <w:rPr>
                <w:rFonts w:asciiTheme="majorHAnsi" w:hAnsiTheme="majorHAnsi" w:cstheme="majorHAnsi"/>
                <w:sz w:val="20"/>
                <w:szCs w:val="20"/>
              </w:rPr>
              <w:t>が設定される</w:t>
            </w:r>
          </w:p>
        </w:tc>
        <w:tc>
          <w:tcPr>
            <w:tcW w:w="2976" w:type="dxa"/>
          </w:tcPr>
          <w:p w14:paraId="1B98ED42" w14:textId="71811622"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Pr="00B53BF4">
              <w:rPr>
                <w:rFonts w:asciiTheme="majorHAnsi" w:hAnsiTheme="majorHAnsi" w:cstheme="majorHAnsi"/>
                <w:sz w:val="20"/>
                <w:szCs w:val="20"/>
              </w:rPr>
              <w:t>SKIP_TAGS</w:t>
            </w:r>
            <w:r w:rsidRPr="00B53BF4">
              <w:rPr>
                <w:rFonts w:asciiTheme="majorHAnsi" w:hAnsiTheme="majorHAnsi" w:cstheme="majorHAnsi"/>
                <w:sz w:val="20"/>
                <w:szCs w:val="20"/>
              </w:rPr>
              <w:t>：</w:t>
            </w:r>
            <w:r w:rsidR="00CC1539">
              <w:rPr>
                <w:rFonts w:asciiTheme="majorHAnsi" w:hAnsiTheme="majorHAnsi" w:cstheme="majorHAnsi" w:hint="eastAsia"/>
                <w:sz w:val="20"/>
                <w:szCs w:val="20"/>
              </w:rPr>
              <w:t>S</w:t>
            </w:r>
            <w:r w:rsidR="00CC1539">
              <w:rPr>
                <w:rFonts w:asciiTheme="majorHAnsi" w:hAnsiTheme="majorHAnsi" w:cstheme="majorHAnsi"/>
                <w:sz w:val="20"/>
                <w:szCs w:val="20"/>
              </w:rPr>
              <w:t>kip tag name</w:t>
            </w:r>
          </w:p>
          <w:p w14:paraId="54D2B46C" w14:textId="3C519402"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165075">
              <w:rPr>
                <w:rFonts w:asciiTheme="majorHAnsi" w:hAnsiTheme="majorHAnsi" w:cstheme="majorHAnsi" w:hint="eastAsia"/>
                <w:sz w:val="20"/>
                <w:szCs w:val="20"/>
              </w:rPr>
              <w:t>Allows for multiple parameters</w:t>
            </w:r>
          </w:p>
        </w:tc>
      </w:tr>
      <w:tr w:rsidR="00B53BF4" w:rsidRPr="00B53BF4" w14:paraId="3B544BC3" w14:textId="77777777" w:rsidTr="00F571C2">
        <w:tc>
          <w:tcPr>
            <w:tcW w:w="1985" w:type="dxa"/>
          </w:tcPr>
          <w:p w14:paraId="3AA6A82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--start-at-task</w:t>
            </w:r>
          </w:p>
        </w:tc>
        <w:tc>
          <w:tcPr>
            <w:tcW w:w="2693" w:type="dxa"/>
          </w:tcPr>
          <w:p w14:paraId="268DE89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--start-at-task=START_AT_TASK</w:t>
            </w:r>
          </w:p>
        </w:tc>
        <w:tc>
          <w:tcPr>
            <w:tcW w:w="1985" w:type="dxa"/>
          </w:tcPr>
          <w:p w14:paraId="2D219FF6"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ＭＳ ゴシック" w:eastAsia="ＭＳ ゴシック" w:hAnsi="ＭＳ ゴシック" w:cs="ＭＳ ゴシック" w:hint="eastAsia"/>
                <w:sz w:val="20"/>
                <w:szCs w:val="20"/>
              </w:rPr>
              <w:t>※</w:t>
            </w:r>
            <w:r w:rsidRPr="00B53BF4">
              <w:rPr>
                <w:rFonts w:asciiTheme="majorHAnsi" w:hAnsiTheme="majorHAnsi" w:cstheme="majorHAnsi"/>
                <w:sz w:val="16"/>
                <w:szCs w:val="16"/>
              </w:rPr>
              <w:t>Ansible Automation Controller</w:t>
            </w:r>
            <w:r w:rsidRPr="00B53BF4">
              <w:rPr>
                <w:rFonts w:asciiTheme="majorHAnsi" w:hAnsiTheme="majorHAnsi" w:cstheme="majorHAnsi"/>
                <w:sz w:val="20"/>
                <w:szCs w:val="20"/>
              </w:rPr>
              <w:t>の</w:t>
            </w:r>
            <w:r w:rsidRPr="00B53BF4">
              <w:rPr>
                <w:rFonts w:asciiTheme="majorHAnsi" w:hAnsiTheme="majorHAnsi" w:cstheme="majorHAnsi"/>
                <w:sz w:val="20"/>
                <w:szCs w:val="20"/>
              </w:rPr>
              <w:t xml:space="preserve">Web UI </w:t>
            </w:r>
            <w:r w:rsidRPr="00B53BF4">
              <w:rPr>
                <w:rFonts w:asciiTheme="majorHAnsi" w:hAnsiTheme="majorHAnsi" w:cstheme="majorHAnsi"/>
                <w:sz w:val="20"/>
                <w:szCs w:val="20"/>
              </w:rPr>
              <w:t>には</w:t>
            </w:r>
            <w:r w:rsidRPr="00B53BF4">
              <w:rPr>
                <w:rFonts w:asciiTheme="majorHAnsi" w:hAnsiTheme="majorHAnsi" w:cstheme="majorHAnsi"/>
                <w:sz w:val="20"/>
                <w:szCs w:val="20"/>
              </w:rPr>
              <w:t xml:space="preserve"> --start-at-task </w:t>
            </w:r>
            <w:r w:rsidRPr="00B53BF4">
              <w:rPr>
                <w:rFonts w:asciiTheme="majorHAnsi" w:hAnsiTheme="majorHAnsi" w:cstheme="majorHAnsi"/>
                <w:sz w:val="20"/>
                <w:szCs w:val="20"/>
              </w:rPr>
              <w:t>の表示はない。</w:t>
            </w:r>
          </w:p>
        </w:tc>
        <w:tc>
          <w:tcPr>
            <w:tcW w:w="2976" w:type="dxa"/>
          </w:tcPr>
          <w:p w14:paraId="7E025A6F" w14:textId="2B6E824F"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853CD1">
              <w:rPr>
                <w:rFonts w:asciiTheme="majorHAnsi" w:hAnsiTheme="majorHAnsi" w:cstheme="majorHAnsi" w:hint="eastAsia"/>
                <w:sz w:val="20"/>
                <w:szCs w:val="20"/>
              </w:rPr>
              <w:t>If multiple are defined, the last parameter defined will be active.</w:t>
            </w:r>
          </w:p>
        </w:tc>
      </w:tr>
      <w:tr w:rsidR="00B53BF4" w:rsidRPr="00B53BF4" w14:paraId="4BBC8DFD" w14:textId="77777777" w:rsidTr="00F571C2">
        <w:tc>
          <w:tcPr>
            <w:tcW w:w="1985" w:type="dxa"/>
          </w:tcPr>
          <w:p w14:paraId="2BEB3FFF"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-ufc</w:t>
            </w:r>
          </w:p>
          <w:p w14:paraId="7B02F067"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--use_fact_cache</w:t>
            </w:r>
          </w:p>
        </w:tc>
        <w:tc>
          <w:tcPr>
            <w:tcW w:w="2693" w:type="dxa"/>
          </w:tcPr>
          <w:p w14:paraId="3ACD864C"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-ufc</w:t>
            </w:r>
          </w:p>
          <w:p w14:paraId="79A5D43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--use_fact_cache</w:t>
            </w:r>
          </w:p>
        </w:tc>
        <w:tc>
          <w:tcPr>
            <w:tcW w:w="1985" w:type="dxa"/>
          </w:tcPr>
          <w:p w14:paraId="69CB548A"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テンプレートのオプション</w:t>
            </w:r>
            <w:r w:rsidRPr="00B53BF4">
              <w:rPr>
                <w:rFonts w:asciiTheme="majorHAnsi" w:hAnsiTheme="majorHAnsi" w:cstheme="majorHAnsi"/>
                <w:sz w:val="20"/>
                <w:szCs w:val="20"/>
              </w:rPr>
              <w:t>[</w:t>
            </w:r>
            <w:r w:rsidRPr="00B53BF4">
              <w:rPr>
                <w:rFonts w:asciiTheme="majorHAnsi" w:hAnsiTheme="majorHAnsi" w:cstheme="majorHAnsi"/>
                <w:sz w:val="20"/>
                <w:szCs w:val="20"/>
              </w:rPr>
              <w:t>ファクトキャッシュの有効化</w:t>
            </w:r>
            <w:r w:rsidRPr="00B53BF4">
              <w:rPr>
                <w:rFonts w:asciiTheme="majorHAnsi" w:hAnsiTheme="majorHAnsi" w:cstheme="majorHAnsi"/>
                <w:sz w:val="20"/>
                <w:szCs w:val="20"/>
              </w:rPr>
              <w:t>]</w:t>
            </w:r>
            <w:r w:rsidRPr="00B53BF4">
              <w:rPr>
                <w:rFonts w:asciiTheme="majorHAnsi" w:hAnsiTheme="majorHAnsi" w:cstheme="majorHAnsi"/>
                <w:sz w:val="20"/>
                <w:szCs w:val="20"/>
              </w:rPr>
              <w:t>がチェックされる</w:t>
            </w:r>
          </w:p>
        </w:tc>
        <w:tc>
          <w:tcPr>
            <w:tcW w:w="2976" w:type="dxa"/>
          </w:tcPr>
          <w:p w14:paraId="38771710" w14:textId="5D57D789"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165075">
              <w:rPr>
                <w:rFonts w:asciiTheme="majorHAnsi" w:hAnsiTheme="majorHAnsi" w:cstheme="majorHAnsi"/>
                <w:sz w:val="20"/>
                <w:szCs w:val="20"/>
              </w:rPr>
              <w:t>Parameters are active as long as at least one is specified</w:t>
            </w:r>
          </w:p>
        </w:tc>
      </w:tr>
      <w:tr w:rsidR="00B53BF4" w:rsidRPr="00B53BF4" w14:paraId="49493E1A" w14:textId="77777777" w:rsidTr="00F571C2">
        <w:tc>
          <w:tcPr>
            <w:tcW w:w="1985" w:type="dxa"/>
          </w:tcPr>
          <w:p w14:paraId="1BA00033" w14:textId="32E530A1"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w:t>
            </w:r>
            <w:r w:rsidR="00831942">
              <w:rPr>
                <w:rFonts w:asciiTheme="majorHAnsi" w:hAnsiTheme="majorHAnsi" w:cstheme="majorHAnsi"/>
                <w:sz w:val="20"/>
                <w:szCs w:val="20"/>
              </w:rPr>
              <w:t>kko</w:t>
            </w:r>
            <w:r w:rsidRPr="00B53BF4">
              <w:rPr>
                <w:rFonts w:asciiTheme="majorHAnsi" w:hAnsiTheme="majorHAnsi" w:cstheme="majorHAnsi"/>
                <w:sz w:val="20"/>
                <w:szCs w:val="20"/>
              </w:rPr>
              <w:t>as</w:t>
            </w:r>
          </w:p>
          <w:p w14:paraId="64345D79"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--allow_simultaneous</w:t>
            </w:r>
          </w:p>
        </w:tc>
        <w:tc>
          <w:tcPr>
            <w:tcW w:w="2693" w:type="dxa"/>
          </w:tcPr>
          <w:p w14:paraId="47F2C69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-as</w:t>
            </w:r>
          </w:p>
          <w:p w14:paraId="47B994A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--allow_simultaneous</w:t>
            </w:r>
          </w:p>
        </w:tc>
        <w:tc>
          <w:tcPr>
            <w:tcW w:w="1985" w:type="dxa"/>
          </w:tcPr>
          <w:p w14:paraId="35899A6C"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テンプレートのオプション</w:t>
            </w:r>
            <w:r w:rsidRPr="00B53BF4">
              <w:rPr>
                <w:rFonts w:asciiTheme="majorHAnsi" w:hAnsiTheme="majorHAnsi" w:cstheme="majorHAnsi"/>
                <w:sz w:val="20"/>
                <w:szCs w:val="20"/>
              </w:rPr>
              <w:t>[</w:t>
            </w:r>
            <w:r w:rsidRPr="00B53BF4">
              <w:rPr>
                <w:rFonts w:asciiTheme="majorHAnsi" w:hAnsiTheme="majorHAnsi" w:cstheme="majorHAnsi"/>
                <w:sz w:val="20"/>
                <w:szCs w:val="20"/>
              </w:rPr>
              <w:t>同時実行ジョブの有効化</w:t>
            </w:r>
            <w:r w:rsidRPr="00B53BF4">
              <w:rPr>
                <w:rFonts w:asciiTheme="majorHAnsi" w:hAnsiTheme="majorHAnsi" w:cstheme="majorHAnsi"/>
                <w:sz w:val="20"/>
                <w:szCs w:val="20"/>
              </w:rPr>
              <w:t>]</w:t>
            </w:r>
            <w:r w:rsidRPr="00B53BF4">
              <w:rPr>
                <w:rFonts w:asciiTheme="majorHAnsi" w:hAnsiTheme="majorHAnsi" w:cstheme="majorHAnsi"/>
                <w:sz w:val="20"/>
                <w:szCs w:val="20"/>
              </w:rPr>
              <w:t>がチェックされる</w:t>
            </w:r>
          </w:p>
        </w:tc>
        <w:tc>
          <w:tcPr>
            <w:tcW w:w="2976" w:type="dxa"/>
          </w:tcPr>
          <w:p w14:paraId="7AF5F873" w14:textId="216DFD70" w:rsidR="00B53BF4" w:rsidRPr="00B53BF4" w:rsidRDefault="004E329D"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Pr="00165075">
              <w:rPr>
                <w:rFonts w:asciiTheme="majorHAnsi" w:hAnsiTheme="majorHAnsi" w:cstheme="majorHAnsi"/>
                <w:sz w:val="20"/>
                <w:szCs w:val="20"/>
              </w:rPr>
              <w:t>Parameters are active as long as at least one is specified</w:t>
            </w:r>
          </w:p>
        </w:tc>
      </w:tr>
      <w:tr w:rsidR="00B53BF4" w:rsidRPr="00B53BF4" w14:paraId="6AA75746" w14:textId="77777777" w:rsidTr="00F571C2">
        <w:tc>
          <w:tcPr>
            <w:tcW w:w="1985" w:type="dxa"/>
          </w:tcPr>
          <w:p w14:paraId="19E03BB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-jsc</w:t>
            </w:r>
          </w:p>
          <w:p w14:paraId="4A5EE3BF"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--job_slice_count</w:t>
            </w:r>
          </w:p>
        </w:tc>
        <w:tc>
          <w:tcPr>
            <w:tcW w:w="2693" w:type="dxa"/>
          </w:tcPr>
          <w:p w14:paraId="3553E630" w14:textId="16C1F77D"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 xml:space="preserve">-jsc </w:t>
            </w:r>
            <w:r w:rsidR="004E329D">
              <w:rPr>
                <w:rFonts w:asciiTheme="majorHAnsi" w:hAnsiTheme="majorHAnsi" w:cstheme="majorHAnsi" w:hint="eastAsia"/>
                <w:sz w:val="20"/>
                <w:szCs w:val="20"/>
              </w:rPr>
              <w:t>N</w:t>
            </w:r>
            <w:r w:rsidR="004E329D">
              <w:rPr>
                <w:rFonts w:asciiTheme="majorHAnsi" w:hAnsiTheme="majorHAnsi" w:cstheme="majorHAnsi"/>
                <w:sz w:val="20"/>
                <w:szCs w:val="20"/>
              </w:rPr>
              <w:t>umber of job slices</w:t>
            </w:r>
          </w:p>
          <w:p w14:paraId="6EB28412" w14:textId="175B7B9B" w:rsidR="00B53BF4" w:rsidRPr="00B53BF4" w:rsidRDefault="00B53BF4" w:rsidP="0043476D">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w:t>
            </w:r>
            <w:r w:rsidRPr="00B53BF4">
              <w:rPr>
                <w:rFonts w:asciiTheme="majorHAnsi" w:hAnsiTheme="majorHAnsi" w:cstheme="majorHAnsi"/>
                <w:sz w:val="20"/>
                <w:szCs w:val="20"/>
              </w:rPr>
              <w:lastRenderedPageBreak/>
              <w:t>job_slice_count=</w:t>
            </w:r>
            <w:r w:rsidR="0043476D">
              <w:rPr>
                <w:rFonts w:asciiTheme="majorHAnsi" w:hAnsiTheme="majorHAnsi" w:cstheme="majorHAnsi"/>
                <w:sz w:val="20"/>
                <w:szCs w:val="20"/>
              </w:rPr>
              <w:t>N</w:t>
            </w:r>
            <w:r w:rsidR="00E6325E">
              <w:rPr>
                <w:rFonts w:asciiTheme="majorHAnsi" w:hAnsiTheme="majorHAnsi" w:cstheme="majorHAnsi"/>
                <w:sz w:val="20"/>
                <w:szCs w:val="20"/>
              </w:rPr>
              <w:t>ak</w:t>
            </w:r>
            <w:r w:rsidR="0043476D">
              <w:rPr>
                <w:rFonts w:asciiTheme="majorHAnsi" w:hAnsiTheme="majorHAnsi" w:cstheme="majorHAnsi"/>
                <w:sz w:val="20"/>
                <w:szCs w:val="20"/>
              </w:rPr>
              <w:t>umber of job slices</w:t>
            </w:r>
          </w:p>
        </w:tc>
        <w:tc>
          <w:tcPr>
            <w:tcW w:w="1985" w:type="dxa"/>
          </w:tcPr>
          <w:p w14:paraId="51818F10"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lastRenderedPageBreak/>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ジョブスライス数</w:t>
            </w:r>
            <w:r w:rsidRPr="00B53BF4">
              <w:rPr>
                <w:rFonts w:asciiTheme="majorHAnsi" w:hAnsiTheme="majorHAnsi" w:cstheme="majorHAnsi"/>
                <w:sz w:val="20"/>
                <w:szCs w:val="20"/>
              </w:rPr>
              <w:t>]</w:t>
            </w:r>
            <w:r w:rsidRPr="00B53BF4">
              <w:rPr>
                <w:rFonts w:asciiTheme="majorHAnsi" w:hAnsiTheme="majorHAnsi" w:cstheme="majorHAnsi"/>
                <w:sz w:val="20"/>
                <w:szCs w:val="20"/>
              </w:rPr>
              <w:t>に指定し</w:t>
            </w:r>
            <w:r w:rsidRPr="00B53BF4">
              <w:rPr>
                <w:rFonts w:asciiTheme="majorHAnsi" w:hAnsiTheme="majorHAnsi" w:cstheme="majorHAnsi"/>
                <w:sz w:val="20"/>
                <w:szCs w:val="20"/>
              </w:rPr>
              <w:lastRenderedPageBreak/>
              <w:t>たジョブスライス数が設定される</w:t>
            </w:r>
          </w:p>
        </w:tc>
        <w:tc>
          <w:tcPr>
            <w:tcW w:w="2976" w:type="dxa"/>
          </w:tcPr>
          <w:p w14:paraId="0A78A84A" w14:textId="77777777" w:rsidR="004E329D"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lastRenderedPageBreak/>
              <w:t>・</w:t>
            </w:r>
            <w:r w:rsidR="004E329D" w:rsidRPr="004E329D">
              <w:rPr>
                <w:rFonts w:asciiTheme="majorHAnsi" w:hAnsiTheme="majorHAnsi" w:cstheme="majorHAnsi"/>
                <w:sz w:val="20"/>
                <w:szCs w:val="20"/>
              </w:rPr>
              <w:t>Specify numeric value for amount of Job slices</w:t>
            </w:r>
          </w:p>
          <w:p w14:paraId="0B94E87A" w14:textId="541FEE53" w:rsidR="00B53BF4" w:rsidRPr="00B53BF4" w:rsidRDefault="008D747B" w:rsidP="00F571C2">
            <w:pPr>
              <w:pStyle w:val="aa"/>
              <w:ind w:leftChars="0" w:left="0"/>
              <w:jc w:val="left"/>
              <w:rPr>
                <w:rFonts w:asciiTheme="majorHAnsi" w:hAnsiTheme="majorHAnsi" w:cstheme="majorHAnsi"/>
                <w:sz w:val="20"/>
                <w:szCs w:val="20"/>
              </w:rPr>
            </w:pPr>
            <w:r w:rsidRPr="00853CD1">
              <w:rPr>
                <w:rFonts w:asciiTheme="majorHAnsi" w:hAnsiTheme="majorHAnsi" w:cstheme="majorHAnsi" w:hint="eastAsia"/>
                <w:sz w:val="20"/>
                <w:szCs w:val="20"/>
              </w:rPr>
              <w:lastRenderedPageBreak/>
              <w:t>・</w:t>
            </w:r>
            <w:r w:rsidRPr="00853CD1">
              <w:rPr>
                <w:rFonts w:asciiTheme="majorHAnsi" w:hAnsiTheme="majorHAnsi" w:cstheme="majorHAnsi" w:hint="eastAsia"/>
                <w:sz w:val="20"/>
                <w:szCs w:val="20"/>
              </w:rPr>
              <w:t>If multiple are defined, the last parameter defined will be active.</w:t>
            </w:r>
          </w:p>
        </w:tc>
      </w:tr>
    </w:tbl>
    <w:p w14:paraId="30CC1928" w14:textId="77777777" w:rsidR="00B53BF4" w:rsidRPr="00B53BF4" w:rsidRDefault="00B53BF4" w:rsidP="00B53BF4">
      <w:pPr>
        <w:jc w:val="left"/>
        <w:rPr>
          <w:del w:id="292" w:author="作成者"/>
          <w:rFonts w:asciiTheme="majorHAnsi" w:hAnsiTheme="majorHAnsi" w:cstheme="majorHAnsi"/>
        </w:rPr>
      </w:pPr>
    </w:p>
    <w:p w14:paraId="20EDEF9F" w14:textId="52E80A8F" w:rsidR="00B53BF4" w:rsidRPr="00B53BF4" w:rsidRDefault="00B53BF4" w:rsidP="00B53BF4">
      <w:pPr>
        <w:jc w:val="left"/>
        <w:rPr>
          <w:ins w:id="293" w:author="作成者"/>
          <w:rFonts w:asciiTheme="majorHAnsi" w:hAnsiTheme="majorHAnsi" w:cstheme="majorHAnsi"/>
        </w:rPr>
      </w:pPr>
      <w:r w:rsidRPr="00B53BF4">
        <w:rPr>
          <w:rFonts w:ascii="ＭＳ ゴシック" w:eastAsia="ＭＳ ゴシック" w:hAnsi="ＭＳ ゴシック" w:cs="ＭＳ ゴシック" w:hint="eastAsia"/>
          <w:rPrChange w:id="294" w:author="作成者">
            <w:rPr>
              <w:rFonts w:hint="eastAsia"/>
            </w:rPr>
          </w:rPrChange>
        </w:rPr>
        <w:t>※</w:t>
      </w:r>
      <w:r w:rsidR="008D747B" w:rsidRPr="008D747B">
        <w:rPr>
          <w:rFonts w:asciiTheme="majorHAnsi" w:hAnsiTheme="majorHAnsi" w:cstheme="majorHAnsi"/>
        </w:rPr>
        <w:t>For more information regarding Ansible Automation Controller's option parameters, please refer to the explanation for Ansible Automation Controller user guide's job template.</w:t>
      </w:r>
    </w:p>
    <w:p w14:paraId="630E634D" w14:textId="77777777" w:rsidR="00B53BF4" w:rsidRPr="00B53BF4" w:rsidRDefault="00B53BF4" w:rsidP="00B53BF4">
      <w:pPr>
        <w:widowControl/>
        <w:jc w:val="left"/>
        <w:rPr>
          <w:ins w:id="295" w:author="作成者"/>
          <w:rFonts w:asciiTheme="majorHAnsi" w:hAnsiTheme="majorHAnsi" w:cstheme="majorHAnsi"/>
        </w:rPr>
      </w:pPr>
      <w:ins w:id="296" w:author="作成者">
        <w:r w:rsidRPr="00B53BF4">
          <w:rPr>
            <w:rFonts w:asciiTheme="majorHAnsi" w:hAnsiTheme="majorHAnsi" w:cstheme="majorHAnsi"/>
          </w:rPr>
          <w:br w:type="page"/>
        </w:r>
      </w:ins>
    </w:p>
    <w:p w14:paraId="3A04782F" w14:textId="13C90004" w:rsidR="00B53BF4" w:rsidRPr="00B53BF4" w:rsidRDefault="00552027" w:rsidP="00552027">
      <w:pPr>
        <w:pStyle w:val="20"/>
        <w:rPr>
          <w:ins w:id="297" w:author="作成者"/>
          <w:rFonts w:asciiTheme="majorHAnsi" w:hAnsiTheme="majorHAnsi" w:cstheme="majorHAnsi"/>
        </w:rPr>
      </w:pPr>
      <w:bookmarkStart w:id="298" w:name="_Toc101774458"/>
      <w:r>
        <w:rPr>
          <w:rFonts w:asciiTheme="majorHAnsi" w:hAnsiTheme="majorHAnsi" w:cstheme="majorHAnsi"/>
        </w:rPr>
        <w:lastRenderedPageBreak/>
        <w:t xml:space="preserve"> </w:t>
      </w:r>
      <w:bookmarkStart w:id="299" w:name="_Toc105605753"/>
      <w:r w:rsidRPr="00552027">
        <w:rPr>
          <w:rFonts w:asciiTheme="majorHAnsi" w:hAnsiTheme="majorHAnsi" w:cstheme="majorHAnsi"/>
        </w:rPr>
        <w:t>Using ITA proprietary variables in Ansible Automation Controller.</w:t>
      </w:r>
      <w:bookmarkEnd w:id="298"/>
      <w:bookmarkEnd w:id="299"/>
    </w:p>
    <w:p w14:paraId="474D8F53" w14:textId="5C4D8A28" w:rsidR="00B53BF4" w:rsidRPr="00B53BF4" w:rsidRDefault="0047222E" w:rsidP="00B53BF4">
      <w:pPr>
        <w:ind w:leftChars="540" w:left="1134"/>
        <w:jc w:val="left"/>
        <w:rPr>
          <w:ins w:id="300" w:author="作成者"/>
          <w:rFonts w:asciiTheme="majorHAnsi" w:hAnsiTheme="majorHAnsi" w:cstheme="majorHAnsi"/>
        </w:rPr>
      </w:pPr>
      <w:r w:rsidRPr="0047222E">
        <w:rPr>
          <w:rFonts w:asciiTheme="majorHAnsi" w:hAnsiTheme="majorHAnsi" w:cstheme="majorHAnsi"/>
        </w:rPr>
        <w:t>The following is a list of points to keep in mind when executing operations with Ansible Automation Controller in a cluster configuration for Movements including Playbooks, which uses the following ITA proprietary variables to output files.</w:t>
      </w:r>
      <w:r>
        <w:rPr>
          <w:rFonts w:asciiTheme="majorHAnsi" w:hAnsiTheme="majorHAnsi" w:cstheme="majorHAnsi"/>
        </w:rPr>
        <w:br/>
        <w:t>ITA Proprietary variables</w:t>
      </w:r>
    </w:p>
    <w:p w14:paraId="05805127" w14:textId="77777777" w:rsidR="00B53BF4" w:rsidRPr="00B53BF4" w:rsidRDefault="00B53BF4" w:rsidP="00B53BF4">
      <w:pPr>
        <w:ind w:leftChars="540" w:left="1134"/>
        <w:jc w:val="left"/>
        <w:rPr>
          <w:ins w:id="301" w:author="作成者"/>
          <w:rFonts w:asciiTheme="majorHAnsi" w:hAnsiTheme="majorHAnsi" w:cstheme="majorHAnsi"/>
        </w:rPr>
      </w:pPr>
      <w:ins w:id="302" w:author="作成者">
        <w:r w:rsidRPr="00B53BF4">
          <w:rPr>
            <w:rFonts w:asciiTheme="majorHAnsi" w:hAnsiTheme="majorHAnsi" w:cstheme="majorHAnsi"/>
          </w:rPr>
          <w:t>・</w:t>
        </w:r>
        <w:r w:rsidRPr="00B53BF4">
          <w:rPr>
            <w:rFonts w:asciiTheme="majorHAnsi" w:hAnsiTheme="majorHAnsi" w:cstheme="majorHAnsi"/>
          </w:rPr>
          <w:t>__workflowdir__</w:t>
        </w:r>
      </w:ins>
    </w:p>
    <w:p w14:paraId="26B5EB29" w14:textId="77777777" w:rsidR="00B53BF4" w:rsidRPr="00B53BF4" w:rsidRDefault="00B53BF4" w:rsidP="00B53BF4">
      <w:pPr>
        <w:ind w:leftChars="540" w:left="1134"/>
        <w:jc w:val="left"/>
        <w:rPr>
          <w:ins w:id="303" w:author="作成者"/>
          <w:rFonts w:asciiTheme="majorHAnsi" w:hAnsiTheme="majorHAnsi" w:cstheme="majorHAnsi"/>
        </w:rPr>
      </w:pPr>
      <w:ins w:id="304" w:author="作成者">
        <w:r w:rsidRPr="00B53BF4">
          <w:rPr>
            <w:rFonts w:asciiTheme="majorHAnsi" w:hAnsiTheme="majorHAnsi" w:cstheme="majorHAnsi"/>
          </w:rPr>
          <w:t>・</w:t>
        </w:r>
        <w:r w:rsidRPr="00B53BF4">
          <w:rPr>
            <w:rFonts w:asciiTheme="majorHAnsi" w:hAnsiTheme="majorHAnsi" w:cstheme="majorHAnsi"/>
          </w:rPr>
          <w:t>__symphony_workflowdir__</w:t>
        </w:r>
      </w:ins>
    </w:p>
    <w:p w14:paraId="2C0B3AE5" w14:textId="77777777" w:rsidR="00B53BF4" w:rsidRPr="00B53BF4" w:rsidRDefault="00B53BF4" w:rsidP="00B53BF4">
      <w:pPr>
        <w:ind w:leftChars="540" w:left="1134"/>
        <w:jc w:val="left"/>
        <w:rPr>
          <w:ins w:id="305" w:author="作成者"/>
          <w:rFonts w:asciiTheme="majorHAnsi" w:hAnsiTheme="majorHAnsi" w:cstheme="majorHAnsi"/>
        </w:rPr>
      </w:pPr>
      <w:ins w:id="306" w:author="作成者">
        <w:r w:rsidRPr="00B53BF4">
          <w:rPr>
            <w:rFonts w:asciiTheme="majorHAnsi" w:hAnsiTheme="majorHAnsi" w:cstheme="majorHAnsi"/>
          </w:rPr>
          <w:t>・</w:t>
        </w:r>
        <w:r w:rsidRPr="00B53BF4">
          <w:rPr>
            <w:rFonts w:asciiTheme="majorHAnsi" w:hAnsiTheme="majorHAnsi" w:cstheme="majorHAnsi"/>
          </w:rPr>
          <w:t>__conductor_workflowdir__</w:t>
        </w:r>
      </w:ins>
    </w:p>
    <w:p w14:paraId="45DF231B" w14:textId="77777777" w:rsidR="00B53BF4" w:rsidRPr="00B53BF4" w:rsidRDefault="00B53BF4" w:rsidP="00B53BF4">
      <w:pPr>
        <w:ind w:leftChars="540" w:left="1134"/>
        <w:jc w:val="left"/>
        <w:rPr>
          <w:ins w:id="307" w:author="作成者"/>
          <w:rFonts w:asciiTheme="majorHAnsi" w:hAnsiTheme="majorHAnsi" w:cstheme="majorHAnsi"/>
        </w:rPr>
      </w:pPr>
      <w:ins w:id="308" w:author="作成者">
        <w:r w:rsidRPr="00B53BF4">
          <w:rPr>
            <w:rFonts w:asciiTheme="majorHAnsi" w:hAnsiTheme="majorHAnsi" w:cstheme="majorHAnsi"/>
          </w:rPr>
          <w:t>・</w:t>
        </w:r>
        <w:r w:rsidRPr="00B53BF4">
          <w:rPr>
            <w:rFonts w:asciiTheme="majorHAnsi" w:hAnsiTheme="majorHAnsi" w:cstheme="majorHAnsi"/>
          </w:rPr>
          <w:t>__movement_status_filepath__</w:t>
        </w:r>
      </w:ins>
    </w:p>
    <w:p w14:paraId="1C529A54" w14:textId="77777777" w:rsidR="00B53BF4" w:rsidRPr="00B53BF4" w:rsidRDefault="00B53BF4" w:rsidP="00B53BF4">
      <w:pPr>
        <w:ind w:leftChars="540" w:left="1134"/>
        <w:jc w:val="left"/>
        <w:rPr>
          <w:ins w:id="309" w:author="作成者"/>
          <w:rFonts w:asciiTheme="majorHAnsi" w:hAnsiTheme="majorHAnsi" w:cstheme="majorHAnsi"/>
        </w:rPr>
      </w:pPr>
      <w:ins w:id="310" w:author="作成者">
        <w:r w:rsidRPr="00B53BF4">
          <w:rPr>
            <w:rFonts w:asciiTheme="majorHAnsi" w:hAnsiTheme="majorHAnsi" w:cstheme="majorHAnsi"/>
          </w:rPr>
          <w:t>・</w:t>
        </w:r>
        <w:r w:rsidRPr="00B53BF4">
          <w:rPr>
            <w:rFonts w:asciiTheme="majorHAnsi" w:hAnsiTheme="majorHAnsi" w:cstheme="majorHAnsi"/>
          </w:rPr>
          <w:t>__parameters_dir_for_epc__</w:t>
        </w:r>
      </w:ins>
    </w:p>
    <w:p w14:paraId="27F741FD" w14:textId="77777777" w:rsidR="00B53BF4" w:rsidRPr="00B53BF4" w:rsidRDefault="00B53BF4" w:rsidP="00B53BF4">
      <w:pPr>
        <w:ind w:leftChars="540" w:left="1134"/>
        <w:jc w:val="left"/>
        <w:rPr>
          <w:ins w:id="311" w:author="作成者"/>
          <w:rFonts w:asciiTheme="majorHAnsi" w:hAnsiTheme="majorHAnsi" w:cstheme="majorHAnsi"/>
        </w:rPr>
      </w:pPr>
      <w:ins w:id="312" w:author="作成者">
        <w:r w:rsidRPr="00B53BF4">
          <w:rPr>
            <w:rFonts w:asciiTheme="majorHAnsi" w:hAnsiTheme="majorHAnsi" w:cstheme="majorHAnsi"/>
          </w:rPr>
          <w:t>・</w:t>
        </w:r>
        <w:r w:rsidRPr="00B53BF4">
          <w:rPr>
            <w:rFonts w:asciiTheme="majorHAnsi" w:hAnsiTheme="majorHAnsi" w:cstheme="majorHAnsi"/>
          </w:rPr>
          <w:t>__parameters_file_dir_for_epc__</w:t>
        </w:r>
      </w:ins>
    </w:p>
    <w:p w14:paraId="53AB4699" w14:textId="77777777" w:rsidR="00B53BF4" w:rsidRPr="00B53BF4" w:rsidRDefault="00B53BF4" w:rsidP="00B53BF4">
      <w:pPr>
        <w:ind w:leftChars="540" w:left="1134"/>
        <w:jc w:val="left"/>
        <w:rPr>
          <w:ins w:id="313" w:author="作成者"/>
          <w:rFonts w:asciiTheme="majorHAnsi" w:hAnsiTheme="majorHAnsi" w:cstheme="majorHAnsi"/>
        </w:rPr>
      </w:pPr>
      <w:ins w:id="314" w:author="作成者">
        <w:r w:rsidRPr="00B53BF4">
          <w:rPr>
            <w:rFonts w:asciiTheme="majorHAnsi" w:hAnsiTheme="majorHAnsi" w:cstheme="majorHAnsi"/>
          </w:rPr>
          <w:t>・</w:t>
        </w:r>
        <w:r w:rsidRPr="00B53BF4">
          <w:rPr>
            <w:rFonts w:asciiTheme="majorHAnsi" w:hAnsiTheme="majorHAnsi" w:cstheme="majorHAnsi"/>
          </w:rPr>
          <w:t>__parameter_dir__</w:t>
        </w:r>
      </w:ins>
    </w:p>
    <w:p w14:paraId="6CC0448E" w14:textId="77777777" w:rsidR="00B53BF4" w:rsidRPr="00B53BF4" w:rsidRDefault="00B53BF4" w:rsidP="00B53BF4">
      <w:pPr>
        <w:ind w:leftChars="540" w:left="1134"/>
        <w:jc w:val="left"/>
        <w:rPr>
          <w:ins w:id="315" w:author="作成者"/>
          <w:rFonts w:asciiTheme="majorHAnsi" w:hAnsiTheme="majorHAnsi" w:cstheme="majorHAnsi"/>
        </w:rPr>
      </w:pPr>
      <w:ins w:id="316" w:author="作成者">
        <w:r w:rsidRPr="00B53BF4">
          <w:rPr>
            <w:rFonts w:asciiTheme="majorHAnsi" w:hAnsiTheme="majorHAnsi" w:cstheme="majorHAnsi"/>
          </w:rPr>
          <w:t>・</w:t>
        </w:r>
        <w:r w:rsidRPr="00B53BF4">
          <w:rPr>
            <w:rFonts w:asciiTheme="majorHAnsi" w:hAnsiTheme="majorHAnsi" w:cstheme="majorHAnsi"/>
          </w:rPr>
          <w:t>__parameters_file_dir__</w:t>
        </w:r>
      </w:ins>
    </w:p>
    <w:p w14:paraId="2712E7C9" w14:textId="0EFDD2F7" w:rsidR="00B53BF4" w:rsidRPr="00D17748" w:rsidRDefault="00D17748" w:rsidP="00D17748">
      <w:pPr>
        <w:pStyle w:val="14"/>
        <w:numPr>
          <w:ilvl w:val="3"/>
          <w:numId w:val="69"/>
        </w:numPr>
        <w:rPr>
          <w:ins w:id="317" w:author="作成者"/>
          <w:rFonts w:asciiTheme="majorHAnsi" w:hAnsiTheme="majorHAnsi" w:cstheme="majorHAnsi"/>
        </w:rPr>
      </w:pPr>
      <w:r w:rsidRPr="00D17748">
        <w:rPr>
          <w:rFonts w:asciiTheme="majorHAnsi" w:hAnsiTheme="majorHAnsi" w:cstheme="majorHAnsi"/>
        </w:rPr>
        <w:t>Managing files created using ITA's proprietary variables</w:t>
      </w:r>
    </w:p>
    <w:p w14:paraId="11381D66" w14:textId="69B43C20" w:rsidR="00D17748" w:rsidRPr="00D17748"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The Output directory of the files created using the ITA proprietary values is set to the Ansible Automation Contro</w:t>
      </w:r>
      <w:r>
        <w:rPr>
          <w:rFonts w:asciiTheme="majorHAnsi" w:hAnsiTheme="majorHAnsi" w:cstheme="majorHAnsi"/>
        </w:rPr>
        <w:t>ller's ITA Operation director</w:t>
      </w:r>
      <w:r>
        <w:rPr>
          <w:rFonts w:asciiTheme="majorHAnsi" w:hAnsiTheme="majorHAnsi" w:cstheme="majorHAnsi" w:hint="eastAsia"/>
        </w:rPr>
        <w:t>y</w:t>
      </w:r>
      <w:r>
        <w:rPr>
          <w:rFonts w:asciiTheme="majorHAnsi" w:hAnsiTheme="majorHAnsi" w:cstheme="majorHAnsi"/>
        </w:rPr>
        <w:t>,</w:t>
      </w:r>
      <w:r w:rsidRPr="00D17748">
        <w:rPr>
          <w:rFonts w:asciiTheme="majorHAnsi" w:hAnsiTheme="majorHAnsi" w:cstheme="majorHAnsi"/>
        </w:rPr>
        <w:t xml:space="preserve"> "/var/lib/exastro".</w:t>
      </w:r>
    </w:p>
    <w:p w14:paraId="30CC9CC2" w14:textId="77777777" w:rsidR="00D17748" w:rsidRPr="00D17748"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Before Movements are executed, the result data is transferred as a file to "/var/lib/exastro" under the Ansible Automation Controller's ITA operation directory.</w:t>
      </w:r>
    </w:p>
    <w:p w14:paraId="34A69BFD" w14:textId="77777777" w:rsidR="00D17748" w:rsidRPr="00D17748"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The file created when the Movement is executed is transferred from the Ansible Automation Controllers to the result data in overwrite mode.</w:t>
      </w:r>
    </w:p>
    <w:p w14:paraId="51E5EFAB" w14:textId="76BB06C2" w:rsidR="00B53BF4" w:rsidRPr="00B53BF4" w:rsidRDefault="00D17748" w:rsidP="00D17748">
      <w:pPr>
        <w:pStyle w:val="14"/>
        <w:numPr>
          <w:ilvl w:val="0"/>
          <w:numId w:val="0"/>
        </w:numPr>
        <w:ind w:left="993" w:hanging="425"/>
        <w:rPr>
          <w:ins w:id="318" w:author="作成者"/>
          <w:rFonts w:asciiTheme="majorHAnsi" w:hAnsiTheme="majorHAnsi" w:cstheme="majorHAnsi"/>
        </w:rPr>
      </w:pPr>
      <w:r w:rsidRPr="00D17748">
        <w:rPr>
          <w:rFonts w:asciiTheme="majorHAnsi" w:hAnsiTheme="majorHAnsi" w:cstheme="majorHAnsi"/>
        </w:rPr>
        <w:t>If a file with the same name as an already existing file is created, the result data of the updated file might not be displayed correctly.</w:t>
      </w:r>
      <w:ins w:id="319" w:author="作成者">
        <w:r w:rsidR="00B53BF4" w:rsidRPr="00B53BF4">
          <w:rPr>
            <w:rFonts w:asciiTheme="majorHAnsi" w:hAnsiTheme="majorHAnsi" w:cstheme="majorHAnsi"/>
            <w:noProof/>
          </w:rPr>
          <mc:AlternateContent>
            <mc:Choice Requires="wps">
              <w:drawing>
                <wp:anchor distT="0" distB="0" distL="114300" distR="114300" simplePos="0" relativeHeight="252081152" behindDoc="0" locked="0" layoutInCell="1" allowOverlap="1" wp14:anchorId="33EDE430" wp14:editId="4857E2DF">
                  <wp:simplePos x="0" y="0"/>
                  <wp:positionH relativeFrom="column">
                    <wp:posOffset>2020151</wp:posOffset>
                  </wp:positionH>
                  <wp:positionV relativeFrom="paragraph">
                    <wp:posOffset>14528</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F9DB98" w14:textId="77777777" w:rsidR="0008204C" w:rsidRPr="00610B11" w:rsidRDefault="0008204C" w:rsidP="00B53BF4">
                              <w:pPr>
                                <w:pStyle w:val="Web"/>
                                <w:spacing w:before="0" w:beforeAutospacing="0" w:after="0" w:afterAutospacing="0"/>
                                <w:jc w:val="center"/>
                                <w:rPr>
                                  <w:ins w:id="320" w:author="作成者"/>
                                  <w:rFonts w:asciiTheme="minorEastAsia" w:eastAsiaTheme="minorEastAsia" w:hAnsiTheme="minorEastAsia"/>
                                  <w:sz w:val="20"/>
                                  <w:szCs w:val="20"/>
                                </w:rPr>
                              </w:pPr>
                              <w:ins w:id="321" w:author="作成者">
                                <w:r>
                                  <w:rPr>
                                    <w:rFonts w:hint="eastAsia"/>
                                  </w:rPr>
                                  <w:t>symphony/conductor</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DE430" id="正方形/長方形 127" o:spid="_x0000_s1179" style="position:absolute;left:0;text-align:left;margin-left:159.05pt;margin-top:1.15pt;width:152.8pt;height:30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" filled="f" stroked="f" strokeweight="2pt">
                  <v:textbox inset="0,0,0,0">
                    <w:txbxContent>
                      <w:p w14:paraId="6CF9DB98" w14:textId="77777777" w:rsidR="0008204C" w:rsidRPr="00610B11" w:rsidRDefault="0008204C" w:rsidP="00B53BF4">
                        <w:pPr>
                          <w:pStyle w:val="Web"/>
                          <w:spacing w:before="0" w:beforeAutospacing="0" w:after="0" w:afterAutospacing="0"/>
                          <w:jc w:val="center"/>
                          <w:rPr>
                            <w:ins w:id="363" w:author="作成者"/>
                            <w:rFonts w:asciiTheme="minorEastAsia" w:eastAsiaTheme="minorEastAsia" w:hAnsiTheme="minorEastAsia"/>
                            <w:sz w:val="20"/>
                            <w:szCs w:val="20"/>
                          </w:rPr>
                        </w:pPr>
                        <w:ins w:id="364" w:author="作成者">
                          <w:r>
                            <w:rPr>
                              <w:rFonts w:hint="eastAsia"/>
                            </w:rPr>
                            <w:t>symphony/conductor</w:t>
                          </w:r>
                        </w:ins>
                      </w:p>
                    </w:txbxContent>
                  </v:textbox>
                </v:rect>
              </w:pict>
            </mc:Fallback>
          </mc:AlternateContent>
        </w:r>
      </w:ins>
    </w:p>
    <w:p w14:paraId="7D285067" w14:textId="6027599B" w:rsidR="00B53BF4" w:rsidRPr="00B53BF4" w:rsidRDefault="002F13B0" w:rsidP="00B53BF4">
      <w:pPr>
        <w:jc w:val="left"/>
        <w:rPr>
          <w:ins w:id="322" w:author="作成者"/>
          <w:rFonts w:asciiTheme="majorHAnsi" w:hAnsiTheme="majorHAnsi" w:cstheme="majorHAnsi"/>
        </w:rPr>
      </w:pPr>
      <w:ins w:id="323" w:author="作成者">
        <w:r w:rsidRPr="00B53BF4">
          <w:rPr>
            <w:rFonts w:asciiTheme="majorHAnsi" w:hAnsiTheme="majorHAnsi" w:cstheme="majorHAnsi"/>
            <w:noProof/>
          </w:rPr>
          <mc:AlternateContent>
            <mc:Choice Requires="wps">
              <w:drawing>
                <wp:anchor distT="0" distB="0" distL="114300" distR="114300" simplePos="0" relativeHeight="252034048" behindDoc="0" locked="0" layoutInCell="1" allowOverlap="1" wp14:anchorId="03208AC8" wp14:editId="18F056E0">
                  <wp:simplePos x="0" y="0"/>
                  <wp:positionH relativeFrom="column">
                    <wp:posOffset>94933</wp:posOffset>
                  </wp:positionH>
                  <wp:positionV relativeFrom="paragraph">
                    <wp:posOffset>106363</wp:posOffset>
                  </wp:positionV>
                  <wp:extent cx="1940560" cy="333375"/>
                  <wp:effectExtent l="0" t="0" r="2540" b="9525"/>
                  <wp:wrapNone/>
                  <wp:docPr id="67" name="正方形/長方形 127"/>
                  <wp:cNvGraphicFramePr/>
                  <a:graphic xmlns:a="http://schemas.openxmlformats.org/drawingml/2006/main">
                    <a:graphicData uri="http://schemas.microsoft.com/office/word/2010/wordprocessingShape">
                      <wps:wsp>
                        <wps:cNvSpPr/>
                        <wps:spPr>
                          <a:xfrm>
                            <a:off x="0" y="0"/>
                            <a:ext cx="1940560" cy="3333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39FEC8C" w14:textId="38278421" w:rsidR="0008204C" w:rsidRPr="00175475" w:rsidRDefault="0008204C" w:rsidP="00B53BF4">
                              <w:pPr>
                                <w:pStyle w:val="Web"/>
                                <w:spacing w:before="0" w:beforeAutospacing="0" w:after="0" w:afterAutospacing="0"/>
                                <w:jc w:val="center"/>
                                <w:rPr>
                                  <w:ins w:id="324" w:author="作成者"/>
                                  <w:rFonts w:asciiTheme="minorEastAsia" w:eastAsiaTheme="minorEastAsia" w:hAnsiTheme="minorEastAsia"/>
                                  <w:sz w:val="12"/>
                                  <w:szCs w:val="12"/>
                                </w:rPr>
                              </w:pPr>
                              <w:ins w:id="325" w:author="作成者">
                                <w:r w:rsidRPr="00175475">
                                  <w:rPr>
                                    <w:rFonts w:asciiTheme="minorEastAsia" w:eastAsiaTheme="minorEastAsia" w:hAnsiTheme="minorEastAsia" w:cstheme="minorBidi"/>
                                    <w:color w:val="000000" w:themeColor="dark1"/>
                                    <w:sz w:val="12"/>
                                    <w:szCs w:val="12"/>
                                  </w:rPr>
                                  <w:t>Ansible</w:t>
                                </w:r>
                              </w:ins>
                              <w:r>
                                <w:rPr>
                                  <w:rFonts w:asciiTheme="minorEastAsia" w:eastAsiaTheme="minorEastAsia" w:hAnsiTheme="minorEastAsia" w:cstheme="minorBidi" w:hint="eastAsia"/>
                                  <w:color w:val="000000" w:themeColor="dark1"/>
                                  <w:sz w:val="12"/>
                                  <w:szCs w:val="12"/>
                                </w:rPr>
                                <w:t xml:space="preserve"> common</w:t>
                              </w:r>
                              <w:ins w:id="326" w:author="作成者">
                                <w:r w:rsidRPr="00175475">
                                  <w:rPr>
                                    <w:rFonts w:asciiTheme="minorEastAsia" w:eastAsiaTheme="minorEastAsia" w:hAnsiTheme="minorEastAsia" w:cstheme="minorBidi"/>
                                    <w:color w:val="000000" w:themeColor="dark1"/>
                                    <w:sz w:val="12"/>
                                    <w:szCs w:val="12"/>
                                  </w:rPr>
                                  <w:t>-&gt;</w:t>
                                </w:r>
                              </w:ins>
                              <w:r>
                                <w:rPr>
                                  <w:rFonts w:asciiTheme="minorEastAsia" w:eastAsiaTheme="minorEastAsia" w:hAnsiTheme="minorEastAsia" w:cstheme="minorBidi" w:hint="eastAsia"/>
                                  <w:color w:val="000000" w:themeColor="dark1"/>
                                  <w:sz w:val="12"/>
                                  <w:szCs w:val="12"/>
                                </w:rPr>
                                <w:t>Interface info</w:t>
                              </w:r>
                              <w:ins w:id="327" w:author="作成者">
                                <w:r w:rsidRPr="00175475">
                                  <w:rPr>
                                    <w:rFonts w:asciiTheme="minorEastAsia" w:eastAsiaTheme="minorEastAsia" w:hAnsiTheme="minorEastAsia" w:cstheme="minorBidi"/>
                                    <w:color w:val="000000" w:themeColor="dark1"/>
                                    <w:sz w:val="12"/>
                                    <w:szCs w:val="12"/>
                                  </w:rPr>
                                  <w:t>-&gt;</w:t>
                                </w:r>
                              </w:ins>
                              <w:r>
                                <w:rPr>
                                  <w:rFonts w:asciiTheme="minorEastAsia" w:eastAsiaTheme="minorEastAsia" w:hAnsiTheme="minorEastAsia" w:cstheme="minorBidi" w:hint="eastAsia"/>
                                  <w:color w:val="000000" w:themeColor="dark1"/>
                                  <w:sz w:val="12"/>
                                  <w:szCs w:val="12"/>
                                </w:rPr>
                                <w:t xml:space="preserve">Data </w:t>
                              </w:r>
                              <w:r>
                                <w:rPr>
                                  <w:rFonts w:asciiTheme="minorEastAsia" w:eastAsiaTheme="minorEastAsia" w:hAnsiTheme="minorEastAsia" w:cstheme="minorBidi"/>
                                  <w:color w:val="000000" w:themeColor="dark1"/>
                                  <w:sz w:val="12"/>
                                  <w:szCs w:val="12"/>
                                </w:rPr>
                                <w:t>relay storage path</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08AC8" id="_x0000_s1180" style="position:absolute;margin-left:7.5pt;margin-top:8.4pt;width:152.8pt;height:26.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" filled="f" stroked="f" strokeweight="2pt">
                  <v:textbox inset="0,0,0,0">
                    <w:txbxContent>
                      <w:p w14:paraId="239FEC8C" w14:textId="38278421" w:rsidR="0008204C" w:rsidRPr="00175475" w:rsidRDefault="0008204C" w:rsidP="00B53BF4">
                        <w:pPr>
                          <w:pStyle w:val="Web"/>
                          <w:spacing w:before="0" w:beforeAutospacing="0" w:after="0" w:afterAutospacing="0"/>
                          <w:jc w:val="center"/>
                          <w:rPr>
                            <w:ins w:id="371" w:author="作成者"/>
                            <w:rFonts w:asciiTheme="minorEastAsia" w:eastAsiaTheme="minorEastAsia" w:hAnsiTheme="minorEastAsia"/>
                            <w:sz w:val="12"/>
                            <w:szCs w:val="12"/>
                          </w:rPr>
                        </w:pPr>
                        <w:ins w:id="372" w:author="作成者">
                          <w:r w:rsidRPr="00175475">
                            <w:rPr>
                              <w:rFonts w:asciiTheme="minorEastAsia" w:eastAsiaTheme="minorEastAsia" w:hAnsiTheme="minorEastAsia" w:cstheme="minorBidi"/>
                              <w:color w:val="000000" w:themeColor="dark1"/>
                              <w:sz w:val="12"/>
                              <w:szCs w:val="12"/>
                            </w:rPr>
                            <w:t>Ansible</w:t>
                          </w:r>
                        </w:ins>
                        <w:r>
                          <w:rPr>
                            <w:rFonts w:asciiTheme="minorEastAsia" w:eastAsiaTheme="minorEastAsia" w:hAnsiTheme="minorEastAsia" w:cstheme="minorBidi" w:hint="eastAsia"/>
                            <w:color w:val="000000" w:themeColor="dark1"/>
                            <w:sz w:val="12"/>
                            <w:szCs w:val="12"/>
                          </w:rPr>
                          <w:t xml:space="preserve"> common</w:t>
                        </w:r>
                        <w:ins w:id="373" w:author="作成者">
                          <w:r w:rsidRPr="00175475">
                            <w:rPr>
                              <w:rFonts w:asciiTheme="minorEastAsia" w:eastAsiaTheme="minorEastAsia" w:hAnsiTheme="minorEastAsia" w:cstheme="minorBidi"/>
                              <w:color w:val="000000" w:themeColor="dark1"/>
                              <w:sz w:val="12"/>
                              <w:szCs w:val="12"/>
                            </w:rPr>
                            <w:t>-&gt;</w:t>
                          </w:r>
                        </w:ins>
                        <w:r>
                          <w:rPr>
                            <w:rFonts w:asciiTheme="minorEastAsia" w:eastAsiaTheme="minorEastAsia" w:hAnsiTheme="minorEastAsia" w:cstheme="minorBidi" w:hint="eastAsia"/>
                            <w:color w:val="000000" w:themeColor="dark1"/>
                            <w:sz w:val="12"/>
                            <w:szCs w:val="12"/>
                          </w:rPr>
                          <w:t>Interface info</w:t>
                        </w:r>
                        <w:ins w:id="374" w:author="作成者">
                          <w:r w:rsidRPr="00175475">
                            <w:rPr>
                              <w:rFonts w:asciiTheme="minorEastAsia" w:eastAsiaTheme="minorEastAsia" w:hAnsiTheme="minorEastAsia" w:cstheme="minorBidi"/>
                              <w:color w:val="000000" w:themeColor="dark1"/>
                              <w:sz w:val="12"/>
                              <w:szCs w:val="12"/>
                            </w:rPr>
                            <w:t>-&gt;</w:t>
                          </w:r>
                        </w:ins>
                        <w:r>
                          <w:rPr>
                            <w:rFonts w:asciiTheme="minorEastAsia" w:eastAsiaTheme="minorEastAsia" w:hAnsiTheme="minorEastAsia" w:cstheme="minorBidi" w:hint="eastAsia"/>
                            <w:color w:val="000000" w:themeColor="dark1"/>
                            <w:sz w:val="12"/>
                            <w:szCs w:val="12"/>
                          </w:rPr>
                          <w:t xml:space="preserve">Data </w:t>
                        </w:r>
                        <w:r>
                          <w:rPr>
                            <w:rFonts w:asciiTheme="minorEastAsia" w:eastAsiaTheme="minorEastAsia" w:hAnsiTheme="minorEastAsia" w:cstheme="minorBidi"/>
                            <w:color w:val="000000" w:themeColor="dark1"/>
                            <w:sz w:val="12"/>
                            <w:szCs w:val="12"/>
                          </w:rPr>
                          <w:t>relay storage path</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9104" behindDoc="0" locked="0" layoutInCell="1" allowOverlap="1" wp14:anchorId="6EA77241" wp14:editId="28D72160">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2DA9E6C0" w14:textId="77777777" w:rsidR="0008204C" w:rsidRPr="00175475" w:rsidRDefault="0008204C" w:rsidP="00B53BF4">
                              <w:pPr>
                                <w:pStyle w:val="Web"/>
                                <w:spacing w:before="0" w:beforeAutospacing="0" w:after="0" w:afterAutospacing="0"/>
                                <w:rPr>
                                  <w:ins w:id="328" w:author="作成者"/>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7241" id="正方形/長方形 13" o:spid="_x0000_s1181" style="position:absolute;margin-left:195.2pt;margin-top:11.05pt;width:75.95pt;height:212.1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" filled="f" strokecolor="black [3200]" strokeweight="2pt">
                  <v:stroke dashstyle="3 1"/>
                  <v:textbox>
                    <w:txbxContent>
                      <w:p w14:paraId="2DA9E6C0" w14:textId="77777777" w:rsidR="0008204C" w:rsidRPr="00175475" w:rsidRDefault="0008204C" w:rsidP="00B53BF4">
                        <w:pPr>
                          <w:pStyle w:val="Web"/>
                          <w:spacing w:before="0" w:beforeAutospacing="0" w:after="0" w:afterAutospacing="0"/>
                          <w:rPr>
                            <w:ins w:id="376" w:author="作成者"/>
                            <w:sz w:val="12"/>
                            <w:szCs w:val="12"/>
                          </w:rPr>
                        </w:pP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33024" behindDoc="0" locked="0" layoutInCell="1" allowOverlap="1" wp14:anchorId="602819CB" wp14:editId="7D726A3E">
                  <wp:simplePos x="0" y="0"/>
                  <wp:positionH relativeFrom="column">
                    <wp:posOffset>6019</wp:posOffset>
                  </wp:positionH>
                  <wp:positionV relativeFrom="paragraph">
                    <wp:posOffset>37078</wp:posOffset>
                  </wp:positionV>
                  <wp:extent cx="2108835" cy="2797893"/>
                  <wp:effectExtent l="0" t="0" r="24765" b="21590"/>
                  <wp:wrapNone/>
                  <wp:docPr id="66"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1D322"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" adj="2523" fillcolor="white [3201]" strokecolor="black [3213]" strokeweight="2p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41216" behindDoc="0" locked="0" layoutInCell="1" allowOverlap="1" wp14:anchorId="2962C323" wp14:editId="5107AD61">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CB512A" w14:textId="76091A17" w:rsidR="0008204C" w:rsidRPr="00175475" w:rsidRDefault="0008204C" w:rsidP="00B53BF4">
                              <w:pPr>
                                <w:pStyle w:val="Web"/>
                                <w:spacing w:before="0" w:beforeAutospacing="0" w:after="0" w:afterAutospacing="0"/>
                                <w:rPr>
                                  <w:ins w:id="329" w:author="作成者"/>
                                  <w:rFonts w:asciiTheme="minorEastAsia" w:eastAsiaTheme="minorEastAsia" w:hAnsiTheme="minorEastAsia"/>
                                  <w:sz w:val="12"/>
                                  <w:szCs w:val="12"/>
                                </w:rPr>
                              </w:pPr>
                              <w:ins w:id="330" w:author="作成者">
                                <w:r w:rsidRPr="00175475">
                                  <w:rPr>
                                    <w:rFonts w:asciiTheme="minorEastAsia" w:eastAsiaTheme="minorEastAsia" w:hAnsiTheme="minorEastAsia" w:cstheme="minorBidi"/>
                                    <w:color w:val="000000" w:themeColor="dark1"/>
                                    <w:sz w:val="12"/>
                                    <w:szCs w:val="12"/>
                                  </w:rPr>
                                  <w:t>ITA</w:t>
                                </w:r>
                              </w:ins>
                              <w:r>
                                <w:rPr>
                                  <w:rFonts w:asciiTheme="minorEastAsia" w:eastAsiaTheme="minorEastAsia" w:hAnsiTheme="minorEastAsia" w:cstheme="minorBidi" w:hint="eastAsia"/>
                                  <w:color w:val="000000" w:themeColor="dark1"/>
                                  <w:sz w:val="12"/>
                                  <w:szCs w:val="12"/>
                                </w:rPr>
                                <w:t>op</w:t>
                              </w:r>
                              <w:r>
                                <w:rPr>
                                  <w:rFonts w:asciiTheme="minorEastAsia" w:eastAsiaTheme="minorEastAsia" w:hAnsiTheme="minorEastAsia" w:cstheme="minorBidi"/>
                                  <w:color w:val="000000" w:themeColor="dark1"/>
                                  <w:sz w:val="12"/>
                                  <w:szCs w:val="12"/>
                                </w:rPr>
                                <w:t>eration directory “</w:t>
                              </w:r>
                              <w:ins w:id="331" w:author="作成者">
                                <w:r w:rsidRPr="00175475">
                                  <w:rPr>
                                    <w:rFonts w:asciiTheme="minorEastAsia" w:eastAsiaTheme="minorEastAsia" w:hAnsiTheme="minorEastAsia" w:cstheme="minorBidi"/>
                                    <w:color w:val="000000" w:themeColor="dark1"/>
                                    <w:sz w:val="12"/>
                                    <w:szCs w:val="12"/>
                                  </w:rPr>
                                  <w:t>/var/lib/</w:t>
                                </w:r>
                              </w:ins>
                              <w:r>
                                <w:rPr>
                                  <w:rFonts w:asciiTheme="minorEastAsia" w:eastAsiaTheme="minorEastAsia" w:hAnsiTheme="minorEastAsia" w:cstheme="minorBidi"/>
                                  <w:color w:val="000000" w:themeColor="dark1"/>
                                  <w:sz w:val="12"/>
                                  <w:szCs w:val="12"/>
                                </w:rPr>
                                <w:t>Exastro”</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2C323" id="正方形/長方形 126" o:spid="_x0000_s1182" style="position:absolute;margin-left:332.15pt;margin-top:13.4pt;width:143.1pt;height:11.9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" filled="f" stroked="f" strokeweight="2pt">
                  <v:textbox inset="0,0,0,0">
                    <w:txbxContent>
                      <w:p w14:paraId="06CB512A" w14:textId="76091A17" w:rsidR="0008204C" w:rsidRPr="00175475" w:rsidRDefault="0008204C" w:rsidP="00B53BF4">
                        <w:pPr>
                          <w:pStyle w:val="Web"/>
                          <w:spacing w:before="0" w:beforeAutospacing="0" w:after="0" w:afterAutospacing="0"/>
                          <w:rPr>
                            <w:ins w:id="380" w:author="作成者"/>
                            <w:rFonts w:asciiTheme="minorEastAsia" w:eastAsiaTheme="minorEastAsia" w:hAnsiTheme="minorEastAsia"/>
                            <w:sz w:val="12"/>
                            <w:szCs w:val="12"/>
                          </w:rPr>
                        </w:pPr>
                        <w:ins w:id="381" w:author="作成者">
                          <w:r w:rsidRPr="00175475">
                            <w:rPr>
                              <w:rFonts w:asciiTheme="minorEastAsia" w:eastAsiaTheme="minorEastAsia" w:hAnsiTheme="minorEastAsia" w:cstheme="minorBidi"/>
                              <w:color w:val="000000" w:themeColor="dark1"/>
                              <w:sz w:val="12"/>
                              <w:szCs w:val="12"/>
                            </w:rPr>
                            <w:t>ITA</w:t>
                          </w:r>
                        </w:ins>
                        <w:r>
                          <w:rPr>
                            <w:rFonts w:asciiTheme="minorEastAsia" w:eastAsiaTheme="minorEastAsia" w:hAnsiTheme="minorEastAsia" w:cstheme="minorBidi" w:hint="eastAsia"/>
                            <w:color w:val="000000" w:themeColor="dark1"/>
                            <w:sz w:val="12"/>
                            <w:szCs w:val="12"/>
                          </w:rPr>
                          <w:t>op</w:t>
                        </w:r>
                        <w:r>
                          <w:rPr>
                            <w:rFonts w:asciiTheme="minorEastAsia" w:eastAsiaTheme="minorEastAsia" w:hAnsiTheme="minorEastAsia" w:cstheme="minorBidi"/>
                            <w:color w:val="000000" w:themeColor="dark1"/>
                            <w:sz w:val="12"/>
                            <w:szCs w:val="12"/>
                          </w:rPr>
                          <w:t>eration directory “</w:t>
                        </w:r>
                        <w:ins w:id="382" w:author="作成者">
                          <w:r w:rsidRPr="00175475">
                            <w:rPr>
                              <w:rFonts w:asciiTheme="minorEastAsia" w:eastAsiaTheme="minorEastAsia" w:hAnsiTheme="minorEastAsia" w:cstheme="minorBidi"/>
                              <w:color w:val="000000" w:themeColor="dark1"/>
                              <w:sz w:val="12"/>
                              <w:szCs w:val="12"/>
                            </w:rPr>
                            <w:t>/var/lib/</w:t>
                          </w:r>
                        </w:ins>
                        <w:r>
                          <w:rPr>
                            <w:rFonts w:asciiTheme="minorEastAsia" w:eastAsiaTheme="minorEastAsia" w:hAnsiTheme="minorEastAsia" w:cstheme="minorBidi"/>
                            <w:color w:val="000000" w:themeColor="dark1"/>
                            <w:sz w:val="12"/>
                            <w:szCs w:val="12"/>
                          </w:rPr>
                          <w:t>Exastro”</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30976" behindDoc="0" locked="0" layoutInCell="1" allowOverlap="1" wp14:anchorId="417CE986" wp14:editId="70178F8B">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2987" id="円柱 7" o:spid="_x0000_s1026" type="#_x0000_t22" style="position:absolute;left:0;text-align:left;margin-left:314.15pt;margin-top:14.2pt;width:166.05pt;height:227.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32000" behindDoc="0" locked="0" layoutInCell="1" allowOverlap="1" wp14:anchorId="52EACDD7" wp14:editId="14E7A52C">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3126" id="円柱 7" o:spid="_x0000_s1026" type="#_x0000_t22" style="position:absolute;left:0;text-align:left;margin-left:302.25pt;margin-top:3.55pt;width:166.05pt;height:231.0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3984" behindDoc="0" locked="0" layoutInCell="1" allowOverlap="1" wp14:anchorId="15B84A53" wp14:editId="5A08149D">
                  <wp:simplePos x="0" y="0"/>
                  <wp:positionH relativeFrom="column">
                    <wp:posOffset>109504</wp:posOffset>
                  </wp:positionH>
                  <wp:positionV relativeFrom="paragraph">
                    <wp:posOffset>5772</wp:posOffset>
                  </wp:positionV>
                  <wp:extent cx="1940560" cy="206839"/>
                  <wp:effectExtent l="0" t="0" r="2540" b="3175"/>
                  <wp:wrapNone/>
                  <wp:docPr id="68"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30007" w14:textId="11BC05CA" w:rsidR="0008204C" w:rsidRPr="00610B11" w:rsidRDefault="0008204C" w:rsidP="00B53BF4">
                              <w:pPr>
                                <w:pStyle w:val="Web"/>
                                <w:spacing w:before="0" w:beforeAutospacing="0" w:after="0" w:afterAutospacing="0"/>
                                <w:jc w:val="center"/>
                                <w:rPr>
                                  <w:ins w:id="332" w:author="作成者"/>
                                  <w:rFonts w:asciiTheme="minorEastAsia" w:eastAsiaTheme="minorEastAsia" w:hAnsiTheme="minorEastAsia"/>
                                  <w:sz w:val="20"/>
                                  <w:szCs w:val="20"/>
                                </w:rPr>
                              </w:pPr>
                              <w:r>
                                <w:rPr>
                                  <w:rFonts w:asciiTheme="minorEastAsia" w:eastAsiaTheme="minorEastAsia" w:hAnsiTheme="minorEastAsia" w:cstheme="minorBidi" w:hint="eastAsia"/>
                                  <w:color w:val="000000" w:themeColor="dark1"/>
                                  <w:sz w:val="20"/>
                                  <w:szCs w:val="20"/>
                                </w:rPr>
                                <w:t>R</w:t>
                              </w:r>
                              <w:r>
                                <w:rPr>
                                  <w:rFonts w:asciiTheme="minorEastAsia" w:eastAsiaTheme="minorEastAsia" w:hAnsiTheme="minorEastAsia" w:cstheme="minorBidi"/>
                                  <w:color w:val="000000" w:themeColor="dark1"/>
                                  <w:sz w:val="20"/>
                                  <w:szCs w:val="20"/>
                                </w:rPr>
                                <w:t>esult data</w:t>
                              </w:r>
                              <w:ins w:id="333" w:author="作成者">
                                <w:r w:rsidRPr="00610B11">
                                  <w:rPr>
                                    <w:rFonts w:asciiTheme="minorEastAsia" w:eastAsiaTheme="minorEastAsia" w:hAnsiTheme="minorEastAsia" w:cstheme="minorBidi" w:hint="eastAsia"/>
                                    <w:color w:val="000000" w:themeColor="dark1"/>
                                    <w:sz w:val="20"/>
                                    <w:szCs w:val="20"/>
                                  </w:rPr>
                                  <w:br/>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84A53" id="_x0000_s1183" style="position:absolute;margin-left:8.6pt;margin-top:.45pt;width:152.8pt;height:16.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" filled="f" stroked="f" strokeweight="2pt">
                  <v:textbox inset="0,0,0,0">
                    <w:txbxContent>
                      <w:p w14:paraId="15F30007" w14:textId="11BC05CA" w:rsidR="0008204C" w:rsidRPr="00610B11" w:rsidRDefault="0008204C" w:rsidP="00B53BF4">
                        <w:pPr>
                          <w:pStyle w:val="Web"/>
                          <w:spacing w:before="0" w:beforeAutospacing="0" w:after="0" w:afterAutospacing="0"/>
                          <w:jc w:val="center"/>
                          <w:rPr>
                            <w:ins w:id="385" w:author="作成者"/>
                            <w:rFonts w:asciiTheme="minorEastAsia" w:eastAsiaTheme="minorEastAsia" w:hAnsiTheme="minorEastAsia"/>
                            <w:sz w:val="20"/>
                            <w:szCs w:val="20"/>
                          </w:rPr>
                        </w:pPr>
                        <w:r>
                          <w:rPr>
                            <w:rFonts w:asciiTheme="minorEastAsia" w:eastAsiaTheme="minorEastAsia" w:hAnsiTheme="minorEastAsia" w:cstheme="minorBidi" w:hint="eastAsia"/>
                            <w:color w:val="000000" w:themeColor="dark1"/>
                            <w:sz w:val="20"/>
                            <w:szCs w:val="20"/>
                          </w:rPr>
                          <w:t>R</w:t>
                        </w:r>
                        <w:r>
                          <w:rPr>
                            <w:rFonts w:asciiTheme="minorEastAsia" w:eastAsiaTheme="minorEastAsia" w:hAnsiTheme="minorEastAsia" w:cstheme="minorBidi"/>
                            <w:color w:val="000000" w:themeColor="dark1"/>
                            <w:sz w:val="20"/>
                            <w:szCs w:val="20"/>
                          </w:rPr>
                          <w:t>esult data</w:t>
                        </w:r>
                        <w:ins w:id="386" w:author="作成者">
                          <w:r w:rsidRPr="00610B11">
                            <w:rPr>
                              <w:rFonts w:asciiTheme="minorEastAsia" w:eastAsiaTheme="minorEastAsia" w:hAnsiTheme="minorEastAsia" w:cstheme="minorBidi" w:hint="eastAsia"/>
                              <w:color w:val="000000" w:themeColor="dark1"/>
                              <w:sz w:val="20"/>
                              <w:szCs w:val="20"/>
                            </w:rPr>
                            <w:br/>
                          </w:r>
                        </w:ins>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42240" behindDoc="0" locked="0" layoutInCell="1" allowOverlap="1" wp14:anchorId="030BA94D" wp14:editId="716A8F6A">
                  <wp:simplePos x="0" y="0"/>
                  <wp:positionH relativeFrom="column">
                    <wp:posOffset>4130036</wp:posOffset>
                  </wp:positionH>
                  <wp:positionV relativeFrom="paragraph">
                    <wp:posOffset>39354</wp:posOffset>
                  </wp:positionV>
                  <wp:extent cx="1485900" cy="173043"/>
                  <wp:effectExtent l="0" t="0" r="0" b="0"/>
                  <wp:wrapNone/>
                  <wp:docPr id="73"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C31F32C" w14:textId="77777777" w:rsidR="0008204C" w:rsidRPr="00610B11" w:rsidRDefault="0008204C" w:rsidP="00B53BF4">
                              <w:pPr>
                                <w:pStyle w:val="Web"/>
                                <w:spacing w:before="0" w:beforeAutospacing="0" w:after="0" w:afterAutospacing="0"/>
                                <w:jc w:val="center"/>
                                <w:rPr>
                                  <w:ins w:id="334" w:author="作成者"/>
                                  <w:rFonts w:asciiTheme="minorEastAsia" w:eastAsiaTheme="minorEastAsia" w:hAnsiTheme="minorEastAsia"/>
                                  <w:sz w:val="20"/>
                                  <w:szCs w:val="20"/>
                                </w:rPr>
                              </w:pPr>
                              <w:ins w:id="335" w:author="作成者">
                                <w:r w:rsidRPr="00423B82">
                                  <w:rPr>
                                    <w:rFonts w:asciiTheme="minorEastAsia" w:eastAsiaTheme="minorEastAsia" w:hAnsiTheme="minorEastAsia" w:cstheme="minorBidi"/>
                                    <w:color w:val="000000" w:themeColor="dark1"/>
                                    <w:sz w:val="20"/>
                                    <w:szCs w:val="20"/>
                                  </w:rPr>
                                  <w:t>Ansible Automation Controller</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30BA94D" id="正方形/長方形 124" o:spid="_x0000_s1184" style="position:absolute;margin-left:325.2pt;margin-top:3.1pt;width:117pt;height:13.65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" filled="f" stroked="f" strokeweight="2pt">
                  <v:textbox inset="0,0,0,0">
                    <w:txbxContent>
                      <w:p w14:paraId="1C31F32C" w14:textId="77777777" w:rsidR="0008204C" w:rsidRPr="00610B11" w:rsidRDefault="0008204C" w:rsidP="00B53BF4">
                        <w:pPr>
                          <w:pStyle w:val="Web"/>
                          <w:spacing w:before="0" w:beforeAutospacing="0" w:after="0" w:afterAutospacing="0"/>
                          <w:jc w:val="center"/>
                          <w:rPr>
                            <w:ins w:id="389" w:author="作成者"/>
                            <w:rFonts w:asciiTheme="minorEastAsia" w:eastAsiaTheme="minorEastAsia" w:hAnsiTheme="minorEastAsia"/>
                            <w:sz w:val="20"/>
                            <w:szCs w:val="20"/>
                          </w:rPr>
                        </w:pPr>
                        <w:ins w:id="390" w:author="作成者">
                          <w:r w:rsidRPr="00423B82">
                            <w:rPr>
                              <w:rFonts w:asciiTheme="minorEastAsia" w:eastAsiaTheme="minorEastAsia" w:hAnsiTheme="minorEastAsia" w:cstheme="minorBidi"/>
                              <w:color w:val="000000" w:themeColor="dark1"/>
                              <w:sz w:val="20"/>
                              <w:szCs w:val="20"/>
                            </w:rPr>
                            <w:t>Ansible Automation Controller</w:t>
                          </w:r>
                        </w:ins>
                      </w:p>
                    </w:txbxContent>
                  </v:textbox>
                </v:rect>
              </w:pict>
            </mc:Fallback>
          </mc:AlternateContent>
        </w:r>
      </w:ins>
    </w:p>
    <w:p w14:paraId="0EA18518" w14:textId="77777777" w:rsidR="00B53BF4" w:rsidRPr="00B53BF4" w:rsidRDefault="00B53BF4" w:rsidP="00B53BF4">
      <w:pPr>
        <w:jc w:val="left"/>
        <w:rPr>
          <w:ins w:id="336" w:author="作成者"/>
          <w:rFonts w:asciiTheme="majorHAnsi" w:hAnsiTheme="majorHAnsi" w:cstheme="majorHAnsi"/>
        </w:rPr>
      </w:pPr>
      <w:ins w:id="337" w:author="作成者">
        <w:r w:rsidRPr="00B53BF4">
          <w:rPr>
            <w:rFonts w:asciiTheme="majorHAnsi" w:hAnsiTheme="majorHAnsi" w:cstheme="majorHAnsi"/>
            <w:noProof/>
          </w:rPr>
          <mc:AlternateContent>
            <mc:Choice Requires="wps">
              <w:drawing>
                <wp:anchor distT="0" distB="0" distL="114300" distR="114300" simplePos="0" relativeHeight="252029952" behindDoc="0" locked="0" layoutInCell="1" allowOverlap="1" wp14:anchorId="200CC84D" wp14:editId="256D0705">
                  <wp:simplePos x="0" y="0"/>
                  <wp:positionH relativeFrom="column">
                    <wp:posOffset>4140697</wp:posOffset>
                  </wp:positionH>
                  <wp:positionV relativeFrom="paragraph">
                    <wp:posOffset>149667</wp:posOffset>
                  </wp:positionV>
                  <wp:extent cx="2108835" cy="2798859"/>
                  <wp:effectExtent l="0" t="0" r="24765" b="20955"/>
                  <wp:wrapNone/>
                  <wp:docPr id="78"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04F72" id="円柱 7" o:spid="_x0000_s1026" type="#_x0000_t22" style="position:absolute;left:0;text-align:left;margin-left:326.05pt;margin-top:11.8pt;width:166.05pt;height:220.4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" adj="2522" fillcolor="white [3201]" strokecolor="black [3200]" strokeweight="2pt"/>
              </w:pict>
            </mc:Fallback>
          </mc:AlternateContent>
        </w:r>
        <w:r w:rsidRPr="00B53BF4">
          <w:rPr>
            <w:rFonts w:asciiTheme="majorHAnsi" w:hAnsiTheme="majorHAnsi" w:cstheme="majorHAnsi"/>
            <w:noProof/>
          </w:rPr>
          <mc:AlternateContent>
            <mc:Choice Requires="wps">
              <w:drawing>
                <wp:anchor distT="0" distB="0" distL="114300" distR="114300" simplePos="0" relativeHeight="252045312" behindDoc="0" locked="0" layoutInCell="1" allowOverlap="1" wp14:anchorId="62B30482" wp14:editId="08C0EA30">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2117D110" w14:textId="77777777" w:rsidR="0008204C" w:rsidRPr="00175475" w:rsidRDefault="0008204C" w:rsidP="00B53BF4">
                              <w:pPr>
                                <w:pStyle w:val="Web"/>
                                <w:spacing w:before="0" w:beforeAutospacing="0" w:after="0" w:afterAutospacing="0"/>
                                <w:rPr>
                                  <w:ins w:id="338" w:author="作成者"/>
                                  <w:sz w:val="12"/>
                                  <w:szCs w:val="12"/>
                                </w:rPr>
                              </w:pPr>
                              <w:ins w:id="339" w:author="作成者">
                                <w:r w:rsidRPr="00175475">
                                  <w:rPr>
                                    <w:rFonts w:eastAsiaTheme="minorEastAsia" w:cstheme="minorBidi" w:hint="eastAsia"/>
                                    <w:color w:val="000000" w:themeColor="dark1"/>
                                    <w:sz w:val="12"/>
                                    <w:szCs w:val="12"/>
                                  </w:rPr>
                                  <w:t>MovementA</w:t>
                                </w:r>
                              </w:ins>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0482" id="_x0000_s1185" style="position:absolute;margin-left:199.45pt;margin-top:7.75pt;width:68.3pt;height:80.7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" fillcolor="white [3201]" strokecolor="black [3200]" strokeweight="2pt">
                  <v:textbox>
                    <w:txbxContent>
                      <w:p w14:paraId="2117D110" w14:textId="77777777" w:rsidR="0008204C" w:rsidRPr="00175475" w:rsidRDefault="0008204C" w:rsidP="00B53BF4">
                        <w:pPr>
                          <w:pStyle w:val="Web"/>
                          <w:spacing w:before="0" w:beforeAutospacing="0" w:after="0" w:afterAutospacing="0"/>
                          <w:rPr>
                            <w:ins w:id="395" w:author="作成者"/>
                            <w:sz w:val="12"/>
                            <w:szCs w:val="12"/>
                          </w:rPr>
                        </w:pPr>
                        <w:ins w:id="396" w:author="作成者">
                          <w:r w:rsidRPr="00175475">
                            <w:rPr>
                              <w:rFonts w:eastAsiaTheme="minorEastAsia" w:cstheme="minorBidi" w:hint="eastAsia"/>
                              <w:color w:val="000000" w:themeColor="dark1"/>
                              <w:sz w:val="12"/>
                              <w:szCs w:val="12"/>
                            </w:rPr>
                            <w:t>MovementA</w:t>
                          </w:r>
                        </w:ins>
                      </w:p>
                    </w:txbxContent>
                  </v:textbox>
                </v:rect>
              </w:pict>
            </mc:Fallback>
          </mc:AlternateContent>
        </w:r>
      </w:ins>
    </w:p>
    <w:p w14:paraId="657B9EFE" w14:textId="77777777" w:rsidR="00B53BF4" w:rsidRPr="00B53BF4" w:rsidRDefault="00B53BF4" w:rsidP="00B53BF4">
      <w:pPr>
        <w:jc w:val="left"/>
        <w:rPr>
          <w:ins w:id="340" w:author="作成者"/>
          <w:rFonts w:asciiTheme="majorHAnsi" w:hAnsiTheme="majorHAnsi" w:cstheme="majorHAnsi"/>
        </w:rPr>
      </w:pPr>
      <w:ins w:id="341" w:author="作成者">
        <w:r w:rsidRPr="00B53BF4">
          <w:rPr>
            <w:rFonts w:asciiTheme="majorHAnsi" w:hAnsiTheme="majorHAnsi" w:cstheme="majorHAnsi"/>
            <w:noProof/>
          </w:rPr>
          <mc:AlternateContent>
            <mc:Choice Requires="wps">
              <w:drawing>
                <wp:anchor distT="0" distB="0" distL="114300" distR="114300" simplePos="0" relativeHeight="252049408" behindDoc="0" locked="0" layoutInCell="1" allowOverlap="1" wp14:anchorId="6BE4E9AF" wp14:editId="47E5CBE5">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3209FFDA" w14:textId="7DA9BA6F" w:rsidR="0008204C" w:rsidRPr="00F207F9" w:rsidRDefault="0008204C" w:rsidP="00B53BF4">
                              <w:pPr>
                                <w:pStyle w:val="Web"/>
                                <w:spacing w:before="0" w:beforeAutospacing="0" w:after="0" w:afterAutospacing="0"/>
                                <w:ind w:leftChars="100" w:left="210"/>
                                <w:rPr>
                                  <w:ins w:id="342" w:author="作成者"/>
                                  <w:sz w:val="12"/>
                                  <w:szCs w:val="12"/>
                                </w:rPr>
                              </w:pPr>
                              <w:ins w:id="343" w:author="作成者">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ins>
                              <w:r>
                                <w:rPr>
                                  <w:rFonts w:eastAsiaTheme="minorEastAsia" w:cstheme="minorBidi"/>
                                  <w:color w:val="000000" w:themeColor="dark1"/>
                                  <w:sz w:val="12"/>
                                  <w:szCs w:val="12"/>
                                </w:rPr>
                                <w:t xml:space="preserve">Create </w:t>
                              </w:r>
                              <w:ins w:id="344" w:author="作成者">
                                <w:r w:rsidRPr="00F207F9">
                                  <w:rPr>
                                    <w:rFonts w:eastAsiaTheme="minorEastAsia" w:cstheme="minorBidi" w:hint="eastAsia"/>
                                    <w:color w:val="000000" w:themeColor="dark1"/>
                                    <w:sz w:val="12"/>
                                    <w:szCs w:val="12"/>
                                  </w:rPr>
                                  <w:t>file</w:t>
                                </w:r>
                              </w:ins>
                              <w:r>
                                <w:rPr>
                                  <w:rFonts w:eastAsiaTheme="minorEastAsia" w:cstheme="minorBidi" w:hint="eastAsia"/>
                                  <w:color w:val="000000" w:themeColor="dark1"/>
                                  <w:sz w:val="12"/>
                                  <w:szCs w:val="12"/>
                                </w:rPr>
                                <w:t>A</w:t>
                              </w:r>
                              <w:ins w:id="345" w:author="作成者">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ins>
                              <w:r>
                                <w:rPr>
                                  <w:rFonts w:cstheme="minorBidi"/>
                                  <w:color w:val="000000" w:themeColor="dark1"/>
                                  <w:sz w:val="12"/>
                                  <w:szCs w:val="12"/>
                                </w:rPr>
                                <w:t xml:space="preserve">Create </w:t>
                              </w:r>
                              <w:ins w:id="346" w:author="作成者">
                                <w:r w:rsidRPr="00F207F9">
                                  <w:rPr>
                                    <w:rFonts w:cstheme="minorBidi" w:hint="eastAsia"/>
                                    <w:color w:val="000000" w:themeColor="dark1"/>
                                    <w:sz w:val="12"/>
                                    <w:szCs w:val="12"/>
                                  </w:rPr>
                                  <w:t>fileB</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4E9AF" id="正方形/長方形 22" o:spid="_x0000_s1186" style="position:absolute;margin-left:409.2pt;margin-top:3.25pt;width:51.65pt;height:58.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" fillcolor="white [3201]" strokecolor="black [3200]" strokeweight="2pt">
                  <v:textbox inset="0,0,0,0">
                    <w:txbxContent>
                      <w:p w14:paraId="3209FFDA" w14:textId="7DA9BA6F" w:rsidR="0008204C" w:rsidRPr="00F207F9" w:rsidRDefault="0008204C" w:rsidP="00B53BF4">
                        <w:pPr>
                          <w:pStyle w:val="Web"/>
                          <w:spacing w:before="0" w:beforeAutospacing="0" w:after="0" w:afterAutospacing="0"/>
                          <w:ind w:leftChars="100" w:left="210"/>
                          <w:rPr>
                            <w:ins w:id="404" w:author="作成者"/>
                            <w:sz w:val="12"/>
                            <w:szCs w:val="12"/>
                          </w:rPr>
                        </w:pPr>
                        <w:ins w:id="405" w:author="作成者">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ins>
                        <w:r>
                          <w:rPr>
                            <w:rFonts w:eastAsiaTheme="minorEastAsia" w:cstheme="minorBidi"/>
                            <w:color w:val="000000" w:themeColor="dark1"/>
                            <w:sz w:val="12"/>
                            <w:szCs w:val="12"/>
                          </w:rPr>
                          <w:t xml:space="preserve">Create </w:t>
                        </w:r>
                        <w:ins w:id="406" w:author="作成者">
                          <w:r w:rsidRPr="00F207F9">
                            <w:rPr>
                              <w:rFonts w:eastAsiaTheme="minorEastAsia" w:cstheme="minorBidi" w:hint="eastAsia"/>
                              <w:color w:val="000000" w:themeColor="dark1"/>
                              <w:sz w:val="12"/>
                              <w:szCs w:val="12"/>
                            </w:rPr>
                            <w:t>file</w:t>
                          </w:r>
                        </w:ins>
                        <w:r>
                          <w:rPr>
                            <w:rFonts w:eastAsiaTheme="minorEastAsia" w:cstheme="minorBidi" w:hint="eastAsia"/>
                            <w:color w:val="000000" w:themeColor="dark1"/>
                            <w:sz w:val="12"/>
                            <w:szCs w:val="12"/>
                          </w:rPr>
                          <w:t>A</w:t>
                        </w:r>
                        <w:ins w:id="407" w:author="作成者">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ins>
                        <w:r>
                          <w:rPr>
                            <w:rFonts w:cstheme="minorBidi"/>
                            <w:color w:val="000000" w:themeColor="dark1"/>
                            <w:sz w:val="12"/>
                            <w:szCs w:val="12"/>
                          </w:rPr>
                          <w:t xml:space="preserve">Create </w:t>
                        </w:r>
                        <w:ins w:id="408" w:author="作成者">
                          <w:r w:rsidRPr="00F207F9">
                            <w:rPr>
                              <w:rFonts w:cstheme="minorBidi" w:hint="eastAsia"/>
                              <w:color w:val="000000" w:themeColor="dark1"/>
                              <w:sz w:val="12"/>
                              <w:szCs w:val="12"/>
                            </w:rPr>
                            <w:t>fileB</w:t>
                          </w:r>
                        </w:ins>
                      </w:p>
                    </w:txbxContent>
                  </v:textbox>
                </v:rect>
              </w:pict>
            </mc:Fallback>
          </mc:AlternateContent>
        </w:r>
        <w:r w:rsidRPr="00B53BF4">
          <w:rPr>
            <w:rFonts w:asciiTheme="majorHAnsi" w:hAnsiTheme="majorHAnsi" w:cstheme="majorHAnsi"/>
            <w:noProof/>
          </w:rPr>
          <mc:AlternateContent>
            <mc:Choice Requires="wpg">
              <w:drawing>
                <wp:anchor distT="0" distB="0" distL="114300" distR="114300" simplePos="0" relativeHeight="252047360" behindDoc="0" locked="0" layoutInCell="1" allowOverlap="1" wp14:anchorId="55CBEAA1" wp14:editId="0AF5058C">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25D9B0D1" w14:textId="77777777" w:rsidR="0008204C" w:rsidRPr="004432B4" w:rsidRDefault="0008204C" w:rsidP="00B53BF4">
                                <w:pPr>
                                  <w:pStyle w:val="Web"/>
                                  <w:spacing w:before="0" w:beforeAutospacing="0" w:after="0" w:afterAutospacing="0"/>
                                  <w:jc w:val="center"/>
                                  <w:rPr>
                                    <w:ins w:id="347" w:author="作成者"/>
                                    <w:sz w:val="12"/>
                                    <w:szCs w:val="12"/>
                                  </w:rPr>
                                </w:pPr>
                                <w:ins w:id="348" w:author="作成者">
                                  <w:r w:rsidRPr="004432B4">
                                    <w:rPr>
                                      <w:rFonts w:cstheme="minorBidi" w:hint="eastAsia"/>
                                      <w:color w:val="000000" w:themeColor="dark1"/>
                                      <w:sz w:val="12"/>
                                      <w:szCs w:val="12"/>
                                    </w:rPr>
                                    <w:t>MovementA</w:t>
                                  </w:r>
                                </w:ins>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4650ACF0" w14:textId="77777777" w:rsidR="0008204C" w:rsidRPr="004432B4" w:rsidRDefault="0008204C" w:rsidP="00B53BF4">
                                <w:pPr>
                                  <w:pStyle w:val="Web"/>
                                  <w:spacing w:before="0" w:beforeAutospacing="0" w:after="0" w:afterAutospacing="0"/>
                                  <w:jc w:val="center"/>
                                  <w:rPr>
                                    <w:ins w:id="349" w:author="作成者"/>
                                    <w:rFonts w:asciiTheme="minorEastAsia" w:eastAsiaTheme="minorEastAsia" w:hAnsiTheme="minorEastAsia"/>
                                    <w:sz w:val="12"/>
                                    <w:szCs w:val="12"/>
                                  </w:rPr>
                                </w:pPr>
                                <w:ins w:id="350" w:author="作成者">
                                  <w:r w:rsidRPr="004432B4">
                                    <w:rPr>
                                      <w:rFonts w:asciiTheme="minorEastAsia" w:eastAsiaTheme="minorEastAsia" w:hAnsiTheme="minorEastAsia" w:cstheme="minorBidi"/>
                                      <w:color w:val="000000" w:themeColor="dark1"/>
                                      <w:sz w:val="12"/>
                                      <w:szCs w:val="12"/>
                                    </w:rPr>
                                    <w:t>fileA</w:t>
                                  </w:r>
                                </w:ins>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CBEAA1" id="グループ化 798" o:spid="_x0000_s1187" style="position:absolute;margin-left:312.95pt;margin-top:5.8pt;width:49.45pt;height:53.3pt;z-index:252047360;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188"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25D9B0D1" w14:textId="77777777" w:rsidR="0008204C" w:rsidRPr="004432B4" w:rsidRDefault="0008204C" w:rsidP="00B53BF4">
                          <w:pPr>
                            <w:pStyle w:val="Web"/>
                            <w:spacing w:before="0" w:beforeAutospacing="0" w:after="0" w:afterAutospacing="0"/>
                            <w:jc w:val="center"/>
                            <w:rPr>
                              <w:ins w:id="413" w:author="作成者"/>
                              <w:sz w:val="12"/>
                              <w:szCs w:val="12"/>
                            </w:rPr>
                          </w:pPr>
                          <w:ins w:id="414" w:author="作成者">
                            <w:r w:rsidRPr="004432B4">
                              <w:rPr>
                                <w:rFonts w:cstheme="minorBidi" w:hint="eastAsia"/>
                                <w:color w:val="000000" w:themeColor="dark1"/>
                                <w:sz w:val="12"/>
                                <w:szCs w:val="12"/>
                              </w:rPr>
                              <w:t>MovementA</w:t>
                            </w:r>
                          </w:ins>
                        </w:p>
                      </w:txbxContent>
                    </v:textbox>
                  </v:shape>
                  <v:shape id="円柱 800" o:spid="_x0000_s1189"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4650ACF0" w14:textId="77777777" w:rsidR="0008204C" w:rsidRPr="004432B4" w:rsidRDefault="0008204C" w:rsidP="00B53BF4">
                          <w:pPr>
                            <w:pStyle w:val="Web"/>
                            <w:spacing w:before="0" w:beforeAutospacing="0" w:after="0" w:afterAutospacing="0"/>
                            <w:jc w:val="center"/>
                            <w:rPr>
                              <w:ins w:id="415" w:author="作成者"/>
                              <w:rFonts w:asciiTheme="minorEastAsia" w:eastAsiaTheme="minorEastAsia" w:hAnsiTheme="minorEastAsia"/>
                              <w:sz w:val="12"/>
                              <w:szCs w:val="12"/>
                            </w:rPr>
                          </w:pPr>
                          <w:ins w:id="416" w:author="作成者">
                            <w:r w:rsidRPr="004432B4">
                              <w:rPr>
                                <w:rFonts w:asciiTheme="minorEastAsia" w:eastAsiaTheme="minorEastAsia" w:hAnsiTheme="minorEastAsia" w:cstheme="minorBidi"/>
                                <w:color w:val="000000" w:themeColor="dark1"/>
                                <w:sz w:val="12"/>
                                <w:szCs w:val="12"/>
                              </w:rPr>
                              <w:t>fileA</w:t>
                            </w:r>
                          </w:ins>
                        </w:p>
                      </w:txbxContent>
                    </v:textbox>
                  </v:shape>
                </v:group>
              </w:pict>
            </mc:Fallback>
          </mc:AlternateContent>
        </w:r>
        <w:r w:rsidRPr="00B53BF4">
          <w:rPr>
            <w:rFonts w:asciiTheme="majorHAnsi" w:hAnsiTheme="majorHAnsi" w:cstheme="majorHAnsi"/>
            <w:noProof/>
          </w:rPr>
          <mc:AlternateContent>
            <mc:Choice Requires="wps">
              <w:drawing>
                <wp:anchor distT="0" distB="0" distL="114300" distR="114300" simplePos="0" relativeHeight="252072960" behindDoc="0" locked="0" layoutInCell="1" allowOverlap="1" wp14:anchorId="74E28447" wp14:editId="30F98F61">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3441F3" w14:textId="77777777" w:rsidR="0008204C" w:rsidRDefault="0008204C" w:rsidP="00B53BF4">
                              <w:pPr>
                                <w:pStyle w:val="Web"/>
                                <w:spacing w:before="0" w:beforeAutospacing="0" w:after="0" w:afterAutospacing="0"/>
                                <w:rPr>
                                  <w:ins w:id="351" w:author="作成者"/>
                                </w:rPr>
                              </w:pPr>
                              <w:ins w:id="352" w:author="作成者">
                                <w:r>
                                  <w:rPr>
                                    <w:rFonts w:asciiTheme="minorHAnsi" w:eastAsiaTheme="minorEastAsia" w:cstheme="minorBidi" w:hint="eastAsia"/>
                                    <w:color w:val="000000" w:themeColor="dark1"/>
                                    <w:sz w:val="22"/>
                                    <w:szCs w:val="22"/>
                                  </w:rPr>
                                  <w:t>①</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28447" id="正方形/長方形 147" o:spid="_x0000_s1190" style="position:absolute;margin-left:227.15pt;margin-top:12pt;width:13.25pt;height:14.5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" fillcolor="white [3201]" stroked="f" strokeweight="2pt">
                  <v:textbox inset="0,0,0,0">
                    <w:txbxContent>
                      <w:p w14:paraId="523441F3" w14:textId="77777777" w:rsidR="0008204C" w:rsidRDefault="0008204C" w:rsidP="00B53BF4">
                        <w:pPr>
                          <w:pStyle w:val="Web"/>
                          <w:spacing w:before="0" w:beforeAutospacing="0" w:after="0" w:afterAutospacing="0"/>
                          <w:rPr>
                            <w:ins w:id="419" w:author="作成者"/>
                          </w:rPr>
                        </w:pPr>
                        <w:ins w:id="420" w:author="作成者">
                          <w:r>
                            <w:rPr>
                              <w:rFonts w:asciiTheme="minorHAnsi" w:eastAsiaTheme="minorEastAsia" w:cstheme="minorBidi" w:hint="eastAsia"/>
                              <w:color w:val="000000" w:themeColor="dark1"/>
                              <w:sz w:val="22"/>
                              <w:szCs w:val="22"/>
                            </w:rPr>
                            <w:t>①</w:t>
                          </w:r>
                        </w:ins>
                      </w:p>
                    </w:txbxContent>
                  </v:textbox>
                </v:rect>
              </w:pict>
            </mc:Fallback>
          </mc:AlternateContent>
        </w:r>
        <w:r w:rsidRPr="00B53BF4">
          <w:rPr>
            <w:rFonts w:asciiTheme="majorHAnsi" w:hAnsiTheme="majorHAnsi" w:cstheme="majorHAnsi"/>
            <w:noProof/>
          </w:rPr>
          <mc:AlternateContent>
            <mc:Choice Requires="wpg">
              <w:drawing>
                <wp:anchor distT="0" distB="0" distL="114300" distR="114300" simplePos="0" relativeHeight="252035072" behindDoc="0" locked="0" layoutInCell="1" allowOverlap="1" wp14:anchorId="70FE522E" wp14:editId="67A395A9">
                  <wp:simplePos x="0" y="0"/>
                  <wp:positionH relativeFrom="column">
                    <wp:posOffset>109337</wp:posOffset>
                  </wp:positionH>
                  <wp:positionV relativeFrom="paragraph">
                    <wp:posOffset>44742</wp:posOffset>
                  </wp:positionV>
                  <wp:extent cx="628015" cy="721995"/>
                  <wp:effectExtent l="0" t="0" r="19685" b="20955"/>
                  <wp:wrapNone/>
                  <wp:docPr id="79" name="グループ化 79"/>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80" name="円柱 80"/>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698633E8" w14:textId="77777777" w:rsidR="0008204C" w:rsidRPr="004432B4" w:rsidRDefault="0008204C" w:rsidP="00B53BF4">
                                <w:pPr>
                                  <w:pStyle w:val="Web"/>
                                  <w:spacing w:before="0" w:beforeAutospacing="0" w:after="0" w:afterAutospacing="0"/>
                                  <w:jc w:val="center"/>
                                  <w:rPr>
                                    <w:ins w:id="353" w:author="作成者"/>
                                    <w:sz w:val="12"/>
                                    <w:szCs w:val="12"/>
                                  </w:rPr>
                                </w:pPr>
                                <w:ins w:id="354" w:author="作成者">
                                  <w:r w:rsidRPr="004432B4">
                                    <w:rPr>
                                      <w:rFonts w:cstheme="minorBidi" w:hint="eastAsia"/>
                                      <w:color w:val="000000" w:themeColor="dark1"/>
                                      <w:sz w:val="12"/>
                                      <w:szCs w:val="12"/>
                                    </w:rPr>
                                    <w:t>MovementA</w:t>
                                  </w:r>
                                </w:ins>
                              </w:p>
                            </w:txbxContent>
                          </wps:txbx>
                          <wps:bodyPr rot="0" spcFirstLastPara="0" vert="horz" wrap="square" lIns="0" tIns="0" rIns="0" bIns="0" numCol="1" spcCol="0" rtlCol="0" fromWordArt="0" anchor="t" anchorCtr="0" forceAA="0" compatLnSpc="1">
                            <a:prstTxWarp prst="textNoShape">
                              <a:avLst/>
                            </a:prstTxWarp>
                            <a:noAutofit/>
                          </wps:bodyPr>
                        </wps:wsp>
                        <wps:wsp>
                          <wps:cNvPr id="81" name="円柱 81"/>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49B741" w14:textId="77777777" w:rsidR="0008204C" w:rsidRPr="004432B4" w:rsidRDefault="0008204C" w:rsidP="00B53BF4">
                                <w:pPr>
                                  <w:pStyle w:val="Web"/>
                                  <w:spacing w:before="0" w:beforeAutospacing="0" w:after="0" w:afterAutospacing="0"/>
                                  <w:jc w:val="center"/>
                                  <w:rPr>
                                    <w:ins w:id="355" w:author="作成者"/>
                                    <w:rFonts w:asciiTheme="minorEastAsia" w:eastAsiaTheme="minorEastAsia" w:hAnsiTheme="minorEastAsia"/>
                                    <w:sz w:val="12"/>
                                    <w:szCs w:val="12"/>
                                  </w:rPr>
                                </w:pPr>
                                <w:ins w:id="356" w:author="作成者">
                                  <w:r w:rsidRPr="004432B4">
                                    <w:rPr>
                                      <w:rFonts w:asciiTheme="minorEastAsia" w:eastAsiaTheme="minorEastAsia" w:hAnsiTheme="minorEastAsia" w:cstheme="minorBidi"/>
                                      <w:color w:val="000000" w:themeColor="dark1"/>
                                      <w:sz w:val="12"/>
                                      <w:szCs w:val="12"/>
                                    </w:rPr>
                                    <w:t>fileA</w:t>
                                  </w:r>
                                </w:ins>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FE522E" id="グループ化 79" o:spid="_x0000_s1191" style="position:absolute;margin-left:8.6pt;margin-top:3.5pt;width:49.45pt;height:56.85pt;z-index:252035072;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">
                  <v:shape id="円柱 80" o:spid="_x0000_s1192"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" adj="4026" fillcolor="white [3201]" strokecolor="black [3200]" strokeweight="2pt">
                    <v:textbox inset="0,0,0,0">
                      <w:txbxContent>
                        <w:p w14:paraId="698633E8" w14:textId="77777777" w:rsidR="0008204C" w:rsidRPr="004432B4" w:rsidRDefault="0008204C" w:rsidP="00B53BF4">
                          <w:pPr>
                            <w:pStyle w:val="Web"/>
                            <w:spacing w:before="0" w:beforeAutospacing="0" w:after="0" w:afterAutospacing="0"/>
                            <w:jc w:val="center"/>
                            <w:rPr>
                              <w:ins w:id="425" w:author="作成者"/>
                              <w:sz w:val="12"/>
                              <w:szCs w:val="12"/>
                            </w:rPr>
                          </w:pPr>
                          <w:ins w:id="426" w:author="作成者">
                            <w:r w:rsidRPr="004432B4">
                              <w:rPr>
                                <w:rFonts w:cstheme="minorBidi" w:hint="eastAsia"/>
                                <w:color w:val="000000" w:themeColor="dark1"/>
                                <w:sz w:val="12"/>
                                <w:szCs w:val="12"/>
                              </w:rPr>
                              <w:t>MovementA</w:t>
                            </w:r>
                          </w:ins>
                        </w:p>
                      </w:txbxContent>
                    </v:textbox>
                  </v:shape>
                  <v:shape id="円柱 81" o:spid="_x0000_s1193"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" fillcolor="white [3201]" strokecolor="black [3200]" strokeweight="2pt">
                    <v:textbox inset="0,0,0,0">
                      <w:txbxContent>
                        <w:p w14:paraId="0949B741" w14:textId="77777777" w:rsidR="0008204C" w:rsidRPr="004432B4" w:rsidRDefault="0008204C" w:rsidP="00B53BF4">
                          <w:pPr>
                            <w:pStyle w:val="Web"/>
                            <w:spacing w:before="0" w:beforeAutospacing="0" w:after="0" w:afterAutospacing="0"/>
                            <w:jc w:val="center"/>
                            <w:rPr>
                              <w:ins w:id="427" w:author="作成者"/>
                              <w:rFonts w:asciiTheme="minorEastAsia" w:eastAsiaTheme="minorEastAsia" w:hAnsiTheme="minorEastAsia"/>
                              <w:sz w:val="12"/>
                              <w:szCs w:val="12"/>
                            </w:rPr>
                          </w:pPr>
                          <w:ins w:id="428" w:author="作成者">
                            <w:r w:rsidRPr="004432B4">
                              <w:rPr>
                                <w:rFonts w:asciiTheme="minorEastAsia" w:eastAsiaTheme="minorEastAsia" w:hAnsiTheme="minorEastAsia" w:cstheme="minorBidi"/>
                                <w:color w:val="000000" w:themeColor="dark1"/>
                                <w:sz w:val="12"/>
                                <w:szCs w:val="12"/>
                              </w:rPr>
                              <w:t>fileA</w:t>
                            </w:r>
                          </w:ins>
                        </w:p>
                      </w:txbxContent>
                    </v:textbox>
                  </v:shape>
                </v:group>
              </w:pict>
            </mc:Fallback>
          </mc:AlternateContent>
        </w:r>
      </w:ins>
    </w:p>
    <w:p w14:paraId="528F55BB" w14:textId="77777777" w:rsidR="00B53BF4" w:rsidRPr="00B53BF4" w:rsidRDefault="00B53BF4" w:rsidP="00B53BF4">
      <w:pPr>
        <w:jc w:val="left"/>
        <w:rPr>
          <w:ins w:id="357" w:author="作成者"/>
          <w:rFonts w:asciiTheme="majorHAnsi" w:hAnsiTheme="majorHAnsi" w:cstheme="majorHAnsi"/>
        </w:rPr>
      </w:pPr>
      <w:ins w:id="358" w:author="作成者">
        <w:r w:rsidRPr="00B53BF4">
          <w:rPr>
            <w:rFonts w:asciiTheme="majorHAnsi" w:hAnsiTheme="majorHAnsi" w:cstheme="majorHAnsi"/>
            <w:noProof/>
          </w:rPr>
          <mc:AlternateContent>
            <mc:Choice Requires="wps">
              <w:drawing>
                <wp:anchor distT="0" distB="0" distL="114300" distR="114300" simplePos="0" relativeHeight="252057600" behindDoc="0" locked="0" layoutInCell="1" allowOverlap="1" wp14:anchorId="09B1646A" wp14:editId="7565FF2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7B9975E" w14:textId="77777777" w:rsidR="0008204C" w:rsidRDefault="0008204C" w:rsidP="00B53BF4">
                              <w:pPr>
                                <w:pStyle w:val="Web"/>
                                <w:spacing w:before="0" w:beforeAutospacing="0" w:after="0" w:afterAutospacing="0"/>
                                <w:rPr>
                                  <w:ins w:id="359" w:author="作成者"/>
                                </w:rPr>
                              </w:pPr>
                              <w:ins w:id="360" w:author="作成者">
                                <w:r>
                                  <w:rPr>
                                    <w:rFonts w:asciiTheme="minorHAnsi" w:eastAsiaTheme="minorEastAsia" w:cstheme="minorBidi" w:hint="eastAsia"/>
                                    <w:color w:val="000000" w:themeColor="dark1"/>
                                    <w:sz w:val="22"/>
                                    <w:szCs w:val="22"/>
                                  </w:rPr>
                                  <w:t>②</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646A" id="正方形/長方形 150" o:spid="_x0000_s1194" style="position:absolute;margin-left:227.1pt;margin-top:10.6pt;width:14.1pt;height:14.9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" fillcolor="white [3201]" stroked="f" strokeweight="2pt">
                  <v:textbox inset="0,0,0,0">
                    <w:txbxContent>
                      <w:p w14:paraId="07B9975E" w14:textId="77777777" w:rsidR="0008204C" w:rsidRDefault="0008204C" w:rsidP="00B53BF4">
                        <w:pPr>
                          <w:pStyle w:val="Web"/>
                          <w:spacing w:before="0" w:beforeAutospacing="0" w:after="0" w:afterAutospacing="0"/>
                          <w:rPr>
                            <w:ins w:id="433" w:author="作成者"/>
                          </w:rPr>
                        </w:pPr>
                        <w:ins w:id="434" w:author="作成者">
                          <w:r>
                            <w:rPr>
                              <w:rFonts w:asciiTheme="minorHAnsi" w:eastAsiaTheme="minorEastAsia" w:cstheme="minorBidi" w:hint="eastAsia"/>
                              <w:color w:val="000000" w:themeColor="dark1"/>
                              <w:sz w:val="22"/>
                              <w:szCs w:val="22"/>
                            </w:rPr>
                            <w:t>②</w:t>
                          </w:r>
                        </w:ins>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70912" behindDoc="0" locked="0" layoutInCell="1" allowOverlap="1" wp14:anchorId="64FBB59E" wp14:editId="27735EDE">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C205A5"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71936" behindDoc="0" locked="0" layoutInCell="1" allowOverlap="1" wp14:anchorId="100B36C7" wp14:editId="194138C0">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452F2" id="カギ線コネクタ 848" o:spid="_x0000_s1026" type="#_x0000_t34" style="position:absolute;left:0;text-align:left;margin-left:213.4pt;margin-top:6.9pt;width:99.95pt;height:58.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61696" behindDoc="0" locked="0" layoutInCell="1" allowOverlap="1" wp14:anchorId="762AEA06" wp14:editId="6760E4EF">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0C57C2" id="_x0000_t32" coordsize="21600,21600" o:spt="32" o:oned="t" path="m,l21600,21600e" filled="f">
                  <v:path arrowok="t" fillok="f" o:connecttype="none"/>
                  <o:lock v:ext="edit" shapetype="t"/>
                </v:shapetype>
                <v:shape id="直線矢印コネクタ 839" o:spid="_x0000_s1026" type="#_x0000_t32" style="position:absolute;left:0;text-align:left;margin-left:128.95pt;margin-top:441.35pt;width:254.9pt;height:0;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62720" behindDoc="0" locked="0" layoutInCell="1" allowOverlap="1" wp14:anchorId="0B3B8F4D" wp14:editId="06F534B9">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B13A8" id="直線矢印コネクタ 840" o:spid="_x0000_s1026" type="#_x0000_t32" style="position:absolute;left:0;text-align:left;margin-left:129pt;margin-top:459.05pt;width:254.9pt;height:0;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ins>
    </w:p>
    <w:p w14:paraId="5FD8D082" w14:textId="77777777" w:rsidR="00B53BF4" w:rsidRPr="00B53BF4" w:rsidRDefault="00B53BF4" w:rsidP="00B53BF4">
      <w:pPr>
        <w:jc w:val="left"/>
        <w:rPr>
          <w:ins w:id="361" w:author="作成者"/>
          <w:rFonts w:asciiTheme="majorHAnsi" w:hAnsiTheme="majorHAnsi" w:cstheme="majorHAnsi"/>
        </w:rPr>
      </w:pPr>
      <w:ins w:id="362" w:author="作成者">
        <w:r w:rsidRPr="00B53BF4">
          <w:rPr>
            <w:rFonts w:asciiTheme="majorHAnsi" w:hAnsiTheme="majorHAnsi" w:cstheme="majorHAnsi"/>
            <w:noProof/>
          </w:rPr>
          <mc:AlternateContent>
            <mc:Choice Requires="wps">
              <w:drawing>
                <wp:anchor distT="0" distB="0" distL="114300" distR="114300" simplePos="0" relativeHeight="252060672" behindDoc="0" locked="0" layoutInCell="1" allowOverlap="1" wp14:anchorId="07F45615" wp14:editId="439711EF">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2AB7AD82" w14:textId="77777777" w:rsidR="0008204C" w:rsidRDefault="0008204C" w:rsidP="00B53BF4">
                              <w:pPr>
                                <w:pStyle w:val="Web"/>
                                <w:spacing w:before="0" w:beforeAutospacing="0" w:after="0" w:afterAutospacing="0"/>
                                <w:rPr>
                                  <w:ins w:id="363" w:author="作成者"/>
                                </w:rPr>
                              </w:pPr>
                              <w:ins w:id="364" w:author="作成者">
                                <w:r>
                                  <w:rPr>
                                    <w:rFonts w:asciiTheme="minorHAnsi" w:eastAsiaTheme="minorEastAsia" w:cstheme="minorBidi" w:hint="eastAsia"/>
                                    <w:color w:val="000000" w:themeColor="dark1"/>
                                    <w:sz w:val="22"/>
                                    <w:szCs w:val="22"/>
                                  </w:rPr>
                                  <w:t>③</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45615" id="正方形/長方形 151" o:spid="_x0000_s1195" style="position:absolute;margin-left:227.1pt;margin-top:10.4pt;width:13.15pt;height:13.8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" fillcolor="white [3214]" stroked="f" strokeweight="2pt">
                  <v:textbox inset="0,0,0,0">
                    <w:txbxContent>
                      <w:p w14:paraId="2AB7AD82" w14:textId="77777777" w:rsidR="0008204C" w:rsidRDefault="0008204C" w:rsidP="00B53BF4">
                        <w:pPr>
                          <w:pStyle w:val="Web"/>
                          <w:spacing w:before="0" w:beforeAutospacing="0" w:after="0" w:afterAutospacing="0"/>
                          <w:rPr>
                            <w:ins w:id="439" w:author="作成者"/>
                          </w:rPr>
                        </w:pPr>
                        <w:ins w:id="440" w:author="作成者">
                          <w:r>
                            <w:rPr>
                              <w:rFonts w:asciiTheme="minorHAnsi" w:eastAsiaTheme="minorEastAsia" w:cstheme="minorBidi" w:hint="eastAsia"/>
                              <w:color w:val="000000" w:themeColor="dark1"/>
                              <w:sz w:val="22"/>
                              <w:szCs w:val="22"/>
                            </w:rPr>
                            <w:t>③</w:t>
                          </w:r>
                        </w:ins>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55552" behindDoc="0" locked="0" layoutInCell="1" allowOverlap="1" wp14:anchorId="1597E168" wp14:editId="7EAF159D">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F8503" id="直線矢印コネクタ 833" o:spid="_x0000_s1026" type="#_x0000_t32" style="position:absolute;left:0;text-align:left;margin-left:59.35pt;margin-top:4.25pt;width:254.9pt;height:0;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50432" behindDoc="0" locked="0" layoutInCell="1" allowOverlap="1" wp14:anchorId="1DDD2924" wp14:editId="487FFC5B">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5ECCC" id="直線矢印コネクタ 826" o:spid="_x0000_s1026" type="#_x0000_t32" style="position:absolute;left:0;text-align:left;margin-left:354.5pt;margin-top:10.25pt;width:66.7pt;height:0;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ins>
    </w:p>
    <w:p w14:paraId="1BC3E272" w14:textId="77777777" w:rsidR="00B53BF4" w:rsidRPr="00B53BF4" w:rsidRDefault="00B53BF4" w:rsidP="00B53BF4">
      <w:pPr>
        <w:jc w:val="left"/>
        <w:rPr>
          <w:ins w:id="365" w:author="作成者"/>
          <w:rFonts w:asciiTheme="majorHAnsi" w:hAnsiTheme="majorHAnsi" w:cstheme="majorHAnsi"/>
        </w:rPr>
      </w:pPr>
      <w:ins w:id="366" w:author="作成者">
        <w:r w:rsidRPr="00B53BF4">
          <w:rPr>
            <w:rFonts w:asciiTheme="majorHAnsi" w:hAnsiTheme="majorHAnsi" w:cstheme="majorHAnsi"/>
            <w:noProof/>
          </w:rPr>
          <mc:AlternateContent>
            <mc:Choice Requires="wps">
              <w:drawing>
                <wp:anchor distT="0" distB="0" distL="114300" distR="114300" simplePos="0" relativeHeight="252065792" behindDoc="0" locked="0" layoutInCell="1" allowOverlap="1" wp14:anchorId="71010453" wp14:editId="4F0FD91D">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76C43D3B" w14:textId="77777777" w:rsidR="0008204C" w:rsidRDefault="0008204C" w:rsidP="00B53BF4">
                              <w:pPr>
                                <w:pStyle w:val="Web"/>
                                <w:spacing w:before="0" w:beforeAutospacing="0" w:after="0" w:afterAutospacing="0"/>
                                <w:rPr>
                                  <w:ins w:id="367" w:author="作成者"/>
                                </w:rPr>
                              </w:pPr>
                              <w:ins w:id="368" w:author="作成者">
                                <w:r>
                                  <w:rPr>
                                    <w:rFonts w:asciiTheme="minorHAnsi" w:eastAsiaTheme="minorEastAsia" w:cstheme="minorBidi" w:hint="eastAsia"/>
                                    <w:color w:val="000000" w:themeColor="dark1"/>
                                    <w:sz w:val="22"/>
                                    <w:szCs w:val="22"/>
                                  </w:rPr>
                                  <w:t>④</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10453" id="正方形/長方形 153" o:spid="_x0000_s1196" style="position:absolute;margin-left:227.55pt;margin-top:9.55pt;width:12.7pt;height:16.1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" fillcolor="white [3212]" stroked="f" strokeweight="2pt">
                  <v:textbox inset="0,0,0,0">
                    <w:txbxContent>
                      <w:p w14:paraId="76C43D3B" w14:textId="77777777" w:rsidR="0008204C" w:rsidRDefault="0008204C" w:rsidP="00B53BF4">
                        <w:pPr>
                          <w:pStyle w:val="Web"/>
                          <w:spacing w:before="0" w:beforeAutospacing="0" w:after="0" w:afterAutospacing="0"/>
                          <w:rPr>
                            <w:ins w:id="445" w:author="作成者"/>
                          </w:rPr>
                        </w:pPr>
                        <w:ins w:id="446" w:author="作成者">
                          <w:r>
                            <w:rPr>
                              <w:rFonts w:asciiTheme="minorHAnsi" w:eastAsiaTheme="minorEastAsia" w:cstheme="minorBidi" w:hint="eastAsia"/>
                              <w:color w:val="000000" w:themeColor="dark1"/>
                              <w:sz w:val="22"/>
                              <w:szCs w:val="22"/>
                            </w:rPr>
                            <w:t>④</w:t>
                          </w:r>
                        </w:ins>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53504" behindDoc="0" locked="0" layoutInCell="1" allowOverlap="1" wp14:anchorId="2E091C35" wp14:editId="2E8BDB98">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A7411" id="カギ線コネクタ 831" o:spid="_x0000_s1026" type="#_x0000_t34" style="position:absolute;left:0;text-align:left;margin-left:343.85pt;margin-top:12.3pt;width:76.7pt;height:38.8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56576" behindDoc="0" locked="0" layoutInCell="1" allowOverlap="1" wp14:anchorId="467434DA" wp14:editId="731C78D7">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98DA1" id="直線矢印コネクタ 834" o:spid="_x0000_s1026" type="#_x0000_t32" style="position:absolute;left:0;text-align:left;margin-left:58.1pt;margin-top:3.25pt;width:254.85pt;height:0;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36096" behindDoc="0" locked="0" layoutInCell="1" allowOverlap="1" wp14:anchorId="2654D4A8" wp14:editId="1F6EF0F3">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5072291F" w14:textId="252D6320" w:rsidR="0008204C" w:rsidRPr="004432B4" w:rsidRDefault="0008204C" w:rsidP="00B53BF4">
                              <w:pPr>
                                <w:pStyle w:val="Web"/>
                                <w:spacing w:before="0" w:beforeAutospacing="0" w:after="0" w:afterAutospacing="0"/>
                                <w:jc w:val="center"/>
                                <w:rPr>
                                  <w:ins w:id="369" w:author="作成者"/>
                                  <w:sz w:val="12"/>
                                  <w:szCs w:val="12"/>
                                </w:rPr>
                              </w:pPr>
                              <w:r>
                                <w:rPr>
                                  <w:rFonts w:eastAsiaTheme="minorEastAsia" w:cstheme="minorBidi"/>
                                  <w:color w:val="000000" w:themeColor="dark1"/>
                                  <w:sz w:val="12"/>
                                  <w:szCs w:val="12"/>
                                </w:rPr>
                                <w:t xml:space="preserve">Per </w:t>
                              </w:r>
                              <w:ins w:id="370" w:author="作成者">
                                <w:r w:rsidRPr="004432B4">
                                  <w:rPr>
                                    <w:rFonts w:eastAsiaTheme="minorEastAsia" w:cstheme="minorBidi" w:hint="eastAsia"/>
                                    <w:color w:val="000000" w:themeColor="dark1"/>
                                    <w:sz w:val="12"/>
                                    <w:szCs w:val="12"/>
                                  </w:rPr>
                                  <w:t>symphony/conductor</w:t>
                                </w:r>
                              </w:ins>
                              <w:r>
                                <w:rPr>
                                  <w:rFonts w:eastAsiaTheme="minorEastAsia" w:cstheme="minorBidi"/>
                                  <w:color w:val="000000" w:themeColor="dark1"/>
                                  <w:sz w:val="12"/>
                                  <w:szCs w:val="12"/>
                                </w:rPr>
                                <w:t xml:space="preserve"> instance</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4D4A8" id="円柱 93" o:spid="_x0000_s1197" type="#_x0000_t22" style="position:absolute;margin-left:62.9pt;margin-top:8.3pt;width:97.2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" adj="3712" fillcolor="white [3201]" strokecolor="black [3200]" strokeweight="2pt">
                  <v:textbox inset="0,0,0,0">
                    <w:txbxContent>
                      <w:p w14:paraId="5072291F" w14:textId="252D6320" w:rsidR="0008204C" w:rsidRPr="004432B4" w:rsidRDefault="0008204C" w:rsidP="00B53BF4">
                        <w:pPr>
                          <w:pStyle w:val="Web"/>
                          <w:spacing w:before="0" w:beforeAutospacing="0" w:after="0" w:afterAutospacing="0"/>
                          <w:jc w:val="center"/>
                          <w:rPr>
                            <w:ins w:id="449" w:author="作成者"/>
                            <w:sz w:val="12"/>
                            <w:szCs w:val="12"/>
                          </w:rPr>
                        </w:pPr>
                        <w:r>
                          <w:rPr>
                            <w:rFonts w:eastAsiaTheme="minorEastAsia" w:cstheme="minorBidi"/>
                            <w:color w:val="000000" w:themeColor="dark1"/>
                            <w:sz w:val="12"/>
                            <w:szCs w:val="12"/>
                          </w:rPr>
                          <w:t xml:space="preserve">Per </w:t>
                        </w:r>
                        <w:ins w:id="450" w:author="作成者">
                          <w:r w:rsidRPr="004432B4">
                            <w:rPr>
                              <w:rFonts w:eastAsiaTheme="minorEastAsia" w:cstheme="minorBidi" w:hint="eastAsia"/>
                              <w:color w:val="000000" w:themeColor="dark1"/>
                              <w:sz w:val="12"/>
                              <w:szCs w:val="12"/>
                            </w:rPr>
                            <w:t>symphony/conductor</w:t>
                          </w:r>
                        </w:ins>
                        <w:r>
                          <w:rPr>
                            <w:rFonts w:eastAsiaTheme="minorEastAsia" w:cstheme="minorBidi"/>
                            <w:color w:val="000000" w:themeColor="dark1"/>
                            <w:sz w:val="12"/>
                            <w:szCs w:val="12"/>
                          </w:rPr>
                          <w:t xml:space="preserve"> instance</w:t>
                        </w:r>
                      </w:p>
                    </w:txbxContent>
                  </v:textbox>
                </v:shape>
              </w:pict>
            </mc:Fallback>
          </mc:AlternateContent>
        </w:r>
      </w:ins>
    </w:p>
    <w:p w14:paraId="44D2F360" w14:textId="77777777" w:rsidR="00B53BF4" w:rsidRPr="00B53BF4" w:rsidRDefault="00B53BF4" w:rsidP="00B53BF4">
      <w:pPr>
        <w:jc w:val="left"/>
        <w:rPr>
          <w:ins w:id="371" w:author="作成者"/>
          <w:rFonts w:asciiTheme="majorHAnsi" w:hAnsiTheme="majorHAnsi" w:cstheme="majorHAnsi"/>
        </w:rPr>
      </w:pPr>
      <w:ins w:id="372" w:author="作成者">
        <w:r w:rsidRPr="00B53BF4">
          <w:rPr>
            <w:rFonts w:asciiTheme="majorHAnsi" w:hAnsiTheme="majorHAnsi" w:cstheme="majorHAnsi"/>
            <w:noProof/>
          </w:rPr>
          <mc:AlternateContent>
            <mc:Choice Requires="wps">
              <w:drawing>
                <wp:anchor distT="0" distB="0" distL="114300" distR="114300" simplePos="0" relativeHeight="252058624" behindDoc="0" locked="0" layoutInCell="1" allowOverlap="1" wp14:anchorId="7E1E4B6D" wp14:editId="6B409ACB">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47BAD" id="カギ線コネクタ 835" o:spid="_x0000_s1026" type="#_x0000_t34" style="position:absolute;left:0;text-align:left;margin-left:245.8pt;margin-top:2.85pt;width:66.25pt;height:26.9pt;flip:x 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59648" behindDoc="0" locked="0" layoutInCell="1" allowOverlap="1" wp14:anchorId="287F43E0" wp14:editId="355BB20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579A3" id="カギ線コネクタ 836" o:spid="_x0000_s1026" type="#_x0000_t34" style="position:absolute;left:0;text-align:left;margin-left:160.1pt;margin-top:2.4pt;width:88.8pt;height:27.4pt;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43264" behindDoc="0" locked="0" layoutInCell="1" allowOverlap="1" wp14:anchorId="19C9A597" wp14:editId="67E24CAC">
                  <wp:simplePos x="0" y="0"/>
                  <wp:positionH relativeFrom="column">
                    <wp:posOffset>3963035</wp:posOffset>
                  </wp:positionH>
                  <wp:positionV relativeFrom="paragraph">
                    <wp:posOffset>62970</wp:posOffset>
                  </wp:positionV>
                  <wp:extent cx="1233805" cy="875030"/>
                  <wp:effectExtent l="0" t="0" r="23495" b="20320"/>
                  <wp:wrapNone/>
                  <wp:docPr id="82" name="円柱 82"/>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1343DE93" w14:textId="77777777" w:rsidR="0008204C" w:rsidRPr="004432B4" w:rsidRDefault="0008204C" w:rsidP="00B53BF4">
                              <w:pPr>
                                <w:jc w:val="center"/>
                                <w:rPr>
                                  <w:ins w:id="373" w:author="作成者"/>
                                  <w:kern w:val="0"/>
                                  <w:sz w:val="12"/>
                                  <w:szCs w:val="12"/>
                                </w:rPr>
                              </w:pPr>
                              <w:ins w:id="374" w:author="作成者">
                                <w:r w:rsidRPr="004432B4">
                                  <w:rPr>
                                    <w:rFonts w:hint="eastAsia"/>
                                    <w:color w:val="000000" w:themeColor="dark1"/>
                                    <w:sz w:val="12"/>
                                    <w:szCs w:val="12"/>
                                  </w:rPr>
                                  <w:t>symphony/conductor</w:t>
                                </w:r>
                                <w:r>
                                  <w:rPr>
                                    <w:rFonts w:hint="eastAsia"/>
                                    <w:color w:val="000000" w:themeColor="dark1"/>
                                    <w:sz w:val="12"/>
                                    <w:szCs w:val="12"/>
                                  </w:rPr>
                                  <w:t>ｲﾝｽﾀﾝｽ毎</w:t>
                                </w:r>
                              </w:ins>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9A597" id="円柱 82" o:spid="_x0000_s1198" type="#_x0000_t22" style="position:absolute;margin-left:312.05pt;margin-top:4.95pt;width:97.15pt;height:68.9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" adj="3712" fillcolor="white [3201]" strokecolor="black [3200]" strokeweight="2pt">
                  <v:textbox inset="0,0,0,0">
                    <w:txbxContent>
                      <w:p w14:paraId="1343DE93" w14:textId="77777777" w:rsidR="0008204C" w:rsidRPr="004432B4" w:rsidRDefault="0008204C" w:rsidP="00B53BF4">
                        <w:pPr>
                          <w:jc w:val="center"/>
                          <w:rPr>
                            <w:ins w:id="455" w:author="作成者"/>
                            <w:kern w:val="0"/>
                            <w:sz w:val="12"/>
                            <w:szCs w:val="12"/>
                          </w:rPr>
                        </w:pPr>
                        <w:ins w:id="456" w:author="作成者">
                          <w:r w:rsidRPr="004432B4">
                            <w:rPr>
                              <w:rFonts w:hint="eastAsia"/>
                              <w:color w:val="000000" w:themeColor="dark1"/>
                              <w:sz w:val="12"/>
                              <w:szCs w:val="12"/>
                            </w:rPr>
                            <w:t>symphony/conductor</w:t>
                          </w:r>
                          <w:r>
                            <w:rPr>
                              <w:rFonts w:hint="eastAsia"/>
                              <w:color w:val="000000" w:themeColor="dark1"/>
                              <w:sz w:val="12"/>
                              <w:szCs w:val="12"/>
                            </w:rPr>
                            <w:t>ｲﾝｽﾀﾝｽ毎</w:t>
                          </w:r>
                        </w:ins>
                      </w:p>
                    </w:txbxContent>
                  </v:textbox>
                </v:shape>
              </w:pict>
            </mc:Fallback>
          </mc:AlternateContent>
        </w:r>
      </w:ins>
    </w:p>
    <w:p w14:paraId="6BCF7A0C" w14:textId="77777777" w:rsidR="00B53BF4" w:rsidRPr="00B53BF4" w:rsidRDefault="00B53BF4" w:rsidP="00B53BF4">
      <w:pPr>
        <w:jc w:val="left"/>
        <w:rPr>
          <w:ins w:id="375" w:author="作成者"/>
          <w:rFonts w:asciiTheme="majorHAnsi" w:hAnsiTheme="majorHAnsi" w:cstheme="majorHAnsi"/>
        </w:rPr>
      </w:pPr>
      <w:ins w:id="376" w:author="作成者">
        <w:r w:rsidRPr="00B53BF4">
          <w:rPr>
            <w:rFonts w:asciiTheme="majorHAnsi" w:hAnsiTheme="majorHAnsi" w:cstheme="majorHAnsi"/>
            <w:noProof/>
          </w:rPr>
          <mc:AlternateContent>
            <mc:Choice Requires="wps">
              <w:drawing>
                <wp:anchor distT="0" distB="0" distL="114300" distR="114300" simplePos="0" relativeHeight="252080128" behindDoc="0" locked="0" layoutInCell="1" allowOverlap="1" wp14:anchorId="6FA452E0" wp14:editId="0E0C46E7">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B42EDA" id="下矢印 772" o:spid="_x0000_s1026" type="#_x0000_t67" style="position:absolute;left:0;text-align:left;margin-left:216.9pt;margin-top:8.9pt;width:32.2pt;height:23.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Pr="00B53BF4">
          <w:rPr>
            <w:rFonts w:asciiTheme="majorHAnsi" w:hAnsiTheme="majorHAnsi" w:cstheme="majorHAnsi"/>
            <w:noProof/>
          </w:rPr>
          <mc:AlternateContent>
            <mc:Choice Requires="wpg">
              <w:drawing>
                <wp:anchor distT="0" distB="0" distL="114300" distR="114300" simplePos="0" relativeHeight="252037120" behindDoc="0" locked="0" layoutInCell="1" allowOverlap="1" wp14:anchorId="0808B236" wp14:editId="50A96E20">
                  <wp:simplePos x="0" y="0"/>
                  <wp:positionH relativeFrom="column">
                    <wp:posOffset>939590</wp:posOffset>
                  </wp:positionH>
                  <wp:positionV relativeFrom="paragraph">
                    <wp:posOffset>112800</wp:posOffset>
                  </wp:positionV>
                  <wp:extent cx="936262" cy="345931"/>
                  <wp:effectExtent l="0" t="0" r="16510" b="16510"/>
                  <wp:wrapNone/>
                  <wp:docPr id="83" name="グループ化 83"/>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84" name="円柱 84"/>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7EDBE3C6" w14:textId="77777777" w:rsidR="0008204C" w:rsidRPr="004432B4" w:rsidRDefault="0008204C" w:rsidP="00B53BF4">
                                <w:pPr>
                                  <w:pStyle w:val="Web"/>
                                  <w:spacing w:before="0" w:beforeAutospacing="0" w:after="0" w:afterAutospacing="0"/>
                                  <w:jc w:val="center"/>
                                  <w:rPr>
                                    <w:ins w:id="377" w:author="作成者"/>
                                    <w:rFonts w:asciiTheme="minorEastAsia" w:eastAsiaTheme="minorEastAsia" w:hAnsiTheme="minorEastAsia"/>
                                    <w:sz w:val="12"/>
                                    <w:szCs w:val="12"/>
                                  </w:rPr>
                                </w:pPr>
                                <w:ins w:id="378" w:author="作成者">
                                  <w:r w:rsidRPr="004432B4">
                                    <w:rPr>
                                      <w:rFonts w:asciiTheme="minorEastAsia" w:eastAsiaTheme="minorEastAsia" w:hAnsiTheme="minorEastAsia" w:cstheme="minorBidi"/>
                                      <w:color w:val="000000" w:themeColor="dark1"/>
                                      <w:sz w:val="12"/>
                                      <w:szCs w:val="12"/>
                                    </w:rPr>
                                    <w:t>fileB</w:t>
                                  </w:r>
                                </w:ins>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1BC71301" w14:textId="77777777" w:rsidR="0008204C" w:rsidRPr="004432B4" w:rsidRDefault="0008204C" w:rsidP="00B53BF4">
                                <w:pPr>
                                  <w:pStyle w:val="Web"/>
                                  <w:spacing w:before="0" w:beforeAutospacing="0" w:after="0" w:afterAutospacing="0"/>
                                  <w:jc w:val="center"/>
                                  <w:rPr>
                                    <w:ins w:id="379" w:author="作成者"/>
                                    <w:rFonts w:asciiTheme="minorEastAsia" w:eastAsiaTheme="minorEastAsia" w:hAnsiTheme="minorEastAsia"/>
                                    <w:sz w:val="12"/>
                                    <w:szCs w:val="12"/>
                                  </w:rPr>
                                </w:pPr>
                                <w:ins w:id="380" w:author="作成者">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ins>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08B236" id="グループ化 83" o:spid="_x0000_s1199" style="position:absolute;margin-left:74pt;margin-top:8.9pt;width:73.7pt;height:27.25pt;z-index:252037120;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">
                  <v:shape id="円柱 84" o:spid="_x0000_s1200"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" fillcolor="white [3201]" strokecolor="black [3200]" strokeweight="2pt">
                    <v:textbox inset="0,0,0,0">
                      <w:txbxContent>
                        <w:p w14:paraId="7EDBE3C6" w14:textId="77777777" w:rsidR="0008204C" w:rsidRPr="004432B4" w:rsidRDefault="0008204C" w:rsidP="00B53BF4">
                          <w:pPr>
                            <w:pStyle w:val="Web"/>
                            <w:spacing w:before="0" w:beforeAutospacing="0" w:after="0" w:afterAutospacing="0"/>
                            <w:jc w:val="center"/>
                            <w:rPr>
                              <w:ins w:id="463" w:author="作成者"/>
                              <w:rFonts w:asciiTheme="minorEastAsia" w:eastAsiaTheme="minorEastAsia" w:hAnsiTheme="minorEastAsia"/>
                              <w:sz w:val="12"/>
                              <w:szCs w:val="12"/>
                            </w:rPr>
                          </w:pPr>
                          <w:ins w:id="464" w:author="作成者">
                            <w:r w:rsidRPr="004432B4">
                              <w:rPr>
                                <w:rFonts w:asciiTheme="minorEastAsia" w:eastAsiaTheme="minorEastAsia" w:hAnsiTheme="minorEastAsia" w:cstheme="minorBidi"/>
                                <w:color w:val="000000" w:themeColor="dark1"/>
                                <w:sz w:val="12"/>
                                <w:szCs w:val="12"/>
                              </w:rPr>
                              <w:t>fileB</w:t>
                            </w:r>
                          </w:ins>
                        </w:p>
                      </w:txbxContent>
                    </v:textbox>
                  </v:shape>
                  <v:shape id="円柱 89" o:spid="_x0000_s1201"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1BC71301" w14:textId="77777777" w:rsidR="0008204C" w:rsidRPr="004432B4" w:rsidRDefault="0008204C" w:rsidP="00B53BF4">
                          <w:pPr>
                            <w:pStyle w:val="Web"/>
                            <w:spacing w:before="0" w:beforeAutospacing="0" w:after="0" w:afterAutospacing="0"/>
                            <w:jc w:val="center"/>
                            <w:rPr>
                              <w:ins w:id="465" w:author="作成者"/>
                              <w:rFonts w:asciiTheme="minorEastAsia" w:eastAsiaTheme="minorEastAsia" w:hAnsiTheme="minorEastAsia"/>
                              <w:sz w:val="12"/>
                              <w:szCs w:val="12"/>
                            </w:rPr>
                          </w:pPr>
                          <w:ins w:id="466" w:author="作成者">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ins>
                        </w:p>
                      </w:txbxContent>
                    </v:textbox>
                  </v:shape>
                </v:group>
              </w:pict>
            </mc:Fallback>
          </mc:AlternateContent>
        </w:r>
      </w:ins>
    </w:p>
    <w:p w14:paraId="118A05D7" w14:textId="77777777" w:rsidR="00B53BF4" w:rsidRPr="00B53BF4" w:rsidRDefault="00B53BF4" w:rsidP="00B53BF4">
      <w:pPr>
        <w:jc w:val="left"/>
        <w:rPr>
          <w:ins w:id="381" w:author="作成者"/>
          <w:rFonts w:asciiTheme="majorHAnsi" w:hAnsiTheme="majorHAnsi" w:cstheme="majorHAnsi"/>
        </w:rPr>
      </w:pPr>
      <w:ins w:id="382" w:author="作成者">
        <w:r w:rsidRPr="00B53BF4">
          <w:rPr>
            <w:rFonts w:asciiTheme="majorHAnsi" w:hAnsiTheme="majorHAnsi" w:cstheme="majorHAnsi"/>
            <w:noProof/>
          </w:rPr>
          <mc:AlternateContent>
            <mc:Choice Requires="wpg">
              <w:drawing>
                <wp:anchor distT="0" distB="0" distL="114300" distR="114300" simplePos="0" relativeHeight="252044288" behindDoc="0" locked="0" layoutInCell="1" allowOverlap="1" wp14:anchorId="0EF2976C" wp14:editId="0BA7BCE4">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4BECEF14" w14:textId="77777777" w:rsidR="0008204C" w:rsidRPr="004432B4" w:rsidRDefault="0008204C" w:rsidP="00B53BF4">
                                <w:pPr>
                                  <w:jc w:val="center"/>
                                  <w:rPr>
                                    <w:ins w:id="383" w:author="作成者"/>
                                    <w:rFonts w:asciiTheme="minorEastAsia" w:hAnsiTheme="minorEastAsia"/>
                                    <w:kern w:val="0"/>
                                    <w:sz w:val="12"/>
                                    <w:szCs w:val="12"/>
                                  </w:rPr>
                                </w:pPr>
                                <w:ins w:id="384" w:author="作成者">
                                  <w:r w:rsidRPr="004432B4">
                                    <w:rPr>
                                      <w:rFonts w:asciiTheme="minorEastAsia" w:hAnsiTheme="minorEastAsia"/>
                                      <w:color w:val="000000" w:themeColor="dark1"/>
                                      <w:sz w:val="12"/>
                                      <w:szCs w:val="12"/>
                                    </w:rPr>
                                    <w:t>fileB</w:t>
                                  </w:r>
                                </w:ins>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26C51F7D" w14:textId="77777777" w:rsidR="0008204C" w:rsidRPr="004432B4" w:rsidRDefault="0008204C" w:rsidP="00B53BF4">
                                <w:pPr>
                                  <w:jc w:val="center"/>
                                  <w:rPr>
                                    <w:ins w:id="385" w:author="作成者"/>
                                    <w:rFonts w:asciiTheme="minorEastAsia" w:hAnsiTheme="minorEastAsia"/>
                                    <w:kern w:val="0"/>
                                    <w:sz w:val="12"/>
                                    <w:szCs w:val="12"/>
                                  </w:rPr>
                                </w:pPr>
                                <w:ins w:id="386" w:author="作成者">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ins>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F2976C" id="グループ化 790" o:spid="_x0000_s1202" style="position:absolute;margin-left:322.4pt;margin-top:8.4pt;width:73.7pt;height:27.2pt;z-index:25204428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">
                  <v:shape id="円柱 791" o:spid="_x0000_s1203"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4BECEF14" w14:textId="77777777" w:rsidR="0008204C" w:rsidRPr="004432B4" w:rsidRDefault="0008204C" w:rsidP="00B53BF4">
                          <w:pPr>
                            <w:jc w:val="center"/>
                            <w:rPr>
                              <w:ins w:id="473" w:author="作成者"/>
                              <w:rFonts w:asciiTheme="minorEastAsia" w:hAnsiTheme="minorEastAsia"/>
                              <w:kern w:val="0"/>
                              <w:sz w:val="12"/>
                              <w:szCs w:val="12"/>
                            </w:rPr>
                          </w:pPr>
                          <w:ins w:id="474" w:author="作成者">
                            <w:r w:rsidRPr="004432B4">
                              <w:rPr>
                                <w:rFonts w:asciiTheme="minorEastAsia" w:hAnsiTheme="minorEastAsia"/>
                                <w:color w:val="000000" w:themeColor="dark1"/>
                                <w:sz w:val="12"/>
                                <w:szCs w:val="12"/>
                              </w:rPr>
                              <w:t>fileB</w:t>
                            </w:r>
                          </w:ins>
                        </w:p>
                      </w:txbxContent>
                    </v:textbox>
                  </v:shape>
                  <v:shape id="円柱 794" o:spid="_x0000_s1204"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26C51F7D" w14:textId="77777777" w:rsidR="0008204C" w:rsidRPr="004432B4" w:rsidRDefault="0008204C" w:rsidP="00B53BF4">
                          <w:pPr>
                            <w:jc w:val="center"/>
                            <w:rPr>
                              <w:ins w:id="475" w:author="作成者"/>
                              <w:rFonts w:asciiTheme="minorEastAsia" w:hAnsiTheme="minorEastAsia"/>
                              <w:kern w:val="0"/>
                              <w:sz w:val="12"/>
                              <w:szCs w:val="12"/>
                            </w:rPr>
                          </w:pPr>
                          <w:ins w:id="476" w:author="作成者">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ins>
                        </w:p>
                      </w:txbxContent>
                    </v:textbox>
                  </v:shape>
                </v:group>
              </w:pict>
            </mc:Fallback>
          </mc:AlternateContent>
        </w:r>
      </w:ins>
    </w:p>
    <w:p w14:paraId="770EB6BC" w14:textId="77777777" w:rsidR="00B53BF4" w:rsidRPr="00B53BF4" w:rsidRDefault="00B53BF4" w:rsidP="00B53BF4">
      <w:pPr>
        <w:jc w:val="left"/>
        <w:rPr>
          <w:ins w:id="387" w:author="作成者"/>
          <w:rFonts w:asciiTheme="majorHAnsi" w:hAnsiTheme="majorHAnsi" w:cstheme="majorHAnsi"/>
        </w:rPr>
      </w:pPr>
      <w:ins w:id="388" w:author="作成者">
        <w:r w:rsidRPr="00B53BF4">
          <w:rPr>
            <w:rFonts w:asciiTheme="majorHAnsi" w:hAnsiTheme="majorHAnsi" w:cstheme="majorHAnsi"/>
            <w:noProof/>
          </w:rPr>
          <mc:AlternateContent>
            <mc:Choice Requires="wps">
              <w:drawing>
                <wp:anchor distT="0" distB="0" distL="114300" distR="114300" simplePos="0" relativeHeight="252046336" behindDoc="0" locked="0" layoutInCell="1" allowOverlap="1" wp14:anchorId="3D062236" wp14:editId="2F5B51FA">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3BDDA8E2" w14:textId="77777777" w:rsidR="0008204C" w:rsidRPr="00175475" w:rsidRDefault="0008204C" w:rsidP="00B53BF4">
                              <w:pPr>
                                <w:pStyle w:val="Web"/>
                                <w:spacing w:before="0" w:beforeAutospacing="0" w:after="0" w:afterAutospacing="0"/>
                                <w:rPr>
                                  <w:ins w:id="389" w:author="作成者"/>
                                  <w:sz w:val="12"/>
                                  <w:szCs w:val="12"/>
                                </w:rPr>
                              </w:pPr>
                              <w:ins w:id="390" w:author="作成者">
                                <w:r w:rsidRPr="00175475">
                                  <w:rPr>
                                    <w:rFonts w:eastAsiaTheme="minorEastAsia" w:cstheme="minorBidi" w:hint="eastAsia"/>
                                    <w:color w:val="000000" w:themeColor="dark1"/>
                                    <w:sz w:val="12"/>
                                    <w:szCs w:val="12"/>
                                  </w:rPr>
                                  <w:t>MovementB</w:t>
                                </w:r>
                              </w:ins>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62236" id="正方形/長方形 43" o:spid="_x0000_s1205" style="position:absolute;margin-left:199.4pt;margin-top:9.75pt;width:68.3pt;height:81.1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" fillcolor="white [3201]" strokecolor="black [3200]" strokeweight="2pt">
                  <v:textbox>
                    <w:txbxContent>
                      <w:p w14:paraId="3BDDA8E2" w14:textId="77777777" w:rsidR="0008204C" w:rsidRPr="00175475" w:rsidRDefault="0008204C" w:rsidP="00B53BF4">
                        <w:pPr>
                          <w:pStyle w:val="Web"/>
                          <w:spacing w:before="0" w:beforeAutospacing="0" w:after="0" w:afterAutospacing="0"/>
                          <w:rPr>
                            <w:ins w:id="481" w:author="作成者"/>
                            <w:sz w:val="12"/>
                            <w:szCs w:val="12"/>
                          </w:rPr>
                        </w:pPr>
                        <w:ins w:id="482" w:author="作成者">
                          <w:r w:rsidRPr="00175475">
                            <w:rPr>
                              <w:rFonts w:eastAsiaTheme="minorEastAsia" w:cstheme="minorBidi" w:hint="eastAsia"/>
                              <w:color w:val="000000" w:themeColor="dark1"/>
                              <w:sz w:val="12"/>
                              <w:szCs w:val="12"/>
                            </w:rPr>
                            <w:t>MovementB</w:t>
                          </w:r>
                        </w:ins>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68864" behindDoc="0" locked="0" layoutInCell="1" allowOverlap="1" wp14:anchorId="5D64ADEC" wp14:editId="7A712939">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D8AAE" id="カギ線コネクタ 845" o:spid="_x0000_s1026" type="#_x0000_t34" style="position:absolute;left:0;text-align:left;margin-left:159.25pt;margin-top:14.35pt;width:82.1pt;height:52.5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69888" behindDoc="0" locked="0" layoutInCell="1" allowOverlap="1" wp14:anchorId="62475E86" wp14:editId="67022D6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DCA8F" id="カギ線コネクタ 846" o:spid="_x0000_s1026" type="#_x0000_t34" style="position:absolute;left:0;text-align:left;margin-left:227.25pt;margin-top:12.6pt;width:86.55pt;height:54.35pt;flip: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63744" behindDoc="0" locked="0" layoutInCell="1" allowOverlap="1" wp14:anchorId="5994590D" wp14:editId="2B292E00">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73E0C" id="カギ線コネクタ 842" o:spid="_x0000_s1026" type="#_x0000_t34" style="position:absolute;left:0;text-align:left;margin-left:160.1pt;margin-top:2.85pt;width:76.85pt;height:34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64768" behindDoc="0" locked="0" layoutInCell="1" allowOverlap="1" wp14:anchorId="65D68D84" wp14:editId="72FFE0C9">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1E7BA" id="カギ線コネクタ 843" o:spid="_x0000_s1026" type="#_x0000_t34" style="position:absolute;left:0;text-align:left;margin-left:231.2pt;margin-top:2pt;width:83.05pt;height:34.9pt;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38144" behindDoc="0" locked="0" layoutInCell="1" allowOverlap="1" wp14:anchorId="5D5F6512" wp14:editId="2FB54CAA">
                  <wp:simplePos x="0" y="0"/>
                  <wp:positionH relativeFrom="column">
                    <wp:posOffset>849834</wp:posOffset>
                  </wp:positionH>
                  <wp:positionV relativeFrom="paragraph">
                    <wp:posOffset>125438</wp:posOffset>
                  </wp:positionV>
                  <wp:extent cx="1133182" cy="196215"/>
                  <wp:effectExtent l="0" t="0" r="0" b="0"/>
                  <wp:wrapNone/>
                  <wp:docPr id="91" name="正方形/長方形 91"/>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9728610" w14:textId="442D67EC" w:rsidR="0008204C" w:rsidRDefault="0008204C" w:rsidP="00B53BF4">
                              <w:pPr>
                                <w:pStyle w:val="Web"/>
                                <w:spacing w:before="0" w:beforeAutospacing="0" w:after="0" w:afterAutospacing="0"/>
                                <w:rPr>
                                  <w:ins w:id="391" w:author="作成者"/>
                                  <w:rFonts w:cstheme="minorBidi"/>
                                  <w:color w:val="000000" w:themeColor="dark1"/>
                                  <w:sz w:val="10"/>
                                  <w:szCs w:val="10"/>
                                </w:rPr>
                              </w:pPr>
                              <w:ins w:id="392" w:author="作成者">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w:t>
                                </w:r>
                              </w:ins>
                              <w:r>
                                <w:rPr>
                                  <w:rFonts w:cstheme="minorBidi" w:hint="eastAsia"/>
                                  <w:color w:val="000000" w:themeColor="dark1"/>
                                  <w:sz w:val="10"/>
                                  <w:szCs w:val="10"/>
                                </w:rPr>
                                <w:t>Interface info</w:t>
                              </w:r>
                            </w:p>
                            <w:p w14:paraId="698E0FD1" w14:textId="77777777" w:rsidR="0008204C" w:rsidRPr="00175475" w:rsidRDefault="0008204C" w:rsidP="00B53BF4">
                              <w:pPr>
                                <w:pStyle w:val="Web"/>
                                <w:spacing w:before="0" w:beforeAutospacing="0" w:after="0" w:afterAutospacing="0"/>
                                <w:rPr>
                                  <w:ins w:id="393" w:author="作成者"/>
                                  <w:sz w:val="10"/>
                                  <w:szCs w:val="10"/>
                                </w:rPr>
                              </w:pPr>
                              <w:ins w:id="394" w:author="作成者">
                                <w:r w:rsidRPr="00175475">
                                  <w:rPr>
                                    <w:rFonts w:cstheme="minorBidi" w:hint="eastAsia"/>
                                    <w:color w:val="000000" w:themeColor="dark1"/>
                                    <w:sz w:val="10"/>
                                    <w:szCs w:val="10"/>
                                  </w:rPr>
                                  <w:t>-&gt;ﾃﾞｰﾀﾘﾚｲｽﾄﾚｰｼﾞﾊﾟｽ</w:t>
                                </w:r>
                              </w:ins>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F6512" id="正方形/長方形 91" o:spid="_x0000_s1206" style="position:absolute;margin-left:66.9pt;margin-top:9.9pt;width:89.25pt;height:15.4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" filled="f" stroked="f" strokeweight="2pt">
                  <v:textbox inset="0,0,0,0">
                    <w:txbxContent>
                      <w:p w14:paraId="69728610" w14:textId="442D67EC" w:rsidR="0008204C" w:rsidRDefault="0008204C" w:rsidP="00B53BF4">
                        <w:pPr>
                          <w:pStyle w:val="Web"/>
                          <w:spacing w:before="0" w:beforeAutospacing="0" w:after="0" w:afterAutospacing="0"/>
                          <w:rPr>
                            <w:ins w:id="487" w:author="作成者"/>
                            <w:rFonts w:cstheme="minorBidi"/>
                            <w:color w:val="000000" w:themeColor="dark1"/>
                            <w:sz w:val="10"/>
                            <w:szCs w:val="10"/>
                          </w:rPr>
                        </w:pPr>
                        <w:ins w:id="488" w:author="作成者">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w:t>
                          </w:r>
                        </w:ins>
                        <w:r>
                          <w:rPr>
                            <w:rFonts w:cstheme="minorBidi" w:hint="eastAsia"/>
                            <w:color w:val="000000" w:themeColor="dark1"/>
                            <w:sz w:val="10"/>
                            <w:szCs w:val="10"/>
                          </w:rPr>
                          <w:t>Interface info</w:t>
                        </w:r>
                      </w:p>
                      <w:p w14:paraId="698E0FD1" w14:textId="77777777" w:rsidR="0008204C" w:rsidRPr="00175475" w:rsidRDefault="0008204C" w:rsidP="00B53BF4">
                        <w:pPr>
                          <w:pStyle w:val="Web"/>
                          <w:spacing w:before="0" w:beforeAutospacing="0" w:after="0" w:afterAutospacing="0"/>
                          <w:rPr>
                            <w:ins w:id="489" w:author="作成者"/>
                            <w:sz w:val="10"/>
                            <w:szCs w:val="10"/>
                          </w:rPr>
                        </w:pPr>
                        <w:ins w:id="490" w:author="作成者">
                          <w:r w:rsidRPr="00175475">
                            <w:rPr>
                              <w:rFonts w:cstheme="minorBidi" w:hint="eastAsia"/>
                              <w:color w:val="000000" w:themeColor="dark1"/>
                              <w:sz w:val="10"/>
                              <w:szCs w:val="10"/>
                            </w:rPr>
                            <w:t>-&gt;ﾃﾞｰﾀﾘﾚｲｽﾄﾚｰｼﾞﾊﾟｽ</w:t>
                          </w:r>
                        </w:ins>
                      </w:p>
                    </w:txbxContent>
                  </v:textbox>
                </v:rect>
              </w:pict>
            </mc:Fallback>
          </mc:AlternateContent>
        </w:r>
      </w:ins>
    </w:p>
    <w:p w14:paraId="0A853BE4" w14:textId="4E7E4C30" w:rsidR="00B53BF4" w:rsidRPr="00B53BF4" w:rsidRDefault="002F13B0" w:rsidP="00B53BF4">
      <w:pPr>
        <w:jc w:val="left"/>
        <w:rPr>
          <w:ins w:id="395" w:author="作成者"/>
          <w:rFonts w:asciiTheme="majorHAnsi" w:hAnsiTheme="majorHAnsi" w:cstheme="majorHAnsi"/>
        </w:rPr>
      </w:pPr>
      <w:ins w:id="396" w:author="作成者">
        <w:r w:rsidRPr="00B53BF4">
          <w:rPr>
            <w:rFonts w:asciiTheme="majorHAnsi" w:hAnsiTheme="majorHAnsi" w:cstheme="majorHAnsi"/>
            <w:noProof/>
          </w:rPr>
          <mc:AlternateContent>
            <mc:Choice Requires="wps">
              <w:drawing>
                <wp:anchor distT="0" distB="0" distL="114300" distR="114300" simplePos="0" relativeHeight="252040192" behindDoc="0" locked="0" layoutInCell="1" allowOverlap="1" wp14:anchorId="2BA454B9" wp14:editId="4A80A87C">
                  <wp:simplePos x="0" y="0"/>
                  <wp:positionH relativeFrom="column">
                    <wp:posOffset>937895</wp:posOffset>
                  </wp:positionH>
                  <wp:positionV relativeFrom="paragraph">
                    <wp:posOffset>28575</wp:posOffset>
                  </wp:positionV>
                  <wp:extent cx="990600" cy="196215"/>
                  <wp:effectExtent l="0" t="0" r="0" b="0"/>
                  <wp:wrapNone/>
                  <wp:docPr id="573" name="正方形/長方形 573"/>
                  <wp:cNvGraphicFramePr/>
                  <a:graphic xmlns:a="http://schemas.openxmlformats.org/drawingml/2006/main">
                    <a:graphicData uri="http://schemas.microsoft.com/office/word/2010/wordprocessingShape">
                      <wps:wsp>
                        <wps:cNvSpPr/>
                        <wps:spPr>
                          <a:xfrm>
                            <a:off x="0" y="0"/>
                            <a:ext cx="990600"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48033FD" w14:textId="0B6055DF" w:rsidR="0008204C" w:rsidRPr="00175475" w:rsidRDefault="0008204C" w:rsidP="00B53BF4">
                              <w:pPr>
                                <w:pStyle w:val="Web"/>
                                <w:spacing w:before="0" w:beforeAutospacing="0" w:after="0" w:afterAutospacing="0"/>
                                <w:rPr>
                                  <w:ins w:id="397" w:author="作成者"/>
                                  <w:sz w:val="10"/>
                                  <w:szCs w:val="10"/>
                                </w:rPr>
                              </w:pPr>
                              <w:ins w:id="398" w:author="作成者">
                                <w:r w:rsidRPr="00175475">
                                  <w:rPr>
                                    <w:rFonts w:cstheme="minorBidi" w:hint="eastAsia"/>
                                    <w:color w:val="000000" w:themeColor="dark1"/>
                                    <w:sz w:val="10"/>
                                    <w:szCs w:val="10"/>
                                  </w:rPr>
                                  <w:t>-&gt;</w:t>
                                </w:r>
                              </w:ins>
                              <w:r>
                                <w:rPr>
                                  <w:rFonts w:cstheme="minorBidi" w:hint="eastAsia"/>
                                  <w:color w:val="000000" w:themeColor="dark1"/>
                                  <w:sz w:val="10"/>
                                  <w:szCs w:val="10"/>
                                </w:rPr>
                                <w:t>Data relay stora</w:t>
                              </w:r>
                              <w:r>
                                <w:rPr>
                                  <w:rFonts w:cstheme="minorBidi"/>
                                  <w:color w:val="000000" w:themeColor="dark1"/>
                                  <w:sz w:val="10"/>
                                  <w:szCs w:val="10"/>
                                </w:rPr>
                                <w:t>ge path</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454B9" id="正方形/長方形 573" o:spid="_x0000_s1207" style="position:absolute;margin-left:73.85pt;margin-top:2.25pt;width:78pt;height:15.4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" filled="f" stroked="f" strokeweight="2pt">
                  <v:textbox inset="0,0,0,0">
                    <w:txbxContent>
                      <w:p w14:paraId="148033FD" w14:textId="0B6055DF" w:rsidR="0008204C" w:rsidRPr="00175475" w:rsidRDefault="0008204C" w:rsidP="00B53BF4">
                        <w:pPr>
                          <w:pStyle w:val="Web"/>
                          <w:spacing w:before="0" w:beforeAutospacing="0" w:after="0" w:afterAutospacing="0"/>
                          <w:rPr>
                            <w:ins w:id="495" w:author="作成者"/>
                            <w:sz w:val="10"/>
                            <w:szCs w:val="10"/>
                          </w:rPr>
                        </w:pPr>
                        <w:ins w:id="496" w:author="作成者">
                          <w:r w:rsidRPr="00175475">
                            <w:rPr>
                              <w:rFonts w:cstheme="minorBidi" w:hint="eastAsia"/>
                              <w:color w:val="000000" w:themeColor="dark1"/>
                              <w:sz w:val="10"/>
                              <w:szCs w:val="10"/>
                            </w:rPr>
                            <w:t>-&gt;</w:t>
                          </w:r>
                        </w:ins>
                        <w:r>
                          <w:rPr>
                            <w:rFonts w:cstheme="minorBidi" w:hint="eastAsia"/>
                            <w:color w:val="000000" w:themeColor="dark1"/>
                            <w:sz w:val="10"/>
                            <w:szCs w:val="10"/>
                          </w:rPr>
                          <w:t>Data relay stora</w:t>
                        </w:r>
                        <w:r>
                          <w:rPr>
                            <w:rFonts w:cstheme="minorBidi"/>
                            <w:color w:val="000000" w:themeColor="dark1"/>
                            <w:sz w:val="10"/>
                            <w:szCs w:val="10"/>
                          </w:rPr>
                          <w:t>ge path</w:t>
                        </w:r>
                      </w:p>
                    </w:txbxContent>
                  </v:textbox>
                </v:rect>
              </w:pict>
            </mc:Fallback>
          </mc:AlternateContent>
        </w:r>
        <w:r w:rsidR="00B53BF4" w:rsidRPr="00B53BF4">
          <w:rPr>
            <w:rFonts w:asciiTheme="majorHAnsi" w:hAnsiTheme="majorHAnsi" w:cstheme="majorHAnsi"/>
            <w:noProof/>
          </w:rPr>
          <mc:AlternateContent>
            <mc:Choice Requires="wpg">
              <w:drawing>
                <wp:anchor distT="0" distB="0" distL="114300" distR="114300" simplePos="0" relativeHeight="252039168" behindDoc="0" locked="0" layoutInCell="1" allowOverlap="1" wp14:anchorId="594AE987" wp14:editId="29EDBCBB">
                  <wp:simplePos x="0" y="0"/>
                  <wp:positionH relativeFrom="column">
                    <wp:posOffset>85090</wp:posOffset>
                  </wp:positionH>
                  <wp:positionV relativeFrom="paragraph">
                    <wp:posOffset>184785</wp:posOffset>
                  </wp:positionV>
                  <wp:extent cx="628015" cy="721995"/>
                  <wp:effectExtent l="0" t="0" r="19685" b="20955"/>
                  <wp:wrapNone/>
                  <wp:docPr id="94" name="グループ化 94"/>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252" name="円柱 252"/>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EBE0E22" w14:textId="77777777" w:rsidR="0008204C" w:rsidRPr="004432B4" w:rsidRDefault="0008204C" w:rsidP="00B53BF4">
                                <w:pPr>
                                  <w:pStyle w:val="Web"/>
                                  <w:spacing w:before="0" w:beforeAutospacing="0" w:after="0" w:afterAutospacing="0"/>
                                  <w:jc w:val="center"/>
                                  <w:rPr>
                                    <w:ins w:id="399" w:author="作成者"/>
                                    <w:sz w:val="12"/>
                                    <w:szCs w:val="12"/>
                                  </w:rPr>
                                </w:pPr>
                                <w:ins w:id="400" w:author="作成者">
                                  <w:r>
                                    <w:rPr>
                                      <w:rFonts w:cstheme="minorBidi" w:hint="eastAsia"/>
                                      <w:color w:val="000000" w:themeColor="dark1"/>
                                      <w:sz w:val="12"/>
                                      <w:szCs w:val="12"/>
                                    </w:rPr>
                                    <w:t>MovementB</w:t>
                                  </w:r>
                                </w:ins>
                              </w:p>
                            </w:txbxContent>
                          </wps:txbx>
                          <wps:bodyPr rot="0" spcFirstLastPara="0" vert="horz" wrap="square" lIns="0" tIns="0" rIns="0" bIns="0" numCol="1" spcCol="0" rtlCol="0" fromWordArt="0" anchor="t" anchorCtr="0" forceAA="0" compatLnSpc="1">
                            <a:prstTxWarp prst="textNoShape">
                              <a:avLst/>
                            </a:prstTxWarp>
                            <a:noAutofit/>
                          </wps:bodyPr>
                        </wps:wsp>
                        <wps:wsp>
                          <wps:cNvPr id="348" name="円柱 348"/>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6B1254C" w14:textId="77777777" w:rsidR="0008204C" w:rsidRPr="004432B4" w:rsidRDefault="0008204C" w:rsidP="00B53BF4">
                                <w:pPr>
                                  <w:pStyle w:val="Web"/>
                                  <w:spacing w:before="0" w:beforeAutospacing="0" w:after="0" w:afterAutospacing="0"/>
                                  <w:jc w:val="center"/>
                                  <w:rPr>
                                    <w:ins w:id="401" w:author="作成者"/>
                                    <w:rFonts w:asciiTheme="minorEastAsia" w:eastAsiaTheme="minorEastAsia" w:hAnsiTheme="minorEastAsia"/>
                                    <w:sz w:val="12"/>
                                    <w:szCs w:val="12"/>
                                  </w:rPr>
                                </w:pPr>
                                <w:ins w:id="402" w:author="作成者">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ins>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4AE987" id="グループ化 94" o:spid="_x0000_s1208" style="position:absolute;margin-left:6.7pt;margin-top:14.55pt;width:49.45pt;height:56.85pt;z-index:252039168;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">
                  <v:shape id="円柱 252" o:spid="_x0000_s1209"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" adj="4026" fillcolor="white [3201]" strokecolor="black [3200]" strokeweight="2pt">
                    <v:textbox inset="0,0,0,0">
                      <w:txbxContent>
                        <w:p w14:paraId="7EBE0E22" w14:textId="77777777" w:rsidR="0008204C" w:rsidRPr="004432B4" w:rsidRDefault="0008204C" w:rsidP="00B53BF4">
                          <w:pPr>
                            <w:pStyle w:val="Web"/>
                            <w:spacing w:before="0" w:beforeAutospacing="0" w:after="0" w:afterAutospacing="0"/>
                            <w:jc w:val="center"/>
                            <w:rPr>
                              <w:ins w:id="501" w:author="作成者"/>
                              <w:sz w:val="12"/>
                              <w:szCs w:val="12"/>
                            </w:rPr>
                          </w:pPr>
                          <w:ins w:id="502" w:author="作成者">
                            <w:r>
                              <w:rPr>
                                <w:rFonts w:cstheme="minorBidi" w:hint="eastAsia"/>
                                <w:color w:val="000000" w:themeColor="dark1"/>
                                <w:sz w:val="12"/>
                                <w:szCs w:val="12"/>
                              </w:rPr>
                              <w:t>MovementB</w:t>
                            </w:r>
                          </w:ins>
                        </w:p>
                      </w:txbxContent>
                    </v:textbox>
                  </v:shape>
                  <v:shape id="円柱 348" o:spid="_x0000_s1210"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" fillcolor="white [3201]" strokecolor="black [3200]" strokeweight="2pt">
                    <v:textbox inset="0,0,0,0">
                      <w:txbxContent>
                        <w:p w14:paraId="66B1254C" w14:textId="77777777" w:rsidR="0008204C" w:rsidRPr="004432B4" w:rsidRDefault="0008204C" w:rsidP="00B53BF4">
                          <w:pPr>
                            <w:pStyle w:val="Web"/>
                            <w:spacing w:before="0" w:beforeAutospacing="0" w:after="0" w:afterAutospacing="0"/>
                            <w:jc w:val="center"/>
                            <w:rPr>
                              <w:ins w:id="503" w:author="作成者"/>
                              <w:rFonts w:asciiTheme="minorEastAsia" w:eastAsiaTheme="minorEastAsia" w:hAnsiTheme="minorEastAsia"/>
                              <w:sz w:val="12"/>
                              <w:szCs w:val="12"/>
                            </w:rPr>
                          </w:pPr>
                          <w:ins w:id="504" w:author="作成者">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ins>
                        </w:p>
                      </w:txbxContent>
                    </v:textbox>
                  </v:shape>
                </v:group>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54528" behindDoc="0" locked="0" layoutInCell="1" allowOverlap="1" wp14:anchorId="206E1FDC" wp14:editId="03627D60">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19A0DF"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2" o:spid="_x0000_s1026" type="#_x0000_t34" style="position:absolute;left:0;text-align:left;margin-left:379.65pt;margin-top:7.1pt;width:45.85pt;height:66.15pt;flip:x 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ins>
    </w:p>
    <w:p w14:paraId="34575B64" w14:textId="19363B5C" w:rsidR="00B53BF4" w:rsidRPr="00B53BF4" w:rsidRDefault="002F13B0" w:rsidP="00B53BF4">
      <w:pPr>
        <w:jc w:val="left"/>
        <w:rPr>
          <w:ins w:id="403" w:author="作成者"/>
          <w:rFonts w:asciiTheme="majorHAnsi" w:hAnsiTheme="majorHAnsi" w:cstheme="majorHAnsi"/>
        </w:rPr>
      </w:pPr>
      <w:ins w:id="404" w:author="作成者">
        <w:r w:rsidRPr="00B53BF4">
          <w:rPr>
            <w:rFonts w:asciiTheme="majorHAnsi" w:hAnsiTheme="majorHAnsi" w:cstheme="majorHAnsi"/>
            <w:noProof/>
          </w:rPr>
          <mc:AlternateContent>
            <mc:Choice Requires="wps">
              <w:drawing>
                <wp:anchor distT="0" distB="0" distL="114300" distR="114300" simplePos="0" relativeHeight="252051456" behindDoc="0" locked="0" layoutInCell="1" allowOverlap="1" wp14:anchorId="40C104E1" wp14:editId="4E7183A7">
                  <wp:simplePos x="0" y="0"/>
                  <wp:positionH relativeFrom="column">
                    <wp:posOffset>5147946</wp:posOffset>
                  </wp:positionH>
                  <wp:positionV relativeFrom="paragraph">
                    <wp:posOffset>94615</wp:posOffset>
                  </wp:positionV>
                  <wp:extent cx="703580" cy="738505"/>
                  <wp:effectExtent l="0" t="0" r="20320" b="23495"/>
                  <wp:wrapNone/>
                  <wp:docPr id="828" name="正方形/長方形 22"/>
                  <wp:cNvGraphicFramePr/>
                  <a:graphic xmlns:a="http://schemas.openxmlformats.org/drawingml/2006/main">
                    <a:graphicData uri="http://schemas.microsoft.com/office/word/2010/wordprocessingShape">
                      <wps:wsp>
                        <wps:cNvSpPr/>
                        <wps:spPr>
                          <a:xfrm>
                            <a:off x="0" y="0"/>
                            <a:ext cx="703580" cy="738505"/>
                          </a:xfrm>
                          <a:prstGeom prst="rect">
                            <a:avLst/>
                          </a:prstGeom>
                        </wps:spPr>
                        <wps:style>
                          <a:lnRef idx="2">
                            <a:schemeClr val="dk1"/>
                          </a:lnRef>
                          <a:fillRef idx="1">
                            <a:schemeClr val="lt1"/>
                          </a:fillRef>
                          <a:effectRef idx="0">
                            <a:schemeClr val="dk1"/>
                          </a:effectRef>
                          <a:fontRef idx="minor">
                            <a:schemeClr val="dk1"/>
                          </a:fontRef>
                        </wps:style>
                        <wps:txbx>
                          <w:txbxContent>
                            <w:p w14:paraId="004EF952" w14:textId="04CE07B2" w:rsidR="0008204C" w:rsidRPr="00F207F9" w:rsidRDefault="0008204C" w:rsidP="00B53BF4">
                              <w:pPr>
                                <w:pStyle w:val="Web"/>
                                <w:spacing w:before="0" w:beforeAutospacing="0" w:after="0" w:afterAutospacing="0"/>
                                <w:ind w:leftChars="100" w:left="210"/>
                                <w:rPr>
                                  <w:ins w:id="405" w:author="作成者"/>
                                  <w:sz w:val="12"/>
                                  <w:szCs w:val="12"/>
                                </w:rPr>
                              </w:pPr>
                              <w:ins w:id="406" w:author="作成者">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ins>
                              <w:r>
                                <w:rPr>
                                  <w:rFonts w:eastAsiaTheme="minorEastAsia" w:cstheme="minorBidi"/>
                                  <w:color w:val="000000" w:themeColor="dark1"/>
                                  <w:sz w:val="12"/>
                                  <w:szCs w:val="12"/>
                                </w:rPr>
                                <w:t xml:space="preserve">Create </w:t>
                              </w:r>
                              <w:ins w:id="407" w:author="作成者">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ins>
                              <w:r>
                                <w:rPr>
                                  <w:rFonts w:cstheme="minorBidi"/>
                                  <w:color w:val="000000" w:themeColor="dark1"/>
                                  <w:sz w:val="12"/>
                                  <w:szCs w:val="12"/>
                                </w:rPr>
                                <w:t xml:space="preserve">Create </w:t>
                              </w:r>
                              <w:ins w:id="408" w:author="作成者">
                                <w:r>
                                  <w:rPr>
                                    <w:rFonts w:cstheme="minorBidi" w:hint="eastAsia"/>
                                    <w:color w:val="000000" w:themeColor="dark1"/>
                                    <w:sz w:val="12"/>
                                    <w:szCs w:val="12"/>
                                  </w:rPr>
                                  <w:t>fileD</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104E1" id="_x0000_s1211" style="position:absolute;margin-left:405.35pt;margin-top:7.45pt;width:55.4pt;height:58.1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" fillcolor="white [3201]" strokecolor="black [3200]" strokeweight="2pt">
                  <v:textbox inset="0,0,0,0">
                    <w:txbxContent>
                      <w:p w14:paraId="004EF952" w14:textId="04CE07B2" w:rsidR="0008204C" w:rsidRPr="00F207F9" w:rsidRDefault="0008204C" w:rsidP="00B53BF4">
                        <w:pPr>
                          <w:pStyle w:val="Web"/>
                          <w:spacing w:before="0" w:beforeAutospacing="0" w:after="0" w:afterAutospacing="0"/>
                          <w:ind w:leftChars="100" w:left="210"/>
                          <w:rPr>
                            <w:ins w:id="511" w:author="作成者"/>
                            <w:sz w:val="12"/>
                            <w:szCs w:val="12"/>
                          </w:rPr>
                        </w:pPr>
                        <w:ins w:id="512" w:author="作成者">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ins>
                        <w:r>
                          <w:rPr>
                            <w:rFonts w:eastAsiaTheme="minorEastAsia" w:cstheme="minorBidi"/>
                            <w:color w:val="000000" w:themeColor="dark1"/>
                            <w:sz w:val="12"/>
                            <w:szCs w:val="12"/>
                          </w:rPr>
                          <w:t xml:space="preserve">Create </w:t>
                        </w:r>
                        <w:ins w:id="513" w:author="作成者">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ins>
                        <w:r>
                          <w:rPr>
                            <w:rFonts w:cstheme="minorBidi"/>
                            <w:color w:val="000000" w:themeColor="dark1"/>
                            <w:sz w:val="12"/>
                            <w:szCs w:val="12"/>
                          </w:rPr>
                          <w:t xml:space="preserve">Create </w:t>
                        </w:r>
                        <w:ins w:id="514" w:author="作成者">
                          <w:r>
                            <w:rPr>
                              <w:rFonts w:cstheme="minorBidi" w:hint="eastAsia"/>
                              <w:color w:val="000000" w:themeColor="dark1"/>
                              <w:sz w:val="12"/>
                              <w:szCs w:val="12"/>
                            </w:rPr>
                            <w:t>fileD</w:t>
                          </w:r>
                        </w:ins>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7056" behindDoc="0" locked="0" layoutInCell="1" allowOverlap="1" wp14:anchorId="3BBCF1AD" wp14:editId="5A90552F">
                  <wp:simplePos x="0" y="0"/>
                  <wp:positionH relativeFrom="column">
                    <wp:posOffset>2914650</wp:posOffset>
                  </wp:positionH>
                  <wp:positionV relativeFrom="paragraph">
                    <wp:posOffset>544195</wp:posOffset>
                  </wp:positionV>
                  <wp:extent cx="160655" cy="204470"/>
                  <wp:effectExtent l="0" t="0" r="0" b="5080"/>
                  <wp:wrapNone/>
                  <wp:docPr id="350"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4E5A7643" w14:textId="77777777" w:rsidR="0008204C" w:rsidRDefault="0008204C" w:rsidP="00B53BF4">
                              <w:pPr>
                                <w:rPr>
                                  <w:ins w:id="409" w:author="作成者"/>
                                </w:rPr>
                              </w:pPr>
                              <w:ins w:id="410" w:author="作成者">
                                <w:r>
                                  <w:rPr>
                                    <w:rFonts w:asciiTheme="minorHAnsi" w:hint="eastAsia"/>
                                    <w:color w:val="000000" w:themeColor="dark1"/>
                                    <w:sz w:val="22"/>
                                  </w:rPr>
                                  <w:t>④</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CF1AD" id="_x0000_s1212" style="position:absolute;margin-left:229.5pt;margin-top:42.85pt;width:12.65pt;height:16.1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" fillcolor="white [3212]" stroked="f" strokeweight="2pt">
                  <v:textbox inset="0,0,0,0">
                    <w:txbxContent>
                      <w:p w14:paraId="4E5A7643" w14:textId="77777777" w:rsidR="0008204C" w:rsidRDefault="0008204C" w:rsidP="00B53BF4">
                        <w:pPr>
                          <w:rPr>
                            <w:ins w:id="517" w:author="作成者"/>
                          </w:rPr>
                        </w:pPr>
                        <w:ins w:id="518" w:author="作成者">
                          <w:r>
                            <w:rPr>
                              <w:rFonts w:asciiTheme="minorHAnsi" w:hint="eastAsia"/>
                              <w:color w:val="000000" w:themeColor="dark1"/>
                              <w:sz w:val="22"/>
                            </w:rPr>
                            <w:t>④</w:t>
                          </w:r>
                        </w:ins>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5008" behindDoc="0" locked="0" layoutInCell="1" allowOverlap="1" wp14:anchorId="6E20D605" wp14:editId="7CBF77DF">
                  <wp:simplePos x="0" y="0"/>
                  <wp:positionH relativeFrom="column">
                    <wp:posOffset>2908935</wp:posOffset>
                  </wp:positionH>
                  <wp:positionV relativeFrom="paragraph">
                    <wp:posOffset>179070</wp:posOffset>
                  </wp:positionV>
                  <wp:extent cx="179070" cy="189230"/>
                  <wp:effectExtent l="0" t="0" r="0" b="1270"/>
                  <wp:wrapNone/>
                  <wp:docPr id="353"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00DD422" w14:textId="77777777" w:rsidR="0008204C" w:rsidRDefault="0008204C" w:rsidP="00B53BF4">
                              <w:pPr>
                                <w:rPr>
                                  <w:ins w:id="411" w:author="作成者"/>
                                </w:rPr>
                              </w:pPr>
                              <w:ins w:id="412" w:author="作成者">
                                <w:r>
                                  <w:rPr>
                                    <w:rFonts w:asciiTheme="minorHAnsi" w:hint="eastAsia"/>
                                    <w:color w:val="000000" w:themeColor="dark1"/>
                                    <w:sz w:val="22"/>
                                  </w:rPr>
                                  <w:t>②</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0D605" id="_x0000_s1213" style="position:absolute;margin-left:229.05pt;margin-top:14.1pt;width:14.1pt;height:14.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" fillcolor="white [3201]" stroked="f" strokeweight="2pt">
                  <v:textbox inset="0,0,0,0">
                    <w:txbxContent>
                      <w:p w14:paraId="300DD422" w14:textId="77777777" w:rsidR="0008204C" w:rsidRDefault="0008204C" w:rsidP="00B53BF4">
                        <w:pPr>
                          <w:rPr>
                            <w:ins w:id="521" w:author="作成者"/>
                          </w:rPr>
                        </w:pPr>
                        <w:ins w:id="522" w:author="作成者">
                          <w:r>
                            <w:rPr>
                              <w:rFonts w:asciiTheme="minorHAnsi" w:hint="eastAsia"/>
                              <w:color w:val="000000" w:themeColor="dark1"/>
                              <w:sz w:val="22"/>
                            </w:rPr>
                            <w:t>②</w:t>
                          </w:r>
                        </w:ins>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8080" behindDoc="0" locked="0" layoutInCell="1" allowOverlap="1" wp14:anchorId="5866A22B" wp14:editId="746824B5">
                  <wp:simplePos x="0" y="0"/>
                  <wp:positionH relativeFrom="column">
                    <wp:posOffset>2898140</wp:posOffset>
                  </wp:positionH>
                  <wp:positionV relativeFrom="paragraph">
                    <wp:posOffset>3810</wp:posOffset>
                  </wp:positionV>
                  <wp:extent cx="168275" cy="184785"/>
                  <wp:effectExtent l="0" t="0" r="3175" b="5715"/>
                  <wp:wrapNone/>
                  <wp:docPr id="354"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77FC07D" w14:textId="77777777" w:rsidR="0008204C" w:rsidRDefault="0008204C" w:rsidP="00B53BF4">
                              <w:pPr>
                                <w:rPr>
                                  <w:ins w:id="413" w:author="作成者"/>
                                </w:rPr>
                              </w:pPr>
                              <w:ins w:id="414" w:author="作成者">
                                <w:r>
                                  <w:rPr>
                                    <w:rFonts w:asciiTheme="minorHAnsi" w:hint="eastAsia"/>
                                    <w:color w:val="000000" w:themeColor="dark1"/>
                                    <w:sz w:val="22"/>
                                  </w:rPr>
                                  <w:t>①</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6A22B" id="_x0000_s1214" style="position:absolute;margin-left:228.2pt;margin-top:.3pt;width:13.25pt;height:14.5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" fillcolor="white [3201]" stroked="f" strokeweight="2pt">
                  <v:textbox inset="0,0,0,0">
                    <w:txbxContent>
                      <w:p w14:paraId="377FC07D" w14:textId="77777777" w:rsidR="0008204C" w:rsidRDefault="0008204C" w:rsidP="00B53BF4">
                        <w:pPr>
                          <w:rPr>
                            <w:ins w:id="525" w:author="作成者"/>
                          </w:rPr>
                        </w:pPr>
                        <w:ins w:id="526" w:author="作成者">
                          <w:r>
                            <w:rPr>
                              <w:rFonts w:asciiTheme="minorHAnsi" w:hint="eastAsia"/>
                              <w:color w:val="000000" w:themeColor="dark1"/>
                              <w:sz w:val="22"/>
                            </w:rPr>
                            <w:t>①</w:t>
                          </w:r>
                        </w:ins>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6032" behindDoc="0" locked="0" layoutInCell="1" allowOverlap="1" wp14:anchorId="5A5532D5" wp14:editId="61B20807">
                  <wp:simplePos x="0" y="0"/>
                  <wp:positionH relativeFrom="column">
                    <wp:posOffset>2914015</wp:posOffset>
                  </wp:positionH>
                  <wp:positionV relativeFrom="paragraph">
                    <wp:posOffset>377825</wp:posOffset>
                  </wp:positionV>
                  <wp:extent cx="167005" cy="175260"/>
                  <wp:effectExtent l="0" t="0" r="4445" b="0"/>
                  <wp:wrapNone/>
                  <wp:docPr id="355"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4ACF3D82" w14:textId="77777777" w:rsidR="0008204C" w:rsidRDefault="0008204C" w:rsidP="00B53BF4">
                              <w:pPr>
                                <w:rPr>
                                  <w:ins w:id="415" w:author="作成者"/>
                                </w:rPr>
                              </w:pPr>
                              <w:ins w:id="416" w:author="作成者">
                                <w:r>
                                  <w:rPr>
                                    <w:rFonts w:asciiTheme="minorHAnsi" w:hint="eastAsia"/>
                                    <w:color w:val="000000" w:themeColor="dark1"/>
                                    <w:sz w:val="22"/>
                                  </w:rPr>
                                  <w:t>③</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532D5" id="_x0000_s1215" style="position:absolute;margin-left:229.45pt;margin-top:29.75pt;width:13.15pt;height:13.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" fillcolor="white [3214]" stroked="f" strokeweight="2pt">
                  <v:textbox inset="0,0,0,0">
                    <w:txbxContent>
                      <w:p w14:paraId="4ACF3D82" w14:textId="77777777" w:rsidR="0008204C" w:rsidRDefault="0008204C" w:rsidP="00B53BF4">
                        <w:pPr>
                          <w:rPr>
                            <w:ins w:id="529" w:author="作成者"/>
                          </w:rPr>
                        </w:pPr>
                        <w:ins w:id="530" w:author="作成者">
                          <w:r>
                            <w:rPr>
                              <w:rFonts w:asciiTheme="minorHAnsi" w:hint="eastAsia"/>
                              <w:color w:val="000000" w:themeColor="dark1"/>
                              <w:sz w:val="22"/>
                            </w:rPr>
                            <w:t>③</w:t>
                          </w:r>
                        </w:ins>
                      </w:p>
                    </w:txbxContent>
                  </v:textbox>
                </v:rect>
              </w:pict>
            </mc:Fallback>
          </mc:AlternateContent>
        </w:r>
        <w:r w:rsidR="00B53BF4" w:rsidRPr="00B53BF4">
          <w:rPr>
            <w:rFonts w:asciiTheme="majorHAnsi" w:hAnsiTheme="majorHAnsi" w:cstheme="majorHAnsi"/>
            <w:noProof/>
          </w:rPr>
          <mc:AlternateContent>
            <mc:Choice Requires="wpg">
              <w:drawing>
                <wp:anchor distT="0" distB="0" distL="114300" distR="114300" simplePos="0" relativeHeight="252048384" behindDoc="0" locked="0" layoutInCell="1" allowOverlap="1" wp14:anchorId="357EAE2F" wp14:editId="57ED0F39">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A86F845" w14:textId="77777777" w:rsidR="0008204C" w:rsidRPr="004432B4" w:rsidRDefault="0008204C" w:rsidP="00B53BF4">
                                <w:pPr>
                                  <w:pStyle w:val="Web"/>
                                  <w:spacing w:before="0" w:beforeAutospacing="0" w:after="0" w:afterAutospacing="0"/>
                                  <w:jc w:val="center"/>
                                  <w:rPr>
                                    <w:ins w:id="417" w:author="作成者"/>
                                    <w:sz w:val="12"/>
                                    <w:szCs w:val="12"/>
                                  </w:rPr>
                                </w:pPr>
                                <w:ins w:id="418" w:author="作成者">
                                  <w:r>
                                    <w:rPr>
                                      <w:rFonts w:cstheme="minorBidi" w:hint="eastAsia"/>
                                      <w:color w:val="000000" w:themeColor="dark1"/>
                                      <w:sz w:val="12"/>
                                      <w:szCs w:val="12"/>
                                    </w:rPr>
                                    <w:t>MovementB</w:t>
                                  </w:r>
                                </w:ins>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4BF6AB85" w14:textId="77777777" w:rsidR="0008204C" w:rsidRPr="004432B4" w:rsidRDefault="0008204C" w:rsidP="00B53BF4">
                                <w:pPr>
                                  <w:pStyle w:val="Web"/>
                                  <w:spacing w:before="0" w:beforeAutospacing="0" w:after="0" w:afterAutospacing="0"/>
                                  <w:jc w:val="center"/>
                                  <w:rPr>
                                    <w:ins w:id="419" w:author="作成者"/>
                                    <w:rFonts w:asciiTheme="minorEastAsia" w:eastAsiaTheme="minorEastAsia" w:hAnsiTheme="minorEastAsia"/>
                                    <w:sz w:val="12"/>
                                    <w:szCs w:val="12"/>
                                  </w:rPr>
                                </w:pPr>
                                <w:ins w:id="420" w:author="作成者">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ins>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7EAE2F" id="グループ化 801" o:spid="_x0000_s1216" style="position:absolute;margin-left:312.95pt;margin-top:8.4pt;width:49.45pt;height:56.85pt;z-index:252048384;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">
                  <v:shape id="円柱 802" o:spid="_x0000_s1217"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7A86F845" w14:textId="77777777" w:rsidR="0008204C" w:rsidRPr="004432B4" w:rsidRDefault="0008204C" w:rsidP="00B53BF4">
                          <w:pPr>
                            <w:pStyle w:val="Web"/>
                            <w:spacing w:before="0" w:beforeAutospacing="0" w:after="0" w:afterAutospacing="0"/>
                            <w:jc w:val="center"/>
                            <w:rPr>
                              <w:ins w:id="535" w:author="作成者"/>
                              <w:sz w:val="12"/>
                              <w:szCs w:val="12"/>
                            </w:rPr>
                          </w:pPr>
                          <w:ins w:id="536" w:author="作成者">
                            <w:r>
                              <w:rPr>
                                <w:rFonts w:cstheme="minorBidi" w:hint="eastAsia"/>
                                <w:color w:val="000000" w:themeColor="dark1"/>
                                <w:sz w:val="12"/>
                                <w:szCs w:val="12"/>
                              </w:rPr>
                              <w:t>MovementB</w:t>
                            </w:r>
                          </w:ins>
                        </w:p>
                      </w:txbxContent>
                    </v:textbox>
                  </v:shape>
                  <v:shape id="円柱 803" o:spid="_x0000_s1218"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4BF6AB85" w14:textId="77777777" w:rsidR="0008204C" w:rsidRPr="004432B4" w:rsidRDefault="0008204C" w:rsidP="00B53BF4">
                          <w:pPr>
                            <w:pStyle w:val="Web"/>
                            <w:spacing w:before="0" w:beforeAutospacing="0" w:after="0" w:afterAutospacing="0"/>
                            <w:jc w:val="center"/>
                            <w:rPr>
                              <w:ins w:id="537" w:author="作成者"/>
                              <w:rFonts w:asciiTheme="minorEastAsia" w:eastAsiaTheme="minorEastAsia" w:hAnsiTheme="minorEastAsia"/>
                              <w:sz w:val="12"/>
                              <w:szCs w:val="12"/>
                            </w:rPr>
                          </w:pPr>
                          <w:ins w:id="538" w:author="作成者">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ins>
                        </w:p>
                      </w:txbxContent>
                    </v:textbox>
                  </v:shape>
                </v:group>
              </w:pict>
            </mc:Fallback>
          </mc:AlternateContent>
        </w:r>
      </w:ins>
    </w:p>
    <w:p w14:paraId="1659E2B3" w14:textId="77777777" w:rsidR="00B53BF4" w:rsidRPr="00B53BF4" w:rsidRDefault="00B53BF4" w:rsidP="00B53BF4">
      <w:pPr>
        <w:jc w:val="left"/>
        <w:rPr>
          <w:ins w:id="421" w:author="作成者"/>
          <w:rFonts w:asciiTheme="majorHAnsi" w:hAnsiTheme="majorHAnsi" w:cstheme="majorHAnsi"/>
        </w:rPr>
      </w:pPr>
      <w:ins w:id="422" w:author="作成者">
        <w:r w:rsidRPr="00B53BF4">
          <w:rPr>
            <w:rFonts w:asciiTheme="majorHAnsi" w:hAnsiTheme="majorHAnsi" w:cstheme="majorHAnsi"/>
            <w:noProof/>
          </w:rPr>
          <mc:AlternateContent>
            <mc:Choice Requires="wps">
              <w:drawing>
                <wp:anchor distT="0" distB="0" distL="114300" distR="114300" simplePos="0" relativeHeight="252066816" behindDoc="0" locked="0" layoutInCell="1" allowOverlap="1" wp14:anchorId="3C6DE8DB" wp14:editId="5F8AE9A8">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FC0B8" id="直線矢印コネクタ 841" o:spid="_x0000_s1026" type="#_x0000_t32" style="position:absolute;left:0;text-align:left;margin-left:56.25pt;margin-top:8.85pt;width:260.15pt;height: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ins>
    </w:p>
    <w:p w14:paraId="115A9890" w14:textId="77777777" w:rsidR="00B53BF4" w:rsidRPr="00B53BF4" w:rsidRDefault="00B53BF4" w:rsidP="00B53BF4">
      <w:pPr>
        <w:jc w:val="left"/>
        <w:rPr>
          <w:ins w:id="423" w:author="作成者"/>
          <w:rFonts w:asciiTheme="majorHAnsi" w:hAnsiTheme="majorHAnsi" w:cstheme="majorHAnsi"/>
        </w:rPr>
      </w:pPr>
    </w:p>
    <w:p w14:paraId="5B9B943E" w14:textId="77777777" w:rsidR="00B53BF4" w:rsidRPr="00B53BF4" w:rsidRDefault="00B53BF4" w:rsidP="00B53BF4">
      <w:pPr>
        <w:jc w:val="left"/>
        <w:rPr>
          <w:ins w:id="424" w:author="作成者"/>
          <w:rFonts w:asciiTheme="majorHAnsi" w:hAnsiTheme="majorHAnsi" w:cstheme="majorHAnsi"/>
        </w:rPr>
      </w:pPr>
      <w:ins w:id="425" w:author="作成者">
        <w:r w:rsidRPr="00B53BF4">
          <w:rPr>
            <w:rFonts w:asciiTheme="majorHAnsi" w:hAnsiTheme="majorHAnsi" w:cstheme="majorHAnsi"/>
            <w:noProof/>
          </w:rPr>
          <mc:AlternateContent>
            <mc:Choice Requires="wps">
              <w:drawing>
                <wp:anchor distT="0" distB="0" distL="114300" distR="114300" simplePos="0" relativeHeight="252067840" behindDoc="0" locked="0" layoutInCell="1" allowOverlap="1" wp14:anchorId="6F32B289" wp14:editId="06F8302D">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10B17" id="直線矢印コネクタ 844" o:spid="_x0000_s1026" type="#_x0000_t32" style="position:absolute;left:0;text-align:left;margin-left:53.45pt;margin-top:7.85pt;width:260.15pt;height:0;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52480" behindDoc="0" locked="0" layoutInCell="1" allowOverlap="1" wp14:anchorId="7A5CF24E" wp14:editId="5AC890DF">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F0D7B" id="直線矢印コネクタ 827" o:spid="_x0000_s1026" type="#_x0000_t32" style="position:absolute;left:0;text-align:left;margin-left:357.95pt;margin-top:.65pt;width:66.65pt;height:0;flip:x;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ins>
    </w:p>
    <w:p w14:paraId="7A92F6BF" w14:textId="77777777" w:rsidR="00B53BF4" w:rsidRPr="00B53BF4" w:rsidRDefault="00B53BF4" w:rsidP="00B53BF4">
      <w:pPr>
        <w:jc w:val="left"/>
        <w:rPr>
          <w:ins w:id="426" w:author="作成者"/>
          <w:rFonts w:asciiTheme="majorHAnsi" w:hAnsiTheme="majorHAnsi" w:cstheme="majorHAnsi"/>
        </w:rPr>
      </w:pPr>
      <w:ins w:id="427" w:author="作成者">
        <w:r w:rsidRPr="00B53BF4">
          <w:rPr>
            <w:rFonts w:asciiTheme="majorHAnsi" w:hAnsiTheme="majorHAnsi" w:cstheme="majorHAnsi"/>
            <w:noProof/>
          </w:rPr>
          <mc:AlternateContent>
            <mc:Choice Requires="wps">
              <w:drawing>
                <wp:anchor distT="0" distB="0" distL="114300" distR="114300" simplePos="0" relativeHeight="252086272" behindDoc="0" locked="0" layoutInCell="1" allowOverlap="1" wp14:anchorId="5B6AA2A3" wp14:editId="29EA1AE6">
                  <wp:simplePos x="0" y="0"/>
                  <wp:positionH relativeFrom="column">
                    <wp:posOffset>-352742</wp:posOffset>
                  </wp:positionH>
                  <wp:positionV relativeFrom="paragraph">
                    <wp:posOffset>173038</wp:posOffset>
                  </wp:positionV>
                  <wp:extent cx="3809682" cy="349857"/>
                  <wp:effectExtent l="0" t="0" r="19685" b="12700"/>
                  <wp:wrapNone/>
                  <wp:docPr id="810" name="正方形/長方形 127"/>
                  <wp:cNvGraphicFramePr/>
                  <a:graphic xmlns:a="http://schemas.openxmlformats.org/drawingml/2006/main">
                    <a:graphicData uri="http://schemas.microsoft.com/office/word/2010/wordprocessingShape">
                      <wps:wsp>
                        <wps:cNvSpPr/>
                        <wps:spPr>
                          <a:xfrm>
                            <a:off x="0" y="0"/>
                            <a:ext cx="3809682"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77D3364" w14:textId="10529A62" w:rsidR="0008204C" w:rsidRPr="00033CB9" w:rsidRDefault="0008204C" w:rsidP="00B53BF4">
                              <w:pPr>
                                <w:pStyle w:val="Web"/>
                                <w:spacing w:before="0" w:beforeAutospacing="0" w:after="0" w:afterAutospacing="0"/>
                                <w:rPr>
                                  <w:ins w:id="428" w:author="作成者"/>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Legend</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AA2A3" id="_x0000_s1219" style="position:absolute;margin-left:-27.75pt;margin-top:13.65pt;width:299.95pt;height:27.5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" filled="f" strokecolor="black [3213]" strokeweight="2pt">
                  <v:textbox inset="0,0,0,0">
                    <w:txbxContent>
                      <w:p w14:paraId="277D3364" w14:textId="10529A62" w:rsidR="0008204C" w:rsidRPr="00033CB9" w:rsidRDefault="0008204C" w:rsidP="00B53BF4">
                        <w:pPr>
                          <w:pStyle w:val="Web"/>
                          <w:spacing w:before="0" w:beforeAutospacing="0" w:after="0" w:afterAutospacing="0"/>
                          <w:rPr>
                            <w:ins w:id="547" w:author="作成者"/>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Legend</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84224" behindDoc="0" locked="0" layoutInCell="1" allowOverlap="1" wp14:anchorId="5FAA79EB" wp14:editId="2A14192B">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986978" w14:textId="7C6DE194" w:rsidR="0008204C" w:rsidRPr="00033CB9" w:rsidRDefault="0008204C" w:rsidP="00B53BF4">
                              <w:pPr>
                                <w:pStyle w:val="Web"/>
                                <w:spacing w:before="0" w:beforeAutospacing="0" w:after="0" w:afterAutospacing="0"/>
                                <w:rPr>
                                  <w:ins w:id="429" w:author="作成者"/>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ins w:id="430" w:author="作成者">
                                <w:r w:rsidRPr="00423B82">
                                  <w:rPr>
                                    <w:rFonts w:asciiTheme="minorEastAsia" w:eastAsiaTheme="minorEastAsia" w:hAnsiTheme="minorEastAsia" w:cstheme="minorBidi"/>
                                    <w:color w:val="000000" w:themeColor="dark1"/>
                                    <w:sz w:val="16"/>
                                    <w:szCs w:val="16"/>
                                  </w:rPr>
                                  <w:t>Ansible Automation Controller</w:t>
                                </w:r>
                              </w:ins>
                              <w:r>
                                <w:rPr>
                                  <w:rFonts w:asciiTheme="minorEastAsia" w:eastAsiaTheme="minorEastAsia" w:hAnsiTheme="minorEastAsia" w:cstheme="minorBidi" w:hint="eastAsia"/>
                                  <w:color w:val="000000" w:themeColor="dark1"/>
                                  <w:sz w:val="16"/>
                                  <w:szCs w:val="16"/>
                                </w:rPr>
                                <w:t xml:space="preserve"> to </w:t>
                              </w:r>
                              <w:ins w:id="431" w:author="作成者">
                                <w:r w:rsidRPr="00033CB9">
                                  <w:rPr>
                                    <w:rFonts w:asciiTheme="minorEastAsia" w:eastAsiaTheme="minorEastAsia" w:hAnsiTheme="minorEastAsia" w:cstheme="minorBidi"/>
                                    <w:color w:val="000000" w:themeColor="dark1"/>
                                    <w:sz w:val="16"/>
                                    <w:szCs w:val="16"/>
                                  </w:rPr>
                                  <w:t>ITA</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79EB" id="_x0000_s1220" style="position:absolute;margin-left:41.15pt;margin-top:13.8pt;width:195.8pt;height:19.4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" filled="f" stroked="f" strokeweight="2pt">
                  <v:textbox inset="0,0,0,0">
                    <w:txbxContent>
                      <w:p w14:paraId="0D986978" w14:textId="7C6DE194" w:rsidR="0008204C" w:rsidRPr="00033CB9" w:rsidRDefault="0008204C" w:rsidP="00B53BF4">
                        <w:pPr>
                          <w:pStyle w:val="Web"/>
                          <w:spacing w:before="0" w:beforeAutospacing="0" w:after="0" w:afterAutospacing="0"/>
                          <w:rPr>
                            <w:ins w:id="551" w:author="作成者"/>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ins w:id="552" w:author="作成者">
                          <w:r w:rsidRPr="00423B82">
                            <w:rPr>
                              <w:rFonts w:asciiTheme="minorEastAsia" w:eastAsiaTheme="minorEastAsia" w:hAnsiTheme="minorEastAsia" w:cstheme="minorBidi"/>
                              <w:color w:val="000000" w:themeColor="dark1"/>
                              <w:sz w:val="16"/>
                              <w:szCs w:val="16"/>
                            </w:rPr>
                            <w:t>Ansible Automation Controller</w:t>
                          </w:r>
                        </w:ins>
                        <w:r>
                          <w:rPr>
                            <w:rFonts w:asciiTheme="minorEastAsia" w:eastAsiaTheme="minorEastAsia" w:hAnsiTheme="minorEastAsia" w:cstheme="minorBidi" w:hint="eastAsia"/>
                            <w:color w:val="000000" w:themeColor="dark1"/>
                            <w:sz w:val="16"/>
                            <w:szCs w:val="16"/>
                          </w:rPr>
                          <w:t xml:space="preserve"> to </w:t>
                        </w:r>
                        <w:ins w:id="553" w:author="作成者">
                          <w:r w:rsidRPr="00033CB9">
                            <w:rPr>
                              <w:rFonts w:asciiTheme="minorEastAsia" w:eastAsiaTheme="minorEastAsia" w:hAnsiTheme="minorEastAsia" w:cstheme="minorBidi"/>
                              <w:color w:val="000000" w:themeColor="dark1"/>
                              <w:sz w:val="16"/>
                              <w:szCs w:val="16"/>
                            </w:rPr>
                            <w:t>ITA</w:t>
                          </w:r>
                        </w:ins>
                      </w:p>
                    </w:txbxContent>
                  </v:textbox>
                </v:rect>
              </w:pict>
            </mc:Fallback>
          </mc:AlternateContent>
        </w:r>
      </w:ins>
    </w:p>
    <w:p w14:paraId="7310F0A0" w14:textId="77777777" w:rsidR="00B53BF4" w:rsidRPr="00B53BF4" w:rsidRDefault="00B53BF4" w:rsidP="00B53BF4">
      <w:pPr>
        <w:jc w:val="left"/>
        <w:rPr>
          <w:ins w:id="432" w:author="作成者"/>
          <w:rFonts w:asciiTheme="majorHAnsi" w:hAnsiTheme="majorHAnsi" w:cstheme="majorHAnsi"/>
        </w:rPr>
      </w:pPr>
      <w:ins w:id="433" w:author="作成者">
        <w:r w:rsidRPr="00B53BF4">
          <w:rPr>
            <w:rFonts w:asciiTheme="majorHAnsi" w:hAnsiTheme="majorHAnsi" w:cstheme="majorHAnsi"/>
            <w:noProof/>
          </w:rPr>
          <mc:AlternateContent>
            <mc:Choice Requires="wps">
              <w:drawing>
                <wp:anchor distT="0" distB="0" distL="114300" distR="114300" simplePos="0" relativeHeight="252085248" behindDoc="0" locked="0" layoutInCell="1" allowOverlap="1" wp14:anchorId="60165691" wp14:editId="5403F19C">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367589" w14:textId="38A36617" w:rsidR="0008204C" w:rsidRPr="00033CB9" w:rsidRDefault="0008204C" w:rsidP="00B53BF4">
                              <w:pPr>
                                <w:pStyle w:val="Web"/>
                                <w:spacing w:before="0" w:beforeAutospacing="0" w:after="0" w:afterAutospacing="0"/>
                                <w:rPr>
                                  <w:ins w:id="434" w:author="作成者"/>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ins w:id="435" w:author="作成者">
                                <w:r w:rsidRPr="00033CB9">
                                  <w:rPr>
                                    <w:rFonts w:asciiTheme="minorEastAsia" w:eastAsiaTheme="minorEastAsia" w:hAnsiTheme="minorEastAsia" w:cstheme="minorBidi"/>
                                    <w:color w:val="000000" w:themeColor="dark1"/>
                                    <w:sz w:val="16"/>
                                    <w:szCs w:val="16"/>
                                  </w:rPr>
                                  <w:t>ITA</w:t>
                                </w:r>
                              </w:ins>
                              <w:r>
                                <w:rPr>
                                  <w:rFonts w:asciiTheme="minorEastAsia" w:eastAsiaTheme="minorEastAsia" w:hAnsiTheme="minorEastAsia" w:cstheme="minorBidi" w:hint="eastAsia"/>
                                  <w:color w:val="000000" w:themeColor="dark1"/>
                                  <w:sz w:val="16"/>
                                  <w:szCs w:val="16"/>
                                </w:rPr>
                                <w:t xml:space="preserve"> to </w:t>
                              </w:r>
                              <w:ins w:id="436" w:author="作成者">
                                <w:r w:rsidRPr="00423B82">
                                  <w:rPr>
                                    <w:rFonts w:asciiTheme="minorEastAsia" w:eastAsiaTheme="minorEastAsia" w:hAnsiTheme="minorEastAsia" w:cstheme="minorBidi"/>
                                    <w:color w:val="000000" w:themeColor="dark1"/>
                                    <w:sz w:val="16"/>
                                    <w:szCs w:val="16"/>
                                  </w:rPr>
                                  <w:t>Ansible Automation Controller</w:t>
                                </w:r>
                              </w:ins>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65691" id="_x0000_s1221" style="position:absolute;margin-left:41.15pt;margin-top:12.05pt;width:195.8pt;height:19.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" filled="f" stroked="f" strokeweight="2pt">
                  <v:textbox inset="0,0,0,0">
                    <w:txbxContent>
                      <w:p w14:paraId="0B367589" w14:textId="38A36617" w:rsidR="0008204C" w:rsidRPr="00033CB9" w:rsidRDefault="0008204C" w:rsidP="00B53BF4">
                        <w:pPr>
                          <w:pStyle w:val="Web"/>
                          <w:spacing w:before="0" w:beforeAutospacing="0" w:after="0" w:afterAutospacing="0"/>
                          <w:rPr>
                            <w:ins w:id="559" w:author="作成者"/>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ins w:id="560" w:author="作成者">
                          <w:r w:rsidRPr="00033CB9">
                            <w:rPr>
                              <w:rFonts w:asciiTheme="minorEastAsia" w:eastAsiaTheme="minorEastAsia" w:hAnsiTheme="minorEastAsia" w:cstheme="minorBidi"/>
                              <w:color w:val="000000" w:themeColor="dark1"/>
                              <w:sz w:val="16"/>
                              <w:szCs w:val="16"/>
                            </w:rPr>
                            <w:t>ITA</w:t>
                          </w:r>
                        </w:ins>
                        <w:r>
                          <w:rPr>
                            <w:rFonts w:asciiTheme="minorEastAsia" w:eastAsiaTheme="minorEastAsia" w:hAnsiTheme="minorEastAsia" w:cstheme="minorBidi" w:hint="eastAsia"/>
                            <w:color w:val="000000" w:themeColor="dark1"/>
                            <w:sz w:val="16"/>
                            <w:szCs w:val="16"/>
                          </w:rPr>
                          <w:t xml:space="preserve"> to </w:t>
                        </w:r>
                        <w:ins w:id="561" w:author="作成者">
                          <w:r w:rsidRPr="00423B82">
                            <w:rPr>
                              <w:rFonts w:asciiTheme="minorEastAsia" w:eastAsiaTheme="minorEastAsia" w:hAnsiTheme="minorEastAsia" w:cstheme="minorBidi"/>
                              <w:color w:val="000000" w:themeColor="dark1"/>
                              <w:sz w:val="16"/>
                              <w:szCs w:val="16"/>
                            </w:rPr>
                            <w:t>Ansible Automation Controller</w:t>
                          </w:r>
                        </w:ins>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82176" behindDoc="0" locked="0" layoutInCell="1" allowOverlap="1" wp14:anchorId="3658CDF5" wp14:editId="07E1F325">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4CFE5" id="直線矢印コネクタ 805" o:spid="_x0000_s1026" type="#_x0000_t32" style="position:absolute;left:0;text-align:left;margin-left:3pt;margin-top:7.55pt;width:32.2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ins>
    </w:p>
    <w:p w14:paraId="6BEC120C" w14:textId="77777777" w:rsidR="00B53BF4" w:rsidRPr="00B53BF4" w:rsidRDefault="00B53BF4" w:rsidP="00B53BF4">
      <w:pPr>
        <w:jc w:val="left"/>
        <w:rPr>
          <w:ins w:id="437" w:author="作成者"/>
          <w:rFonts w:asciiTheme="majorHAnsi" w:hAnsiTheme="majorHAnsi" w:cstheme="majorHAnsi"/>
        </w:rPr>
      </w:pPr>
      <w:ins w:id="438" w:author="作成者">
        <w:r w:rsidRPr="00B53BF4">
          <w:rPr>
            <w:rFonts w:asciiTheme="majorHAnsi" w:hAnsiTheme="majorHAnsi" w:cstheme="majorHAnsi"/>
            <w:noProof/>
          </w:rPr>
          <mc:AlternateContent>
            <mc:Choice Requires="wps">
              <w:drawing>
                <wp:anchor distT="0" distB="0" distL="114300" distR="114300" simplePos="0" relativeHeight="252083200" behindDoc="0" locked="0" layoutInCell="1" allowOverlap="1" wp14:anchorId="02397C55" wp14:editId="72636A98">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F45A0" id="直線矢印コネクタ 807" o:spid="_x0000_s1026" type="#_x0000_t32" style="position:absolute;left:0;text-align:left;margin-left:4.55pt;margin-top:4.6pt;width:32.2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ins>
    </w:p>
    <w:p w14:paraId="5A7D542A" w14:textId="7F1A932A" w:rsidR="00B53BF4" w:rsidRPr="00B53BF4" w:rsidRDefault="00B53BF4" w:rsidP="00AD6678">
      <w:pPr>
        <w:pStyle w:val="aa"/>
        <w:numPr>
          <w:ilvl w:val="0"/>
          <w:numId w:val="70"/>
        </w:numPr>
        <w:ind w:leftChars="0"/>
        <w:rPr>
          <w:ins w:id="439" w:author="作成者"/>
          <w:rFonts w:asciiTheme="majorHAnsi" w:hAnsiTheme="majorHAnsi" w:cstheme="majorHAnsi"/>
        </w:rPr>
      </w:pPr>
      <w:ins w:id="440" w:author="作成者">
        <w:r w:rsidRPr="00B53BF4">
          <w:rPr>
            <w:rFonts w:asciiTheme="majorHAnsi" w:hAnsiTheme="majorHAnsi" w:cstheme="majorHAnsi"/>
          </w:rPr>
          <w:t xml:space="preserve">　</w:t>
        </w:r>
      </w:ins>
      <w:r w:rsidR="00AD6678" w:rsidRPr="00AD6678">
        <w:rPr>
          <w:rFonts w:asciiTheme="majorHAnsi" w:hAnsiTheme="majorHAnsi" w:cstheme="majorHAnsi"/>
        </w:rPr>
        <w:t>If a Movement is executed from symphony/conductor The files placed under the corresponding symphony/conductor instance is transfered to the Ansible Automation Controller's ITA operation directory</w:t>
      </w:r>
    </w:p>
    <w:p w14:paraId="1512A833" w14:textId="265F3C24" w:rsidR="00B53BF4" w:rsidRPr="00B53BF4" w:rsidRDefault="00B53BF4" w:rsidP="00AD6678">
      <w:pPr>
        <w:pStyle w:val="aa"/>
        <w:numPr>
          <w:ilvl w:val="0"/>
          <w:numId w:val="70"/>
        </w:numPr>
        <w:ind w:leftChars="0"/>
        <w:rPr>
          <w:ins w:id="441" w:author="作成者"/>
          <w:rFonts w:asciiTheme="majorHAnsi" w:hAnsiTheme="majorHAnsi" w:cstheme="majorHAnsi"/>
        </w:rPr>
      </w:pPr>
      <w:ins w:id="442" w:author="作成者">
        <w:r w:rsidRPr="00B53BF4">
          <w:rPr>
            <w:rFonts w:asciiTheme="majorHAnsi" w:hAnsiTheme="majorHAnsi" w:cstheme="majorHAnsi"/>
          </w:rPr>
          <w:t xml:space="preserve"> </w:t>
        </w:r>
      </w:ins>
      <w:r w:rsidR="00AD6678" w:rsidRPr="00AD6678">
        <w:rPr>
          <w:rFonts w:asciiTheme="majorHAnsi" w:hAnsiTheme="majorHAnsi" w:cstheme="majorHAnsi"/>
        </w:rPr>
        <w:t>The files under the corresponding Movements are transfered to the Ansible Automation Controller's ITA operation directory before the Movement is executed.</w:t>
      </w:r>
    </w:p>
    <w:p w14:paraId="696A0D7E" w14:textId="77777777" w:rsidR="00AD6678" w:rsidRPr="00AD6678" w:rsidRDefault="00B53BF4" w:rsidP="00AD6678">
      <w:pPr>
        <w:pStyle w:val="aa"/>
        <w:numPr>
          <w:ilvl w:val="0"/>
          <w:numId w:val="70"/>
        </w:numPr>
        <w:ind w:leftChars="0"/>
        <w:rPr>
          <w:rFonts w:asciiTheme="majorHAnsi" w:hAnsiTheme="majorHAnsi" w:cstheme="majorHAnsi"/>
        </w:rPr>
      </w:pPr>
      <w:ins w:id="443" w:author="作成者">
        <w:r w:rsidRPr="00AD6678">
          <w:rPr>
            <w:rFonts w:asciiTheme="majorHAnsi" w:hAnsiTheme="majorHAnsi" w:cstheme="majorHAnsi"/>
          </w:rPr>
          <w:t xml:space="preserve">　</w:t>
        </w:r>
      </w:ins>
      <w:r w:rsidR="00AD6678" w:rsidRPr="00AD6678">
        <w:rPr>
          <w:rFonts w:asciiTheme="majorHAnsi" w:hAnsiTheme="majorHAnsi" w:cstheme="majorHAnsi"/>
        </w:rPr>
        <w:t xml:space="preserve">If a Movement is executed from symphony/conductor, </w:t>
      </w:r>
    </w:p>
    <w:p w14:paraId="6F0C03A4" w14:textId="77777777" w:rsidR="00AD6678" w:rsidRDefault="00AD6678" w:rsidP="00AD6678">
      <w:pPr>
        <w:pStyle w:val="aa"/>
        <w:ind w:leftChars="0" w:left="1162"/>
        <w:rPr>
          <w:rFonts w:asciiTheme="majorHAnsi" w:hAnsiTheme="majorHAnsi" w:cstheme="majorHAnsi"/>
        </w:rPr>
      </w:pPr>
      <w:r w:rsidRPr="00AD6678">
        <w:rPr>
          <w:rFonts w:asciiTheme="majorHAnsi" w:hAnsiTheme="majorHAnsi" w:cstheme="majorHAnsi"/>
        </w:rPr>
        <w:lastRenderedPageBreak/>
        <w:t>the file created by the corresponding movement in the ITA operation directory in the Ansible Automation Controller is transferred to the result data.</w:t>
      </w:r>
    </w:p>
    <w:p w14:paraId="23ACCFD1" w14:textId="365D99B4" w:rsidR="00B53BF4" w:rsidRPr="00AD6678" w:rsidRDefault="00B53BF4" w:rsidP="00AD6678">
      <w:pPr>
        <w:pStyle w:val="aa"/>
        <w:numPr>
          <w:ilvl w:val="0"/>
          <w:numId w:val="70"/>
        </w:numPr>
        <w:ind w:leftChars="0"/>
        <w:rPr>
          <w:ins w:id="444" w:author="作成者"/>
          <w:rFonts w:asciiTheme="majorHAnsi" w:hAnsiTheme="majorHAnsi" w:cstheme="majorHAnsi"/>
        </w:rPr>
      </w:pPr>
      <w:ins w:id="445" w:author="作成者">
        <w:r w:rsidRPr="00AD6678">
          <w:rPr>
            <w:rFonts w:asciiTheme="majorHAnsi" w:hAnsiTheme="majorHAnsi" w:cstheme="majorHAnsi"/>
          </w:rPr>
          <w:t xml:space="preserve">　</w:t>
        </w:r>
      </w:ins>
      <w:r w:rsidR="00AD6678" w:rsidRPr="00AD6678">
        <w:rPr>
          <w:rFonts w:asciiTheme="majorHAnsi" w:hAnsiTheme="majorHAnsi" w:cstheme="majorHAnsi"/>
        </w:rPr>
        <w:t>The file created under the corresponding symphony/conductor instance under the Ansible Automation Controller's ITA operation directory is transferred to the result data after the Movement is executed.</w:t>
      </w:r>
    </w:p>
    <w:p w14:paraId="37AD4EA8" w14:textId="77777777" w:rsidR="00B53BF4" w:rsidRPr="00B53BF4" w:rsidRDefault="00B53BF4" w:rsidP="00B53BF4">
      <w:pPr>
        <w:jc w:val="left"/>
        <w:rPr>
          <w:ins w:id="446" w:author="作成者"/>
          <w:rFonts w:asciiTheme="majorHAnsi" w:hAnsiTheme="majorHAnsi" w:cstheme="majorHAnsi"/>
        </w:rPr>
      </w:pPr>
    </w:p>
    <w:p w14:paraId="0EAF52AF" w14:textId="33560368" w:rsidR="00B53BF4" w:rsidRPr="00B53BF4" w:rsidRDefault="00552027" w:rsidP="00B53BF4">
      <w:pPr>
        <w:pStyle w:val="14"/>
        <w:ind w:leftChars="68" w:left="426" w:hangingChars="135" w:hanging="283"/>
        <w:rPr>
          <w:ins w:id="447" w:author="作成者"/>
          <w:rFonts w:asciiTheme="majorHAnsi" w:hAnsiTheme="majorHAnsi" w:cstheme="majorHAnsi"/>
        </w:rPr>
      </w:pPr>
      <w:r>
        <w:rPr>
          <w:rFonts w:asciiTheme="majorHAnsi" w:hAnsiTheme="majorHAnsi" w:cstheme="majorHAnsi" w:hint="eastAsia"/>
        </w:rPr>
        <w:t>Important notes</w:t>
      </w:r>
    </w:p>
    <w:p w14:paraId="7703BA45" w14:textId="2440637C" w:rsidR="00B53BF4" w:rsidRPr="00552027" w:rsidRDefault="00552027" w:rsidP="00552027">
      <w:pPr>
        <w:pStyle w:val="a1"/>
        <w:numPr>
          <w:ilvl w:val="0"/>
          <w:numId w:val="0"/>
        </w:numPr>
        <w:rPr>
          <w:ins w:id="448" w:author="作成者"/>
          <w:rFonts w:asciiTheme="majorHAnsi" w:hAnsiTheme="majorHAnsi" w:cstheme="majorHAnsi"/>
        </w:rPr>
      </w:pPr>
      <w:r>
        <w:rPr>
          <w:rFonts w:ascii="ＭＳ 明朝" w:eastAsia="ＭＳ 明朝" w:hAnsi="ＭＳ 明朝" w:cs="ＭＳ 明朝" w:hint="eastAsia"/>
        </w:rPr>
        <w:t>①</w:t>
      </w:r>
      <w:r>
        <w:rPr>
          <w:rFonts w:ascii="ＭＳ 明朝" w:eastAsia="ＭＳ 明朝" w:hAnsi="ＭＳ 明朝" w:cs="ＭＳ 明朝"/>
        </w:rPr>
        <w:t xml:space="preserve"> </w:t>
      </w:r>
      <w:r w:rsidRPr="00552027">
        <w:rPr>
          <w:rFonts w:asciiTheme="majorHAnsi" w:hAnsiTheme="majorHAnsi" w:cstheme="majorHAnsi"/>
        </w:rPr>
        <w:t>Make sure that the file name includes ansible"_loginhostname_" for each target host linked to the movement in order to avoiding overlapping of file names.</w:t>
      </w:r>
    </w:p>
    <w:p w14:paraId="650DD9D5" w14:textId="77777777" w:rsidR="00B53BF4" w:rsidRPr="00B53BF4" w:rsidRDefault="00B53BF4" w:rsidP="00B53BF4">
      <w:pPr>
        <w:pStyle w:val="a1"/>
        <w:numPr>
          <w:ilvl w:val="0"/>
          <w:numId w:val="0"/>
        </w:numPr>
        <w:ind w:left="851"/>
        <w:rPr>
          <w:ins w:id="449" w:author="作成者"/>
          <w:rFonts w:asciiTheme="majorHAnsi" w:hAnsiTheme="majorHAnsi" w:cstheme="majorHAnsi"/>
        </w:rPr>
      </w:pPr>
    </w:p>
    <w:p w14:paraId="19CD4F72" w14:textId="5D7C265D" w:rsidR="00B53BF4" w:rsidRPr="00B53BF4" w:rsidRDefault="00552027" w:rsidP="00B53BF4">
      <w:pPr>
        <w:widowControl/>
        <w:jc w:val="left"/>
        <w:rPr>
          <w:ins w:id="450" w:author="作成者"/>
          <w:rFonts w:asciiTheme="majorHAnsi" w:hAnsiTheme="majorHAnsi" w:cstheme="majorHAnsi"/>
        </w:rPr>
      </w:pPr>
      <w:r>
        <w:rPr>
          <w:rFonts w:asciiTheme="majorHAnsi" w:hAnsiTheme="majorHAnsi" w:cstheme="majorHAnsi" w:hint="eastAsia"/>
        </w:rPr>
        <w:t>②</w:t>
      </w:r>
      <w:r>
        <w:rPr>
          <w:rFonts w:asciiTheme="majorHAnsi" w:hAnsiTheme="majorHAnsi" w:cstheme="majorHAnsi" w:hint="eastAsia"/>
        </w:rPr>
        <w:t xml:space="preserve"> </w:t>
      </w:r>
      <w:r w:rsidRPr="00552027">
        <w:rPr>
          <w:rFonts w:asciiTheme="majorHAnsi" w:hAnsiTheme="majorHAnsi" w:cstheme="majorHAnsi"/>
        </w:rPr>
        <w:t>If exec</w:t>
      </w:r>
      <w:r>
        <w:rPr>
          <w:rFonts w:asciiTheme="majorHAnsi" w:hAnsiTheme="majorHAnsi" w:cstheme="majorHAnsi"/>
        </w:rPr>
        <w:t xml:space="preserve">uting from symphony/conductor, </w:t>
      </w:r>
      <w:r w:rsidRPr="00552027">
        <w:rPr>
          <w:rFonts w:asciiTheme="majorHAnsi" w:hAnsiTheme="majorHAnsi" w:cstheme="majorHAnsi"/>
        </w:rPr>
        <w:t>make sure that the movement file names don't overlap.</w:t>
      </w:r>
      <w:ins w:id="451" w:author="作成者">
        <w:r w:rsidR="00B53BF4" w:rsidRPr="00B53BF4">
          <w:rPr>
            <w:rFonts w:asciiTheme="majorHAnsi" w:hAnsiTheme="majorHAnsi" w:cstheme="majorHAnsi"/>
          </w:rPr>
          <w:br w:type="page"/>
        </w:r>
      </w:ins>
    </w:p>
    <w:p w14:paraId="746D9211" w14:textId="46E08E5F" w:rsidR="00B53BF4" w:rsidRPr="00B53BF4" w:rsidRDefault="003C424E" w:rsidP="003C424E">
      <w:pPr>
        <w:pStyle w:val="20"/>
        <w:rPr>
          <w:ins w:id="452" w:author="作成者"/>
          <w:rFonts w:asciiTheme="majorHAnsi" w:hAnsiTheme="majorHAnsi" w:cstheme="majorHAnsi"/>
        </w:rPr>
      </w:pPr>
      <w:bookmarkStart w:id="453" w:name="_作業完了後に手動で削除が必要なデータリソース"/>
      <w:bookmarkStart w:id="454" w:name="_Ref101519441"/>
      <w:bookmarkStart w:id="455" w:name="_Toc101774459"/>
      <w:bookmarkStart w:id="456" w:name="_Toc105605754"/>
      <w:bookmarkEnd w:id="453"/>
      <w:r w:rsidRPr="003C424E">
        <w:rPr>
          <w:rFonts w:asciiTheme="majorHAnsi" w:hAnsiTheme="majorHAnsi" w:cstheme="majorHAnsi"/>
        </w:rPr>
        <w:lastRenderedPageBreak/>
        <w:t>Data resources deleted when executing.</w:t>
      </w:r>
      <w:bookmarkEnd w:id="454"/>
      <w:bookmarkEnd w:id="455"/>
      <w:bookmarkEnd w:id="456"/>
    </w:p>
    <w:p w14:paraId="78C896AC" w14:textId="50255401" w:rsidR="00B53BF4" w:rsidRDefault="003C424E" w:rsidP="00B53BF4">
      <w:pPr>
        <w:ind w:leftChars="135" w:left="283"/>
        <w:jc w:val="left"/>
        <w:rPr>
          <w:rFonts w:asciiTheme="majorHAnsi" w:hAnsiTheme="majorHAnsi" w:cstheme="majorHAnsi"/>
        </w:rPr>
      </w:pPr>
      <w:r w:rsidRPr="003C424E">
        <w:rPr>
          <w:rFonts w:asciiTheme="majorHAnsi" w:hAnsiTheme="majorHAnsi" w:cstheme="majorHAnsi"/>
        </w:rPr>
        <w:t>The following list contains data resources that will be deleted if the user selects "Delete" when executing interface information.</w:t>
      </w:r>
    </w:p>
    <w:p w14:paraId="43149C54" w14:textId="77777777" w:rsidR="003C424E" w:rsidRPr="00B53BF4" w:rsidRDefault="003C424E" w:rsidP="00B53BF4">
      <w:pPr>
        <w:ind w:leftChars="135" w:left="283"/>
        <w:jc w:val="left"/>
        <w:rPr>
          <w:ins w:id="457" w:author="作成者"/>
          <w:rFonts w:asciiTheme="majorHAnsi" w:hAnsiTheme="majorHAnsi" w:cstheme="majorHAnsi"/>
        </w:rPr>
      </w:pPr>
    </w:p>
    <w:p w14:paraId="424942D0" w14:textId="3BF6BE54" w:rsidR="00B53BF4" w:rsidRPr="00B53BF4" w:rsidRDefault="00BD25E6" w:rsidP="00B53BF4">
      <w:pPr>
        <w:ind w:leftChars="135" w:left="283"/>
        <w:jc w:val="center"/>
        <w:rPr>
          <w:ins w:id="458" w:author="作成者"/>
          <w:rFonts w:asciiTheme="majorHAnsi" w:hAnsiTheme="majorHAnsi" w:cstheme="majorHAnsi"/>
        </w:rPr>
      </w:pPr>
      <w:r>
        <w:rPr>
          <w:rFonts w:asciiTheme="majorHAnsi" w:hAnsiTheme="majorHAnsi" w:cstheme="majorHAnsi" w:hint="eastAsia"/>
        </w:rPr>
        <w:t>T</w:t>
      </w:r>
      <w:r>
        <w:rPr>
          <w:rFonts w:asciiTheme="majorHAnsi" w:hAnsiTheme="majorHAnsi" w:cstheme="majorHAnsi"/>
        </w:rPr>
        <w:t xml:space="preserve">able </w:t>
      </w:r>
      <w:ins w:id="459" w:author="作成者">
        <w:r w:rsidR="00B53BF4" w:rsidRPr="00B53BF4">
          <w:rPr>
            <w:rFonts w:asciiTheme="majorHAnsi" w:hAnsiTheme="majorHAnsi" w:cstheme="majorHAnsi"/>
          </w:rPr>
          <w:t>8.5-1</w:t>
        </w:r>
      </w:ins>
      <w:r w:rsidR="001A38AC" w:rsidRPr="001A38AC">
        <w:t xml:space="preserve"> </w:t>
      </w:r>
      <w:r w:rsidR="001A38AC" w:rsidRPr="001A38AC">
        <w:rPr>
          <w:rFonts w:asciiTheme="majorHAnsi" w:hAnsiTheme="majorHAnsi" w:cstheme="majorHAnsi"/>
        </w:rPr>
        <w:t xml:space="preserve">List of data resources deleted when running data deletion. </w:t>
      </w:r>
      <w:r w:rsidR="001A38AC">
        <w:rPr>
          <w:rFonts w:asciiTheme="majorHAnsi" w:hAnsiTheme="majorHAnsi" w:cstheme="majorHAnsi"/>
        </w:rPr>
        <w:br/>
      </w:r>
      <w:ins w:id="460" w:author="作成者">
        <w:r w:rsidR="00B53BF4" w:rsidRPr="00B53BF4">
          <w:rPr>
            <w:rFonts w:asciiTheme="majorHAnsi" w:hAnsiTheme="majorHAnsi" w:cstheme="majorHAnsi"/>
          </w:rPr>
          <w:t>(</w:t>
        </w:r>
        <w:r w:rsidR="00B53BF4" w:rsidRPr="00B53BF4">
          <w:rPr>
            <w:rFonts w:asciiTheme="majorHAnsi" w:hAnsiTheme="majorHAnsi" w:cstheme="majorHAnsi"/>
            <w:sz w:val="20"/>
            <w:szCs w:val="20"/>
          </w:rPr>
          <w:t>Ansible Automation Controller</w:t>
        </w:r>
      </w:ins>
      <w:r w:rsidR="001A38AC">
        <w:rPr>
          <w:rFonts w:asciiTheme="majorHAnsi" w:hAnsiTheme="majorHAnsi" w:cstheme="majorHAnsi" w:hint="eastAsia"/>
          <w:sz w:val="20"/>
          <w:szCs w:val="20"/>
        </w:rPr>
        <w:t xml:space="preserve"> </w:t>
      </w:r>
      <w:r w:rsidR="001A38AC">
        <w:rPr>
          <w:rFonts w:asciiTheme="majorHAnsi" w:hAnsiTheme="majorHAnsi" w:cstheme="majorHAnsi"/>
          <w:sz w:val="20"/>
          <w:szCs w:val="20"/>
        </w:rPr>
        <w:t>side</w:t>
      </w:r>
      <w:ins w:id="461" w:author="作成者">
        <w:r w:rsidR="00B53BF4" w:rsidRPr="00B53BF4">
          <w:rPr>
            <w:rFonts w:asciiTheme="majorHAnsi" w:hAnsiTheme="majorHAnsi" w:cstheme="majorHAnsi"/>
          </w:rPr>
          <w:t>)</w:t>
        </w:r>
      </w:ins>
    </w:p>
    <w:tbl>
      <w:tblPr>
        <w:tblStyle w:val="ac"/>
        <w:tblW w:w="9639" w:type="dxa"/>
        <w:tblInd w:w="137" w:type="dxa"/>
        <w:tblLook w:val="04A0" w:firstRow="1" w:lastRow="0" w:firstColumn="1" w:lastColumn="0" w:noHBand="0" w:noVBand="1"/>
      </w:tblPr>
      <w:tblGrid>
        <w:gridCol w:w="4579"/>
        <w:gridCol w:w="1027"/>
        <w:gridCol w:w="1017"/>
        <w:gridCol w:w="1350"/>
        <w:gridCol w:w="1666"/>
      </w:tblGrid>
      <w:tr w:rsidR="00B53BF4" w:rsidRPr="00B53BF4" w14:paraId="27FF7F63" w14:textId="77777777" w:rsidTr="00F571C2">
        <w:tc>
          <w:tcPr>
            <w:tcW w:w="4678" w:type="dxa"/>
            <w:vMerge w:val="restart"/>
            <w:shd w:val="clear" w:color="auto" w:fill="003C8A" w:themeFill="accent6" w:themeFillTint="E6"/>
          </w:tcPr>
          <w:p w14:paraId="0F9508FF" w14:textId="2DA3C4C1" w:rsidR="00B53BF4" w:rsidRPr="00B53BF4" w:rsidRDefault="00BD25E6" w:rsidP="00F571C2">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ata resources</w:t>
            </w:r>
          </w:p>
          <w:p w14:paraId="6386D389" w14:textId="77777777" w:rsidR="00B53BF4" w:rsidRPr="00B53BF4" w:rsidRDefault="00B53BF4" w:rsidP="00F571C2">
            <w:pPr>
              <w:rPr>
                <w:rFonts w:asciiTheme="majorHAnsi" w:hAnsiTheme="majorHAnsi" w:cstheme="majorHAnsi"/>
                <w:sz w:val="16"/>
                <w:szCs w:val="16"/>
              </w:rPr>
            </w:pPr>
          </w:p>
        </w:tc>
        <w:tc>
          <w:tcPr>
            <w:tcW w:w="1033" w:type="dxa"/>
            <w:vMerge w:val="restart"/>
            <w:shd w:val="clear" w:color="auto" w:fill="003C8A" w:themeFill="accent6" w:themeFillTint="E6"/>
          </w:tcPr>
          <w:p w14:paraId="466E11C0" w14:textId="2E9DFEA2" w:rsidR="00B53BF4" w:rsidRPr="00B53BF4" w:rsidRDefault="00BD25E6"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 type</w:t>
            </w:r>
          </w:p>
        </w:tc>
        <w:tc>
          <w:tcPr>
            <w:tcW w:w="2247" w:type="dxa"/>
            <w:gridSpan w:val="2"/>
            <w:shd w:val="clear" w:color="auto" w:fill="003C8A" w:themeFill="accent6" w:themeFillTint="E6"/>
          </w:tcPr>
          <w:p w14:paraId="07ABCA92" w14:textId="47339BEF" w:rsidR="00B53BF4" w:rsidRPr="00B53BF4" w:rsidRDefault="00BD25E6" w:rsidP="00F571C2">
            <w:pPr>
              <w:jc w:val="center"/>
              <w:rPr>
                <w:rFonts w:asciiTheme="majorHAnsi" w:hAnsiTheme="majorHAnsi" w:cstheme="majorHAnsi"/>
                <w:sz w:val="12"/>
                <w:szCs w:val="12"/>
              </w:rPr>
            </w:pPr>
            <w:r>
              <w:rPr>
                <w:rFonts w:asciiTheme="majorHAnsi" w:hAnsiTheme="majorHAnsi" w:cstheme="majorHAnsi" w:hint="eastAsia"/>
                <w:sz w:val="20"/>
                <w:szCs w:val="20"/>
              </w:rPr>
              <w:t>E</w:t>
            </w:r>
            <w:r>
              <w:rPr>
                <w:rFonts w:asciiTheme="majorHAnsi" w:hAnsiTheme="majorHAnsi" w:cstheme="majorHAnsi"/>
                <w:sz w:val="20"/>
                <w:szCs w:val="20"/>
              </w:rPr>
              <w:t>xecution engine</w:t>
            </w:r>
          </w:p>
        </w:tc>
        <w:tc>
          <w:tcPr>
            <w:tcW w:w="1681" w:type="dxa"/>
            <w:vMerge w:val="restart"/>
            <w:shd w:val="clear" w:color="auto" w:fill="003C8A" w:themeFill="accent6" w:themeFillTint="E6"/>
          </w:tcPr>
          <w:p w14:paraId="6486F204" w14:textId="73997FF4" w:rsidR="00B53BF4" w:rsidRPr="00B53BF4" w:rsidRDefault="00BD25E6"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emarks</w:t>
            </w:r>
          </w:p>
        </w:tc>
      </w:tr>
      <w:tr w:rsidR="00B53BF4" w:rsidRPr="00B53BF4" w14:paraId="0D689ADA" w14:textId="77777777" w:rsidTr="00F571C2">
        <w:tc>
          <w:tcPr>
            <w:tcW w:w="4678" w:type="dxa"/>
            <w:vMerge/>
            <w:shd w:val="clear" w:color="auto" w:fill="003C8A" w:themeFill="accent6" w:themeFillTint="E6"/>
          </w:tcPr>
          <w:p w14:paraId="0FC6BD14" w14:textId="77777777" w:rsidR="00B53BF4" w:rsidRPr="00B53BF4" w:rsidRDefault="00B53BF4" w:rsidP="00F571C2">
            <w:pPr>
              <w:jc w:val="center"/>
              <w:rPr>
                <w:rFonts w:asciiTheme="majorHAnsi" w:hAnsiTheme="majorHAnsi" w:cstheme="majorHAnsi"/>
                <w:sz w:val="16"/>
                <w:szCs w:val="16"/>
              </w:rPr>
            </w:pPr>
          </w:p>
        </w:tc>
        <w:tc>
          <w:tcPr>
            <w:tcW w:w="1033" w:type="dxa"/>
            <w:vMerge/>
            <w:shd w:val="clear" w:color="auto" w:fill="003C8A" w:themeFill="accent6" w:themeFillTint="E6"/>
          </w:tcPr>
          <w:p w14:paraId="56506003" w14:textId="77777777" w:rsidR="00B53BF4" w:rsidRPr="00B53BF4" w:rsidRDefault="00B53BF4" w:rsidP="00F571C2">
            <w:pPr>
              <w:jc w:val="center"/>
              <w:rPr>
                <w:rFonts w:asciiTheme="majorHAnsi" w:hAnsiTheme="majorHAnsi" w:cstheme="majorHAnsi"/>
                <w:sz w:val="16"/>
                <w:szCs w:val="16"/>
              </w:rPr>
            </w:pPr>
          </w:p>
        </w:tc>
        <w:tc>
          <w:tcPr>
            <w:tcW w:w="968" w:type="dxa"/>
            <w:shd w:val="clear" w:color="auto" w:fill="003C8A" w:themeFill="accent6" w:themeFillTint="E6"/>
          </w:tcPr>
          <w:p w14:paraId="64803252"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20"/>
                <w:szCs w:val="20"/>
              </w:rPr>
              <w:t>Ansible Tower3.x</w:t>
            </w:r>
          </w:p>
        </w:tc>
        <w:tc>
          <w:tcPr>
            <w:tcW w:w="1279" w:type="dxa"/>
            <w:shd w:val="clear" w:color="auto" w:fill="003C8A" w:themeFill="accent6" w:themeFillTint="E6"/>
          </w:tcPr>
          <w:p w14:paraId="25176ED3"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20"/>
                <w:szCs w:val="20"/>
              </w:rPr>
              <w:t>Ansible Automation Controller4.x</w:t>
            </w:r>
          </w:p>
        </w:tc>
        <w:tc>
          <w:tcPr>
            <w:tcW w:w="1681" w:type="dxa"/>
            <w:vMerge/>
            <w:shd w:val="clear" w:color="auto" w:fill="003C8A" w:themeFill="accent6" w:themeFillTint="E6"/>
          </w:tcPr>
          <w:p w14:paraId="0F0351DF" w14:textId="77777777" w:rsidR="00B53BF4" w:rsidRPr="00B53BF4" w:rsidRDefault="00B53BF4" w:rsidP="00F571C2">
            <w:pPr>
              <w:jc w:val="center"/>
              <w:rPr>
                <w:rFonts w:asciiTheme="majorHAnsi" w:hAnsiTheme="majorHAnsi" w:cstheme="majorHAnsi"/>
                <w:sz w:val="16"/>
                <w:szCs w:val="16"/>
              </w:rPr>
            </w:pPr>
          </w:p>
        </w:tc>
      </w:tr>
      <w:tr w:rsidR="00B53BF4" w:rsidRPr="00B53BF4" w14:paraId="78026062" w14:textId="77777777" w:rsidTr="00F571C2">
        <w:tc>
          <w:tcPr>
            <w:tcW w:w="4678" w:type="dxa"/>
          </w:tcPr>
          <w:p w14:paraId="01095193" w14:textId="3B016DD5" w:rsidR="00B53BF4" w:rsidRPr="00B53BF4" w:rsidRDefault="00B53BF4" w:rsidP="001A38AC">
            <w:pPr>
              <w:jc w:val="left"/>
              <w:rPr>
                <w:rFonts w:asciiTheme="majorHAnsi" w:hAnsiTheme="majorHAnsi" w:cstheme="majorHAnsi"/>
                <w:sz w:val="14"/>
                <w:szCs w:val="14"/>
              </w:rPr>
            </w:pPr>
            <w:r w:rsidRPr="00B53BF4">
              <w:rPr>
                <w:rFonts w:asciiTheme="majorHAnsi" w:hAnsiTheme="majorHAnsi" w:cstheme="majorHAnsi"/>
                <w:sz w:val="14"/>
                <w:szCs w:val="14"/>
              </w:rPr>
              <w:t>ITA</w:t>
            </w:r>
            <w:r w:rsidR="00BD25E6">
              <w:rPr>
                <w:rFonts w:asciiTheme="majorHAnsi" w:hAnsiTheme="majorHAnsi" w:cstheme="majorHAnsi" w:hint="eastAsia"/>
                <w:sz w:val="14"/>
                <w:szCs w:val="14"/>
              </w:rPr>
              <w:t xml:space="preserve"> </w:t>
            </w:r>
            <w:r w:rsidR="00BD25E6">
              <w:rPr>
                <w:rFonts w:asciiTheme="majorHAnsi" w:hAnsiTheme="majorHAnsi" w:cstheme="majorHAnsi"/>
                <w:sz w:val="14"/>
                <w:szCs w:val="14"/>
              </w:rPr>
              <w:t>operation directory</w:t>
            </w:r>
            <w:r w:rsidRPr="00B53BF4">
              <w:rPr>
                <w:rFonts w:asciiTheme="majorHAnsi" w:hAnsiTheme="majorHAnsi" w:cstheme="majorHAnsi"/>
                <w:sz w:val="14"/>
                <w:szCs w:val="14"/>
              </w:rPr>
              <w:br/>
              <w:t>/var/lib/exastro/ita_&lt;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w:t>
            </w:r>
            <w:r w:rsidR="001A38AC">
              <w:rPr>
                <w:rFonts w:asciiTheme="majorHAnsi" w:hAnsiTheme="majorHAnsi" w:cstheme="majorHAnsi"/>
                <w:sz w:val="14"/>
                <w:szCs w:val="14"/>
              </w:rPr>
              <w:t>10 digit operation number</w:t>
            </w:r>
          </w:p>
        </w:tc>
        <w:tc>
          <w:tcPr>
            <w:tcW w:w="1033" w:type="dxa"/>
          </w:tcPr>
          <w:p w14:paraId="5D8B269A" w14:textId="7E898785"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irectory</w:t>
            </w:r>
          </w:p>
        </w:tc>
        <w:tc>
          <w:tcPr>
            <w:tcW w:w="968" w:type="dxa"/>
          </w:tcPr>
          <w:p w14:paraId="3E54D69C"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57B9FCDB"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tcPr>
          <w:p w14:paraId="152643C4" w14:textId="77777777" w:rsidR="00B53BF4" w:rsidRPr="00B53BF4" w:rsidRDefault="00B53BF4" w:rsidP="00F571C2">
            <w:pPr>
              <w:jc w:val="center"/>
              <w:rPr>
                <w:rFonts w:asciiTheme="majorHAnsi" w:hAnsiTheme="majorHAnsi" w:cstheme="majorHAnsi"/>
                <w:sz w:val="16"/>
                <w:szCs w:val="16"/>
              </w:rPr>
            </w:pPr>
          </w:p>
        </w:tc>
      </w:tr>
      <w:tr w:rsidR="00B53BF4" w:rsidRPr="00B53BF4" w14:paraId="5AF44E07" w14:textId="77777777" w:rsidTr="00F571C2">
        <w:tc>
          <w:tcPr>
            <w:tcW w:w="4678" w:type="dxa"/>
          </w:tcPr>
          <w:p w14:paraId="0E3899EC" w14:textId="03850D2A" w:rsidR="00B53BF4" w:rsidRPr="00B53BF4" w:rsidRDefault="00B53BF4" w:rsidP="00F571C2">
            <w:pPr>
              <w:jc w:val="left"/>
              <w:rPr>
                <w:rFonts w:asciiTheme="majorHAnsi" w:hAnsiTheme="majorHAnsi" w:cstheme="majorHAnsi"/>
                <w:sz w:val="14"/>
                <w:szCs w:val="14"/>
              </w:rPr>
            </w:pPr>
            <w:r w:rsidRPr="00B53BF4">
              <w:rPr>
                <w:rFonts w:asciiTheme="majorHAnsi" w:hAnsiTheme="majorHAnsi" w:cstheme="majorHAnsi"/>
                <w:sz w:val="14"/>
                <w:szCs w:val="14"/>
              </w:rPr>
              <w:t>SCM</w:t>
            </w:r>
            <w:r w:rsidR="00BD25E6">
              <w:rPr>
                <w:rFonts w:asciiTheme="majorHAnsi" w:hAnsiTheme="majorHAnsi" w:cstheme="majorHAnsi" w:hint="eastAsia"/>
                <w:sz w:val="14"/>
                <w:szCs w:val="14"/>
              </w:rPr>
              <w:t xml:space="preserve"> </w:t>
            </w:r>
            <w:r w:rsidR="00BD25E6">
              <w:rPr>
                <w:rFonts w:asciiTheme="majorHAnsi" w:hAnsiTheme="majorHAnsi" w:cstheme="majorHAnsi"/>
                <w:sz w:val="14"/>
                <w:szCs w:val="14"/>
              </w:rPr>
              <w:t>management directory</w:t>
            </w:r>
          </w:p>
          <w:p w14:paraId="2C75B233" w14:textId="084485E5" w:rsidR="00B53BF4" w:rsidRPr="00B53BF4" w:rsidRDefault="00B53BF4" w:rsidP="001A38AC">
            <w:pPr>
              <w:jc w:val="left"/>
              <w:rPr>
                <w:rFonts w:asciiTheme="majorHAnsi" w:hAnsiTheme="majorHAnsi" w:cstheme="majorHAnsi"/>
                <w:sz w:val="14"/>
                <w:szCs w:val="14"/>
              </w:rPr>
            </w:pPr>
            <w:r w:rsidRPr="00B53BF4">
              <w:rPr>
                <w:rFonts w:asciiTheme="majorHAnsi" w:hAnsiTheme="majorHAnsi" w:cstheme="majorHAnsi"/>
                <w:sz w:val="14"/>
                <w:szCs w:val="14"/>
              </w:rPr>
              <w:t>/var/lib/awx/projects/ita_&lt;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1A38AC">
              <w:rPr>
                <w:rFonts w:asciiTheme="majorHAnsi" w:hAnsiTheme="majorHAnsi" w:cstheme="majorHAnsi"/>
                <w:sz w:val="14"/>
                <w:szCs w:val="14"/>
              </w:rPr>
              <w:t>&gt;_executions_10 digit operation number</w:t>
            </w:r>
            <w:r w:rsidR="001A38AC" w:rsidRPr="00B53BF4">
              <w:rPr>
                <w:rFonts w:asciiTheme="majorHAnsi" w:hAnsiTheme="majorHAnsi" w:cstheme="majorHAnsi"/>
                <w:sz w:val="14"/>
                <w:szCs w:val="14"/>
              </w:rPr>
              <w:t xml:space="preserve"> </w:t>
            </w:r>
          </w:p>
        </w:tc>
        <w:tc>
          <w:tcPr>
            <w:tcW w:w="1033" w:type="dxa"/>
          </w:tcPr>
          <w:p w14:paraId="3A422299" w14:textId="7B87D130"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irectory</w:t>
            </w:r>
          </w:p>
        </w:tc>
        <w:tc>
          <w:tcPr>
            <w:tcW w:w="968" w:type="dxa"/>
          </w:tcPr>
          <w:p w14:paraId="163619C8"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3487CB19" w14:textId="77777777" w:rsidR="00B53BF4" w:rsidRPr="00B53BF4" w:rsidRDefault="00B53BF4" w:rsidP="00F571C2">
            <w:pPr>
              <w:jc w:val="center"/>
              <w:rPr>
                <w:rFonts w:asciiTheme="majorHAnsi" w:hAnsiTheme="majorHAnsi" w:cstheme="majorHAnsi"/>
                <w:sz w:val="16"/>
                <w:szCs w:val="16"/>
              </w:rPr>
            </w:pPr>
            <w:r w:rsidRPr="00B53BF4">
              <w:rPr>
                <w:rFonts w:ascii="ＭＳ ゴシック" w:eastAsia="ＭＳ ゴシック" w:hAnsi="ＭＳ ゴシック" w:cs="ＭＳ ゴシック" w:hint="eastAsia"/>
                <w:sz w:val="16"/>
                <w:szCs w:val="16"/>
              </w:rPr>
              <w:t>※</w:t>
            </w:r>
          </w:p>
        </w:tc>
        <w:tc>
          <w:tcPr>
            <w:tcW w:w="1681" w:type="dxa"/>
          </w:tcPr>
          <w:p w14:paraId="588755D2" w14:textId="792E9E4D" w:rsidR="00B53BF4" w:rsidRPr="00B53BF4" w:rsidRDefault="00B53BF4" w:rsidP="001A38AC">
            <w:pPr>
              <w:ind w:left="70" w:hangingChars="50" w:hanging="70"/>
              <w:rPr>
                <w:rFonts w:asciiTheme="majorHAnsi" w:hAnsiTheme="majorHAnsi" w:cstheme="majorHAnsi"/>
                <w:sz w:val="16"/>
                <w:szCs w:val="16"/>
              </w:rPr>
            </w:pPr>
            <w:r w:rsidRPr="00B53BF4">
              <w:rPr>
                <w:rFonts w:ascii="ＭＳ ゴシック" w:eastAsia="ＭＳ ゴシック" w:hAnsi="ＭＳ ゴシック" w:cs="ＭＳ ゴシック" w:hint="eastAsia"/>
                <w:sz w:val="14"/>
                <w:szCs w:val="14"/>
              </w:rPr>
              <w:t>※</w:t>
            </w:r>
            <w:r w:rsidR="001A38AC">
              <w:rPr>
                <w:rFonts w:ascii="ＭＳ ゴシック" w:eastAsia="ＭＳ ゴシック" w:hAnsi="ＭＳ ゴシック" w:cs="ＭＳ ゴシック" w:hint="eastAsia"/>
                <w:sz w:val="14"/>
                <w:szCs w:val="14"/>
              </w:rPr>
              <w:t>D</w:t>
            </w:r>
            <w:r w:rsidR="001A38AC">
              <w:rPr>
                <w:rFonts w:ascii="ＭＳ ゴシック" w:eastAsia="ＭＳ ゴシック" w:hAnsi="ＭＳ ゴシック" w:cs="ＭＳ ゴシック"/>
                <w:sz w:val="14"/>
                <w:szCs w:val="14"/>
              </w:rPr>
              <w:t>eleted by Projectresource deletion</w:t>
            </w:r>
          </w:p>
        </w:tc>
      </w:tr>
      <w:tr w:rsidR="00B53BF4" w:rsidRPr="00B53BF4" w14:paraId="5BBBB7F5" w14:textId="77777777" w:rsidTr="00F571C2">
        <w:tc>
          <w:tcPr>
            <w:tcW w:w="4678" w:type="dxa"/>
          </w:tcPr>
          <w:p w14:paraId="69623C3B" w14:textId="49451976" w:rsidR="00B53BF4" w:rsidRPr="00B53BF4" w:rsidRDefault="00BD25E6" w:rsidP="00BD25E6">
            <w:pPr>
              <w:jc w:val="left"/>
              <w:rPr>
                <w:rFonts w:asciiTheme="majorHAnsi" w:hAnsiTheme="majorHAnsi" w:cstheme="majorHAnsi"/>
                <w:sz w:val="14"/>
                <w:szCs w:val="14"/>
              </w:rPr>
            </w:pPr>
            <w:r>
              <w:rPr>
                <w:rFonts w:asciiTheme="majorHAnsi" w:hAnsiTheme="majorHAnsi" w:cstheme="majorHAnsi" w:hint="eastAsia"/>
                <w:sz w:val="14"/>
                <w:szCs w:val="14"/>
              </w:rPr>
              <w:t>I</w:t>
            </w:r>
            <w:r>
              <w:rPr>
                <w:rFonts w:asciiTheme="majorHAnsi" w:hAnsiTheme="majorHAnsi" w:cstheme="majorHAnsi"/>
                <w:sz w:val="14"/>
                <w:szCs w:val="14"/>
              </w:rPr>
              <w:t>nventory</w:t>
            </w:r>
            <w:r w:rsidR="00B53BF4" w:rsidRPr="00B53BF4">
              <w:rPr>
                <w:rFonts w:asciiTheme="majorHAnsi" w:hAnsiTheme="majorHAnsi" w:cstheme="majorHAnsi"/>
                <w:sz w:val="14"/>
                <w:szCs w:val="14"/>
              </w:rPr>
              <w:br/>
            </w:r>
            <w:r>
              <w:rPr>
                <w:rFonts w:asciiTheme="majorHAnsi" w:hAnsiTheme="majorHAnsi" w:cstheme="majorHAnsi" w:hint="eastAsia"/>
                <w:sz w:val="14"/>
                <w:szCs w:val="14"/>
              </w:rPr>
              <w:t>R</w:t>
            </w:r>
            <w:r>
              <w:rPr>
                <w:rFonts w:asciiTheme="majorHAnsi" w:hAnsiTheme="majorHAnsi" w:cstheme="majorHAnsi"/>
                <w:sz w:val="14"/>
                <w:szCs w:val="14"/>
              </w:rPr>
              <w:t>esource name</w:t>
            </w:r>
            <w:r w:rsidR="00B53BF4" w:rsidRPr="00B53BF4">
              <w:rPr>
                <w:rFonts w:asciiTheme="majorHAnsi" w:hAnsiTheme="majorHAnsi" w:cstheme="majorHAnsi"/>
                <w:sz w:val="14"/>
                <w:szCs w:val="14"/>
              </w:rPr>
              <w:t>: 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&gt;_executions_inventory_</w:t>
            </w:r>
            <w:r w:rsidR="001A38AC">
              <w:rPr>
                <w:rFonts w:asciiTheme="majorHAnsi" w:hAnsiTheme="majorHAnsi" w:cstheme="majorHAnsi"/>
                <w:sz w:val="14"/>
                <w:szCs w:val="14"/>
              </w:rPr>
              <w:t>10 digit operation number</w:t>
            </w:r>
          </w:p>
        </w:tc>
        <w:tc>
          <w:tcPr>
            <w:tcW w:w="1033" w:type="dxa"/>
          </w:tcPr>
          <w:p w14:paraId="78AD8D87" w14:textId="11C72AD2"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351B7C0A"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7A72592E"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val="restart"/>
          </w:tcPr>
          <w:p w14:paraId="0FD439D7" w14:textId="77777777" w:rsidR="00B53BF4" w:rsidRPr="00B53BF4" w:rsidRDefault="00B53BF4" w:rsidP="00F571C2">
            <w:pPr>
              <w:rPr>
                <w:rFonts w:asciiTheme="majorHAnsi" w:hAnsiTheme="majorHAnsi" w:cstheme="majorHAnsi"/>
                <w:sz w:val="16"/>
                <w:szCs w:val="16"/>
              </w:rPr>
            </w:pPr>
          </w:p>
        </w:tc>
      </w:tr>
      <w:tr w:rsidR="00B53BF4" w:rsidRPr="00B53BF4" w14:paraId="5B1A5ED5" w14:textId="77777777" w:rsidTr="00F571C2">
        <w:tc>
          <w:tcPr>
            <w:tcW w:w="4678" w:type="dxa"/>
          </w:tcPr>
          <w:p w14:paraId="4B8D1D73" w14:textId="515039B3" w:rsidR="00B53BF4" w:rsidRPr="00B53BF4" w:rsidRDefault="001A38AC" w:rsidP="00F571C2">
            <w:pPr>
              <w:jc w:val="left"/>
              <w:rPr>
                <w:rFonts w:asciiTheme="majorHAnsi" w:hAnsiTheme="majorHAnsi" w:cstheme="majorHAnsi"/>
                <w:sz w:val="14"/>
                <w:szCs w:val="14"/>
              </w:rPr>
            </w:pPr>
            <w:r>
              <w:rPr>
                <w:rFonts w:asciiTheme="majorHAnsi" w:hAnsiTheme="majorHAnsi" w:cstheme="majorHAnsi" w:hint="eastAsia"/>
                <w:sz w:val="14"/>
                <w:szCs w:val="14"/>
              </w:rPr>
              <w:t>A</w:t>
            </w:r>
            <w:r>
              <w:rPr>
                <w:rFonts w:asciiTheme="majorHAnsi" w:hAnsiTheme="majorHAnsi" w:cstheme="majorHAnsi"/>
                <w:sz w:val="14"/>
                <w:szCs w:val="14"/>
              </w:rPr>
              <w:t>uthentication information</w:t>
            </w:r>
            <w:r w:rsidR="00B53BF4" w:rsidRPr="00B53BF4">
              <w:rPr>
                <w:rFonts w:asciiTheme="majorHAnsi" w:hAnsiTheme="majorHAnsi" w:cstheme="majorHAnsi"/>
                <w:sz w:val="14"/>
                <w:szCs w:val="14"/>
              </w:rPr>
              <w:br/>
            </w:r>
            <w:r w:rsidR="00BD25E6">
              <w:rPr>
                <w:rFonts w:asciiTheme="majorHAnsi" w:hAnsiTheme="majorHAnsi" w:cstheme="majorHAnsi" w:hint="eastAsia"/>
                <w:sz w:val="14"/>
                <w:szCs w:val="14"/>
              </w:rPr>
              <w:t>R</w:t>
            </w:r>
            <w:r w:rsidR="00BD25E6">
              <w:rPr>
                <w:rFonts w:asciiTheme="majorHAnsi" w:hAnsiTheme="majorHAnsi" w:cstheme="majorHAnsi"/>
                <w:sz w:val="14"/>
                <w:szCs w:val="14"/>
              </w:rPr>
              <w:t>esource name</w:t>
            </w:r>
            <w:r w:rsidR="00BD25E6"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Pr>
                <w:rFonts w:asciiTheme="majorHAnsi" w:hAnsiTheme="majorHAnsi" w:cstheme="majorHAnsi" w:hint="eastAsia"/>
                <w:sz w:val="14"/>
                <w:szCs w:val="14"/>
              </w:rPr>
              <w:t xml:space="preserve"> s</w:t>
            </w:r>
            <w:r>
              <w:rPr>
                <w:rFonts w:asciiTheme="majorHAnsi" w:hAnsiTheme="majorHAnsi" w:cstheme="majorHAnsi"/>
                <w:sz w:val="14"/>
                <w:szCs w:val="14"/>
              </w:rPr>
              <w:t>ection</w:t>
            </w:r>
            <w:r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&gt;_executions_credential_</w:t>
            </w:r>
            <w:r>
              <w:rPr>
                <w:rFonts w:asciiTheme="majorHAnsi" w:hAnsiTheme="majorHAnsi" w:cstheme="majorHAnsi"/>
                <w:sz w:val="14"/>
                <w:szCs w:val="14"/>
              </w:rPr>
              <w:t>10 digit operation number</w:t>
            </w:r>
            <w:r w:rsidR="00B53BF4" w:rsidRPr="00B53BF4">
              <w:rPr>
                <w:rFonts w:asciiTheme="majorHAnsi" w:hAnsiTheme="majorHAnsi" w:cstheme="majorHAnsi"/>
                <w:sz w:val="14"/>
                <w:szCs w:val="14"/>
              </w:rPr>
              <w:t>_</w:t>
            </w:r>
            <w:r>
              <w:rPr>
                <w:rFonts w:asciiTheme="majorHAnsi" w:hAnsiTheme="majorHAnsi" w:cstheme="majorHAnsi" w:hint="eastAsia"/>
                <w:sz w:val="14"/>
                <w:szCs w:val="14"/>
              </w:rPr>
              <w:t>s</w:t>
            </w:r>
            <w:r>
              <w:rPr>
                <w:rFonts w:asciiTheme="majorHAnsi" w:hAnsiTheme="majorHAnsi" w:cstheme="majorHAnsi"/>
                <w:sz w:val="14"/>
                <w:szCs w:val="14"/>
              </w:rPr>
              <w:t>erial number</w:t>
            </w:r>
          </w:p>
          <w:p w14:paraId="7FAFB0BF" w14:textId="4303C317" w:rsidR="00B53BF4" w:rsidRPr="00B53BF4" w:rsidRDefault="00B53BF4" w:rsidP="00F571C2">
            <w:pPr>
              <w:ind w:firstLineChars="500" w:firstLine="700"/>
              <w:jc w:val="left"/>
              <w:rPr>
                <w:rFonts w:asciiTheme="majorHAnsi" w:hAnsiTheme="majorHAnsi" w:cstheme="majorHAnsi"/>
                <w:sz w:val="14"/>
                <w:szCs w:val="14"/>
              </w:rPr>
            </w:pPr>
            <w:r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&gt;_executions_vault_credential_</w:t>
            </w:r>
            <w:r w:rsidR="001A38AC">
              <w:rPr>
                <w:rFonts w:asciiTheme="majorHAnsi" w:hAnsiTheme="majorHAnsi" w:cstheme="majorHAnsi"/>
                <w:sz w:val="14"/>
                <w:szCs w:val="14"/>
              </w:rPr>
              <w:t>10 digit operation number</w:t>
            </w:r>
          </w:p>
          <w:p w14:paraId="121C85C7" w14:textId="3BC5F743" w:rsidR="00B53BF4" w:rsidRPr="00B53BF4" w:rsidRDefault="00B53BF4" w:rsidP="00F571C2">
            <w:pPr>
              <w:ind w:firstLineChars="500" w:firstLine="700"/>
              <w:jc w:val="left"/>
              <w:rPr>
                <w:rFonts w:asciiTheme="majorHAnsi" w:hAnsiTheme="majorHAnsi" w:cstheme="majorHAnsi"/>
                <w:sz w:val="14"/>
                <w:szCs w:val="14"/>
              </w:rPr>
            </w:pPr>
            <w:r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&gt;_executions_git_credential_</w:t>
            </w:r>
            <w:r w:rsidR="001A38AC">
              <w:rPr>
                <w:rFonts w:asciiTheme="majorHAnsi" w:hAnsiTheme="majorHAnsi" w:cstheme="majorHAnsi"/>
                <w:sz w:val="14"/>
                <w:szCs w:val="14"/>
              </w:rPr>
              <w:t>10 digit operation number</w:t>
            </w:r>
          </w:p>
        </w:tc>
        <w:tc>
          <w:tcPr>
            <w:tcW w:w="1033" w:type="dxa"/>
          </w:tcPr>
          <w:p w14:paraId="6B44D677" w14:textId="14459F51"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4AE495C1"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3E51F723"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6982D460" w14:textId="77777777" w:rsidR="00B53BF4" w:rsidRPr="00B53BF4" w:rsidRDefault="00B53BF4" w:rsidP="00F571C2">
            <w:pPr>
              <w:rPr>
                <w:rFonts w:asciiTheme="majorHAnsi" w:hAnsiTheme="majorHAnsi" w:cstheme="majorHAnsi"/>
                <w:sz w:val="16"/>
                <w:szCs w:val="16"/>
              </w:rPr>
            </w:pPr>
          </w:p>
        </w:tc>
      </w:tr>
      <w:tr w:rsidR="00B53BF4" w:rsidRPr="00B53BF4" w14:paraId="1FA0C836" w14:textId="77777777" w:rsidTr="00F571C2">
        <w:tc>
          <w:tcPr>
            <w:tcW w:w="4678" w:type="dxa"/>
          </w:tcPr>
          <w:p w14:paraId="1DB50A2A" w14:textId="34E748D4" w:rsidR="00B53BF4" w:rsidRPr="00B53BF4" w:rsidRDefault="001A38AC" w:rsidP="00F571C2">
            <w:pPr>
              <w:jc w:val="left"/>
              <w:rPr>
                <w:rFonts w:asciiTheme="majorHAnsi" w:hAnsiTheme="majorHAnsi" w:cstheme="majorHAnsi"/>
                <w:sz w:val="14"/>
                <w:szCs w:val="14"/>
              </w:rPr>
            </w:pPr>
            <w:r>
              <w:rPr>
                <w:rFonts w:asciiTheme="majorHAnsi" w:hAnsiTheme="majorHAnsi" w:cstheme="majorHAnsi" w:hint="eastAsia"/>
                <w:sz w:val="14"/>
                <w:szCs w:val="14"/>
              </w:rPr>
              <w:t>P</w:t>
            </w:r>
            <w:r>
              <w:rPr>
                <w:rFonts w:asciiTheme="majorHAnsi" w:hAnsiTheme="majorHAnsi" w:cstheme="majorHAnsi"/>
                <w:sz w:val="14"/>
                <w:szCs w:val="14"/>
              </w:rPr>
              <w:t>roject</w:t>
            </w:r>
            <w:r w:rsidR="00B53BF4" w:rsidRPr="00B53BF4">
              <w:rPr>
                <w:rFonts w:asciiTheme="majorHAnsi" w:hAnsiTheme="majorHAnsi" w:cstheme="majorHAnsi"/>
                <w:sz w:val="14"/>
                <w:szCs w:val="14"/>
              </w:rPr>
              <w:t>ト</w:t>
            </w:r>
            <w:r w:rsidR="00B53BF4" w:rsidRPr="00B53BF4">
              <w:rPr>
                <w:rFonts w:asciiTheme="majorHAnsi" w:hAnsiTheme="majorHAnsi" w:cstheme="majorHAnsi"/>
                <w:sz w:val="14"/>
                <w:szCs w:val="14"/>
              </w:rPr>
              <w:br/>
            </w:r>
            <w:r w:rsidR="00BD25E6">
              <w:rPr>
                <w:rFonts w:asciiTheme="majorHAnsi" w:hAnsiTheme="majorHAnsi" w:cstheme="majorHAnsi" w:hint="eastAsia"/>
                <w:sz w:val="14"/>
                <w:szCs w:val="14"/>
              </w:rPr>
              <w:t>R</w:t>
            </w:r>
            <w:r w:rsidR="00BD25E6">
              <w:rPr>
                <w:rFonts w:asciiTheme="majorHAnsi" w:hAnsiTheme="majorHAnsi" w:cstheme="majorHAnsi"/>
                <w:sz w:val="14"/>
                <w:szCs w:val="14"/>
              </w:rPr>
              <w:t>esource name</w:t>
            </w:r>
            <w:r w:rsidR="00BD25E6"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Pr>
                <w:rFonts w:asciiTheme="majorHAnsi" w:hAnsiTheme="majorHAnsi" w:cstheme="majorHAnsi" w:hint="eastAsia"/>
                <w:sz w:val="14"/>
                <w:szCs w:val="14"/>
              </w:rPr>
              <w:t xml:space="preserve"> s</w:t>
            </w:r>
            <w:r>
              <w:rPr>
                <w:rFonts w:asciiTheme="majorHAnsi" w:hAnsiTheme="majorHAnsi" w:cstheme="majorHAnsi"/>
                <w:sz w:val="14"/>
                <w:szCs w:val="14"/>
              </w:rPr>
              <w:t>ection</w:t>
            </w:r>
            <w:r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&gt;_executions_project_</w:t>
            </w:r>
            <w:r>
              <w:rPr>
                <w:rFonts w:asciiTheme="majorHAnsi" w:hAnsiTheme="majorHAnsi" w:cstheme="majorHAnsi"/>
                <w:sz w:val="14"/>
                <w:szCs w:val="14"/>
              </w:rPr>
              <w:t>10 digit operation number</w:t>
            </w:r>
          </w:p>
        </w:tc>
        <w:tc>
          <w:tcPr>
            <w:tcW w:w="1033" w:type="dxa"/>
          </w:tcPr>
          <w:p w14:paraId="4553BF9B" w14:textId="71F38425"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38EA68B0"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13BEF770"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202752D0" w14:textId="77777777" w:rsidR="00B53BF4" w:rsidRPr="00B53BF4" w:rsidRDefault="00B53BF4" w:rsidP="00F571C2">
            <w:pPr>
              <w:rPr>
                <w:rFonts w:asciiTheme="majorHAnsi" w:hAnsiTheme="majorHAnsi" w:cstheme="majorHAnsi"/>
                <w:sz w:val="16"/>
                <w:szCs w:val="16"/>
              </w:rPr>
            </w:pPr>
          </w:p>
        </w:tc>
      </w:tr>
      <w:tr w:rsidR="00B53BF4" w:rsidRPr="00B53BF4" w14:paraId="1B123AC2" w14:textId="77777777" w:rsidTr="00F571C2">
        <w:tc>
          <w:tcPr>
            <w:tcW w:w="4678" w:type="dxa"/>
          </w:tcPr>
          <w:p w14:paraId="762D8081" w14:textId="06DAF498" w:rsidR="00B53BF4" w:rsidRPr="001A38AC" w:rsidRDefault="001A38AC" w:rsidP="00F571C2">
            <w:pPr>
              <w:jc w:val="left"/>
              <w:rPr>
                <w:rFonts w:asciiTheme="majorHAnsi" w:hAnsiTheme="majorHAnsi" w:cstheme="majorHAnsi"/>
                <w:sz w:val="14"/>
                <w:szCs w:val="14"/>
              </w:rPr>
            </w:pPr>
            <w:r>
              <w:rPr>
                <w:rFonts w:asciiTheme="majorHAnsi" w:hAnsiTheme="majorHAnsi" w:cstheme="majorHAnsi" w:hint="eastAsia"/>
                <w:sz w:val="14"/>
                <w:szCs w:val="14"/>
              </w:rPr>
              <w:t>J</w:t>
            </w:r>
            <w:r>
              <w:rPr>
                <w:rFonts w:asciiTheme="majorHAnsi" w:hAnsiTheme="majorHAnsi" w:cstheme="majorHAnsi"/>
                <w:sz w:val="14"/>
                <w:szCs w:val="14"/>
              </w:rPr>
              <w:t>ob template</w:t>
            </w:r>
            <w:r w:rsidR="00B53BF4" w:rsidRPr="00B53BF4">
              <w:rPr>
                <w:rFonts w:asciiTheme="majorHAnsi" w:hAnsiTheme="majorHAnsi" w:cstheme="majorHAnsi"/>
                <w:sz w:val="14"/>
                <w:szCs w:val="14"/>
              </w:rPr>
              <w:br/>
            </w:r>
            <w:r w:rsidR="00BD25E6">
              <w:rPr>
                <w:rFonts w:asciiTheme="majorHAnsi" w:hAnsiTheme="majorHAnsi" w:cstheme="majorHAnsi" w:hint="eastAsia"/>
                <w:sz w:val="14"/>
                <w:szCs w:val="14"/>
              </w:rPr>
              <w:t>R</w:t>
            </w:r>
            <w:r w:rsidR="00BD25E6">
              <w:rPr>
                <w:rFonts w:asciiTheme="majorHAnsi" w:hAnsiTheme="majorHAnsi" w:cstheme="majorHAnsi"/>
                <w:sz w:val="14"/>
                <w:szCs w:val="14"/>
              </w:rPr>
              <w:t>esource name</w:t>
            </w:r>
            <w:r w:rsidR="00BD25E6"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Pr>
                <w:rFonts w:asciiTheme="majorHAnsi" w:hAnsiTheme="majorHAnsi" w:cstheme="majorHAnsi" w:hint="eastAsia"/>
                <w:sz w:val="14"/>
                <w:szCs w:val="14"/>
              </w:rPr>
              <w:t>s</w:t>
            </w:r>
            <w:r>
              <w:rPr>
                <w:rFonts w:asciiTheme="majorHAnsi" w:hAnsiTheme="majorHAnsi" w:cstheme="majorHAnsi"/>
                <w:sz w:val="14"/>
                <w:szCs w:val="14"/>
              </w:rPr>
              <w:t>ection</w:t>
            </w:r>
            <w:r w:rsidR="00B53BF4" w:rsidRPr="00B53BF4">
              <w:rPr>
                <w:rFonts w:asciiTheme="majorHAnsi" w:hAnsiTheme="majorHAnsi" w:cstheme="majorHAnsi"/>
                <w:sz w:val="14"/>
                <w:szCs w:val="14"/>
              </w:rPr>
              <w:t>&gt;_executions_jobtpl_</w:t>
            </w:r>
            <w:r>
              <w:rPr>
                <w:rFonts w:asciiTheme="majorHAnsi" w:hAnsiTheme="majorHAnsi" w:cstheme="majorHAnsi"/>
                <w:sz w:val="14"/>
                <w:szCs w:val="14"/>
              </w:rPr>
              <w:t>10 digit operation number</w:t>
            </w:r>
            <w:r w:rsidR="00B53BF4" w:rsidRPr="00B53BF4">
              <w:rPr>
                <w:rFonts w:asciiTheme="majorHAnsi" w:hAnsiTheme="majorHAnsi" w:cstheme="majorHAnsi"/>
                <w:sz w:val="14"/>
                <w:szCs w:val="14"/>
              </w:rPr>
              <w:t>_</w:t>
            </w:r>
            <w:r>
              <w:rPr>
                <w:rFonts w:asciiTheme="majorHAnsi" w:hAnsiTheme="majorHAnsi" w:cstheme="majorHAnsi"/>
                <w:sz w:val="14"/>
                <w:szCs w:val="14"/>
              </w:rPr>
              <w:t>serial number</w:t>
            </w:r>
          </w:p>
        </w:tc>
        <w:tc>
          <w:tcPr>
            <w:tcW w:w="1033" w:type="dxa"/>
          </w:tcPr>
          <w:p w14:paraId="4AA7BA3E" w14:textId="69CE8897"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1FA0AD39"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72222F3B"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247AEE3C" w14:textId="77777777" w:rsidR="00B53BF4" w:rsidRPr="00B53BF4" w:rsidRDefault="00B53BF4" w:rsidP="00F571C2">
            <w:pPr>
              <w:rPr>
                <w:rFonts w:asciiTheme="majorHAnsi" w:hAnsiTheme="majorHAnsi" w:cstheme="majorHAnsi"/>
                <w:sz w:val="16"/>
                <w:szCs w:val="16"/>
              </w:rPr>
            </w:pPr>
          </w:p>
        </w:tc>
      </w:tr>
      <w:tr w:rsidR="00B53BF4" w:rsidRPr="00B53BF4" w14:paraId="4177A028" w14:textId="77777777" w:rsidTr="00F571C2">
        <w:tc>
          <w:tcPr>
            <w:tcW w:w="4678" w:type="dxa"/>
          </w:tcPr>
          <w:p w14:paraId="2564D87B" w14:textId="29E1225D" w:rsidR="00B53BF4" w:rsidRPr="00B53BF4" w:rsidRDefault="001A38AC" w:rsidP="00F571C2">
            <w:pPr>
              <w:jc w:val="left"/>
              <w:rPr>
                <w:rFonts w:asciiTheme="majorHAnsi" w:hAnsiTheme="majorHAnsi" w:cstheme="majorHAnsi"/>
                <w:sz w:val="16"/>
                <w:szCs w:val="16"/>
              </w:rPr>
            </w:pPr>
            <w:r>
              <w:rPr>
                <w:rFonts w:asciiTheme="majorHAnsi" w:hAnsiTheme="majorHAnsi" w:cstheme="majorHAnsi" w:hint="eastAsia"/>
                <w:sz w:val="16"/>
                <w:szCs w:val="16"/>
              </w:rPr>
              <w:t>W</w:t>
            </w:r>
            <w:r>
              <w:rPr>
                <w:rFonts w:asciiTheme="majorHAnsi" w:hAnsiTheme="majorHAnsi" w:cstheme="majorHAnsi"/>
                <w:sz w:val="16"/>
                <w:szCs w:val="16"/>
              </w:rPr>
              <w:t>orkflow job template</w:t>
            </w:r>
          </w:p>
          <w:p w14:paraId="28D19C69" w14:textId="07CAFB8F" w:rsidR="00B53BF4" w:rsidRPr="00B53BF4" w:rsidRDefault="00BD25E6" w:rsidP="00F571C2">
            <w:pPr>
              <w:jc w:val="left"/>
              <w:rPr>
                <w:rFonts w:asciiTheme="majorHAnsi" w:hAnsiTheme="majorHAnsi" w:cstheme="majorHAnsi"/>
                <w:sz w:val="16"/>
                <w:szCs w:val="16"/>
              </w:rPr>
            </w:pPr>
            <w:r>
              <w:rPr>
                <w:rFonts w:asciiTheme="majorHAnsi" w:hAnsiTheme="majorHAnsi" w:cstheme="majorHAnsi" w:hint="eastAsia"/>
                <w:sz w:val="14"/>
                <w:szCs w:val="14"/>
              </w:rPr>
              <w:t>R</w:t>
            </w:r>
            <w:r>
              <w:rPr>
                <w:rFonts w:asciiTheme="majorHAnsi" w:hAnsiTheme="majorHAnsi" w:cstheme="majorHAnsi"/>
                <w:sz w:val="14"/>
                <w:szCs w:val="14"/>
              </w:rPr>
              <w:t>esource name</w:t>
            </w:r>
            <w:r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&gt;_executions_workflowtpl_</w:t>
            </w:r>
            <w:r w:rsidR="001A38AC">
              <w:rPr>
                <w:rFonts w:asciiTheme="majorHAnsi" w:hAnsiTheme="majorHAnsi" w:cstheme="majorHAnsi"/>
                <w:sz w:val="14"/>
                <w:szCs w:val="14"/>
              </w:rPr>
              <w:t>10 digit operation number</w:t>
            </w:r>
          </w:p>
        </w:tc>
        <w:tc>
          <w:tcPr>
            <w:tcW w:w="1033" w:type="dxa"/>
          </w:tcPr>
          <w:p w14:paraId="0C6A24B1" w14:textId="0F5F622F"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5F0E44C9"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4171AC7C"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40F2E63E" w14:textId="77777777" w:rsidR="00B53BF4" w:rsidRPr="00B53BF4" w:rsidRDefault="00B53BF4" w:rsidP="00F571C2">
            <w:pPr>
              <w:rPr>
                <w:rFonts w:asciiTheme="majorHAnsi" w:hAnsiTheme="majorHAnsi" w:cstheme="majorHAnsi"/>
                <w:sz w:val="16"/>
                <w:szCs w:val="16"/>
              </w:rPr>
            </w:pPr>
          </w:p>
        </w:tc>
      </w:tr>
      <w:tr w:rsidR="00B53BF4" w:rsidRPr="00B53BF4" w14:paraId="7C6B5DDE" w14:textId="77777777" w:rsidTr="00F571C2">
        <w:tc>
          <w:tcPr>
            <w:tcW w:w="4678" w:type="dxa"/>
          </w:tcPr>
          <w:p w14:paraId="2547EAE3" w14:textId="1F4508AC" w:rsidR="00B53BF4" w:rsidRPr="00B53BF4" w:rsidRDefault="00BD25E6" w:rsidP="00F571C2">
            <w:pPr>
              <w:jc w:val="left"/>
              <w:rPr>
                <w:rFonts w:asciiTheme="majorHAnsi" w:hAnsiTheme="majorHAnsi" w:cstheme="majorHAnsi"/>
                <w:sz w:val="14"/>
                <w:szCs w:val="14"/>
              </w:rPr>
            </w:pPr>
            <w:r>
              <w:rPr>
                <w:rFonts w:asciiTheme="majorHAnsi" w:hAnsiTheme="majorHAnsi" w:cstheme="majorHAnsi"/>
                <w:sz w:val="16"/>
                <w:szCs w:val="16"/>
              </w:rPr>
              <w:t>Job</w:t>
            </w:r>
            <w:r w:rsidR="00B53BF4" w:rsidRPr="00B53BF4">
              <w:rPr>
                <w:rFonts w:asciiTheme="majorHAnsi" w:hAnsiTheme="majorHAnsi" w:cstheme="majorHAnsi"/>
                <w:sz w:val="16"/>
                <w:szCs w:val="16"/>
              </w:rPr>
              <w:br/>
            </w:r>
            <w:r>
              <w:rPr>
                <w:rFonts w:asciiTheme="majorHAnsi" w:hAnsiTheme="majorHAnsi" w:cstheme="majorHAnsi" w:hint="eastAsia"/>
                <w:sz w:val="14"/>
                <w:szCs w:val="14"/>
              </w:rPr>
              <w:t>R</w:t>
            </w:r>
            <w:r>
              <w:rPr>
                <w:rFonts w:asciiTheme="majorHAnsi" w:hAnsiTheme="majorHAnsi" w:cstheme="majorHAnsi"/>
                <w:sz w:val="14"/>
                <w:szCs w:val="14"/>
              </w:rPr>
              <w:t>esource nam</w:t>
            </w:r>
            <w:bookmarkStart w:id="462" w:name="_GoBack"/>
            <w:bookmarkEnd w:id="462"/>
            <w:r>
              <w:rPr>
                <w:rFonts w:asciiTheme="majorHAnsi" w:hAnsiTheme="majorHAnsi" w:cstheme="majorHAnsi"/>
                <w:sz w:val="14"/>
                <w:szCs w:val="14"/>
              </w:rPr>
              <w:t>e</w:t>
            </w:r>
            <w:r w:rsidRPr="00B53BF4">
              <w:rPr>
                <w:rFonts w:asciiTheme="majorHAnsi" w:hAnsiTheme="majorHAnsi" w:cstheme="majorHAnsi"/>
                <w:sz w:val="14"/>
                <w:szCs w:val="14"/>
              </w:rPr>
              <w:t>:</w:t>
            </w:r>
            <w:r w:rsidR="00B53BF4" w:rsidRPr="00B53BF4">
              <w:rPr>
                <w:rFonts w:asciiTheme="majorHAnsi" w:hAnsiTheme="majorHAnsi" w:cstheme="majorHAnsi"/>
                <w:sz w:val="14"/>
                <w:szCs w:val="14"/>
              </w:rPr>
              <w:t>: Job</w:t>
            </w:r>
            <w:r w:rsidR="001A38AC">
              <w:rPr>
                <w:rFonts w:asciiTheme="majorHAnsi" w:hAnsiTheme="majorHAnsi" w:cstheme="majorHAnsi" w:hint="eastAsia"/>
                <w:sz w:val="14"/>
                <w:szCs w:val="14"/>
              </w:rPr>
              <w:t xml:space="preserve"> </w:t>
            </w:r>
            <w:r w:rsidR="001A38AC">
              <w:rPr>
                <w:rFonts w:asciiTheme="majorHAnsi" w:hAnsiTheme="majorHAnsi" w:cstheme="majorHAnsi"/>
                <w:sz w:val="14"/>
                <w:szCs w:val="14"/>
              </w:rPr>
              <w:t>number</w:t>
            </w:r>
            <w:r w:rsidR="00B53BF4"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&gt;_executions_workflowtpl_</w:t>
            </w:r>
            <w:r w:rsidR="001A38AC">
              <w:rPr>
                <w:rFonts w:asciiTheme="majorHAnsi" w:hAnsiTheme="majorHAnsi" w:cstheme="majorHAnsi"/>
                <w:sz w:val="14"/>
                <w:szCs w:val="14"/>
              </w:rPr>
              <w:t>10 digit operation number</w:t>
            </w:r>
          </w:p>
          <w:p w14:paraId="530ABD76" w14:textId="12E01088" w:rsidR="00B53BF4" w:rsidRPr="00B53BF4" w:rsidRDefault="00B53BF4" w:rsidP="00F571C2">
            <w:pPr>
              <w:ind w:rightChars="16" w:right="34" w:firstLineChars="500" w:firstLine="700"/>
              <w:jc w:val="left"/>
              <w:rPr>
                <w:rFonts w:asciiTheme="majorHAnsi" w:hAnsiTheme="majorHAnsi" w:cstheme="majorHAnsi"/>
                <w:sz w:val="16"/>
                <w:szCs w:val="16"/>
              </w:rPr>
            </w:pPr>
            <w:r w:rsidRPr="00B53BF4">
              <w:rPr>
                <w:rFonts w:asciiTheme="majorHAnsi" w:hAnsiTheme="majorHAnsi" w:cstheme="majorHAnsi"/>
                <w:sz w:val="14"/>
                <w:szCs w:val="14"/>
              </w:rPr>
              <w:t>Job</w:t>
            </w:r>
            <w:r w:rsidR="001A38AC">
              <w:rPr>
                <w:rFonts w:asciiTheme="majorHAnsi" w:hAnsiTheme="majorHAnsi" w:cstheme="majorHAnsi" w:hint="eastAsia"/>
                <w:sz w:val="14"/>
                <w:szCs w:val="14"/>
              </w:rPr>
              <w:t xml:space="preserve"> </w:t>
            </w:r>
            <w:r w:rsidR="001A38AC">
              <w:rPr>
                <w:rFonts w:asciiTheme="majorHAnsi" w:hAnsiTheme="majorHAnsi" w:cstheme="majorHAnsi"/>
                <w:sz w:val="14"/>
                <w:szCs w:val="14"/>
              </w:rPr>
              <w:t>number</w:t>
            </w:r>
            <w:r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&gt;_executions_jobtpl_</w:t>
            </w:r>
            <w:r w:rsidR="001A38AC">
              <w:rPr>
                <w:rFonts w:asciiTheme="majorHAnsi" w:hAnsiTheme="majorHAnsi" w:cstheme="majorHAnsi"/>
                <w:sz w:val="14"/>
                <w:szCs w:val="14"/>
              </w:rPr>
              <w:t>10 digit operation number</w:t>
            </w:r>
          </w:p>
        </w:tc>
        <w:tc>
          <w:tcPr>
            <w:tcW w:w="1033" w:type="dxa"/>
          </w:tcPr>
          <w:p w14:paraId="5E133E25" w14:textId="63F9EA5B"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2343E8F6"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7F4CDED5"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430D9DCB" w14:textId="77777777" w:rsidR="00B53BF4" w:rsidRPr="00B53BF4" w:rsidRDefault="00B53BF4" w:rsidP="00F571C2">
            <w:pPr>
              <w:rPr>
                <w:rFonts w:asciiTheme="majorHAnsi" w:hAnsiTheme="majorHAnsi" w:cstheme="majorHAnsi"/>
                <w:sz w:val="16"/>
                <w:szCs w:val="16"/>
              </w:rPr>
            </w:pPr>
          </w:p>
        </w:tc>
      </w:tr>
    </w:tbl>
    <w:p w14:paraId="3DFD07C8" w14:textId="77777777" w:rsidR="00B53BF4" w:rsidRPr="00B53BF4" w:rsidRDefault="00B53BF4" w:rsidP="00B53BF4">
      <w:pPr>
        <w:ind w:leftChars="135" w:left="283"/>
        <w:jc w:val="left"/>
        <w:rPr>
          <w:ins w:id="463" w:author="作成者"/>
          <w:rFonts w:asciiTheme="majorHAnsi" w:hAnsiTheme="majorHAnsi" w:cstheme="majorHAnsi"/>
        </w:rPr>
      </w:pPr>
    </w:p>
    <w:p w14:paraId="598D38C7" w14:textId="77777777" w:rsidR="00A44EAC" w:rsidRDefault="00A44EAC" w:rsidP="00B53BF4">
      <w:pPr>
        <w:ind w:leftChars="135" w:left="283"/>
        <w:jc w:val="center"/>
        <w:rPr>
          <w:rFonts w:asciiTheme="majorHAnsi" w:hAnsiTheme="majorHAnsi" w:cstheme="majorHAnsi"/>
        </w:rPr>
      </w:pPr>
    </w:p>
    <w:p w14:paraId="12B7B5FE" w14:textId="77777777" w:rsidR="00A44EAC" w:rsidRDefault="00A44EAC" w:rsidP="00B53BF4">
      <w:pPr>
        <w:ind w:leftChars="135" w:left="283"/>
        <w:jc w:val="center"/>
        <w:rPr>
          <w:rFonts w:asciiTheme="majorHAnsi" w:hAnsiTheme="majorHAnsi" w:cstheme="majorHAnsi"/>
        </w:rPr>
      </w:pPr>
    </w:p>
    <w:p w14:paraId="6714D612" w14:textId="77777777" w:rsidR="00A44EAC" w:rsidRDefault="00A44EAC" w:rsidP="00B53BF4">
      <w:pPr>
        <w:ind w:leftChars="135" w:left="283"/>
        <w:jc w:val="center"/>
        <w:rPr>
          <w:rFonts w:asciiTheme="majorHAnsi" w:hAnsiTheme="majorHAnsi" w:cstheme="majorHAnsi"/>
        </w:rPr>
      </w:pPr>
    </w:p>
    <w:p w14:paraId="37B8DE34" w14:textId="77777777" w:rsidR="00A44EAC" w:rsidRDefault="00A44EAC" w:rsidP="00B53BF4">
      <w:pPr>
        <w:ind w:leftChars="135" w:left="283"/>
        <w:jc w:val="center"/>
        <w:rPr>
          <w:rFonts w:asciiTheme="majorHAnsi" w:hAnsiTheme="majorHAnsi" w:cstheme="majorHAnsi"/>
        </w:rPr>
      </w:pPr>
    </w:p>
    <w:p w14:paraId="1281A6FE" w14:textId="77777777" w:rsidR="00A44EAC" w:rsidRDefault="00A44EAC" w:rsidP="00B53BF4">
      <w:pPr>
        <w:ind w:leftChars="135" w:left="283"/>
        <w:jc w:val="center"/>
        <w:rPr>
          <w:rFonts w:asciiTheme="majorHAnsi" w:hAnsiTheme="majorHAnsi" w:cstheme="majorHAnsi"/>
        </w:rPr>
      </w:pPr>
    </w:p>
    <w:p w14:paraId="2F20607E" w14:textId="5BE59B3F" w:rsidR="00B53BF4" w:rsidRPr="00B53BF4" w:rsidRDefault="001A38AC" w:rsidP="00B53BF4">
      <w:pPr>
        <w:ind w:leftChars="135" w:left="283"/>
        <w:jc w:val="center"/>
        <w:rPr>
          <w:ins w:id="464" w:author="作成者"/>
          <w:rFonts w:asciiTheme="majorHAnsi" w:hAnsiTheme="majorHAnsi" w:cstheme="majorHAnsi"/>
        </w:rPr>
      </w:pPr>
      <w:r>
        <w:rPr>
          <w:rFonts w:asciiTheme="majorHAnsi" w:hAnsiTheme="majorHAnsi" w:cstheme="majorHAnsi" w:hint="eastAsia"/>
        </w:rPr>
        <w:lastRenderedPageBreak/>
        <w:t>T</w:t>
      </w:r>
      <w:r>
        <w:rPr>
          <w:rFonts w:asciiTheme="majorHAnsi" w:hAnsiTheme="majorHAnsi" w:cstheme="majorHAnsi"/>
        </w:rPr>
        <w:t xml:space="preserve">able </w:t>
      </w:r>
      <w:ins w:id="465" w:author="作成者">
        <w:r w:rsidR="00B53BF4" w:rsidRPr="00B53BF4">
          <w:rPr>
            <w:rFonts w:asciiTheme="majorHAnsi" w:hAnsiTheme="majorHAnsi" w:cstheme="majorHAnsi"/>
          </w:rPr>
          <w:t xml:space="preserve">8.5-2 </w:t>
        </w:r>
      </w:ins>
      <w:r w:rsidRPr="001A38AC">
        <w:rPr>
          <w:rFonts w:asciiTheme="majorHAnsi" w:hAnsiTheme="majorHAnsi" w:cstheme="majorHAnsi"/>
        </w:rPr>
        <w:t xml:space="preserve">List of data resources deleted when running data deletion. </w:t>
      </w:r>
      <w:r>
        <w:rPr>
          <w:rFonts w:asciiTheme="majorHAnsi" w:hAnsiTheme="majorHAnsi" w:cstheme="majorHAnsi"/>
        </w:rPr>
        <w:br/>
      </w:r>
      <w:ins w:id="466" w:author="作成者">
        <w:r w:rsidRPr="00B53BF4">
          <w:rPr>
            <w:rFonts w:asciiTheme="majorHAnsi" w:hAnsiTheme="majorHAnsi" w:cstheme="majorHAnsi"/>
          </w:rPr>
          <w:t>(</w:t>
        </w:r>
      </w:ins>
      <w:r>
        <w:rPr>
          <w:rFonts w:asciiTheme="majorHAnsi" w:hAnsiTheme="majorHAnsi" w:cstheme="majorHAnsi"/>
          <w:sz w:val="20"/>
          <w:szCs w:val="20"/>
        </w:rPr>
        <w:t>ITA</w:t>
      </w:r>
      <w:r>
        <w:rPr>
          <w:rFonts w:asciiTheme="majorHAnsi" w:hAnsiTheme="majorHAnsi" w:cstheme="majorHAnsi" w:hint="eastAsia"/>
          <w:sz w:val="20"/>
          <w:szCs w:val="20"/>
        </w:rPr>
        <w:t xml:space="preserve"> </w:t>
      </w:r>
      <w:r>
        <w:rPr>
          <w:rFonts w:asciiTheme="majorHAnsi" w:hAnsiTheme="majorHAnsi" w:cstheme="majorHAnsi"/>
          <w:sz w:val="20"/>
          <w:szCs w:val="20"/>
        </w:rPr>
        <w:t>side</w:t>
      </w:r>
      <w:ins w:id="467" w:author="作成者">
        <w:r w:rsidRPr="00B53BF4">
          <w:rPr>
            <w:rFonts w:asciiTheme="majorHAnsi" w:hAnsiTheme="majorHAnsi" w:cstheme="majorHAnsi"/>
          </w:rPr>
          <w:t>)</w:t>
        </w:r>
      </w:ins>
    </w:p>
    <w:tbl>
      <w:tblPr>
        <w:tblStyle w:val="ac"/>
        <w:tblW w:w="9493" w:type="dxa"/>
        <w:tblInd w:w="137" w:type="dxa"/>
        <w:tblLook w:val="04A0" w:firstRow="1" w:lastRow="0" w:firstColumn="1" w:lastColumn="0" w:noHBand="0" w:noVBand="1"/>
      </w:tblPr>
      <w:tblGrid>
        <w:gridCol w:w="5043"/>
        <w:gridCol w:w="1035"/>
        <w:gridCol w:w="857"/>
        <w:gridCol w:w="1124"/>
        <w:gridCol w:w="1434"/>
      </w:tblGrid>
      <w:tr w:rsidR="001A38AC" w:rsidRPr="00B53BF4" w14:paraId="142C5FFB" w14:textId="77777777" w:rsidTr="001A38AC">
        <w:tc>
          <w:tcPr>
            <w:tcW w:w="5043" w:type="dxa"/>
            <w:vMerge w:val="restart"/>
            <w:shd w:val="clear" w:color="auto" w:fill="003C8A" w:themeFill="accent6" w:themeFillTint="E6"/>
          </w:tcPr>
          <w:p w14:paraId="01CE8330" w14:textId="77777777"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ata resources</w:t>
            </w:r>
          </w:p>
          <w:p w14:paraId="33064437" w14:textId="77777777" w:rsidR="001A38AC" w:rsidRPr="00B53BF4" w:rsidRDefault="001A38AC" w:rsidP="001A38AC">
            <w:pPr>
              <w:rPr>
                <w:rFonts w:asciiTheme="majorHAnsi" w:hAnsiTheme="majorHAnsi" w:cstheme="majorHAnsi"/>
                <w:sz w:val="16"/>
                <w:szCs w:val="16"/>
              </w:rPr>
            </w:pPr>
          </w:p>
        </w:tc>
        <w:tc>
          <w:tcPr>
            <w:tcW w:w="1035" w:type="dxa"/>
            <w:vMerge w:val="restart"/>
            <w:shd w:val="clear" w:color="auto" w:fill="003C8A" w:themeFill="accent6" w:themeFillTint="E6"/>
          </w:tcPr>
          <w:p w14:paraId="1273CF32" w14:textId="06091B92"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 type</w:t>
            </w:r>
          </w:p>
        </w:tc>
        <w:tc>
          <w:tcPr>
            <w:tcW w:w="1981" w:type="dxa"/>
            <w:gridSpan w:val="2"/>
            <w:shd w:val="clear" w:color="auto" w:fill="003C8A" w:themeFill="accent6" w:themeFillTint="E6"/>
          </w:tcPr>
          <w:p w14:paraId="7FE06323" w14:textId="34FF8224"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20"/>
                <w:szCs w:val="20"/>
              </w:rPr>
              <w:t>E</w:t>
            </w:r>
            <w:r>
              <w:rPr>
                <w:rFonts w:asciiTheme="majorHAnsi" w:hAnsiTheme="majorHAnsi" w:cstheme="majorHAnsi"/>
                <w:sz w:val="20"/>
                <w:szCs w:val="20"/>
              </w:rPr>
              <w:t>xecution engine</w:t>
            </w:r>
          </w:p>
        </w:tc>
        <w:tc>
          <w:tcPr>
            <w:tcW w:w="1434" w:type="dxa"/>
            <w:vMerge w:val="restart"/>
            <w:shd w:val="clear" w:color="auto" w:fill="003C8A" w:themeFill="accent6" w:themeFillTint="E6"/>
          </w:tcPr>
          <w:p w14:paraId="5E483BD6" w14:textId="635C63E3"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emarks</w:t>
            </w:r>
          </w:p>
        </w:tc>
      </w:tr>
      <w:tr w:rsidR="00B53BF4" w:rsidRPr="00B53BF4" w14:paraId="1702DBCA" w14:textId="77777777" w:rsidTr="001A38AC">
        <w:tc>
          <w:tcPr>
            <w:tcW w:w="5043" w:type="dxa"/>
            <w:vMerge/>
            <w:shd w:val="clear" w:color="auto" w:fill="003C8A" w:themeFill="accent6" w:themeFillTint="E6"/>
          </w:tcPr>
          <w:p w14:paraId="056ACE7E" w14:textId="77777777" w:rsidR="00B53BF4" w:rsidRPr="00B53BF4" w:rsidRDefault="00B53BF4" w:rsidP="00F571C2">
            <w:pPr>
              <w:jc w:val="center"/>
              <w:rPr>
                <w:rFonts w:asciiTheme="majorHAnsi" w:hAnsiTheme="majorHAnsi" w:cstheme="majorHAnsi"/>
                <w:sz w:val="16"/>
                <w:szCs w:val="16"/>
              </w:rPr>
            </w:pPr>
          </w:p>
        </w:tc>
        <w:tc>
          <w:tcPr>
            <w:tcW w:w="1035" w:type="dxa"/>
            <w:vMerge/>
            <w:shd w:val="clear" w:color="auto" w:fill="003C8A" w:themeFill="accent6" w:themeFillTint="E6"/>
          </w:tcPr>
          <w:p w14:paraId="6D8074FD" w14:textId="77777777" w:rsidR="00B53BF4" w:rsidRPr="00B53BF4" w:rsidRDefault="00B53BF4" w:rsidP="00F571C2">
            <w:pPr>
              <w:jc w:val="center"/>
              <w:rPr>
                <w:rFonts w:asciiTheme="majorHAnsi" w:hAnsiTheme="majorHAnsi" w:cstheme="majorHAnsi"/>
                <w:sz w:val="16"/>
                <w:szCs w:val="16"/>
              </w:rPr>
            </w:pPr>
          </w:p>
        </w:tc>
        <w:tc>
          <w:tcPr>
            <w:tcW w:w="857" w:type="dxa"/>
            <w:shd w:val="clear" w:color="auto" w:fill="003C8A" w:themeFill="accent6" w:themeFillTint="E6"/>
          </w:tcPr>
          <w:p w14:paraId="7414F71B"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Ansible Tower3.x</w:t>
            </w:r>
          </w:p>
        </w:tc>
        <w:tc>
          <w:tcPr>
            <w:tcW w:w="1124" w:type="dxa"/>
            <w:shd w:val="clear" w:color="auto" w:fill="003C8A" w:themeFill="accent6" w:themeFillTint="E6"/>
          </w:tcPr>
          <w:p w14:paraId="6358C7E9"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Ansible Automation Controller4.x</w:t>
            </w:r>
          </w:p>
        </w:tc>
        <w:tc>
          <w:tcPr>
            <w:tcW w:w="1434" w:type="dxa"/>
            <w:vMerge/>
            <w:shd w:val="clear" w:color="auto" w:fill="003C8A" w:themeFill="accent6" w:themeFillTint="E6"/>
          </w:tcPr>
          <w:p w14:paraId="5FFA0E48" w14:textId="77777777" w:rsidR="00B53BF4" w:rsidRPr="00B53BF4" w:rsidRDefault="00B53BF4" w:rsidP="00F571C2">
            <w:pPr>
              <w:jc w:val="center"/>
              <w:rPr>
                <w:rFonts w:asciiTheme="majorHAnsi" w:hAnsiTheme="majorHAnsi" w:cstheme="majorHAnsi"/>
                <w:sz w:val="16"/>
                <w:szCs w:val="16"/>
              </w:rPr>
            </w:pPr>
          </w:p>
        </w:tc>
      </w:tr>
      <w:tr w:rsidR="00B53BF4" w:rsidRPr="00B53BF4" w14:paraId="3B893192" w14:textId="77777777" w:rsidTr="001A38AC">
        <w:tc>
          <w:tcPr>
            <w:tcW w:w="5043" w:type="dxa"/>
          </w:tcPr>
          <w:p w14:paraId="63B6A2FB" w14:textId="2E5BAAF1" w:rsidR="00B53BF4" w:rsidRPr="00B53BF4" w:rsidRDefault="00B53BF4" w:rsidP="00F571C2">
            <w:pPr>
              <w:jc w:val="left"/>
              <w:rPr>
                <w:rFonts w:asciiTheme="majorHAnsi" w:hAnsiTheme="majorHAnsi" w:cstheme="majorHAnsi"/>
                <w:sz w:val="14"/>
                <w:szCs w:val="14"/>
              </w:rPr>
            </w:pPr>
            <w:r w:rsidRPr="00B53BF4">
              <w:rPr>
                <w:rFonts w:asciiTheme="majorHAnsi" w:hAnsiTheme="majorHAnsi" w:cstheme="majorHAnsi"/>
                <w:sz w:val="14"/>
                <w:szCs w:val="14"/>
              </w:rPr>
              <w:t xml:space="preserve">Git </w:t>
            </w:r>
            <w:r w:rsidR="001A38AC">
              <w:rPr>
                <w:rFonts w:asciiTheme="majorHAnsi" w:hAnsiTheme="majorHAnsi" w:cstheme="majorHAnsi" w:hint="eastAsia"/>
                <w:sz w:val="14"/>
                <w:szCs w:val="14"/>
              </w:rPr>
              <w:t>r</w:t>
            </w:r>
            <w:r w:rsidR="001A38AC">
              <w:rPr>
                <w:rFonts w:asciiTheme="majorHAnsi" w:hAnsiTheme="majorHAnsi" w:cstheme="majorHAnsi"/>
                <w:sz w:val="14"/>
                <w:szCs w:val="14"/>
              </w:rPr>
              <w:t>epository</w:t>
            </w:r>
            <w:r w:rsidRPr="00B53BF4">
              <w:rPr>
                <w:rFonts w:asciiTheme="majorHAnsi" w:hAnsiTheme="majorHAnsi" w:cstheme="majorHAnsi"/>
                <w:sz w:val="14"/>
                <w:szCs w:val="14"/>
              </w:rPr>
              <w:br/>
              <w:t>ITA</w:t>
            </w:r>
            <w:r w:rsidR="001A38AC">
              <w:rPr>
                <w:rFonts w:asciiTheme="majorHAnsi" w:hAnsiTheme="majorHAnsi" w:cstheme="majorHAnsi" w:hint="eastAsia"/>
                <w:sz w:val="14"/>
                <w:szCs w:val="14"/>
              </w:rPr>
              <w:t>i</w:t>
            </w:r>
            <w:r w:rsidR="001A38AC">
              <w:rPr>
                <w:rFonts w:asciiTheme="majorHAnsi" w:hAnsiTheme="majorHAnsi" w:cstheme="majorHAnsi"/>
                <w:sz w:val="14"/>
                <w:szCs w:val="14"/>
              </w:rPr>
              <w:t>nstall directory</w:t>
            </w:r>
            <w:r w:rsidRPr="00B53BF4">
              <w:rPr>
                <w:rFonts w:asciiTheme="majorHAnsi" w:hAnsiTheme="majorHAnsi" w:cstheme="majorHAnsi"/>
                <w:sz w:val="14"/>
                <w:szCs w:val="14"/>
              </w:rPr>
              <w:t>/ita-root/repositorys/ansible_driver/&lt;</w:t>
            </w:r>
            <w:r w:rsidR="00962BC2">
              <w:rPr>
                <w:rFonts w:asciiTheme="majorHAnsi" w:hAnsiTheme="majorHAnsi" w:cstheme="majorHAnsi" w:hint="eastAsia"/>
                <w:sz w:val="14"/>
                <w:szCs w:val="14"/>
              </w:rPr>
              <w:t>S</w:t>
            </w:r>
            <w:r w:rsidR="00962BC2">
              <w:rPr>
                <w:rFonts w:asciiTheme="majorHAnsi" w:hAnsiTheme="majorHAnsi" w:cstheme="majorHAnsi"/>
                <w:sz w:val="14"/>
                <w:szCs w:val="14"/>
              </w:rPr>
              <w:t>ection</w:t>
            </w:r>
            <w:r w:rsidRPr="00B53BF4">
              <w:rPr>
                <w:rFonts w:asciiTheme="majorHAnsi" w:hAnsiTheme="majorHAnsi" w:cstheme="majorHAnsi"/>
                <w:sz w:val="14"/>
                <w:szCs w:val="14"/>
              </w:rPr>
              <w:t>&gt;_</w:t>
            </w:r>
            <w:r w:rsidR="001A38AC">
              <w:rPr>
                <w:rFonts w:asciiTheme="majorHAnsi" w:hAnsiTheme="majorHAnsi" w:cstheme="majorHAnsi"/>
                <w:sz w:val="14"/>
                <w:szCs w:val="14"/>
              </w:rPr>
              <w:t>10 digit operation number</w:t>
            </w:r>
          </w:p>
        </w:tc>
        <w:tc>
          <w:tcPr>
            <w:tcW w:w="1035" w:type="dxa"/>
          </w:tcPr>
          <w:p w14:paraId="709765C6" w14:textId="30F71B52"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4"/>
                <w:szCs w:val="14"/>
              </w:rPr>
              <w:t>Git</w:t>
            </w:r>
            <w:r w:rsidR="001A38AC">
              <w:rPr>
                <w:rFonts w:asciiTheme="majorHAnsi" w:hAnsiTheme="majorHAnsi" w:cstheme="majorHAnsi" w:hint="eastAsia"/>
                <w:sz w:val="14"/>
                <w:szCs w:val="14"/>
              </w:rPr>
              <w:t xml:space="preserve"> </w:t>
            </w:r>
            <w:r w:rsidR="001A38AC">
              <w:rPr>
                <w:rFonts w:asciiTheme="majorHAnsi" w:hAnsiTheme="majorHAnsi" w:cstheme="majorHAnsi"/>
                <w:sz w:val="14"/>
                <w:szCs w:val="14"/>
              </w:rPr>
              <w:t>repository</w:t>
            </w:r>
          </w:p>
        </w:tc>
        <w:tc>
          <w:tcPr>
            <w:tcW w:w="857" w:type="dxa"/>
          </w:tcPr>
          <w:p w14:paraId="7B286106"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124" w:type="dxa"/>
          </w:tcPr>
          <w:p w14:paraId="571F2C5F"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434" w:type="dxa"/>
          </w:tcPr>
          <w:p w14:paraId="61F628D4" w14:textId="2A0A88A4" w:rsidR="00B53BF4" w:rsidRPr="00B53BF4" w:rsidRDefault="001A38AC" w:rsidP="00F571C2">
            <w:pPr>
              <w:ind w:rightChars="-121" w:right="-254"/>
              <w:jc w:val="left"/>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eletion per directory</w:t>
            </w:r>
          </w:p>
        </w:tc>
      </w:tr>
    </w:tbl>
    <w:p w14:paraId="193F7EBD" w14:textId="04CE225A" w:rsidR="00B53BF4" w:rsidRPr="00B53BF4" w:rsidRDefault="001A38AC">
      <w:pPr>
        <w:ind w:leftChars="135" w:left="283"/>
        <w:jc w:val="left"/>
        <w:rPr>
          <w:rFonts w:asciiTheme="majorHAnsi" w:hAnsiTheme="majorHAnsi" w:cstheme="majorHAnsi"/>
        </w:rPr>
        <w:pPrChange w:id="468" w:author="作成者">
          <w:pPr>
            <w:jc w:val="left"/>
          </w:pPr>
        </w:pPrChange>
      </w:pPr>
      <w:r>
        <w:rPr>
          <w:rFonts w:asciiTheme="majorHAnsi" w:hAnsiTheme="majorHAnsi" w:cstheme="majorHAnsi"/>
          <w:sz w:val="14"/>
          <w:szCs w:val="14"/>
        </w:rPr>
        <w:t>section</w:t>
      </w:r>
      <w:ins w:id="469" w:author="作成者">
        <w:r w:rsidR="00B53BF4" w:rsidRPr="00B53BF4">
          <w:rPr>
            <w:rFonts w:asciiTheme="majorHAnsi" w:hAnsiTheme="majorHAnsi" w:cstheme="majorHAnsi"/>
            <w:sz w:val="14"/>
            <w:szCs w:val="14"/>
          </w:rPr>
          <w:t>:  legacy/legacy_role/pioneer</w:t>
        </w:r>
      </w:ins>
    </w:p>
    <w:p w14:paraId="349B515D" w14:textId="77777777" w:rsidR="00B53BF4" w:rsidRPr="00B53BF4" w:rsidRDefault="00B53BF4" w:rsidP="00C73DBB">
      <w:pPr>
        <w:pStyle w:val="aa"/>
        <w:ind w:leftChars="0" w:left="1588"/>
        <w:rPr>
          <w:rFonts w:asciiTheme="majorHAnsi" w:hAnsiTheme="majorHAnsi" w:cstheme="majorHAnsi"/>
        </w:rPr>
      </w:pPr>
    </w:p>
    <w:sectPr w:rsidR="00B53BF4" w:rsidRPr="00B53BF4"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F12201" w14:textId="77777777" w:rsidR="00766686" w:rsidRDefault="00766686" w:rsidP="002D068D">
      <w:r>
        <w:separator/>
      </w:r>
    </w:p>
  </w:endnote>
  <w:endnote w:type="continuationSeparator" w:id="0">
    <w:p w14:paraId="7235BA54" w14:textId="77777777" w:rsidR="00766686" w:rsidRDefault="00766686"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8D5C8" w14:textId="77777777" w:rsidR="006C7115" w:rsidRDefault="006C7115">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08204C" w:rsidRDefault="0008204C" w:rsidP="002D068D">
    <w:pPr>
      <w:pStyle w:val="a8"/>
    </w:pPr>
  </w:p>
  <w:p w14:paraId="7197A072" w14:textId="4B7A58DD" w:rsidR="0008204C" w:rsidRDefault="0008204C" w:rsidP="002D068D">
    <w:pPr>
      <w:pStyle w:val="a8"/>
      <w:jc w:val="center"/>
    </w:pPr>
    <w:r w:rsidRPr="00665727">
      <w:rPr>
        <w:kern w:val="0"/>
      </w:rPr>
      <w:t>Exastro-ITA_User instruction manual_Ansible-driver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6C7115">
          <w:rPr>
            <w:noProof/>
          </w:rPr>
          <w:t>148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C7115">
          <w:rPr>
            <w:noProof/>
          </w:rPr>
          <w:t>149</w:t>
        </w:r>
        <w:r>
          <w:rPr>
            <w:noProof/>
          </w:rPr>
          <w:fldChar w:fldCharType="end"/>
        </w:r>
      </w:sdtContent>
    </w:sdt>
  </w:p>
  <w:p w14:paraId="60F318FE" w14:textId="406D9274" w:rsidR="0008204C" w:rsidRDefault="0008204C"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7A5041" w14:textId="77777777" w:rsidR="006C7115" w:rsidRDefault="006C711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F9BBD5" w14:textId="77777777" w:rsidR="00766686" w:rsidRDefault="00766686" w:rsidP="002D068D">
      <w:r>
        <w:separator/>
      </w:r>
    </w:p>
  </w:footnote>
  <w:footnote w:type="continuationSeparator" w:id="0">
    <w:p w14:paraId="043A4629" w14:textId="77777777" w:rsidR="00766686" w:rsidRDefault="00766686"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2629E7" w14:textId="77777777" w:rsidR="006C7115" w:rsidRDefault="006C7115">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08204C" w:rsidRDefault="0008204C"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08204C" w:rsidRDefault="0008204C">
    <w:pPr>
      <w:pStyle w:val="a6"/>
    </w:pPr>
    <w:r>
      <w:rPr>
        <w:noProof/>
      </w:rPr>
      <w:drawing>
        <wp:inline distT="0" distB="0" distL="0" distR="0" wp14:anchorId="72D02CD5" wp14:editId="3754E0B0">
          <wp:extent cx="3063875" cy="718185"/>
          <wp:effectExtent l="0" t="0" r="0" b="5715"/>
          <wp:docPr id="71" name="図 71"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4BF327A"/>
    <w:multiLevelType w:val="hybridMultilevel"/>
    <w:tmpl w:val="417EDBC8"/>
    <w:lvl w:ilvl="0" w:tplc="99C24152">
      <w:start w:val="1"/>
      <w:numFmt w:val="decimalEnclosedCircle"/>
      <w:lvlText w:val="%1"/>
      <w:lvlJc w:val="left"/>
      <w:pPr>
        <w:ind w:left="1350" w:hanging="360"/>
      </w:pPr>
      <w:rPr>
        <w:rFonts w:hint="default"/>
      </w:rPr>
    </w:lvl>
    <w:lvl w:ilvl="1" w:tplc="04090017" w:tentative="1">
      <w:start w:val="1"/>
      <w:numFmt w:val="aiueoFullWidth"/>
      <w:lvlText w:val="(%2)"/>
      <w:lvlJc w:val="left"/>
      <w:pPr>
        <w:ind w:left="1830" w:hanging="420"/>
      </w:pPr>
    </w:lvl>
    <w:lvl w:ilvl="2" w:tplc="04090011" w:tentative="1">
      <w:start w:val="1"/>
      <w:numFmt w:val="decimalEnclosedCircle"/>
      <w:lvlText w:val="%3"/>
      <w:lvlJc w:val="left"/>
      <w:pPr>
        <w:ind w:left="2250" w:hanging="420"/>
      </w:pPr>
    </w:lvl>
    <w:lvl w:ilvl="3" w:tplc="0409000F" w:tentative="1">
      <w:start w:val="1"/>
      <w:numFmt w:val="decimal"/>
      <w:lvlText w:val="%4."/>
      <w:lvlJc w:val="left"/>
      <w:pPr>
        <w:ind w:left="2670" w:hanging="420"/>
      </w:pPr>
    </w:lvl>
    <w:lvl w:ilvl="4" w:tplc="04090017" w:tentative="1">
      <w:start w:val="1"/>
      <w:numFmt w:val="aiueoFullWidth"/>
      <w:lvlText w:val="(%5)"/>
      <w:lvlJc w:val="left"/>
      <w:pPr>
        <w:ind w:left="3090" w:hanging="420"/>
      </w:pPr>
    </w:lvl>
    <w:lvl w:ilvl="5" w:tplc="04090011" w:tentative="1">
      <w:start w:val="1"/>
      <w:numFmt w:val="decimalEnclosedCircle"/>
      <w:lvlText w:val="%6"/>
      <w:lvlJc w:val="left"/>
      <w:pPr>
        <w:ind w:left="3510" w:hanging="420"/>
      </w:pPr>
    </w:lvl>
    <w:lvl w:ilvl="6" w:tplc="0409000F" w:tentative="1">
      <w:start w:val="1"/>
      <w:numFmt w:val="decimal"/>
      <w:lvlText w:val="%7."/>
      <w:lvlJc w:val="left"/>
      <w:pPr>
        <w:ind w:left="3930" w:hanging="420"/>
      </w:pPr>
    </w:lvl>
    <w:lvl w:ilvl="7" w:tplc="04090017" w:tentative="1">
      <w:start w:val="1"/>
      <w:numFmt w:val="aiueoFullWidth"/>
      <w:lvlText w:val="(%8)"/>
      <w:lvlJc w:val="left"/>
      <w:pPr>
        <w:ind w:left="4350" w:hanging="420"/>
      </w:pPr>
    </w:lvl>
    <w:lvl w:ilvl="8" w:tplc="04090011" w:tentative="1">
      <w:start w:val="1"/>
      <w:numFmt w:val="decimalEnclosedCircle"/>
      <w:lvlText w:val="%9"/>
      <w:lvlJc w:val="left"/>
      <w:pPr>
        <w:ind w:left="4770" w:hanging="420"/>
      </w:pPr>
    </w:lvl>
  </w:abstractNum>
  <w:abstractNum w:abstractNumId="4"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7" w15:restartNumberingAfterBreak="0">
    <w:nsid w:val="18C04146"/>
    <w:multiLevelType w:val="hybridMultilevel"/>
    <w:tmpl w:val="66F40D20"/>
    <w:lvl w:ilvl="0" w:tplc="CDC22F02">
      <w:start w:val="1"/>
      <w:numFmt w:val="decimalEnclosedCircle"/>
      <w:lvlText w:val="%1"/>
      <w:lvlJc w:val="left"/>
      <w:pPr>
        <w:ind w:left="360" w:hanging="360"/>
      </w:pPr>
      <w:rPr>
        <w:rFonts w:ascii="Arial" w:hAnsi="Arial"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A2C39ED"/>
    <w:multiLevelType w:val="hybridMultilevel"/>
    <w:tmpl w:val="BAE45164"/>
    <w:lvl w:ilvl="0" w:tplc="F8B4C1DC">
      <w:start w:val="1"/>
      <w:numFmt w:val="decimal"/>
      <w:lvlText w:val="(%1)"/>
      <w:lvlJc w:val="left"/>
      <w:pPr>
        <w:ind w:left="570" w:hanging="360"/>
      </w:pPr>
      <w:rPr>
        <w:rFonts w:ascii="Arial" w:eastAsia="ＭＳ Ｐゴシック" w:hAnsi="Arial" w:cs="Arial"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9"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10"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1"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E5B2788"/>
    <w:multiLevelType w:val="hybridMultilevel"/>
    <w:tmpl w:val="6674D850"/>
    <w:lvl w:ilvl="0" w:tplc="BCD48606">
      <w:start w:val="1"/>
      <w:numFmt w:val="decimalEnclosedCircle"/>
      <w:lvlText w:val="%1"/>
      <w:lvlJc w:val="left"/>
      <w:pPr>
        <w:ind w:left="567" w:hanging="360"/>
      </w:pPr>
      <w:rPr>
        <w:rFonts w:hint="default"/>
        <w:b/>
      </w:rPr>
    </w:lvl>
    <w:lvl w:ilvl="1" w:tplc="04090017" w:tentative="1">
      <w:start w:val="1"/>
      <w:numFmt w:val="aiueoFullWidth"/>
      <w:lvlText w:val="(%2)"/>
      <w:lvlJc w:val="left"/>
      <w:pPr>
        <w:ind w:left="1047" w:hanging="420"/>
      </w:p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14"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9" w15:restartNumberingAfterBreak="0">
    <w:nsid w:val="491B5466"/>
    <w:multiLevelType w:val="multilevel"/>
    <w:tmpl w:val="1F4AB99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asciiTheme="minorHAnsi" w:eastAsiaTheme="minorEastAsia" w:hAnsiTheme="minorHAnsi" w:cstheme="minorBidi"/>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1" w15:restartNumberingAfterBreak="0">
    <w:nsid w:val="4A696719"/>
    <w:multiLevelType w:val="hybridMultilevel"/>
    <w:tmpl w:val="76F87228"/>
    <w:lvl w:ilvl="0" w:tplc="D242A90A">
      <w:start w:val="8"/>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3" w15:restartNumberingAfterBreak="0">
    <w:nsid w:val="4CCE363A"/>
    <w:multiLevelType w:val="hybridMultilevel"/>
    <w:tmpl w:val="D98EAA2E"/>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4D0E4705"/>
    <w:multiLevelType w:val="hybridMultilevel"/>
    <w:tmpl w:val="52702BEC"/>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634A7D00">
      <w:start w:val="1"/>
      <w:numFmt w:val="decimalEnclosedCircle"/>
      <w:lvlText w:val="%3"/>
      <w:lvlJc w:val="left"/>
      <w:pPr>
        <w:ind w:left="1489" w:hanging="360"/>
      </w:pPr>
      <w:rPr>
        <w:rFonts w:hint="default"/>
      </w:r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4D3646D8"/>
    <w:multiLevelType w:val="hybridMultilevel"/>
    <w:tmpl w:val="B86EE5CC"/>
    <w:lvl w:ilvl="0" w:tplc="729C4012">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7" w15:restartNumberingAfterBreak="0">
    <w:nsid w:val="5A0B2BC5"/>
    <w:multiLevelType w:val="hybridMultilevel"/>
    <w:tmpl w:val="6442C45C"/>
    <w:lvl w:ilvl="0" w:tplc="4E5E02F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8"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9" w15:restartNumberingAfterBreak="0">
    <w:nsid w:val="5E9E18F2"/>
    <w:multiLevelType w:val="multilevel"/>
    <w:tmpl w:val="0409001D"/>
    <w:numStyleLink w:val="3"/>
  </w:abstractNum>
  <w:abstractNum w:abstractNumId="30"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06B2EC2"/>
    <w:multiLevelType w:val="hybridMultilevel"/>
    <w:tmpl w:val="DA4AE240"/>
    <w:lvl w:ilvl="0" w:tplc="E00E228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63B85B13"/>
    <w:multiLevelType w:val="hybridMultilevel"/>
    <w:tmpl w:val="1A22DC64"/>
    <w:lvl w:ilvl="0" w:tplc="5C16334C">
      <w:start w:val="1"/>
      <w:numFmt w:val="decimalEnclosedCircle"/>
      <w:pStyle w:val="a1"/>
      <w:lvlText w:val="%1"/>
      <w:lvlJc w:val="left"/>
      <w:pPr>
        <w:ind w:left="4389" w:hanging="420"/>
      </w:pPr>
    </w:lvl>
    <w:lvl w:ilvl="1" w:tplc="04090017">
      <w:start w:val="1"/>
      <w:numFmt w:val="aiueoFullWidth"/>
      <w:lvlText w:val="(%2)"/>
      <w:lvlJc w:val="left"/>
      <w:pPr>
        <w:ind w:left="982" w:hanging="420"/>
      </w:pPr>
    </w:lvl>
    <w:lvl w:ilvl="2" w:tplc="8DD0FB2A">
      <w:start w:val="3"/>
      <w:numFmt w:val="decimalEnclosedCircle"/>
      <w:lvlText w:val="%3"/>
      <w:lvlJc w:val="left"/>
      <w:pPr>
        <w:ind w:left="704" w:hanging="420"/>
      </w:pPr>
      <w:rPr>
        <w:rFonts w:hint="eastAsia"/>
      </w:r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3" w15:restartNumberingAfterBreak="0">
    <w:nsid w:val="6C1828E1"/>
    <w:multiLevelType w:val="hybridMultilevel"/>
    <w:tmpl w:val="12443E1A"/>
    <w:lvl w:ilvl="0" w:tplc="873ECE18">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6FFF51B4"/>
    <w:multiLevelType w:val="hybridMultilevel"/>
    <w:tmpl w:val="7CCC3DB6"/>
    <w:lvl w:ilvl="0" w:tplc="04090011">
      <w:start w:val="1"/>
      <w:numFmt w:val="decimalEnclosedCircle"/>
      <w:lvlText w:val="%1"/>
      <w:lvlJc w:val="left"/>
      <w:pPr>
        <w:ind w:left="703" w:hanging="420"/>
      </w:pPr>
    </w:lvl>
    <w:lvl w:ilvl="1" w:tplc="04090017">
      <w:start w:val="1"/>
      <w:numFmt w:val="aiueoFullWidth"/>
      <w:lvlText w:val="(%2)"/>
      <w:lvlJc w:val="left"/>
      <w:pPr>
        <w:ind w:left="1123" w:hanging="420"/>
      </w:pPr>
    </w:lvl>
    <w:lvl w:ilvl="2" w:tplc="04090011">
      <w:start w:val="1"/>
      <w:numFmt w:val="decimalEnclosedCircle"/>
      <w:lvlText w:val="%3"/>
      <w:lvlJc w:val="left"/>
      <w:pPr>
        <w:ind w:left="1543" w:hanging="420"/>
      </w:pPr>
    </w:lvl>
    <w:lvl w:ilvl="3" w:tplc="0409000F">
      <w:start w:val="1"/>
      <w:numFmt w:val="decimal"/>
      <w:lvlText w:val="%4."/>
      <w:lvlJc w:val="left"/>
      <w:pPr>
        <w:ind w:left="1963" w:hanging="420"/>
      </w:pPr>
    </w:lvl>
    <w:lvl w:ilvl="4" w:tplc="04090017">
      <w:start w:val="1"/>
      <w:numFmt w:val="aiueoFullWidth"/>
      <w:lvlText w:val="(%5)"/>
      <w:lvlJc w:val="left"/>
      <w:pPr>
        <w:ind w:left="2383" w:hanging="420"/>
      </w:pPr>
    </w:lvl>
    <w:lvl w:ilvl="5" w:tplc="04090011">
      <w:start w:val="1"/>
      <w:numFmt w:val="decimalEnclosedCircle"/>
      <w:lvlText w:val="%6"/>
      <w:lvlJc w:val="left"/>
      <w:pPr>
        <w:ind w:left="2803" w:hanging="420"/>
      </w:pPr>
    </w:lvl>
    <w:lvl w:ilvl="6" w:tplc="0409000F">
      <w:start w:val="1"/>
      <w:numFmt w:val="decimal"/>
      <w:lvlText w:val="%7."/>
      <w:lvlJc w:val="left"/>
      <w:pPr>
        <w:ind w:left="3223" w:hanging="420"/>
      </w:pPr>
    </w:lvl>
    <w:lvl w:ilvl="7" w:tplc="04090017">
      <w:start w:val="1"/>
      <w:numFmt w:val="aiueoFullWidth"/>
      <w:lvlText w:val="(%8)"/>
      <w:lvlJc w:val="left"/>
      <w:pPr>
        <w:ind w:left="3643" w:hanging="420"/>
      </w:pPr>
    </w:lvl>
    <w:lvl w:ilvl="8" w:tplc="04090011">
      <w:start w:val="1"/>
      <w:numFmt w:val="decimalEnclosedCircle"/>
      <w:lvlText w:val="%9"/>
      <w:lvlJc w:val="left"/>
      <w:pPr>
        <w:ind w:left="4063"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567" w:hanging="360"/>
      </w:pPr>
      <w:rPr>
        <w:rFonts w:hint="default"/>
        <w:b/>
      </w:rPr>
    </w:lvl>
    <w:lvl w:ilvl="1" w:tplc="8228C14E">
      <w:start w:val="5"/>
      <w:numFmt w:val="bullet"/>
      <w:lvlText w:val="※"/>
      <w:lvlJc w:val="left"/>
      <w:pPr>
        <w:ind w:left="987"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37"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8"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773C12BB"/>
    <w:multiLevelType w:val="hybridMultilevel"/>
    <w:tmpl w:val="9B36EC22"/>
    <w:lvl w:ilvl="0" w:tplc="0C50CBF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441314"/>
    <w:multiLevelType w:val="hybridMultilevel"/>
    <w:tmpl w:val="9A98250E"/>
    <w:lvl w:ilvl="0" w:tplc="2B2C99E6">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7C7309F6"/>
    <w:multiLevelType w:val="hybridMultilevel"/>
    <w:tmpl w:val="3E0492D8"/>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8"/>
  </w:num>
  <w:num w:numId="2">
    <w:abstractNumId w:val="12"/>
  </w:num>
  <w:num w:numId="3">
    <w:abstractNumId w:val="15"/>
  </w:num>
  <w:num w:numId="4">
    <w:abstractNumId w:val="29"/>
    <w:lvlOverride w:ilvl="2">
      <w:lvl w:ilvl="2">
        <w:start w:val="1"/>
        <w:numFmt w:val="decimal"/>
        <w:pStyle w:val="40"/>
        <w:lvlText w:val="%1.%2.%3"/>
        <w:lvlJc w:val="left"/>
        <w:pPr>
          <w:ind w:left="1418" w:hanging="567"/>
        </w:pPr>
      </w:lvl>
    </w:lvlOverride>
  </w:num>
  <w:num w:numId="5">
    <w:abstractNumId w:val="6"/>
  </w:num>
  <w:num w:numId="6">
    <w:abstractNumId w:val="2"/>
  </w:num>
  <w:num w:numId="7">
    <w:abstractNumId w:val="17"/>
  </w:num>
  <w:num w:numId="8">
    <w:abstractNumId w:val="20"/>
  </w:num>
  <w:num w:numId="9">
    <w:abstractNumId w:val="9"/>
  </w:num>
  <w:num w:numId="10">
    <w:abstractNumId w:val="26"/>
  </w:num>
  <w:num w:numId="11">
    <w:abstractNumId w:val="42"/>
  </w:num>
  <w:num w:numId="12">
    <w:abstractNumId w:val="18"/>
  </w:num>
  <w:num w:numId="13">
    <w:abstractNumId w:val="16"/>
  </w:num>
  <w:num w:numId="14">
    <w:abstractNumId w:val="32"/>
  </w:num>
  <w:num w:numId="15">
    <w:abstractNumId w:val="32"/>
    <w:lvlOverride w:ilvl="0">
      <w:startOverride w:val="1"/>
    </w:lvlOverride>
  </w:num>
  <w:num w:numId="16">
    <w:abstractNumId w:val="24"/>
    <w:lvlOverride w:ilvl="0">
      <w:startOverride w:val="1"/>
    </w:lvlOverride>
  </w:num>
  <w:num w:numId="17">
    <w:abstractNumId w:val="23"/>
  </w:num>
  <w:num w:numId="18">
    <w:abstractNumId w:val="30"/>
  </w:num>
  <w:num w:numId="19">
    <w:abstractNumId w:val="24"/>
    <w:lvlOverride w:ilvl="0">
      <w:startOverride w:val="1"/>
    </w:lvlOverride>
  </w:num>
  <w:num w:numId="20">
    <w:abstractNumId w:val="24"/>
    <w:lvlOverride w:ilvl="0">
      <w:startOverride w:val="1"/>
    </w:lvlOverride>
  </w:num>
  <w:num w:numId="21">
    <w:abstractNumId w:val="24"/>
    <w:lvlOverride w:ilvl="0">
      <w:startOverride w:val="1"/>
    </w:lvlOverride>
  </w:num>
  <w:num w:numId="22">
    <w:abstractNumId w:val="24"/>
    <w:lvlOverride w:ilvl="0">
      <w:startOverride w:val="1"/>
    </w:lvlOverride>
  </w:num>
  <w:num w:numId="23">
    <w:abstractNumId w:val="24"/>
    <w:lvlOverride w:ilvl="0">
      <w:startOverride w:val="1"/>
    </w:lvlOverride>
  </w:num>
  <w:num w:numId="24">
    <w:abstractNumId w:val="36"/>
  </w:num>
  <w:num w:numId="25">
    <w:abstractNumId w:val="13"/>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4"/>
    <w:lvlOverride w:ilvl="0">
      <w:startOverride w:val="1"/>
    </w:lvlOverride>
  </w:num>
  <w:num w:numId="30">
    <w:abstractNumId w:val="24"/>
    <w:lvlOverride w:ilvl="0">
      <w:startOverride w:val="1"/>
    </w:lvlOverride>
  </w:num>
  <w:num w:numId="31">
    <w:abstractNumId w:val="24"/>
    <w:lvlOverride w:ilvl="0">
      <w:startOverride w:val="1"/>
    </w:lvlOverride>
  </w:num>
  <w:num w:numId="32">
    <w:abstractNumId w:val="24"/>
    <w:lvlOverride w:ilvl="0">
      <w:startOverride w:val="1"/>
    </w:lvlOverride>
  </w:num>
  <w:num w:numId="33">
    <w:abstractNumId w:val="24"/>
    <w:lvlOverride w:ilvl="0">
      <w:startOverride w:val="1"/>
    </w:lvlOverride>
  </w:num>
  <w:num w:numId="34">
    <w:abstractNumId w:val="25"/>
  </w:num>
  <w:num w:numId="35">
    <w:abstractNumId w:val="24"/>
    <w:lvlOverride w:ilvl="0">
      <w:startOverride w:val="1"/>
    </w:lvlOverride>
  </w:num>
  <w:num w:numId="36">
    <w:abstractNumId w:val="24"/>
    <w:lvlOverride w:ilvl="0">
      <w:startOverride w:val="1"/>
    </w:lvlOverride>
  </w:num>
  <w:num w:numId="37">
    <w:abstractNumId w:val="8"/>
  </w:num>
  <w:num w:numId="38">
    <w:abstractNumId w:val="5"/>
  </w:num>
  <w:num w:numId="39">
    <w:abstractNumId w:val="4"/>
  </w:num>
  <w:num w:numId="40">
    <w:abstractNumId w:val="19"/>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num>
  <w:num w:numId="44">
    <w:abstractNumId w:val="14"/>
  </w:num>
  <w:num w:numId="45">
    <w:abstractNumId w:val="10"/>
  </w:num>
  <w:num w:numId="46">
    <w:abstractNumId w:val="24"/>
    <w:lvlOverride w:ilvl="0">
      <w:startOverride w:val="1"/>
    </w:lvlOverride>
  </w:num>
  <w:num w:numId="47">
    <w:abstractNumId w:val="22"/>
  </w:num>
  <w:num w:numId="48">
    <w:abstractNumId w:val="40"/>
  </w:num>
  <w:num w:numId="49">
    <w:abstractNumId w:val="11"/>
  </w:num>
  <w:num w:numId="50">
    <w:abstractNumId w:val="37"/>
  </w:num>
  <w:num w:numId="51">
    <w:abstractNumId w:val="34"/>
  </w:num>
  <w:num w:numId="52">
    <w:abstractNumId w:val="0"/>
  </w:num>
  <w:num w:numId="53">
    <w:abstractNumId w:val="7"/>
  </w:num>
  <w:num w:numId="54">
    <w:abstractNumId w:val="33"/>
  </w:num>
  <w:num w:numId="55">
    <w:abstractNumId w:val="31"/>
  </w:num>
  <w:num w:numId="56">
    <w:abstractNumId w:val="24"/>
  </w:num>
  <w:num w:numId="57">
    <w:abstractNumId w:val="24"/>
    <w:lvlOverride w:ilvl="0">
      <w:startOverride w:val="1"/>
    </w:lvlOverride>
  </w:num>
  <w:num w:numId="58">
    <w:abstractNumId w:val="41"/>
  </w:num>
  <w:num w:numId="59">
    <w:abstractNumId w:val="27"/>
  </w:num>
  <w:num w:numId="60">
    <w:abstractNumId w:val="19"/>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9"/>
  </w:num>
  <w:num w:numId="62">
    <w:abstractNumId w:val="3"/>
  </w:num>
  <w:num w:numId="63">
    <w:abstractNumId w:val="24"/>
    <w:lvlOverride w:ilvl="0">
      <w:startOverride w:val="1"/>
    </w:lvlOverride>
  </w:num>
  <w:num w:numId="6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1"/>
  </w:num>
  <w:num w:numId="67">
    <w:abstractNumId w:val="23"/>
  </w:num>
  <w:num w:numId="6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revisionView w:markup="0"/>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0FCE"/>
    <w:rsid w:val="00001CF1"/>
    <w:rsid w:val="0000426C"/>
    <w:rsid w:val="00004545"/>
    <w:rsid w:val="00004881"/>
    <w:rsid w:val="000055F8"/>
    <w:rsid w:val="00006A72"/>
    <w:rsid w:val="00006AC6"/>
    <w:rsid w:val="0000745F"/>
    <w:rsid w:val="00007595"/>
    <w:rsid w:val="00010DA5"/>
    <w:rsid w:val="00011050"/>
    <w:rsid w:val="0001342D"/>
    <w:rsid w:val="0001345B"/>
    <w:rsid w:val="00013646"/>
    <w:rsid w:val="00013696"/>
    <w:rsid w:val="00013CC7"/>
    <w:rsid w:val="00013CFD"/>
    <w:rsid w:val="00013E5E"/>
    <w:rsid w:val="000143C4"/>
    <w:rsid w:val="00014CDC"/>
    <w:rsid w:val="00015366"/>
    <w:rsid w:val="000153FA"/>
    <w:rsid w:val="00016C86"/>
    <w:rsid w:val="00016CB1"/>
    <w:rsid w:val="00017C67"/>
    <w:rsid w:val="00020CFB"/>
    <w:rsid w:val="00020F1E"/>
    <w:rsid w:val="000224AA"/>
    <w:rsid w:val="000228C5"/>
    <w:rsid w:val="000229DD"/>
    <w:rsid w:val="00022AD8"/>
    <w:rsid w:val="000231F6"/>
    <w:rsid w:val="00023830"/>
    <w:rsid w:val="00024334"/>
    <w:rsid w:val="000256A1"/>
    <w:rsid w:val="000257DA"/>
    <w:rsid w:val="00025F6C"/>
    <w:rsid w:val="00027632"/>
    <w:rsid w:val="00030C49"/>
    <w:rsid w:val="000311E2"/>
    <w:rsid w:val="000319D8"/>
    <w:rsid w:val="00032C32"/>
    <w:rsid w:val="00032D75"/>
    <w:rsid w:val="00033C5A"/>
    <w:rsid w:val="00033DBB"/>
    <w:rsid w:val="000347F1"/>
    <w:rsid w:val="000349B6"/>
    <w:rsid w:val="00034A08"/>
    <w:rsid w:val="00034B4A"/>
    <w:rsid w:val="00036180"/>
    <w:rsid w:val="00036239"/>
    <w:rsid w:val="000362C0"/>
    <w:rsid w:val="000368E1"/>
    <w:rsid w:val="00036AA2"/>
    <w:rsid w:val="00037077"/>
    <w:rsid w:val="0003765D"/>
    <w:rsid w:val="00037DB7"/>
    <w:rsid w:val="000403CA"/>
    <w:rsid w:val="000419C4"/>
    <w:rsid w:val="0004224C"/>
    <w:rsid w:val="000429B2"/>
    <w:rsid w:val="00042C72"/>
    <w:rsid w:val="00043267"/>
    <w:rsid w:val="00043572"/>
    <w:rsid w:val="000436A1"/>
    <w:rsid w:val="000448C7"/>
    <w:rsid w:val="000449EA"/>
    <w:rsid w:val="00044B11"/>
    <w:rsid w:val="00047188"/>
    <w:rsid w:val="00050961"/>
    <w:rsid w:val="00050A3E"/>
    <w:rsid w:val="00050EB0"/>
    <w:rsid w:val="000516E5"/>
    <w:rsid w:val="000520F5"/>
    <w:rsid w:val="000525A2"/>
    <w:rsid w:val="000531A1"/>
    <w:rsid w:val="000531A6"/>
    <w:rsid w:val="00053713"/>
    <w:rsid w:val="000542B3"/>
    <w:rsid w:val="00054732"/>
    <w:rsid w:val="000549C9"/>
    <w:rsid w:val="00054DC7"/>
    <w:rsid w:val="00055963"/>
    <w:rsid w:val="00055AA3"/>
    <w:rsid w:val="000567C7"/>
    <w:rsid w:val="00056A5A"/>
    <w:rsid w:val="0005786C"/>
    <w:rsid w:val="0005789C"/>
    <w:rsid w:val="00057DFE"/>
    <w:rsid w:val="00060929"/>
    <w:rsid w:val="00060B82"/>
    <w:rsid w:val="00060DE0"/>
    <w:rsid w:val="000611FB"/>
    <w:rsid w:val="00061390"/>
    <w:rsid w:val="00062207"/>
    <w:rsid w:val="00062416"/>
    <w:rsid w:val="0006407B"/>
    <w:rsid w:val="00064909"/>
    <w:rsid w:val="000651C1"/>
    <w:rsid w:val="00065536"/>
    <w:rsid w:val="00065F9A"/>
    <w:rsid w:val="00066EFE"/>
    <w:rsid w:val="00067B81"/>
    <w:rsid w:val="00070233"/>
    <w:rsid w:val="0007023E"/>
    <w:rsid w:val="00071C83"/>
    <w:rsid w:val="00072B46"/>
    <w:rsid w:val="00073263"/>
    <w:rsid w:val="00073547"/>
    <w:rsid w:val="0007503E"/>
    <w:rsid w:val="00075C61"/>
    <w:rsid w:val="00076D31"/>
    <w:rsid w:val="00076DBD"/>
    <w:rsid w:val="00077890"/>
    <w:rsid w:val="00080AE7"/>
    <w:rsid w:val="00081CB7"/>
    <w:rsid w:val="0008204C"/>
    <w:rsid w:val="00082DBA"/>
    <w:rsid w:val="000831E7"/>
    <w:rsid w:val="000837C8"/>
    <w:rsid w:val="00083CD4"/>
    <w:rsid w:val="00083FDE"/>
    <w:rsid w:val="0008429E"/>
    <w:rsid w:val="000849ED"/>
    <w:rsid w:val="00084FEE"/>
    <w:rsid w:val="00086AA2"/>
    <w:rsid w:val="00086E99"/>
    <w:rsid w:val="00086F2D"/>
    <w:rsid w:val="00087067"/>
    <w:rsid w:val="00087381"/>
    <w:rsid w:val="00087A10"/>
    <w:rsid w:val="00087A36"/>
    <w:rsid w:val="00090530"/>
    <w:rsid w:val="00090AFA"/>
    <w:rsid w:val="00091791"/>
    <w:rsid w:val="00091BCD"/>
    <w:rsid w:val="0009258E"/>
    <w:rsid w:val="000926A0"/>
    <w:rsid w:val="00092706"/>
    <w:rsid w:val="00094C6B"/>
    <w:rsid w:val="00095427"/>
    <w:rsid w:val="000963F8"/>
    <w:rsid w:val="00096AAC"/>
    <w:rsid w:val="00097B90"/>
    <w:rsid w:val="00097E3D"/>
    <w:rsid w:val="00097EE6"/>
    <w:rsid w:val="00097F97"/>
    <w:rsid w:val="000A0371"/>
    <w:rsid w:val="000A0DCD"/>
    <w:rsid w:val="000A10BE"/>
    <w:rsid w:val="000A19C3"/>
    <w:rsid w:val="000A2171"/>
    <w:rsid w:val="000A2C37"/>
    <w:rsid w:val="000A31D8"/>
    <w:rsid w:val="000A35F3"/>
    <w:rsid w:val="000A3C6D"/>
    <w:rsid w:val="000A59A7"/>
    <w:rsid w:val="000A5EFA"/>
    <w:rsid w:val="000A6A7F"/>
    <w:rsid w:val="000A704E"/>
    <w:rsid w:val="000B0167"/>
    <w:rsid w:val="000B16B3"/>
    <w:rsid w:val="000B1E90"/>
    <w:rsid w:val="000B20AB"/>
    <w:rsid w:val="000B2C90"/>
    <w:rsid w:val="000B3F9F"/>
    <w:rsid w:val="000B5775"/>
    <w:rsid w:val="000B58EB"/>
    <w:rsid w:val="000B5C13"/>
    <w:rsid w:val="000B6641"/>
    <w:rsid w:val="000B7D44"/>
    <w:rsid w:val="000C07D9"/>
    <w:rsid w:val="000C0B17"/>
    <w:rsid w:val="000C1249"/>
    <w:rsid w:val="000C1351"/>
    <w:rsid w:val="000C13A2"/>
    <w:rsid w:val="000C1957"/>
    <w:rsid w:val="000C251D"/>
    <w:rsid w:val="000C2FED"/>
    <w:rsid w:val="000C42FC"/>
    <w:rsid w:val="000C465B"/>
    <w:rsid w:val="000C4D5A"/>
    <w:rsid w:val="000C59D0"/>
    <w:rsid w:val="000C5B0E"/>
    <w:rsid w:val="000C5CC8"/>
    <w:rsid w:val="000C6459"/>
    <w:rsid w:val="000D0462"/>
    <w:rsid w:val="000D064F"/>
    <w:rsid w:val="000D0E77"/>
    <w:rsid w:val="000D109E"/>
    <w:rsid w:val="000D1205"/>
    <w:rsid w:val="000D163D"/>
    <w:rsid w:val="000D3229"/>
    <w:rsid w:val="000D4781"/>
    <w:rsid w:val="000D591E"/>
    <w:rsid w:val="000D5E26"/>
    <w:rsid w:val="000D635D"/>
    <w:rsid w:val="000D657D"/>
    <w:rsid w:val="000D7182"/>
    <w:rsid w:val="000E04AC"/>
    <w:rsid w:val="000E0F99"/>
    <w:rsid w:val="000E1610"/>
    <w:rsid w:val="000E17C4"/>
    <w:rsid w:val="000E1832"/>
    <w:rsid w:val="000E1A85"/>
    <w:rsid w:val="000E28D6"/>
    <w:rsid w:val="000E2975"/>
    <w:rsid w:val="000E2BC9"/>
    <w:rsid w:val="000E2BF8"/>
    <w:rsid w:val="000E33A4"/>
    <w:rsid w:val="000E40E5"/>
    <w:rsid w:val="000E43B9"/>
    <w:rsid w:val="000E7039"/>
    <w:rsid w:val="000E7B75"/>
    <w:rsid w:val="000E7F4D"/>
    <w:rsid w:val="000F165E"/>
    <w:rsid w:val="000F44ED"/>
    <w:rsid w:val="000F5C63"/>
    <w:rsid w:val="000F67C0"/>
    <w:rsid w:val="000F6F8F"/>
    <w:rsid w:val="000F779D"/>
    <w:rsid w:val="00100E9E"/>
    <w:rsid w:val="001024D9"/>
    <w:rsid w:val="00102998"/>
    <w:rsid w:val="00102F39"/>
    <w:rsid w:val="00102F5B"/>
    <w:rsid w:val="00103546"/>
    <w:rsid w:val="001047BD"/>
    <w:rsid w:val="00104D1F"/>
    <w:rsid w:val="001052A1"/>
    <w:rsid w:val="00105AD8"/>
    <w:rsid w:val="00106001"/>
    <w:rsid w:val="0010706C"/>
    <w:rsid w:val="001079F6"/>
    <w:rsid w:val="00110B13"/>
    <w:rsid w:val="00110E64"/>
    <w:rsid w:val="00110F99"/>
    <w:rsid w:val="00112D27"/>
    <w:rsid w:val="001130E4"/>
    <w:rsid w:val="0011376F"/>
    <w:rsid w:val="00113845"/>
    <w:rsid w:val="00113A33"/>
    <w:rsid w:val="00113C33"/>
    <w:rsid w:val="001153B8"/>
    <w:rsid w:val="00115CC4"/>
    <w:rsid w:val="00115DE5"/>
    <w:rsid w:val="001162CC"/>
    <w:rsid w:val="00116545"/>
    <w:rsid w:val="0012127A"/>
    <w:rsid w:val="00121805"/>
    <w:rsid w:val="00121BBC"/>
    <w:rsid w:val="001228A0"/>
    <w:rsid w:val="00122AED"/>
    <w:rsid w:val="00122C2F"/>
    <w:rsid w:val="00122FCE"/>
    <w:rsid w:val="001235BF"/>
    <w:rsid w:val="0012383C"/>
    <w:rsid w:val="001252BA"/>
    <w:rsid w:val="00126145"/>
    <w:rsid w:val="001262F6"/>
    <w:rsid w:val="001266B1"/>
    <w:rsid w:val="00126C20"/>
    <w:rsid w:val="00127C72"/>
    <w:rsid w:val="001306E6"/>
    <w:rsid w:val="00130B95"/>
    <w:rsid w:val="0013133E"/>
    <w:rsid w:val="0013136D"/>
    <w:rsid w:val="00131C86"/>
    <w:rsid w:val="00131EBF"/>
    <w:rsid w:val="00132AC7"/>
    <w:rsid w:val="00133252"/>
    <w:rsid w:val="00134662"/>
    <w:rsid w:val="00135334"/>
    <w:rsid w:val="001364A9"/>
    <w:rsid w:val="00137CCE"/>
    <w:rsid w:val="00140D96"/>
    <w:rsid w:val="00141416"/>
    <w:rsid w:val="00141FC3"/>
    <w:rsid w:val="0014452C"/>
    <w:rsid w:val="00144798"/>
    <w:rsid w:val="00145412"/>
    <w:rsid w:val="00145AF5"/>
    <w:rsid w:val="00145C4B"/>
    <w:rsid w:val="00146671"/>
    <w:rsid w:val="00147391"/>
    <w:rsid w:val="001476E4"/>
    <w:rsid w:val="00147F07"/>
    <w:rsid w:val="00150B4D"/>
    <w:rsid w:val="001510E1"/>
    <w:rsid w:val="00152FDB"/>
    <w:rsid w:val="0015326D"/>
    <w:rsid w:val="0015447D"/>
    <w:rsid w:val="001551DF"/>
    <w:rsid w:val="0015605F"/>
    <w:rsid w:val="00156741"/>
    <w:rsid w:val="0015679D"/>
    <w:rsid w:val="00157619"/>
    <w:rsid w:val="00157BF1"/>
    <w:rsid w:val="00157EFC"/>
    <w:rsid w:val="00157FEA"/>
    <w:rsid w:val="0016062F"/>
    <w:rsid w:val="00160E7A"/>
    <w:rsid w:val="00161ACC"/>
    <w:rsid w:val="00162C84"/>
    <w:rsid w:val="00164F66"/>
    <w:rsid w:val="00165075"/>
    <w:rsid w:val="00165AA1"/>
    <w:rsid w:val="00165AB8"/>
    <w:rsid w:val="00165F8E"/>
    <w:rsid w:val="0016618E"/>
    <w:rsid w:val="00166693"/>
    <w:rsid w:val="00166FDD"/>
    <w:rsid w:val="0016723A"/>
    <w:rsid w:val="00167926"/>
    <w:rsid w:val="00167957"/>
    <w:rsid w:val="0016797E"/>
    <w:rsid w:val="00170BCD"/>
    <w:rsid w:val="00170F59"/>
    <w:rsid w:val="00170F9C"/>
    <w:rsid w:val="00171517"/>
    <w:rsid w:val="00171790"/>
    <w:rsid w:val="00172791"/>
    <w:rsid w:val="00172C36"/>
    <w:rsid w:val="00172F80"/>
    <w:rsid w:val="00173198"/>
    <w:rsid w:val="0017408C"/>
    <w:rsid w:val="00174BCD"/>
    <w:rsid w:val="0017586D"/>
    <w:rsid w:val="00176145"/>
    <w:rsid w:val="00176923"/>
    <w:rsid w:val="00177478"/>
    <w:rsid w:val="00177913"/>
    <w:rsid w:val="001837A3"/>
    <w:rsid w:val="00183DBF"/>
    <w:rsid w:val="00185C5D"/>
    <w:rsid w:val="001861E0"/>
    <w:rsid w:val="0018711E"/>
    <w:rsid w:val="00187398"/>
    <w:rsid w:val="001878FF"/>
    <w:rsid w:val="00187B4C"/>
    <w:rsid w:val="001905D2"/>
    <w:rsid w:val="00191C62"/>
    <w:rsid w:val="001920F6"/>
    <w:rsid w:val="00192B10"/>
    <w:rsid w:val="00192FD5"/>
    <w:rsid w:val="00193CAF"/>
    <w:rsid w:val="00194253"/>
    <w:rsid w:val="00194296"/>
    <w:rsid w:val="0019435C"/>
    <w:rsid w:val="00194A18"/>
    <w:rsid w:val="00194F7B"/>
    <w:rsid w:val="0019551E"/>
    <w:rsid w:val="00195CCB"/>
    <w:rsid w:val="00197ADD"/>
    <w:rsid w:val="001A0162"/>
    <w:rsid w:val="001A029C"/>
    <w:rsid w:val="001A0ADD"/>
    <w:rsid w:val="001A0E6D"/>
    <w:rsid w:val="001A1313"/>
    <w:rsid w:val="001A24DA"/>
    <w:rsid w:val="001A2776"/>
    <w:rsid w:val="001A283E"/>
    <w:rsid w:val="001A28FC"/>
    <w:rsid w:val="001A2B85"/>
    <w:rsid w:val="001A2BCC"/>
    <w:rsid w:val="001A2C02"/>
    <w:rsid w:val="001A2F9F"/>
    <w:rsid w:val="001A347D"/>
    <w:rsid w:val="001A38AC"/>
    <w:rsid w:val="001A4973"/>
    <w:rsid w:val="001A66B4"/>
    <w:rsid w:val="001A6C0D"/>
    <w:rsid w:val="001A6E1C"/>
    <w:rsid w:val="001A7D2E"/>
    <w:rsid w:val="001B07B1"/>
    <w:rsid w:val="001B1A88"/>
    <w:rsid w:val="001B1E91"/>
    <w:rsid w:val="001B219B"/>
    <w:rsid w:val="001B2F23"/>
    <w:rsid w:val="001B3186"/>
    <w:rsid w:val="001B36E3"/>
    <w:rsid w:val="001B3F23"/>
    <w:rsid w:val="001B4D42"/>
    <w:rsid w:val="001B51CB"/>
    <w:rsid w:val="001B678B"/>
    <w:rsid w:val="001B6BFF"/>
    <w:rsid w:val="001B6C64"/>
    <w:rsid w:val="001B76F3"/>
    <w:rsid w:val="001C059F"/>
    <w:rsid w:val="001C05D1"/>
    <w:rsid w:val="001C076F"/>
    <w:rsid w:val="001C0B62"/>
    <w:rsid w:val="001C0E38"/>
    <w:rsid w:val="001C1344"/>
    <w:rsid w:val="001C146D"/>
    <w:rsid w:val="001C175B"/>
    <w:rsid w:val="001C2B57"/>
    <w:rsid w:val="001C2BFB"/>
    <w:rsid w:val="001C2DD4"/>
    <w:rsid w:val="001C3040"/>
    <w:rsid w:val="001C3215"/>
    <w:rsid w:val="001C322E"/>
    <w:rsid w:val="001C3521"/>
    <w:rsid w:val="001C436B"/>
    <w:rsid w:val="001C58C9"/>
    <w:rsid w:val="001C5D71"/>
    <w:rsid w:val="001C6890"/>
    <w:rsid w:val="001C6C6C"/>
    <w:rsid w:val="001C6CEF"/>
    <w:rsid w:val="001C7541"/>
    <w:rsid w:val="001D0BB5"/>
    <w:rsid w:val="001D10DB"/>
    <w:rsid w:val="001D119F"/>
    <w:rsid w:val="001D148C"/>
    <w:rsid w:val="001D1C1B"/>
    <w:rsid w:val="001D2DE2"/>
    <w:rsid w:val="001D453E"/>
    <w:rsid w:val="001D4D0D"/>
    <w:rsid w:val="001D5149"/>
    <w:rsid w:val="001D5362"/>
    <w:rsid w:val="001D56B1"/>
    <w:rsid w:val="001D649E"/>
    <w:rsid w:val="001D7040"/>
    <w:rsid w:val="001D745C"/>
    <w:rsid w:val="001D790A"/>
    <w:rsid w:val="001E0FF5"/>
    <w:rsid w:val="001E3077"/>
    <w:rsid w:val="001E333F"/>
    <w:rsid w:val="001E34E5"/>
    <w:rsid w:val="001E3863"/>
    <w:rsid w:val="001E3F5E"/>
    <w:rsid w:val="001E41B0"/>
    <w:rsid w:val="001E458D"/>
    <w:rsid w:val="001E4B6E"/>
    <w:rsid w:val="001E4D24"/>
    <w:rsid w:val="001E51D6"/>
    <w:rsid w:val="001E5912"/>
    <w:rsid w:val="001E5A97"/>
    <w:rsid w:val="001E67D2"/>
    <w:rsid w:val="001E6DFD"/>
    <w:rsid w:val="001E79D4"/>
    <w:rsid w:val="001E7D9E"/>
    <w:rsid w:val="001F026F"/>
    <w:rsid w:val="001F0852"/>
    <w:rsid w:val="001F0F67"/>
    <w:rsid w:val="001F1774"/>
    <w:rsid w:val="001F1981"/>
    <w:rsid w:val="001F243B"/>
    <w:rsid w:val="001F2F5E"/>
    <w:rsid w:val="001F3036"/>
    <w:rsid w:val="001F3053"/>
    <w:rsid w:val="001F37F7"/>
    <w:rsid w:val="001F4268"/>
    <w:rsid w:val="001F4AA5"/>
    <w:rsid w:val="001F4C3E"/>
    <w:rsid w:val="001F6246"/>
    <w:rsid w:val="001F7057"/>
    <w:rsid w:val="001F78F2"/>
    <w:rsid w:val="001F7BF0"/>
    <w:rsid w:val="001F7E40"/>
    <w:rsid w:val="00200462"/>
    <w:rsid w:val="002009C7"/>
    <w:rsid w:val="00200B1C"/>
    <w:rsid w:val="00200D46"/>
    <w:rsid w:val="0020110A"/>
    <w:rsid w:val="0020260E"/>
    <w:rsid w:val="00202FBA"/>
    <w:rsid w:val="00203242"/>
    <w:rsid w:val="00203ACE"/>
    <w:rsid w:val="002048CF"/>
    <w:rsid w:val="00204CD1"/>
    <w:rsid w:val="002054D8"/>
    <w:rsid w:val="00206513"/>
    <w:rsid w:val="00207767"/>
    <w:rsid w:val="00210A07"/>
    <w:rsid w:val="00210B31"/>
    <w:rsid w:val="002119D7"/>
    <w:rsid w:val="00213275"/>
    <w:rsid w:val="00213A43"/>
    <w:rsid w:val="00214A9B"/>
    <w:rsid w:val="00215634"/>
    <w:rsid w:val="0021617B"/>
    <w:rsid w:val="00216695"/>
    <w:rsid w:val="00217231"/>
    <w:rsid w:val="00217A86"/>
    <w:rsid w:val="00220344"/>
    <w:rsid w:val="00222072"/>
    <w:rsid w:val="00222FC9"/>
    <w:rsid w:val="00223C55"/>
    <w:rsid w:val="00224B15"/>
    <w:rsid w:val="00224D87"/>
    <w:rsid w:val="00224EA6"/>
    <w:rsid w:val="00224EAE"/>
    <w:rsid w:val="0023026F"/>
    <w:rsid w:val="002312BF"/>
    <w:rsid w:val="002313AB"/>
    <w:rsid w:val="002313B9"/>
    <w:rsid w:val="002325C8"/>
    <w:rsid w:val="002327B2"/>
    <w:rsid w:val="00233759"/>
    <w:rsid w:val="00234204"/>
    <w:rsid w:val="0023450F"/>
    <w:rsid w:val="00234C91"/>
    <w:rsid w:val="00235C79"/>
    <w:rsid w:val="00235FFF"/>
    <w:rsid w:val="0023648D"/>
    <w:rsid w:val="00236675"/>
    <w:rsid w:val="00242883"/>
    <w:rsid w:val="002451EF"/>
    <w:rsid w:val="00245519"/>
    <w:rsid w:val="00245697"/>
    <w:rsid w:val="00245EEE"/>
    <w:rsid w:val="00246316"/>
    <w:rsid w:val="0024696A"/>
    <w:rsid w:val="00247451"/>
    <w:rsid w:val="00250183"/>
    <w:rsid w:val="00250C15"/>
    <w:rsid w:val="00250DE8"/>
    <w:rsid w:val="00250E4E"/>
    <w:rsid w:val="00251655"/>
    <w:rsid w:val="00251724"/>
    <w:rsid w:val="002527B3"/>
    <w:rsid w:val="00253DB7"/>
    <w:rsid w:val="002545F6"/>
    <w:rsid w:val="00254DFD"/>
    <w:rsid w:val="0025618C"/>
    <w:rsid w:val="0025652D"/>
    <w:rsid w:val="00257783"/>
    <w:rsid w:val="00260048"/>
    <w:rsid w:val="00260951"/>
    <w:rsid w:val="00261784"/>
    <w:rsid w:val="002624CB"/>
    <w:rsid w:val="002641A6"/>
    <w:rsid w:val="002646CF"/>
    <w:rsid w:val="00265B19"/>
    <w:rsid w:val="00266044"/>
    <w:rsid w:val="002665E1"/>
    <w:rsid w:val="00266CCD"/>
    <w:rsid w:val="00267057"/>
    <w:rsid w:val="00267D12"/>
    <w:rsid w:val="00270A3F"/>
    <w:rsid w:val="0027128B"/>
    <w:rsid w:val="0027175B"/>
    <w:rsid w:val="00272409"/>
    <w:rsid w:val="002727D4"/>
    <w:rsid w:val="00272F6A"/>
    <w:rsid w:val="00273FCE"/>
    <w:rsid w:val="002743C7"/>
    <w:rsid w:val="002744FA"/>
    <w:rsid w:val="00274CBD"/>
    <w:rsid w:val="00274DCB"/>
    <w:rsid w:val="00275206"/>
    <w:rsid w:val="00275354"/>
    <w:rsid w:val="0027579F"/>
    <w:rsid w:val="00275D90"/>
    <w:rsid w:val="002762A2"/>
    <w:rsid w:val="00276476"/>
    <w:rsid w:val="00276964"/>
    <w:rsid w:val="002770F9"/>
    <w:rsid w:val="002778B5"/>
    <w:rsid w:val="002779D9"/>
    <w:rsid w:val="00277ADE"/>
    <w:rsid w:val="00280CB3"/>
    <w:rsid w:val="0028151C"/>
    <w:rsid w:val="002817B5"/>
    <w:rsid w:val="002817D4"/>
    <w:rsid w:val="002828F5"/>
    <w:rsid w:val="00282A52"/>
    <w:rsid w:val="00282B89"/>
    <w:rsid w:val="00282B9B"/>
    <w:rsid w:val="00282E03"/>
    <w:rsid w:val="00283633"/>
    <w:rsid w:val="00283B29"/>
    <w:rsid w:val="0028516A"/>
    <w:rsid w:val="00285BF7"/>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A59"/>
    <w:rsid w:val="00296C47"/>
    <w:rsid w:val="00297181"/>
    <w:rsid w:val="002A203D"/>
    <w:rsid w:val="002A2C9B"/>
    <w:rsid w:val="002A540A"/>
    <w:rsid w:val="002A5FBB"/>
    <w:rsid w:val="002A780E"/>
    <w:rsid w:val="002A7CC7"/>
    <w:rsid w:val="002B062B"/>
    <w:rsid w:val="002B0AC1"/>
    <w:rsid w:val="002B0B3D"/>
    <w:rsid w:val="002B19D1"/>
    <w:rsid w:val="002B1AE0"/>
    <w:rsid w:val="002B1FB0"/>
    <w:rsid w:val="002B22CC"/>
    <w:rsid w:val="002B3C8E"/>
    <w:rsid w:val="002B465F"/>
    <w:rsid w:val="002B5CC3"/>
    <w:rsid w:val="002B6093"/>
    <w:rsid w:val="002B616B"/>
    <w:rsid w:val="002B6245"/>
    <w:rsid w:val="002B6CC7"/>
    <w:rsid w:val="002B74B5"/>
    <w:rsid w:val="002C019F"/>
    <w:rsid w:val="002C0C90"/>
    <w:rsid w:val="002C1499"/>
    <w:rsid w:val="002C20FC"/>
    <w:rsid w:val="002C2B93"/>
    <w:rsid w:val="002C5038"/>
    <w:rsid w:val="002C5261"/>
    <w:rsid w:val="002C5B02"/>
    <w:rsid w:val="002C6D02"/>
    <w:rsid w:val="002D068D"/>
    <w:rsid w:val="002D14D5"/>
    <w:rsid w:val="002D23CC"/>
    <w:rsid w:val="002D2448"/>
    <w:rsid w:val="002D2DDB"/>
    <w:rsid w:val="002D2E77"/>
    <w:rsid w:val="002D2F2A"/>
    <w:rsid w:val="002D3304"/>
    <w:rsid w:val="002D3F28"/>
    <w:rsid w:val="002D56A8"/>
    <w:rsid w:val="002D56EB"/>
    <w:rsid w:val="002D5972"/>
    <w:rsid w:val="002D7178"/>
    <w:rsid w:val="002E0240"/>
    <w:rsid w:val="002E0D17"/>
    <w:rsid w:val="002E1331"/>
    <w:rsid w:val="002E14AC"/>
    <w:rsid w:val="002E27CD"/>
    <w:rsid w:val="002E3109"/>
    <w:rsid w:val="002E3276"/>
    <w:rsid w:val="002E3E41"/>
    <w:rsid w:val="002E488E"/>
    <w:rsid w:val="002E4A92"/>
    <w:rsid w:val="002E528E"/>
    <w:rsid w:val="002E5395"/>
    <w:rsid w:val="002E574E"/>
    <w:rsid w:val="002E5FD5"/>
    <w:rsid w:val="002E735D"/>
    <w:rsid w:val="002F0419"/>
    <w:rsid w:val="002F0A7A"/>
    <w:rsid w:val="002F13B0"/>
    <w:rsid w:val="002F1713"/>
    <w:rsid w:val="002F2051"/>
    <w:rsid w:val="002F2107"/>
    <w:rsid w:val="002F2A15"/>
    <w:rsid w:val="002F4034"/>
    <w:rsid w:val="002F4981"/>
    <w:rsid w:val="002F4DDB"/>
    <w:rsid w:val="002F795A"/>
    <w:rsid w:val="003000E6"/>
    <w:rsid w:val="003011C0"/>
    <w:rsid w:val="003015BE"/>
    <w:rsid w:val="00301706"/>
    <w:rsid w:val="003020DB"/>
    <w:rsid w:val="00302977"/>
    <w:rsid w:val="003029A1"/>
    <w:rsid w:val="00303751"/>
    <w:rsid w:val="00304E96"/>
    <w:rsid w:val="003055C5"/>
    <w:rsid w:val="00306989"/>
    <w:rsid w:val="0030759D"/>
    <w:rsid w:val="00307AEE"/>
    <w:rsid w:val="00307C76"/>
    <w:rsid w:val="00311771"/>
    <w:rsid w:val="00312778"/>
    <w:rsid w:val="00312A50"/>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0B4E"/>
    <w:rsid w:val="00320D70"/>
    <w:rsid w:val="0032187C"/>
    <w:rsid w:val="00321B0B"/>
    <w:rsid w:val="00322062"/>
    <w:rsid w:val="0032228A"/>
    <w:rsid w:val="00322822"/>
    <w:rsid w:val="00322FE6"/>
    <w:rsid w:val="003236CD"/>
    <w:rsid w:val="003238E7"/>
    <w:rsid w:val="00323906"/>
    <w:rsid w:val="00324089"/>
    <w:rsid w:val="00325004"/>
    <w:rsid w:val="0032635A"/>
    <w:rsid w:val="00326DAA"/>
    <w:rsid w:val="00327AC0"/>
    <w:rsid w:val="0033090B"/>
    <w:rsid w:val="00331986"/>
    <w:rsid w:val="00331CF3"/>
    <w:rsid w:val="0033313A"/>
    <w:rsid w:val="0033365D"/>
    <w:rsid w:val="00333791"/>
    <w:rsid w:val="00333CDB"/>
    <w:rsid w:val="00334B2D"/>
    <w:rsid w:val="00334E63"/>
    <w:rsid w:val="003355C4"/>
    <w:rsid w:val="003374CF"/>
    <w:rsid w:val="00337D29"/>
    <w:rsid w:val="003402BE"/>
    <w:rsid w:val="00342403"/>
    <w:rsid w:val="00342EC4"/>
    <w:rsid w:val="00343B91"/>
    <w:rsid w:val="00343EBE"/>
    <w:rsid w:val="003445BA"/>
    <w:rsid w:val="00344CC2"/>
    <w:rsid w:val="00345063"/>
    <w:rsid w:val="0034510D"/>
    <w:rsid w:val="00345120"/>
    <w:rsid w:val="00345387"/>
    <w:rsid w:val="00345663"/>
    <w:rsid w:val="00347784"/>
    <w:rsid w:val="00347870"/>
    <w:rsid w:val="0035046C"/>
    <w:rsid w:val="0035105A"/>
    <w:rsid w:val="003520A2"/>
    <w:rsid w:val="00352205"/>
    <w:rsid w:val="00352568"/>
    <w:rsid w:val="00352E32"/>
    <w:rsid w:val="00352E4F"/>
    <w:rsid w:val="0035423B"/>
    <w:rsid w:val="00354E88"/>
    <w:rsid w:val="00355721"/>
    <w:rsid w:val="00355E08"/>
    <w:rsid w:val="00355E61"/>
    <w:rsid w:val="00356AF4"/>
    <w:rsid w:val="00357822"/>
    <w:rsid w:val="003600CB"/>
    <w:rsid w:val="00360284"/>
    <w:rsid w:val="003616CB"/>
    <w:rsid w:val="00361A4E"/>
    <w:rsid w:val="0036248D"/>
    <w:rsid w:val="003632BA"/>
    <w:rsid w:val="003636CB"/>
    <w:rsid w:val="00363A25"/>
    <w:rsid w:val="00364D00"/>
    <w:rsid w:val="00364F2D"/>
    <w:rsid w:val="00365914"/>
    <w:rsid w:val="00365DE2"/>
    <w:rsid w:val="003662F6"/>
    <w:rsid w:val="003665ED"/>
    <w:rsid w:val="003671A5"/>
    <w:rsid w:val="00367274"/>
    <w:rsid w:val="00367ADF"/>
    <w:rsid w:val="0037079D"/>
    <w:rsid w:val="00371FA1"/>
    <w:rsid w:val="0037291F"/>
    <w:rsid w:val="00373AA7"/>
    <w:rsid w:val="00374899"/>
    <w:rsid w:val="00375056"/>
    <w:rsid w:val="003753F3"/>
    <w:rsid w:val="0037583D"/>
    <w:rsid w:val="00375C2E"/>
    <w:rsid w:val="00376623"/>
    <w:rsid w:val="00377D3F"/>
    <w:rsid w:val="00380703"/>
    <w:rsid w:val="00380866"/>
    <w:rsid w:val="00380BAD"/>
    <w:rsid w:val="003815D2"/>
    <w:rsid w:val="00381783"/>
    <w:rsid w:val="00381F14"/>
    <w:rsid w:val="003827E7"/>
    <w:rsid w:val="0038315D"/>
    <w:rsid w:val="00383BE9"/>
    <w:rsid w:val="00383F08"/>
    <w:rsid w:val="00384742"/>
    <w:rsid w:val="00384C74"/>
    <w:rsid w:val="0038553A"/>
    <w:rsid w:val="0038609D"/>
    <w:rsid w:val="0038640B"/>
    <w:rsid w:val="0038755A"/>
    <w:rsid w:val="0038781F"/>
    <w:rsid w:val="00387981"/>
    <w:rsid w:val="00387FDC"/>
    <w:rsid w:val="00391139"/>
    <w:rsid w:val="003913DA"/>
    <w:rsid w:val="00391663"/>
    <w:rsid w:val="0039345F"/>
    <w:rsid w:val="00393F50"/>
    <w:rsid w:val="003953A9"/>
    <w:rsid w:val="003954D7"/>
    <w:rsid w:val="0039578A"/>
    <w:rsid w:val="00395F61"/>
    <w:rsid w:val="00396BF5"/>
    <w:rsid w:val="00396CAB"/>
    <w:rsid w:val="00397481"/>
    <w:rsid w:val="00397530"/>
    <w:rsid w:val="003976FF"/>
    <w:rsid w:val="003A00F1"/>
    <w:rsid w:val="003A052B"/>
    <w:rsid w:val="003A0715"/>
    <w:rsid w:val="003A22D1"/>
    <w:rsid w:val="003A2DE5"/>
    <w:rsid w:val="003A34BE"/>
    <w:rsid w:val="003A35EA"/>
    <w:rsid w:val="003A3D52"/>
    <w:rsid w:val="003A3E75"/>
    <w:rsid w:val="003A4767"/>
    <w:rsid w:val="003A57A8"/>
    <w:rsid w:val="003B0B1B"/>
    <w:rsid w:val="003B1A30"/>
    <w:rsid w:val="003B1CD0"/>
    <w:rsid w:val="003B291E"/>
    <w:rsid w:val="003B2DA3"/>
    <w:rsid w:val="003B2DBA"/>
    <w:rsid w:val="003B3006"/>
    <w:rsid w:val="003B3BD8"/>
    <w:rsid w:val="003B46D0"/>
    <w:rsid w:val="003B4842"/>
    <w:rsid w:val="003B537C"/>
    <w:rsid w:val="003B6161"/>
    <w:rsid w:val="003B6B81"/>
    <w:rsid w:val="003B7382"/>
    <w:rsid w:val="003B7A06"/>
    <w:rsid w:val="003B7E7D"/>
    <w:rsid w:val="003C02D5"/>
    <w:rsid w:val="003C0939"/>
    <w:rsid w:val="003C104F"/>
    <w:rsid w:val="003C247F"/>
    <w:rsid w:val="003C257E"/>
    <w:rsid w:val="003C2666"/>
    <w:rsid w:val="003C28CA"/>
    <w:rsid w:val="003C2F77"/>
    <w:rsid w:val="003C37F9"/>
    <w:rsid w:val="003C39EB"/>
    <w:rsid w:val="003C3B46"/>
    <w:rsid w:val="003C417D"/>
    <w:rsid w:val="003C424E"/>
    <w:rsid w:val="003C439D"/>
    <w:rsid w:val="003C48C3"/>
    <w:rsid w:val="003C4AFA"/>
    <w:rsid w:val="003C72C5"/>
    <w:rsid w:val="003C78D8"/>
    <w:rsid w:val="003D0974"/>
    <w:rsid w:val="003D0A9D"/>
    <w:rsid w:val="003D10B2"/>
    <w:rsid w:val="003D2448"/>
    <w:rsid w:val="003D3009"/>
    <w:rsid w:val="003D309D"/>
    <w:rsid w:val="003D36ED"/>
    <w:rsid w:val="003D534B"/>
    <w:rsid w:val="003D567F"/>
    <w:rsid w:val="003D650A"/>
    <w:rsid w:val="003D6D49"/>
    <w:rsid w:val="003D7242"/>
    <w:rsid w:val="003D7250"/>
    <w:rsid w:val="003D76E0"/>
    <w:rsid w:val="003D7F75"/>
    <w:rsid w:val="003E01D1"/>
    <w:rsid w:val="003E0D6F"/>
    <w:rsid w:val="003E2565"/>
    <w:rsid w:val="003E33BB"/>
    <w:rsid w:val="003E429B"/>
    <w:rsid w:val="003E4A61"/>
    <w:rsid w:val="003E4C2D"/>
    <w:rsid w:val="003E5563"/>
    <w:rsid w:val="003E5A5F"/>
    <w:rsid w:val="003E5B44"/>
    <w:rsid w:val="003E6CAD"/>
    <w:rsid w:val="003E7440"/>
    <w:rsid w:val="003E75C7"/>
    <w:rsid w:val="003E75CF"/>
    <w:rsid w:val="003E7A90"/>
    <w:rsid w:val="003F0048"/>
    <w:rsid w:val="003F012F"/>
    <w:rsid w:val="003F0A18"/>
    <w:rsid w:val="003F1065"/>
    <w:rsid w:val="003F11D8"/>
    <w:rsid w:val="003F1D56"/>
    <w:rsid w:val="003F2CC0"/>
    <w:rsid w:val="003F5C66"/>
    <w:rsid w:val="003F5DCB"/>
    <w:rsid w:val="003F6033"/>
    <w:rsid w:val="003F6214"/>
    <w:rsid w:val="003F68D7"/>
    <w:rsid w:val="004005D7"/>
    <w:rsid w:val="0040097B"/>
    <w:rsid w:val="00400B78"/>
    <w:rsid w:val="004012DE"/>
    <w:rsid w:val="0040131C"/>
    <w:rsid w:val="004016B2"/>
    <w:rsid w:val="00402DCC"/>
    <w:rsid w:val="00403054"/>
    <w:rsid w:val="0040357F"/>
    <w:rsid w:val="004037BB"/>
    <w:rsid w:val="004042C1"/>
    <w:rsid w:val="004046D2"/>
    <w:rsid w:val="00410845"/>
    <w:rsid w:val="0041137E"/>
    <w:rsid w:val="00411C08"/>
    <w:rsid w:val="0041335C"/>
    <w:rsid w:val="004137AC"/>
    <w:rsid w:val="00413962"/>
    <w:rsid w:val="00413EB6"/>
    <w:rsid w:val="0041436B"/>
    <w:rsid w:val="00414F75"/>
    <w:rsid w:val="004150C8"/>
    <w:rsid w:val="0041607A"/>
    <w:rsid w:val="00416785"/>
    <w:rsid w:val="00416EE7"/>
    <w:rsid w:val="00417361"/>
    <w:rsid w:val="004175B5"/>
    <w:rsid w:val="00417DBD"/>
    <w:rsid w:val="004203AC"/>
    <w:rsid w:val="00420950"/>
    <w:rsid w:val="00421709"/>
    <w:rsid w:val="00422571"/>
    <w:rsid w:val="0042278A"/>
    <w:rsid w:val="00422A90"/>
    <w:rsid w:val="004236CA"/>
    <w:rsid w:val="00423A45"/>
    <w:rsid w:val="00424461"/>
    <w:rsid w:val="004246FB"/>
    <w:rsid w:val="004248A6"/>
    <w:rsid w:val="00424AAF"/>
    <w:rsid w:val="00424E1D"/>
    <w:rsid w:val="004260E4"/>
    <w:rsid w:val="00426220"/>
    <w:rsid w:val="00426322"/>
    <w:rsid w:val="00426389"/>
    <w:rsid w:val="00426BD5"/>
    <w:rsid w:val="004274D2"/>
    <w:rsid w:val="004305FC"/>
    <w:rsid w:val="00432740"/>
    <w:rsid w:val="00432A33"/>
    <w:rsid w:val="004336B8"/>
    <w:rsid w:val="00433D23"/>
    <w:rsid w:val="0043476D"/>
    <w:rsid w:val="0043479B"/>
    <w:rsid w:val="004347DE"/>
    <w:rsid w:val="00435898"/>
    <w:rsid w:val="004359DF"/>
    <w:rsid w:val="00437020"/>
    <w:rsid w:val="0043717F"/>
    <w:rsid w:val="00437EF4"/>
    <w:rsid w:val="0044088C"/>
    <w:rsid w:val="00441680"/>
    <w:rsid w:val="004434FD"/>
    <w:rsid w:val="0044428F"/>
    <w:rsid w:val="004445B7"/>
    <w:rsid w:val="00444926"/>
    <w:rsid w:val="00444E63"/>
    <w:rsid w:val="00445DA2"/>
    <w:rsid w:val="00446A6E"/>
    <w:rsid w:val="00446B43"/>
    <w:rsid w:val="004472D3"/>
    <w:rsid w:val="0045229A"/>
    <w:rsid w:val="004529C5"/>
    <w:rsid w:val="00453999"/>
    <w:rsid w:val="00454988"/>
    <w:rsid w:val="004564DE"/>
    <w:rsid w:val="00456628"/>
    <w:rsid w:val="004569A4"/>
    <w:rsid w:val="004575A5"/>
    <w:rsid w:val="004576BC"/>
    <w:rsid w:val="00460ABD"/>
    <w:rsid w:val="00460BF7"/>
    <w:rsid w:val="00460D70"/>
    <w:rsid w:val="00461BA8"/>
    <w:rsid w:val="0046218D"/>
    <w:rsid w:val="00462534"/>
    <w:rsid w:val="00462543"/>
    <w:rsid w:val="00462D3F"/>
    <w:rsid w:val="0046369F"/>
    <w:rsid w:val="004637DE"/>
    <w:rsid w:val="00465F6B"/>
    <w:rsid w:val="004669F3"/>
    <w:rsid w:val="00467BB3"/>
    <w:rsid w:val="00467FAE"/>
    <w:rsid w:val="00470357"/>
    <w:rsid w:val="00470CF9"/>
    <w:rsid w:val="004719FA"/>
    <w:rsid w:val="0047222E"/>
    <w:rsid w:val="0047242D"/>
    <w:rsid w:val="004737A5"/>
    <w:rsid w:val="004738A6"/>
    <w:rsid w:val="00473C1F"/>
    <w:rsid w:val="004743D3"/>
    <w:rsid w:val="004744E4"/>
    <w:rsid w:val="00474BC3"/>
    <w:rsid w:val="00474ED1"/>
    <w:rsid w:val="00474FB0"/>
    <w:rsid w:val="004755AA"/>
    <w:rsid w:val="00475E54"/>
    <w:rsid w:val="00476F23"/>
    <w:rsid w:val="00480886"/>
    <w:rsid w:val="00480C44"/>
    <w:rsid w:val="004816E2"/>
    <w:rsid w:val="00481975"/>
    <w:rsid w:val="00482A69"/>
    <w:rsid w:val="00482D72"/>
    <w:rsid w:val="004835CF"/>
    <w:rsid w:val="00483B81"/>
    <w:rsid w:val="0048515F"/>
    <w:rsid w:val="00485C77"/>
    <w:rsid w:val="00485C80"/>
    <w:rsid w:val="00486013"/>
    <w:rsid w:val="00486466"/>
    <w:rsid w:val="00486CEA"/>
    <w:rsid w:val="00486E36"/>
    <w:rsid w:val="0048774A"/>
    <w:rsid w:val="00487993"/>
    <w:rsid w:val="0049038A"/>
    <w:rsid w:val="00491198"/>
    <w:rsid w:val="00492295"/>
    <w:rsid w:val="00492A3D"/>
    <w:rsid w:val="00494A96"/>
    <w:rsid w:val="00496BC0"/>
    <w:rsid w:val="00496EB7"/>
    <w:rsid w:val="00497379"/>
    <w:rsid w:val="0049739C"/>
    <w:rsid w:val="004A024C"/>
    <w:rsid w:val="004A04E2"/>
    <w:rsid w:val="004A087B"/>
    <w:rsid w:val="004A0B21"/>
    <w:rsid w:val="004A135A"/>
    <w:rsid w:val="004A2506"/>
    <w:rsid w:val="004A2A6D"/>
    <w:rsid w:val="004A329D"/>
    <w:rsid w:val="004A34A7"/>
    <w:rsid w:val="004A35DD"/>
    <w:rsid w:val="004A3DD5"/>
    <w:rsid w:val="004A4340"/>
    <w:rsid w:val="004A6377"/>
    <w:rsid w:val="004A640E"/>
    <w:rsid w:val="004A646D"/>
    <w:rsid w:val="004A65D6"/>
    <w:rsid w:val="004A66F6"/>
    <w:rsid w:val="004A7748"/>
    <w:rsid w:val="004A7CE4"/>
    <w:rsid w:val="004B082A"/>
    <w:rsid w:val="004B307B"/>
    <w:rsid w:val="004B32CC"/>
    <w:rsid w:val="004B4232"/>
    <w:rsid w:val="004B42E4"/>
    <w:rsid w:val="004B4F30"/>
    <w:rsid w:val="004B538C"/>
    <w:rsid w:val="004B69CB"/>
    <w:rsid w:val="004B714C"/>
    <w:rsid w:val="004B77AD"/>
    <w:rsid w:val="004B7808"/>
    <w:rsid w:val="004B7A18"/>
    <w:rsid w:val="004B7AA0"/>
    <w:rsid w:val="004C0294"/>
    <w:rsid w:val="004C0E5A"/>
    <w:rsid w:val="004C1400"/>
    <w:rsid w:val="004C1E8D"/>
    <w:rsid w:val="004C228D"/>
    <w:rsid w:val="004C26B7"/>
    <w:rsid w:val="004C3560"/>
    <w:rsid w:val="004C4A49"/>
    <w:rsid w:val="004C4CC7"/>
    <w:rsid w:val="004C4FF4"/>
    <w:rsid w:val="004C50B1"/>
    <w:rsid w:val="004C559C"/>
    <w:rsid w:val="004D0226"/>
    <w:rsid w:val="004D044E"/>
    <w:rsid w:val="004D0E0C"/>
    <w:rsid w:val="004D1B09"/>
    <w:rsid w:val="004D2422"/>
    <w:rsid w:val="004D3C3A"/>
    <w:rsid w:val="004D47A3"/>
    <w:rsid w:val="004D6005"/>
    <w:rsid w:val="004D6816"/>
    <w:rsid w:val="004D6C82"/>
    <w:rsid w:val="004D77A1"/>
    <w:rsid w:val="004E0178"/>
    <w:rsid w:val="004E075F"/>
    <w:rsid w:val="004E0789"/>
    <w:rsid w:val="004E0F78"/>
    <w:rsid w:val="004E25AD"/>
    <w:rsid w:val="004E27A4"/>
    <w:rsid w:val="004E2A29"/>
    <w:rsid w:val="004E329D"/>
    <w:rsid w:val="004E356D"/>
    <w:rsid w:val="004E4387"/>
    <w:rsid w:val="004E49FD"/>
    <w:rsid w:val="004E4D8F"/>
    <w:rsid w:val="004E5159"/>
    <w:rsid w:val="004E5707"/>
    <w:rsid w:val="004E616B"/>
    <w:rsid w:val="004E6AF7"/>
    <w:rsid w:val="004E71F7"/>
    <w:rsid w:val="004E765D"/>
    <w:rsid w:val="004E7A6F"/>
    <w:rsid w:val="004E7BC0"/>
    <w:rsid w:val="004E7F8F"/>
    <w:rsid w:val="004F02DC"/>
    <w:rsid w:val="004F034E"/>
    <w:rsid w:val="004F1AC5"/>
    <w:rsid w:val="004F1B5D"/>
    <w:rsid w:val="004F1BC7"/>
    <w:rsid w:val="004F22ED"/>
    <w:rsid w:val="004F24E1"/>
    <w:rsid w:val="004F2711"/>
    <w:rsid w:val="004F3234"/>
    <w:rsid w:val="004F4F1D"/>
    <w:rsid w:val="004F5CBB"/>
    <w:rsid w:val="004F71D6"/>
    <w:rsid w:val="00501F9D"/>
    <w:rsid w:val="00502138"/>
    <w:rsid w:val="005030DA"/>
    <w:rsid w:val="005030F7"/>
    <w:rsid w:val="0050338C"/>
    <w:rsid w:val="00504A5D"/>
    <w:rsid w:val="00504B69"/>
    <w:rsid w:val="00504C96"/>
    <w:rsid w:val="00505CCB"/>
    <w:rsid w:val="0050620A"/>
    <w:rsid w:val="005063E8"/>
    <w:rsid w:val="005066F6"/>
    <w:rsid w:val="00507271"/>
    <w:rsid w:val="0050736B"/>
    <w:rsid w:val="0051020F"/>
    <w:rsid w:val="0051031D"/>
    <w:rsid w:val="00510759"/>
    <w:rsid w:val="00510E49"/>
    <w:rsid w:val="005112B3"/>
    <w:rsid w:val="005116DE"/>
    <w:rsid w:val="005127D0"/>
    <w:rsid w:val="00512DF5"/>
    <w:rsid w:val="00513B3F"/>
    <w:rsid w:val="00514201"/>
    <w:rsid w:val="00515AF2"/>
    <w:rsid w:val="00515BB1"/>
    <w:rsid w:val="00516229"/>
    <w:rsid w:val="005170B3"/>
    <w:rsid w:val="00517244"/>
    <w:rsid w:val="00517750"/>
    <w:rsid w:val="005177A2"/>
    <w:rsid w:val="00517920"/>
    <w:rsid w:val="00517CE9"/>
    <w:rsid w:val="00520728"/>
    <w:rsid w:val="00521A0D"/>
    <w:rsid w:val="00521A25"/>
    <w:rsid w:val="00522460"/>
    <w:rsid w:val="0052360F"/>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10F"/>
    <w:rsid w:val="00531B0C"/>
    <w:rsid w:val="00531C7A"/>
    <w:rsid w:val="00532B5A"/>
    <w:rsid w:val="00533138"/>
    <w:rsid w:val="005335E4"/>
    <w:rsid w:val="005337B1"/>
    <w:rsid w:val="00533811"/>
    <w:rsid w:val="0053487B"/>
    <w:rsid w:val="00535591"/>
    <w:rsid w:val="00535608"/>
    <w:rsid w:val="00535FDD"/>
    <w:rsid w:val="005367F7"/>
    <w:rsid w:val="00536B8E"/>
    <w:rsid w:val="005373ED"/>
    <w:rsid w:val="00537ACC"/>
    <w:rsid w:val="00542DF3"/>
    <w:rsid w:val="005430FD"/>
    <w:rsid w:val="00543AC2"/>
    <w:rsid w:val="0054402F"/>
    <w:rsid w:val="0054493A"/>
    <w:rsid w:val="00544B38"/>
    <w:rsid w:val="00545313"/>
    <w:rsid w:val="005454F9"/>
    <w:rsid w:val="00545A0F"/>
    <w:rsid w:val="005465ED"/>
    <w:rsid w:val="00546944"/>
    <w:rsid w:val="00546D0B"/>
    <w:rsid w:val="005479F9"/>
    <w:rsid w:val="00550362"/>
    <w:rsid w:val="00550B5A"/>
    <w:rsid w:val="00552027"/>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672AD"/>
    <w:rsid w:val="00567BCC"/>
    <w:rsid w:val="00570425"/>
    <w:rsid w:val="00571681"/>
    <w:rsid w:val="00571744"/>
    <w:rsid w:val="00571FBA"/>
    <w:rsid w:val="0057479D"/>
    <w:rsid w:val="00574BA8"/>
    <w:rsid w:val="005772FE"/>
    <w:rsid w:val="005775FF"/>
    <w:rsid w:val="005818A2"/>
    <w:rsid w:val="00581C72"/>
    <w:rsid w:val="005822A5"/>
    <w:rsid w:val="00582680"/>
    <w:rsid w:val="0058280B"/>
    <w:rsid w:val="00583155"/>
    <w:rsid w:val="005832C2"/>
    <w:rsid w:val="00584D40"/>
    <w:rsid w:val="005900EF"/>
    <w:rsid w:val="0059031B"/>
    <w:rsid w:val="00590B35"/>
    <w:rsid w:val="005924F1"/>
    <w:rsid w:val="0059264A"/>
    <w:rsid w:val="00592798"/>
    <w:rsid w:val="00592F49"/>
    <w:rsid w:val="00593D3F"/>
    <w:rsid w:val="005946BA"/>
    <w:rsid w:val="00595A37"/>
    <w:rsid w:val="00595EEC"/>
    <w:rsid w:val="00595F2B"/>
    <w:rsid w:val="00596013"/>
    <w:rsid w:val="005972F2"/>
    <w:rsid w:val="005977A8"/>
    <w:rsid w:val="005A1B0F"/>
    <w:rsid w:val="005A2F19"/>
    <w:rsid w:val="005A3681"/>
    <w:rsid w:val="005A37BB"/>
    <w:rsid w:val="005A3C0E"/>
    <w:rsid w:val="005A4323"/>
    <w:rsid w:val="005A44BD"/>
    <w:rsid w:val="005A4627"/>
    <w:rsid w:val="005A48C0"/>
    <w:rsid w:val="005A5477"/>
    <w:rsid w:val="005A5A89"/>
    <w:rsid w:val="005A5F9E"/>
    <w:rsid w:val="005A72AE"/>
    <w:rsid w:val="005A7E01"/>
    <w:rsid w:val="005B1187"/>
    <w:rsid w:val="005B13D9"/>
    <w:rsid w:val="005B1587"/>
    <w:rsid w:val="005B198A"/>
    <w:rsid w:val="005B26B9"/>
    <w:rsid w:val="005B271F"/>
    <w:rsid w:val="005B3484"/>
    <w:rsid w:val="005B3929"/>
    <w:rsid w:val="005B3FB1"/>
    <w:rsid w:val="005B52D3"/>
    <w:rsid w:val="005B5F54"/>
    <w:rsid w:val="005B602E"/>
    <w:rsid w:val="005B7357"/>
    <w:rsid w:val="005B786B"/>
    <w:rsid w:val="005C067A"/>
    <w:rsid w:val="005C0ADB"/>
    <w:rsid w:val="005C35F4"/>
    <w:rsid w:val="005C3788"/>
    <w:rsid w:val="005C3930"/>
    <w:rsid w:val="005C3AEA"/>
    <w:rsid w:val="005C47DF"/>
    <w:rsid w:val="005C4ECD"/>
    <w:rsid w:val="005C5038"/>
    <w:rsid w:val="005C53C2"/>
    <w:rsid w:val="005C55D0"/>
    <w:rsid w:val="005C5F55"/>
    <w:rsid w:val="005C6A42"/>
    <w:rsid w:val="005C7456"/>
    <w:rsid w:val="005C799D"/>
    <w:rsid w:val="005C7A57"/>
    <w:rsid w:val="005D131E"/>
    <w:rsid w:val="005D1823"/>
    <w:rsid w:val="005D19B5"/>
    <w:rsid w:val="005D203F"/>
    <w:rsid w:val="005D2B27"/>
    <w:rsid w:val="005D2E84"/>
    <w:rsid w:val="005D2F01"/>
    <w:rsid w:val="005D3787"/>
    <w:rsid w:val="005D4428"/>
    <w:rsid w:val="005D4BF5"/>
    <w:rsid w:val="005D61E7"/>
    <w:rsid w:val="005D7165"/>
    <w:rsid w:val="005E04D3"/>
    <w:rsid w:val="005E07E3"/>
    <w:rsid w:val="005E0A4E"/>
    <w:rsid w:val="005E10C0"/>
    <w:rsid w:val="005E2374"/>
    <w:rsid w:val="005E4E2B"/>
    <w:rsid w:val="005E5933"/>
    <w:rsid w:val="005E6079"/>
    <w:rsid w:val="005E61C7"/>
    <w:rsid w:val="005E6301"/>
    <w:rsid w:val="005E6751"/>
    <w:rsid w:val="005E6A72"/>
    <w:rsid w:val="005E6E5E"/>
    <w:rsid w:val="005F0C41"/>
    <w:rsid w:val="005F0C4F"/>
    <w:rsid w:val="005F1103"/>
    <w:rsid w:val="005F1F31"/>
    <w:rsid w:val="005F22AD"/>
    <w:rsid w:val="005F36E9"/>
    <w:rsid w:val="005F3D31"/>
    <w:rsid w:val="005F442C"/>
    <w:rsid w:val="005F474E"/>
    <w:rsid w:val="005F4B3B"/>
    <w:rsid w:val="005F4C47"/>
    <w:rsid w:val="005F5176"/>
    <w:rsid w:val="005F6E72"/>
    <w:rsid w:val="005F75D4"/>
    <w:rsid w:val="005F764F"/>
    <w:rsid w:val="005F7D9C"/>
    <w:rsid w:val="00600847"/>
    <w:rsid w:val="00601DEE"/>
    <w:rsid w:val="00602824"/>
    <w:rsid w:val="00603355"/>
    <w:rsid w:val="00604804"/>
    <w:rsid w:val="00604F17"/>
    <w:rsid w:val="00605191"/>
    <w:rsid w:val="006052D1"/>
    <w:rsid w:val="00605B45"/>
    <w:rsid w:val="00606819"/>
    <w:rsid w:val="006078D1"/>
    <w:rsid w:val="0060793E"/>
    <w:rsid w:val="00610CD5"/>
    <w:rsid w:val="00611974"/>
    <w:rsid w:val="006120F5"/>
    <w:rsid w:val="0061294B"/>
    <w:rsid w:val="006145D7"/>
    <w:rsid w:val="00614B3A"/>
    <w:rsid w:val="00614B64"/>
    <w:rsid w:val="006152A0"/>
    <w:rsid w:val="006161A2"/>
    <w:rsid w:val="00620E9A"/>
    <w:rsid w:val="0062160B"/>
    <w:rsid w:val="00621EC0"/>
    <w:rsid w:val="00624555"/>
    <w:rsid w:val="00624641"/>
    <w:rsid w:val="00624BF4"/>
    <w:rsid w:val="00625352"/>
    <w:rsid w:val="0062557B"/>
    <w:rsid w:val="006304C3"/>
    <w:rsid w:val="00630862"/>
    <w:rsid w:val="006309CE"/>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24D"/>
    <w:rsid w:val="00641AAC"/>
    <w:rsid w:val="00641AEB"/>
    <w:rsid w:val="00641AF7"/>
    <w:rsid w:val="00641C6F"/>
    <w:rsid w:val="00641CBD"/>
    <w:rsid w:val="00642085"/>
    <w:rsid w:val="0064337D"/>
    <w:rsid w:val="006436A4"/>
    <w:rsid w:val="00643C83"/>
    <w:rsid w:val="00646EBC"/>
    <w:rsid w:val="0064712F"/>
    <w:rsid w:val="0064775F"/>
    <w:rsid w:val="0065000B"/>
    <w:rsid w:val="0065022A"/>
    <w:rsid w:val="00650386"/>
    <w:rsid w:val="00650D52"/>
    <w:rsid w:val="00651601"/>
    <w:rsid w:val="00651617"/>
    <w:rsid w:val="0065185D"/>
    <w:rsid w:val="00651EC1"/>
    <w:rsid w:val="00652352"/>
    <w:rsid w:val="00652679"/>
    <w:rsid w:val="00652747"/>
    <w:rsid w:val="00652945"/>
    <w:rsid w:val="006535F6"/>
    <w:rsid w:val="006540D1"/>
    <w:rsid w:val="0065476F"/>
    <w:rsid w:val="006549B6"/>
    <w:rsid w:val="00654F00"/>
    <w:rsid w:val="00655243"/>
    <w:rsid w:val="006561FD"/>
    <w:rsid w:val="006565CD"/>
    <w:rsid w:val="00656A73"/>
    <w:rsid w:val="0065777F"/>
    <w:rsid w:val="006602DB"/>
    <w:rsid w:val="00662ED7"/>
    <w:rsid w:val="0066393E"/>
    <w:rsid w:val="00663B87"/>
    <w:rsid w:val="00665727"/>
    <w:rsid w:val="00665781"/>
    <w:rsid w:val="00665ADF"/>
    <w:rsid w:val="006667A3"/>
    <w:rsid w:val="00666E29"/>
    <w:rsid w:val="0067063C"/>
    <w:rsid w:val="00670A2A"/>
    <w:rsid w:val="00672509"/>
    <w:rsid w:val="00672DC8"/>
    <w:rsid w:val="0067399F"/>
    <w:rsid w:val="00673FC6"/>
    <w:rsid w:val="006740DA"/>
    <w:rsid w:val="00674312"/>
    <w:rsid w:val="00674654"/>
    <w:rsid w:val="00675732"/>
    <w:rsid w:val="00675944"/>
    <w:rsid w:val="00676181"/>
    <w:rsid w:val="006766FD"/>
    <w:rsid w:val="00676DC7"/>
    <w:rsid w:val="00677D03"/>
    <w:rsid w:val="00681EAD"/>
    <w:rsid w:val="00681EAF"/>
    <w:rsid w:val="00682C6F"/>
    <w:rsid w:val="00682F88"/>
    <w:rsid w:val="0068338C"/>
    <w:rsid w:val="00684F9C"/>
    <w:rsid w:val="0068514C"/>
    <w:rsid w:val="0068579E"/>
    <w:rsid w:val="0068584C"/>
    <w:rsid w:val="00686DA1"/>
    <w:rsid w:val="006873BF"/>
    <w:rsid w:val="00687A9B"/>
    <w:rsid w:val="00691E31"/>
    <w:rsid w:val="00692E2D"/>
    <w:rsid w:val="00693267"/>
    <w:rsid w:val="006932AD"/>
    <w:rsid w:val="006957BD"/>
    <w:rsid w:val="0069638C"/>
    <w:rsid w:val="00696E10"/>
    <w:rsid w:val="006976ED"/>
    <w:rsid w:val="006A0287"/>
    <w:rsid w:val="006A0B9A"/>
    <w:rsid w:val="006A0C05"/>
    <w:rsid w:val="006A1193"/>
    <w:rsid w:val="006A317E"/>
    <w:rsid w:val="006A3FB8"/>
    <w:rsid w:val="006A40EC"/>
    <w:rsid w:val="006A44C6"/>
    <w:rsid w:val="006A5447"/>
    <w:rsid w:val="006A5FE7"/>
    <w:rsid w:val="006B0011"/>
    <w:rsid w:val="006B12FA"/>
    <w:rsid w:val="006B1546"/>
    <w:rsid w:val="006B1902"/>
    <w:rsid w:val="006B22EB"/>
    <w:rsid w:val="006B2B7F"/>
    <w:rsid w:val="006B3F21"/>
    <w:rsid w:val="006B535B"/>
    <w:rsid w:val="006B537C"/>
    <w:rsid w:val="006B5492"/>
    <w:rsid w:val="006B6138"/>
    <w:rsid w:val="006B78C4"/>
    <w:rsid w:val="006B7FD1"/>
    <w:rsid w:val="006C0564"/>
    <w:rsid w:val="006C0D2D"/>
    <w:rsid w:val="006C1573"/>
    <w:rsid w:val="006C1A94"/>
    <w:rsid w:val="006C1B03"/>
    <w:rsid w:val="006C294C"/>
    <w:rsid w:val="006C2B20"/>
    <w:rsid w:val="006C3F59"/>
    <w:rsid w:val="006C667F"/>
    <w:rsid w:val="006C7115"/>
    <w:rsid w:val="006D0C2C"/>
    <w:rsid w:val="006D0E33"/>
    <w:rsid w:val="006D129A"/>
    <w:rsid w:val="006D14E8"/>
    <w:rsid w:val="006D19C1"/>
    <w:rsid w:val="006D48EE"/>
    <w:rsid w:val="006D4A96"/>
    <w:rsid w:val="006D51C0"/>
    <w:rsid w:val="006D5840"/>
    <w:rsid w:val="006E10BD"/>
    <w:rsid w:val="006E1A60"/>
    <w:rsid w:val="006E345B"/>
    <w:rsid w:val="006E3683"/>
    <w:rsid w:val="006E39C6"/>
    <w:rsid w:val="006E5420"/>
    <w:rsid w:val="006E6C6D"/>
    <w:rsid w:val="006F0699"/>
    <w:rsid w:val="006F0888"/>
    <w:rsid w:val="006F0F17"/>
    <w:rsid w:val="006F0F91"/>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1BCB"/>
    <w:rsid w:val="00702DB8"/>
    <w:rsid w:val="00703BE1"/>
    <w:rsid w:val="00703F8C"/>
    <w:rsid w:val="00704D0F"/>
    <w:rsid w:val="00705976"/>
    <w:rsid w:val="0070716A"/>
    <w:rsid w:val="00707B7D"/>
    <w:rsid w:val="00710126"/>
    <w:rsid w:val="0071039E"/>
    <w:rsid w:val="007103D8"/>
    <w:rsid w:val="007104EB"/>
    <w:rsid w:val="007119A2"/>
    <w:rsid w:val="00711BCA"/>
    <w:rsid w:val="00712372"/>
    <w:rsid w:val="00712C0C"/>
    <w:rsid w:val="00713275"/>
    <w:rsid w:val="007133BE"/>
    <w:rsid w:val="00713899"/>
    <w:rsid w:val="007144F4"/>
    <w:rsid w:val="00716614"/>
    <w:rsid w:val="00716755"/>
    <w:rsid w:val="007173D4"/>
    <w:rsid w:val="00717648"/>
    <w:rsid w:val="00717AC2"/>
    <w:rsid w:val="00717F65"/>
    <w:rsid w:val="0072163A"/>
    <w:rsid w:val="00721925"/>
    <w:rsid w:val="00721942"/>
    <w:rsid w:val="00721EB6"/>
    <w:rsid w:val="00722C7D"/>
    <w:rsid w:val="00722FF6"/>
    <w:rsid w:val="00723B04"/>
    <w:rsid w:val="00723E19"/>
    <w:rsid w:val="007243E0"/>
    <w:rsid w:val="00724633"/>
    <w:rsid w:val="00724BB0"/>
    <w:rsid w:val="007262F0"/>
    <w:rsid w:val="0072641A"/>
    <w:rsid w:val="0072678F"/>
    <w:rsid w:val="00727449"/>
    <w:rsid w:val="007304DC"/>
    <w:rsid w:val="007315C8"/>
    <w:rsid w:val="00731911"/>
    <w:rsid w:val="00731966"/>
    <w:rsid w:val="00732289"/>
    <w:rsid w:val="00732343"/>
    <w:rsid w:val="0073385F"/>
    <w:rsid w:val="00733ECF"/>
    <w:rsid w:val="007345FD"/>
    <w:rsid w:val="00734771"/>
    <w:rsid w:val="00734B20"/>
    <w:rsid w:val="00734E24"/>
    <w:rsid w:val="007351B6"/>
    <w:rsid w:val="00736982"/>
    <w:rsid w:val="00736C07"/>
    <w:rsid w:val="00737E75"/>
    <w:rsid w:val="00740A46"/>
    <w:rsid w:val="00740CB9"/>
    <w:rsid w:val="0074196F"/>
    <w:rsid w:val="00744B3B"/>
    <w:rsid w:val="00744BB2"/>
    <w:rsid w:val="00744CB8"/>
    <w:rsid w:val="00746220"/>
    <w:rsid w:val="00747853"/>
    <w:rsid w:val="00747B0E"/>
    <w:rsid w:val="00747B8A"/>
    <w:rsid w:val="00750938"/>
    <w:rsid w:val="0075098F"/>
    <w:rsid w:val="00751933"/>
    <w:rsid w:val="00751E15"/>
    <w:rsid w:val="0075222A"/>
    <w:rsid w:val="00752245"/>
    <w:rsid w:val="007530B8"/>
    <w:rsid w:val="00753F47"/>
    <w:rsid w:val="00754682"/>
    <w:rsid w:val="0076024B"/>
    <w:rsid w:val="00761075"/>
    <w:rsid w:val="0076163C"/>
    <w:rsid w:val="00761845"/>
    <w:rsid w:val="007625C5"/>
    <w:rsid w:val="00762B9A"/>
    <w:rsid w:val="00763828"/>
    <w:rsid w:val="00763BA5"/>
    <w:rsid w:val="00764699"/>
    <w:rsid w:val="00764FC0"/>
    <w:rsid w:val="00765A20"/>
    <w:rsid w:val="0076642E"/>
    <w:rsid w:val="00766686"/>
    <w:rsid w:val="00767BCF"/>
    <w:rsid w:val="00770A32"/>
    <w:rsid w:val="00770E61"/>
    <w:rsid w:val="007711EB"/>
    <w:rsid w:val="007712A8"/>
    <w:rsid w:val="00771968"/>
    <w:rsid w:val="00772EE9"/>
    <w:rsid w:val="00773764"/>
    <w:rsid w:val="00773CB9"/>
    <w:rsid w:val="00773D2E"/>
    <w:rsid w:val="00775E93"/>
    <w:rsid w:val="00776AE9"/>
    <w:rsid w:val="0078039D"/>
    <w:rsid w:val="00781474"/>
    <w:rsid w:val="007814B1"/>
    <w:rsid w:val="007823AC"/>
    <w:rsid w:val="00782878"/>
    <w:rsid w:val="007838F4"/>
    <w:rsid w:val="00784354"/>
    <w:rsid w:val="00784646"/>
    <w:rsid w:val="00784D9C"/>
    <w:rsid w:val="00784EEB"/>
    <w:rsid w:val="00785A97"/>
    <w:rsid w:val="00785E7A"/>
    <w:rsid w:val="00786A55"/>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5496"/>
    <w:rsid w:val="007965C6"/>
    <w:rsid w:val="007966F7"/>
    <w:rsid w:val="00796CD5"/>
    <w:rsid w:val="0079711F"/>
    <w:rsid w:val="0079753B"/>
    <w:rsid w:val="0079763F"/>
    <w:rsid w:val="00797A4F"/>
    <w:rsid w:val="007A00DB"/>
    <w:rsid w:val="007A076B"/>
    <w:rsid w:val="007A2850"/>
    <w:rsid w:val="007A2ECD"/>
    <w:rsid w:val="007A39F4"/>
    <w:rsid w:val="007A43E1"/>
    <w:rsid w:val="007A485E"/>
    <w:rsid w:val="007A5610"/>
    <w:rsid w:val="007A5BA3"/>
    <w:rsid w:val="007A5CFB"/>
    <w:rsid w:val="007A6364"/>
    <w:rsid w:val="007A6723"/>
    <w:rsid w:val="007A6E81"/>
    <w:rsid w:val="007A711C"/>
    <w:rsid w:val="007A787F"/>
    <w:rsid w:val="007B00F3"/>
    <w:rsid w:val="007B2CB3"/>
    <w:rsid w:val="007B3170"/>
    <w:rsid w:val="007B3682"/>
    <w:rsid w:val="007B3902"/>
    <w:rsid w:val="007B3BB3"/>
    <w:rsid w:val="007B4508"/>
    <w:rsid w:val="007B4F96"/>
    <w:rsid w:val="007B5462"/>
    <w:rsid w:val="007B57A6"/>
    <w:rsid w:val="007B6C68"/>
    <w:rsid w:val="007B798C"/>
    <w:rsid w:val="007B7A08"/>
    <w:rsid w:val="007C0981"/>
    <w:rsid w:val="007C1395"/>
    <w:rsid w:val="007C3EA8"/>
    <w:rsid w:val="007C415F"/>
    <w:rsid w:val="007C4787"/>
    <w:rsid w:val="007C48C6"/>
    <w:rsid w:val="007C4A72"/>
    <w:rsid w:val="007C4EA1"/>
    <w:rsid w:val="007C51FE"/>
    <w:rsid w:val="007C52AB"/>
    <w:rsid w:val="007C6DB3"/>
    <w:rsid w:val="007D02B6"/>
    <w:rsid w:val="007D0CCA"/>
    <w:rsid w:val="007D0E2A"/>
    <w:rsid w:val="007D1402"/>
    <w:rsid w:val="007D14A4"/>
    <w:rsid w:val="007D27FE"/>
    <w:rsid w:val="007D2BB2"/>
    <w:rsid w:val="007D355B"/>
    <w:rsid w:val="007D534B"/>
    <w:rsid w:val="007D774B"/>
    <w:rsid w:val="007D78B7"/>
    <w:rsid w:val="007D7B3F"/>
    <w:rsid w:val="007E029E"/>
    <w:rsid w:val="007E1978"/>
    <w:rsid w:val="007E25EA"/>
    <w:rsid w:val="007E2DAA"/>
    <w:rsid w:val="007E4782"/>
    <w:rsid w:val="007E6057"/>
    <w:rsid w:val="007E7A93"/>
    <w:rsid w:val="007F0A5A"/>
    <w:rsid w:val="007F1495"/>
    <w:rsid w:val="007F28E2"/>
    <w:rsid w:val="007F3019"/>
    <w:rsid w:val="007F319B"/>
    <w:rsid w:val="007F3534"/>
    <w:rsid w:val="007F4426"/>
    <w:rsid w:val="007F6643"/>
    <w:rsid w:val="007F70E2"/>
    <w:rsid w:val="007F7236"/>
    <w:rsid w:val="007F7DDB"/>
    <w:rsid w:val="00800556"/>
    <w:rsid w:val="00800679"/>
    <w:rsid w:val="00800941"/>
    <w:rsid w:val="0080196D"/>
    <w:rsid w:val="00802B71"/>
    <w:rsid w:val="00802C8D"/>
    <w:rsid w:val="00802E51"/>
    <w:rsid w:val="00803625"/>
    <w:rsid w:val="00804FC6"/>
    <w:rsid w:val="00805508"/>
    <w:rsid w:val="00806756"/>
    <w:rsid w:val="00806E39"/>
    <w:rsid w:val="00807F8F"/>
    <w:rsid w:val="00807FBB"/>
    <w:rsid w:val="00811557"/>
    <w:rsid w:val="00811C7E"/>
    <w:rsid w:val="00811D45"/>
    <w:rsid w:val="00812710"/>
    <w:rsid w:val="00812965"/>
    <w:rsid w:val="00813267"/>
    <w:rsid w:val="00813D3C"/>
    <w:rsid w:val="00813D8E"/>
    <w:rsid w:val="008146A6"/>
    <w:rsid w:val="00816490"/>
    <w:rsid w:val="008166F2"/>
    <w:rsid w:val="008202A6"/>
    <w:rsid w:val="008202B6"/>
    <w:rsid w:val="00820EC9"/>
    <w:rsid w:val="00820F80"/>
    <w:rsid w:val="0082155E"/>
    <w:rsid w:val="00821D47"/>
    <w:rsid w:val="008220E7"/>
    <w:rsid w:val="008228C6"/>
    <w:rsid w:val="00822916"/>
    <w:rsid w:val="00822DB6"/>
    <w:rsid w:val="00822DF3"/>
    <w:rsid w:val="00822F43"/>
    <w:rsid w:val="00823545"/>
    <w:rsid w:val="008237F7"/>
    <w:rsid w:val="00823BFB"/>
    <w:rsid w:val="00823DF6"/>
    <w:rsid w:val="008250EA"/>
    <w:rsid w:val="00825B55"/>
    <w:rsid w:val="00826116"/>
    <w:rsid w:val="0082619F"/>
    <w:rsid w:val="00826ACF"/>
    <w:rsid w:val="00826BB3"/>
    <w:rsid w:val="00827C0A"/>
    <w:rsid w:val="0083137F"/>
    <w:rsid w:val="00831575"/>
    <w:rsid w:val="008317A1"/>
    <w:rsid w:val="00831942"/>
    <w:rsid w:val="008326DA"/>
    <w:rsid w:val="008326EB"/>
    <w:rsid w:val="0083339A"/>
    <w:rsid w:val="00833FE4"/>
    <w:rsid w:val="00835568"/>
    <w:rsid w:val="00837D55"/>
    <w:rsid w:val="00837F41"/>
    <w:rsid w:val="0084023A"/>
    <w:rsid w:val="00840976"/>
    <w:rsid w:val="00840C4C"/>
    <w:rsid w:val="00840EEC"/>
    <w:rsid w:val="00841336"/>
    <w:rsid w:val="008420A2"/>
    <w:rsid w:val="00842392"/>
    <w:rsid w:val="008424BA"/>
    <w:rsid w:val="0084339E"/>
    <w:rsid w:val="0084345B"/>
    <w:rsid w:val="0084350A"/>
    <w:rsid w:val="00843D6D"/>
    <w:rsid w:val="0084482C"/>
    <w:rsid w:val="00845013"/>
    <w:rsid w:val="00845477"/>
    <w:rsid w:val="00845B9D"/>
    <w:rsid w:val="00845BD8"/>
    <w:rsid w:val="00845D77"/>
    <w:rsid w:val="00846992"/>
    <w:rsid w:val="0085053F"/>
    <w:rsid w:val="00850A67"/>
    <w:rsid w:val="00850E08"/>
    <w:rsid w:val="00850FDC"/>
    <w:rsid w:val="008511A3"/>
    <w:rsid w:val="0085151A"/>
    <w:rsid w:val="00853002"/>
    <w:rsid w:val="0085344F"/>
    <w:rsid w:val="00853CAA"/>
    <w:rsid w:val="00853CD1"/>
    <w:rsid w:val="00854872"/>
    <w:rsid w:val="00854A90"/>
    <w:rsid w:val="00856000"/>
    <w:rsid w:val="0085656D"/>
    <w:rsid w:val="00856FC7"/>
    <w:rsid w:val="0085736A"/>
    <w:rsid w:val="0085759F"/>
    <w:rsid w:val="0086002B"/>
    <w:rsid w:val="00860E27"/>
    <w:rsid w:val="0086118F"/>
    <w:rsid w:val="008615B3"/>
    <w:rsid w:val="008616ED"/>
    <w:rsid w:val="00861FDF"/>
    <w:rsid w:val="0086274B"/>
    <w:rsid w:val="0086290D"/>
    <w:rsid w:val="008629FE"/>
    <w:rsid w:val="008634B3"/>
    <w:rsid w:val="008634BB"/>
    <w:rsid w:val="00863687"/>
    <w:rsid w:val="00863B2E"/>
    <w:rsid w:val="00863F3C"/>
    <w:rsid w:val="00863FA0"/>
    <w:rsid w:val="008643EC"/>
    <w:rsid w:val="00864F7B"/>
    <w:rsid w:val="0086523B"/>
    <w:rsid w:val="0086779D"/>
    <w:rsid w:val="00867A4D"/>
    <w:rsid w:val="00870BCA"/>
    <w:rsid w:val="00870D68"/>
    <w:rsid w:val="00871B34"/>
    <w:rsid w:val="00871D90"/>
    <w:rsid w:val="00872981"/>
    <w:rsid w:val="00872D0D"/>
    <w:rsid w:val="00872DFF"/>
    <w:rsid w:val="00873A1B"/>
    <w:rsid w:val="008740EA"/>
    <w:rsid w:val="0087459A"/>
    <w:rsid w:val="008753BB"/>
    <w:rsid w:val="00876330"/>
    <w:rsid w:val="00877F89"/>
    <w:rsid w:val="008804F4"/>
    <w:rsid w:val="00880FE3"/>
    <w:rsid w:val="00881FFD"/>
    <w:rsid w:val="00882510"/>
    <w:rsid w:val="00882BD8"/>
    <w:rsid w:val="008837E7"/>
    <w:rsid w:val="00883F5F"/>
    <w:rsid w:val="008843F3"/>
    <w:rsid w:val="008854E0"/>
    <w:rsid w:val="00886005"/>
    <w:rsid w:val="008865DD"/>
    <w:rsid w:val="0088671E"/>
    <w:rsid w:val="00886758"/>
    <w:rsid w:val="00886969"/>
    <w:rsid w:val="00886ACD"/>
    <w:rsid w:val="008870CA"/>
    <w:rsid w:val="00890F73"/>
    <w:rsid w:val="00891370"/>
    <w:rsid w:val="008941DF"/>
    <w:rsid w:val="00894823"/>
    <w:rsid w:val="00895279"/>
    <w:rsid w:val="008953FD"/>
    <w:rsid w:val="00897466"/>
    <w:rsid w:val="008A0C47"/>
    <w:rsid w:val="008A0E79"/>
    <w:rsid w:val="008A0F41"/>
    <w:rsid w:val="008A2105"/>
    <w:rsid w:val="008A25D6"/>
    <w:rsid w:val="008A26C1"/>
    <w:rsid w:val="008A2E2D"/>
    <w:rsid w:val="008A2F12"/>
    <w:rsid w:val="008A33F7"/>
    <w:rsid w:val="008A3698"/>
    <w:rsid w:val="008A47A8"/>
    <w:rsid w:val="008A4F34"/>
    <w:rsid w:val="008A5585"/>
    <w:rsid w:val="008A5807"/>
    <w:rsid w:val="008A583B"/>
    <w:rsid w:val="008A5D02"/>
    <w:rsid w:val="008A5D63"/>
    <w:rsid w:val="008A6A6C"/>
    <w:rsid w:val="008A6F28"/>
    <w:rsid w:val="008B028F"/>
    <w:rsid w:val="008B0C58"/>
    <w:rsid w:val="008B0F9F"/>
    <w:rsid w:val="008B103E"/>
    <w:rsid w:val="008B13F0"/>
    <w:rsid w:val="008B2E1C"/>
    <w:rsid w:val="008B2EB6"/>
    <w:rsid w:val="008B5A12"/>
    <w:rsid w:val="008B6C4F"/>
    <w:rsid w:val="008B6E80"/>
    <w:rsid w:val="008B7D91"/>
    <w:rsid w:val="008C0338"/>
    <w:rsid w:val="008C095D"/>
    <w:rsid w:val="008C10F1"/>
    <w:rsid w:val="008C12FE"/>
    <w:rsid w:val="008C1BF5"/>
    <w:rsid w:val="008C3182"/>
    <w:rsid w:val="008C4D80"/>
    <w:rsid w:val="008C55BA"/>
    <w:rsid w:val="008D0B2E"/>
    <w:rsid w:val="008D0B4A"/>
    <w:rsid w:val="008D10CB"/>
    <w:rsid w:val="008D1E4F"/>
    <w:rsid w:val="008D275E"/>
    <w:rsid w:val="008D3159"/>
    <w:rsid w:val="008D405E"/>
    <w:rsid w:val="008D4AE6"/>
    <w:rsid w:val="008D4D1B"/>
    <w:rsid w:val="008D5182"/>
    <w:rsid w:val="008D5D18"/>
    <w:rsid w:val="008D7248"/>
    <w:rsid w:val="008D747B"/>
    <w:rsid w:val="008D7BAB"/>
    <w:rsid w:val="008E0197"/>
    <w:rsid w:val="008E062B"/>
    <w:rsid w:val="008E1204"/>
    <w:rsid w:val="008E331D"/>
    <w:rsid w:val="008E3638"/>
    <w:rsid w:val="008E3DD8"/>
    <w:rsid w:val="008E48A7"/>
    <w:rsid w:val="008E48C6"/>
    <w:rsid w:val="008E6338"/>
    <w:rsid w:val="008E7182"/>
    <w:rsid w:val="008E7347"/>
    <w:rsid w:val="008F06EA"/>
    <w:rsid w:val="008F1223"/>
    <w:rsid w:val="008F1426"/>
    <w:rsid w:val="008F1BE8"/>
    <w:rsid w:val="008F2246"/>
    <w:rsid w:val="008F2C10"/>
    <w:rsid w:val="008F402A"/>
    <w:rsid w:val="008F426E"/>
    <w:rsid w:val="008F4EAB"/>
    <w:rsid w:val="008F5174"/>
    <w:rsid w:val="008F60F2"/>
    <w:rsid w:val="008F65FC"/>
    <w:rsid w:val="008F6BB6"/>
    <w:rsid w:val="008F703A"/>
    <w:rsid w:val="008F788F"/>
    <w:rsid w:val="00900264"/>
    <w:rsid w:val="00900BF2"/>
    <w:rsid w:val="00901F39"/>
    <w:rsid w:val="00901FEE"/>
    <w:rsid w:val="009026A2"/>
    <w:rsid w:val="00902A3F"/>
    <w:rsid w:val="00903E37"/>
    <w:rsid w:val="0090405E"/>
    <w:rsid w:val="0090421A"/>
    <w:rsid w:val="00904602"/>
    <w:rsid w:val="00906BF0"/>
    <w:rsid w:val="00906F4F"/>
    <w:rsid w:val="00907947"/>
    <w:rsid w:val="00907AC6"/>
    <w:rsid w:val="009102E4"/>
    <w:rsid w:val="0091074F"/>
    <w:rsid w:val="00910E9E"/>
    <w:rsid w:val="0091158D"/>
    <w:rsid w:val="009129CA"/>
    <w:rsid w:val="00913250"/>
    <w:rsid w:val="00913725"/>
    <w:rsid w:val="009138C5"/>
    <w:rsid w:val="00913DB2"/>
    <w:rsid w:val="00914777"/>
    <w:rsid w:val="00914BFB"/>
    <w:rsid w:val="00914F67"/>
    <w:rsid w:val="009158AD"/>
    <w:rsid w:val="00915F0B"/>
    <w:rsid w:val="009161E6"/>
    <w:rsid w:val="0091686D"/>
    <w:rsid w:val="009207DF"/>
    <w:rsid w:val="00921984"/>
    <w:rsid w:val="00921CE1"/>
    <w:rsid w:val="00922EC8"/>
    <w:rsid w:val="00923380"/>
    <w:rsid w:val="00924042"/>
    <w:rsid w:val="009248F2"/>
    <w:rsid w:val="00926694"/>
    <w:rsid w:val="009305F2"/>
    <w:rsid w:val="009313DE"/>
    <w:rsid w:val="00931546"/>
    <w:rsid w:val="00931742"/>
    <w:rsid w:val="00931952"/>
    <w:rsid w:val="00931DA9"/>
    <w:rsid w:val="0093386C"/>
    <w:rsid w:val="00935A78"/>
    <w:rsid w:val="00936D1D"/>
    <w:rsid w:val="00937708"/>
    <w:rsid w:val="009379B2"/>
    <w:rsid w:val="009379F7"/>
    <w:rsid w:val="00940556"/>
    <w:rsid w:val="0094059B"/>
    <w:rsid w:val="009409AB"/>
    <w:rsid w:val="009411CC"/>
    <w:rsid w:val="00941453"/>
    <w:rsid w:val="00941B12"/>
    <w:rsid w:val="00942752"/>
    <w:rsid w:val="00943422"/>
    <w:rsid w:val="009436FE"/>
    <w:rsid w:val="009437AE"/>
    <w:rsid w:val="00943B6C"/>
    <w:rsid w:val="00943CEB"/>
    <w:rsid w:val="009444FE"/>
    <w:rsid w:val="0094485D"/>
    <w:rsid w:val="00945420"/>
    <w:rsid w:val="00945823"/>
    <w:rsid w:val="009459D5"/>
    <w:rsid w:val="00945A0D"/>
    <w:rsid w:val="0094651E"/>
    <w:rsid w:val="00952300"/>
    <w:rsid w:val="0095263E"/>
    <w:rsid w:val="009531DA"/>
    <w:rsid w:val="009532CC"/>
    <w:rsid w:val="00953FD2"/>
    <w:rsid w:val="009541C3"/>
    <w:rsid w:val="00955AFE"/>
    <w:rsid w:val="00957448"/>
    <w:rsid w:val="0096059A"/>
    <w:rsid w:val="00960B0C"/>
    <w:rsid w:val="00961AE7"/>
    <w:rsid w:val="0096208C"/>
    <w:rsid w:val="009621BE"/>
    <w:rsid w:val="00962465"/>
    <w:rsid w:val="009625F4"/>
    <w:rsid w:val="0096263C"/>
    <w:rsid w:val="00962BC2"/>
    <w:rsid w:val="0096316B"/>
    <w:rsid w:val="009635FE"/>
    <w:rsid w:val="00963677"/>
    <w:rsid w:val="00964668"/>
    <w:rsid w:val="00964A01"/>
    <w:rsid w:val="0096508C"/>
    <w:rsid w:val="009655BD"/>
    <w:rsid w:val="00965637"/>
    <w:rsid w:val="0096710C"/>
    <w:rsid w:val="009671D9"/>
    <w:rsid w:val="00970E0C"/>
    <w:rsid w:val="0097107F"/>
    <w:rsid w:val="009714E9"/>
    <w:rsid w:val="00971982"/>
    <w:rsid w:val="009719B2"/>
    <w:rsid w:val="00971A8D"/>
    <w:rsid w:val="00973C1B"/>
    <w:rsid w:val="00976CB2"/>
    <w:rsid w:val="009774C3"/>
    <w:rsid w:val="009800C0"/>
    <w:rsid w:val="0098020B"/>
    <w:rsid w:val="009819C3"/>
    <w:rsid w:val="00981DA0"/>
    <w:rsid w:val="00982822"/>
    <w:rsid w:val="00982EAC"/>
    <w:rsid w:val="00983EF6"/>
    <w:rsid w:val="00985A74"/>
    <w:rsid w:val="0098630C"/>
    <w:rsid w:val="0099023E"/>
    <w:rsid w:val="00991B98"/>
    <w:rsid w:val="009928AA"/>
    <w:rsid w:val="009928F4"/>
    <w:rsid w:val="0099390D"/>
    <w:rsid w:val="00993F8A"/>
    <w:rsid w:val="009940AE"/>
    <w:rsid w:val="00994BD9"/>
    <w:rsid w:val="009952BC"/>
    <w:rsid w:val="009960EC"/>
    <w:rsid w:val="00996708"/>
    <w:rsid w:val="00996733"/>
    <w:rsid w:val="0099724A"/>
    <w:rsid w:val="009978BE"/>
    <w:rsid w:val="009A02D7"/>
    <w:rsid w:val="009A07C3"/>
    <w:rsid w:val="009A0834"/>
    <w:rsid w:val="009A0EBD"/>
    <w:rsid w:val="009A26F5"/>
    <w:rsid w:val="009A34C6"/>
    <w:rsid w:val="009A3CF2"/>
    <w:rsid w:val="009A43E9"/>
    <w:rsid w:val="009A4FE5"/>
    <w:rsid w:val="009A5629"/>
    <w:rsid w:val="009A56E5"/>
    <w:rsid w:val="009A6105"/>
    <w:rsid w:val="009A6ECC"/>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B7C41"/>
    <w:rsid w:val="009C019F"/>
    <w:rsid w:val="009C0B70"/>
    <w:rsid w:val="009C34C1"/>
    <w:rsid w:val="009C40E0"/>
    <w:rsid w:val="009C58A1"/>
    <w:rsid w:val="009C599E"/>
    <w:rsid w:val="009C60CD"/>
    <w:rsid w:val="009C65A0"/>
    <w:rsid w:val="009C68D8"/>
    <w:rsid w:val="009C694D"/>
    <w:rsid w:val="009C75C3"/>
    <w:rsid w:val="009D0A55"/>
    <w:rsid w:val="009D0E38"/>
    <w:rsid w:val="009D0FB1"/>
    <w:rsid w:val="009D132D"/>
    <w:rsid w:val="009D223F"/>
    <w:rsid w:val="009D24FA"/>
    <w:rsid w:val="009D2D27"/>
    <w:rsid w:val="009D3FD7"/>
    <w:rsid w:val="009D643B"/>
    <w:rsid w:val="009D69B9"/>
    <w:rsid w:val="009D746C"/>
    <w:rsid w:val="009D7488"/>
    <w:rsid w:val="009D751B"/>
    <w:rsid w:val="009E2793"/>
    <w:rsid w:val="009E29F8"/>
    <w:rsid w:val="009E303B"/>
    <w:rsid w:val="009E3367"/>
    <w:rsid w:val="009E34EF"/>
    <w:rsid w:val="009E364C"/>
    <w:rsid w:val="009E398D"/>
    <w:rsid w:val="009E4AA2"/>
    <w:rsid w:val="009E505F"/>
    <w:rsid w:val="009E53BE"/>
    <w:rsid w:val="009E5CA6"/>
    <w:rsid w:val="009E60E8"/>
    <w:rsid w:val="009E6114"/>
    <w:rsid w:val="009E747C"/>
    <w:rsid w:val="009E7D1F"/>
    <w:rsid w:val="009F04ED"/>
    <w:rsid w:val="009F063B"/>
    <w:rsid w:val="009F0DB6"/>
    <w:rsid w:val="009F0FD0"/>
    <w:rsid w:val="009F1442"/>
    <w:rsid w:val="009F1669"/>
    <w:rsid w:val="009F1D53"/>
    <w:rsid w:val="009F1FA7"/>
    <w:rsid w:val="009F22D9"/>
    <w:rsid w:val="009F2F39"/>
    <w:rsid w:val="009F3A1C"/>
    <w:rsid w:val="009F4923"/>
    <w:rsid w:val="009F4A92"/>
    <w:rsid w:val="009F4B7F"/>
    <w:rsid w:val="009F4C20"/>
    <w:rsid w:val="009F4CB3"/>
    <w:rsid w:val="009F4FFF"/>
    <w:rsid w:val="009F563E"/>
    <w:rsid w:val="009F62B5"/>
    <w:rsid w:val="009F6670"/>
    <w:rsid w:val="00A001F2"/>
    <w:rsid w:val="00A01257"/>
    <w:rsid w:val="00A01DF5"/>
    <w:rsid w:val="00A03A12"/>
    <w:rsid w:val="00A043FC"/>
    <w:rsid w:val="00A044B0"/>
    <w:rsid w:val="00A04E42"/>
    <w:rsid w:val="00A06999"/>
    <w:rsid w:val="00A06ECB"/>
    <w:rsid w:val="00A06F1B"/>
    <w:rsid w:val="00A10131"/>
    <w:rsid w:val="00A12B82"/>
    <w:rsid w:val="00A134FA"/>
    <w:rsid w:val="00A13B7F"/>
    <w:rsid w:val="00A13F06"/>
    <w:rsid w:val="00A140A1"/>
    <w:rsid w:val="00A1522C"/>
    <w:rsid w:val="00A15957"/>
    <w:rsid w:val="00A165E7"/>
    <w:rsid w:val="00A16DD6"/>
    <w:rsid w:val="00A20C1C"/>
    <w:rsid w:val="00A212EC"/>
    <w:rsid w:val="00A213D5"/>
    <w:rsid w:val="00A22173"/>
    <w:rsid w:val="00A22B3E"/>
    <w:rsid w:val="00A22B88"/>
    <w:rsid w:val="00A242DD"/>
    <w:rsid w:val="00A24B1F"/>
    <w:rsid w:val="00A24C19"/>
    <w:rsid w:val="00A2566B"/>
    <w:rsid w:val="00A25C1A"/>
    <w:rsid w:val="00A25FD1"/>
    <w:rsid w:val="00A26AED"/>
    <w:rsid w:val="00A27760"/>
    <w:rsid w:val="00A30262"/>
    <w:rsid w:val="00A302FC"/>
    <w:rsid w:val="00A30D37"/>
    <w:rsid w:val="00A30E07"/>
    <w:rsid w:val="00A3361B"/>
    <w:rsid w:val="00A33C4A"/>
    <w:rsid w:val="00A3621C"/>
    <w:rsid w:val="00A362F9"/>
    <w:rsid w:val="00A369B9"/>
    <w:rsid w:val="00A376CC"/>
    <w:rsid w:val="00A3777D"/>
    <w:rsid w:val="00A37AF6"/>
    <w:rsid w:val="00A40FA8"/>
    <w:rsid w:val="00A413AD"/>
    <w:rsid w:val="00A41BC3"/>
    <w:rsid w:val="00A41E03"/>
    <w:rsid w:val="00A42E09"/>
    <w:rsid w:val="00A42FC8"/>
    <w:rsid w:val="00A436C0"/>
    <w:rsid w:val="00A4375F"/>
    <w:rsid w:val="00A43A63"/>
    <w:rsid w:val="00A44EAC"/>
    <w:rsid w:val="00A44EDB"/>
    <w:rsid w:val="00A469AC"/>
    <w:rsid w:val="00A5053F"/>
    <w:rsid w:val="00A50B4E"/>
    <w:rsid w:val="00A5182A"/>
    <w:rsid w:val="00A51A5A"/>
    <w:rsid w:val="00A51CF3"/>
    <w:rsid w:val="00A52D7E"/>
    <w:rsid w:val="00A52E41"/>
    <w:rsid w:val="00A531E2"/>
    <w:rsid w:val="00A53573"/>
    <w:rsid w:val="00A536FD"/>
    <w:rsid w:val="00A541CE"/>
    <w:rsid w:val="00A54C89"/>
    <w:rsid w:val="00A551DE"/>
    <w:rsid w:val="00A57430"/>
    <w:rsid w:val="00A577D2"/>
    <w:rsid w:val="00A57876"/>
    <w:rsid w:val="00A57CD6"/>
    <w:rsid w:val="00A60984"/>
    <w:rsid w:val="00A60DF6"/>
    <w:rsid w:val="00A612AE"/>
    <w:rsid w:val="00A6168C"/>
    <w:rsid w:val="00A61EB6"/>
    <w:rsid w:val="00A62187"/>
    <w:rsid w:val="00A62410"/>
    <w:rsid w:val="00A626BA"/>
    <w:rsid w:val="00A629F5"/>
    <w:rsid w:val="00A634BB"/>
    <w:rsid w:val="00A64DB8"/>
    <w:rsid w:val="00A66943"/>
    <w:rsid w:val="00A70231"/>
    <w:rsid w:val="00A70B86"/>
    <w:rsid w:val="00A70CE6"/>
    <w:rsid w:val="00A7171D"/>
    <w:rsid w:val="00A717AA"/>
    <w:rsid w:val="00A71B44"/>
    <w:rsid w:val="00A71CCC"/>
    <w:rsid w:val="00A7232D"/>
    <w:rsid w:val="00A75B82"/>
    <w:rsid w:val="00A7668E"/>
    <w:rsid w:val="00A77645"/>
    <w:rsid w:val="00A8044E"/>
    <w:rsid w:val="00A80851"/>
    <w:rsid w:val="00A810F9"/>
    <w:rsid w:val="00A81CAD"/>
    <w:rsid w:val="00A81CB6"/>
    <w:rsid w:val="00A8369C"/>
    <w:rsid w:val="00A83DF3"/>
    <w:rsid w:val="00A84EAB"/>
    <w:rsid w:val="00A854EC"/>
    <w:rsid w:val="00A857C5"/>
    <w:rsid w:val="00A87E5C"/>
    <w:rsid w:val="00A90F72"/>
    <w:rsid w:val="00A9168F"/>
    <w:rsid w:val="00A91951"/>
    <w:rsid w:val="00A91B1D"/>
    <w:rsid w:val="00A9254C"/>
    <w:rsid w:val="00A93595"/>
    <w:rsid w:val="00A94AE6"/>
    <w:rsid w:val="00A95063"/>
    <w:rsid w:val="00A95CC6"/>
    <w:rsid w:val="00A95F1D"/>
    <w:rsid w:val="00A962A8"/>
    <w:rsid w:val="00A97BB5"/>
    <w:rsid w:val="00AA09B8"/>
    <w:rsid w:val="00AA134E"/>
    <w:rsid w:val="00AA1B53"/>
    <w:rsid w:val="00AA2079"/>
    <w:rsid w:val="00AA21CF"/>
    <w:rsid w:val="00AA2380"/>
    <w:rsid w:val="00AA2DA6"/>
    <w:rsid w:val="00AA347E"/>
    <w:rsid w:val="00AA3623"/>
    <w:rsid w:val="00AA374A"/>
    <w:rsid w:val="00AA3AE9"/>
    <w:rsid w:val="00AA4D36"/>
    <w:rsid w:val="00AA641D"/>
    <w:rsid w:val="00AA67FA"/>
    <w:rsid w:val="00AA7E40"/>
    <w:rsid w:val="00AB102D"/>
    <w:rsid w:val="00AB28F6"/>
    <w:rsid w:val="00AB2FFB"/>
    <w:rsid w:val="00AB3109"/>
    <w:rsid w:val="00AB3932"/>
    <w:rsid w:val="00AB3A91"/>
    <w:rsid w:val="00AB49DD"/>
    <w:rsid w:val="00AB653A"/>
    <w:rsid w:val="00AB6F09"/>
    <w:rsid w:val="00AB72CB"/>
    <w:rsid w:val="00AB7C16"/>
    <w:rsid w:val="00AB7D56"/>
    <w:rsid w:val="00AC14DE"/>
    <w:rsid w:val="00AC1D04"/>
    <w:rsid w:val="00AC1DE5"/>
    <w:rsid w:val="00AC4ED7"/>
    <w:rsid w:val="00AC4FD2"/>
    <w:rsid w:val="00AC5341"/>
    <w:rsid w:val="00AC55FF"/>
    <w:rsid w:val="00AC63CB"/>
    <w:rsid w:val="00AC7281"/>
    <w:rsid w:val="00AD004B"/>
    <w:rsid w:val="00AD069D"/>
    <w:rsid w:val="00AD0DA1"/>
    <w:rsid w:val="00AD1C1D"/>
    <w:rsid w:val="00AD294C"/>
    <w:rsid w:val="00AD2C20"/>
    <w:rsid w:val="00AD3265"/>
    <w:rsid w:val="00AD3B4F"/>
    <w:rsid w:val="00AD3D2D"/>
    <w:rsid w:val="00AD43D8"/>
    <w:rsid w:val="00AD4D62"/>
    <w:rsid w:val="00AD6678"/>
    <w:rsid w:val="00AD6FAD"/>
    <w:rsid w:val="00AE04FE"/>
    <w:rsid w:val="00AE0A24"/>
    <w:rsid w:val="00AE23DB"/>
    <w:rsid w:val="00AE2C1B"/>
    <w:rsid w:val="00AE3214"/>
    <w:rsid w:val="00AE3CC3"/>
    <w:rsid w:val="00AE3F49"/>
    <w:rsid w:val="00AE401D"/>
    <w:rsid w:val="00AE47A9"/>
    <w:rsid w:val="00AE5683"/>
    <w:rsid w:val="00AE5D71"/>
    <w:rsid w:val="00AE6CB3"/>
    <w:rsid w:val="00AE7117"/>
    <w:rsid w:val="00AE7823"/>
    <w:rsid w:val="00AE7A1F"/>
    <w:rsid w:val="00AF0DF6"/>
    <w:rsid w:val="00AF0F09"/>
    <w:rsid w:val="00AF1717"/>
    <w:rsid w:val="00AF3A92"/>
    <w:rsid w:val="00AF3D4A"/>
    <w:rsid w:val="00AF4260"/>
    <w:rsid w:val="00AF4894"/>
    <w:rsid w:val="00AF51BD"/>
    <w:rsid w:val="00AF582C"/>
    <w:rsid w:val="00AF6075"/>
    <w:rsid w:val="00AF68A0"/>
    <w:rsid w:val="00AF734C"/>
    <w:rsid w:val="00AF7381"/>
    <w:rsid w:val="00AF7798"/>
    <w:rsid w:val="00AF7EBF"/>
    <w:rsid w:val="00B00268"/>
    <w:rsid w:val="00B00934"/>
    <w:rsid w:val="00B00CCA"/>
    <w:rsid w:val="00B011C2"/>
    <w:rsid w:val="00B014F6"/>
    <w:rsid w:val="00B017E1"/>
    <w:rsid w:val="00B029F9"/>
    <w:rsid w:val="00B03FFA"/>
    <w:rsid w:val="00B042D6"/>
    <w:rsid w:val="00B0495F"/>
    <w:rsid w:val="00B06A30"/>
    <w:rsid w:val="00B06BB6"/>
    <w:rsid w:val="00B10003"/>
    <w:rsid w:val="00B10992"/>
    <w:rsid w:val="00B10B8E"/>
    <w:rsid w:val="00B12184"/>
    <w:rsid w:val="00B13B7A"/>
    <w:rsid w:val="00B13C13"/>
    <w:rsid w:val="00B13C41"/>
    <w:rsid w:val="00B14422"/>
    <w:rsid w:val="00B14792"/>
    <w:rsid w:val="00B147C2"/>
    <w:rsid w:val="00B14B40"/>
    <w:rsid w:val="00B14B85"/>
    <w:rsid w:val="00B151A2"/>
    <w:rsid w:val="00B17532"/>
    <w:rsid w:val="00B20312"/>
    <w:rsid w:val="00B20CD2"/>
    <w:rsid w:val="00B22E32"/>
    <w:rsid w:val="00B23357"/>
    <w:rsid w:val="00B23689"/>
    <w:rsid w:val="00B23A6C"/>
    <w:rsid w:val="00B23E42"/>
    <w:rsid w:val="00B255DC"/>
    <w:rsid w:val="00B25D04"/>
    <w:rsid w:val="00B30417"/>
    <w:rsid w:val="00B306A5"/>
    <w:rsid w:val="00B3092D"/>
    <w:rsid w:val="00B31D71"/>
    <w:rsid w:val="00B32412"/>
    <w:rsid w:val="00B32E13"/>
    <w:rsid w:val="00B33053"/>
    <w:rsid w:val="00B3347B"/>
    <w:rsid w:val="00B34CC7"/>
    <w:rsid w:val="00B34D17"/>
    <w:rsid w:val="00B356C4"/>
    <w:rsid w:val="00B35B00"/>
    <w:rsid w:val="00B35DA4"/>
    <w:rsid w:val="00B35FA8"/>
    <w:rsid w:val="00B3725F"/>
    <w:rsid w:val="00B40A72"/>
    <w:rsid w:val="00B410DA"/>
    <w:rsid w:val="00B41DED"/>
    <w:rsid w:val="00B42C63"/>
    <w:rsid w:val="00B42DB2"/>
    <w:rsid w:val="00B43545"/>
    <w:rsid w:val="00B43DCF"/>
    <w:rsid w:val="00B43E6B"/>
    <w:rsid w:val="00B44085"/>
    <w:rsid w:val="00B45744"/>
    <w:rsid w:val="00B4632C"/>
    <w:rsid w:val="00B467A3"/>
    <w:rsid w:val="00B4700A"/>
    <w:rsid w:val="00B47949"/>
    <w:rsid w:val="00B47D43"/>
    <w:rsid w:val="00B47F06"/>
    <w:rsid w:val="00B47F71"/>
    <w:rsid w:val="00B50D28"/>
    <w:rsid w:val="00B51A6E"/>
    <w:rsid w:val="00B53BF4"/>
    <w:rsid w:val="00B54A8A"/>
    <w:rsid w:val="00B56180"/>
    <w:rsid w:val="00B5687D"/>
    <w:rsid w:val="00B56EDB"/>
    <w:rsid w:val="00B577B6"/>
    <w:rsid w:val="00B60119"/>
    <w:rsid w:val="00B61DBF"/>
    <w:rsid w:val="00B6217C"/>
    <w:rsid w:val="00B6342F"/>
    <w:rsid w:val="00B63910"/>
    <w:rsid w:val="00B63F9D"/>
    <w:rsid w:val="00B64256"/>
    <w:rsid w:val="00B65007"/>
    <w:rsid w:val="00B664F1"/>
    <w:rsid w:val="00B669C8"/>
    <w:rsid w:val="00B66BAD"/>
    <w:rsid w:val="00B6707D"/>
    <w:rsid w:val="00B70C0C"/>
    <w:rsid w:val="00B71B56"/>
    <w:rsid w:val="00B71F29"/>
    <w:rsid w:val="00B72667"/>
    <w:rsid w:val="00B72945"/>
    <w:rsid w:val="00B72B9E"/>
    <w:rsid w:val="00B72BA7"/>
    <w:rsid w:val="00B7304B"/>
    <w:rsid w:val="00B737BB"/>
    <w:rsid w:val="00B75482"/>
    <w:rsid w:val="00B76837"/>
    <w:rsid w:val="00B8089F"/>
    <w:rsid w:val="00B81D6C"/>
    <w:rsid w:val="00B830FA"/>
    <w:rsid w:val="00B83D04"/>
    <w:rsid w:val="00B83DEC"/>
    <w:rsid w:val="00B84A99"/>
    <w:rsid w:val="00B84E50"/>
    <w:rsid w:val="00B851C1"/>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684"/>
    <w:rsid w:val="00B96DD4"/>
    <w:rsid w:val="00B96F83"/>
    <w:rsid w:val="00BA0073"/>
    <w:rsid w:val="00BA048B"/>
    <w:rsid w:val="00BA1697"/>
    <w:rsid w:val="00BA1715"/>
    <w:rsid w:val="00BA269D"/>
    <w:rsid w:val="00BA4173"/>
    <w:rsid w:val="00BA486B"/>
    <w:rsid w:val="00BA4B46"/>
    <w:rsid w:val="00BA4C96"/>
    <w:rsid w:val="00BA502D"/>
    <w:rsid w:val="00BA5599"/>
    <w:rsid w:val="00BA5756"/>
    <w:rsid w:val="00BA5A3E"/>
    <w:rsid w:val="00BA6BD9"/>
    <w:rsid w:val="00BA701C"/>
    <w:rsid w:val="00BA7F35"/>
    <w:rsid w:val="00BB0370"/>
    <w:rsid w:val="00BB0887"/>
    <w:rsid w:val="00BB0F9C"/>
    <w:rsid w:val="00BB12AE"/>
    <w:rsid w:val="00BB1442"/>
    <w:rsid w:val="00BB1502"/>
    <w:rsid w:val="00BB1E49"/>
    <w:rsid w:val="00BB2479"/>
    <w:rsid w:val="00BB2E1B"/>
    <w:rsid w:val="00BB38D6"/>
    <w:rsid w:val="00BB3E15"/>
    <w:rsid w:val="00BB4C5D"/>
    <w:rsid w:val="00BB6114"/>
    <w:rsid w:val="00BB6B84"/>
    <w:rsid w:val="00BB757F"/>
    <w:rsid w:val="00BC1395"/>
    <w:rsid w:val="00BC1688"/>
    <w:rsid w:val="00BC1693"/>
    <w:rsid w:val="00BC2015"/>
    <w:rsid w:val="00BC22DF"/>
    <w:rsid w:val="00BC3535"/>
    <w:rsid w:val="00BC40A7"/>
    <w:rsid w:val="00BC4AF3"/>
    <w:rsid w:val="00BC52A8"/>
    <w:rsid w:val="00BC5CA4"/>
    <w:rsid w:val="00BC6E66"/>
    <w:rsid w:val="00BC6EB3"/>
    <w:rsid w:val="00BD0635"/>
    <w:rsid w:val="00BD0670"/>
    <w:rsid w:val="00BD0E48"/>
    <w:rsid w:val="00BD1D80"/>
    <w:rsid w:val="00BD25E6"/>
    <w:rsid w:val="00BD2DCA"/>
    <w:rsid w:val="00BD307C"/>
    <w:rsid w:val="00BD319D"/>
    <w:rsid w:val="00BD3CB5"/>
    <w:rsid w:val="00BD488E"/>
    <w:rsid w:val="00BD49BC"/>
    <w:rsid w:val="00BD49E3"/>
    <w:rsid w:val="00BD4C76"/>
    <w:rsid w:val="00BD4E53"/>
    <w:rsid w:val="00BD4E79"/>
    <w:rsid w:val="00BD6A20"/>
    <w:rsid w:val="00BD6B92"/>
    <w:rsid w:val="00BD6F3B"/>
    <w:rsid w:val="00BD73BD"/>
    <w:rsid w:val="00BE15DA"/>
    <w:rsid w:val="00BE1F4E"/>
    <w:rsid w:val="00BE20E1"/>
    <w:rsid w:val="00BE2207"/>
    <w:rsid w:val="00BE24DD"/>
    <w:rsid w:val="00BE2E42"/>
    <w:rsid w:val="00BE2E81"/>
    <w:rsid w:val="00BE32A9"/>
    <w:rsid w:val="00BE3B31"/>
    <w:rsid w:val="00BE40D2"/>
    <w:rsid w:val="00BE5A2A"/>
    <w:rsid w:val="00BE5E01"/>
    <w:rsid w:val="00BE729C"/>
    <w:rsid w:val="00BE738A"/>
    <w:rsid w:val="00BE7693"/>
    <w:rsid w:val="00BE77BE"/>
    <w:rsid w:val="00BE7B19"/>
    <w:rsid w:val="00BF0D84"/>
    <w:rsid w:val="00BF1290"/>
    <w:rsid w:val="00BF1779"/>
    <w:rsid w:val="00BF2302"/>
    <w:rsid w:val="00BF28C4"/>
    <w:rsid w:val="00BF3351"/>
    <w:rsid w:val="00BF33C0"/>
    <w:rsid w:val="00BF69FD"/>
    <w:rsid w:val="00BF6B73"/>
    <w:rsid w:val="00BF7237"/>
    <w:rsid w:val="00BF74B8"/>
    <w:rsid w:val="00BF77D9"/>
    <w:rsid w:val="00BF7932"/>
    <w:rsid w:val="00BF7D59"/>
    <w:rsid w:val="00C000CD"/>
    <w:rsid w:val="00C00183"/>
    <w:rsid w:val="00C0071F"/>
    <w:rsid w:val="00C0091C"/>
    <w:rsid w:val="00C00AE5"/>
    <w:rsid w:val="00C00CBD"/>
    <w:rsid w:val="00C0186C"/>
    <w:rsid w:val="00C020C8"/>
    <w:rsid w:val="00C02A4C"/>
    <w:rsid w:val="00C02B7C"/>
    <w:rsid w:val="00C02D3B"/>
    <w:rsid w:val="00C04399"/>
    <w:rsid w:val="00C0467D"/>
    <w:rsid w:val="00C05173"/>
    <w:rsid w:val="00C05190"/>
    <w:rsid w:val="00C0655C"/>
    <w:rsid w:val="00C072A8"/>
    <w:rsid w:val="00C07AF6"/>
    <w:rsid w:val="00C1033F"/>
    <w:rsid w:val="00C10416"/>
    <w:rsid w:val="00C11412"/>
    <w:rsid w:val="00C11644"/>
    <w:rsid w:val="00C127DE"/>
    <w:rsid w:val="00C12A5C"/>
    <w:rsid w:val="00C132D8"/>
    <w:rsid w:val="00C135C5"/>
    <w:rsid w:val="00C13AEF"/>
    <w:rsid w:val="00C13F6C"/>
    <w:rsid w:val="00C147DD"/>
    <w:rsid w:val="00C163E0"/>
    <w:rsid w:val="00C16B11"/>
    <w:rsid w:val="00C178A5"/>
    <w:rsid w:val="00C20FFF"/>
    <w:rsid w:val="00C2113B"/>
    <w:rsid w:val="00C21A36"/>
    <w:rsid w:val="00C23733"/>
    <w:rsid w:val="00C23BF7"/>
    <w:rsid w:val="00C255E1"/>
    <w:rsid w:val="00C25EC9"/>
    <w:rsid w:val="00C26A8E"/>
    <w:rsid w:val="00C30732"/>
    <w:rsid w:val="00C30AF3"/>
    <w:rsid w:val="00C3108F"/>
    <w:rsid w:val="00C3150A"/>
    <w:rsid w:val="00C321C4"/>
    <w:rsid w:val="00C32C1F"/>
    <w:rsid w:val="00C33431"/>
    <w:rsid w:val="00C33606"/>
    <w:rsid w:val="00C338AA"/>
    <w:rsid w:val="00C33916"/>
    <w:rsid w:val="00C33ACC"/>
    <w:rsid w:val="00C3583B"/>
    <w:rsid w:val="00C35AAF"/>
    <w:rsid w:val="00C3686F"/>
    <w:rsid w:val="00C372CC"/>
    <w:rsid w:val="00C447A0"/>
    <w:rsid w:val="00C44CF1"/>
    <w:rsid w:val="00C44E74"/>
    <w:rsid w:val="00C45BE4"/>
    <w:rsid w:val="00C477C8"/>
    <w:rsid w:val="00C47FE0"/>
    <w:rsid w:val="00C5054C"/>
    <w:rsid w:val="00C5192F"/>
    <w:rsid w:val="00C523CC"/>
    <w:rsid w:val="00C52414"/>
    <w:rsid w:val="00C535B8"/>
    <w:rsid w:val="00C54B30"/>
    <w:rsid w:val="00C54D21"/>
    <w:rsid w:val="00C55B62"/>
    <w:rsid w:val="00C55D3A"/>
    <w:rsid w:val="00C56BA7"/>
    <w:rsid w:val="00C57320"/>
    <w:rsid w:val="00C604F4"/>
    <w:rsid w:val="00C61A5B"/>
    <w:rsid w:val="00C626DB"/>
    <w:rsid w:val="00C62A3C"/>
    <w:rsid w:val="00C62AA2"/>
    <w:rsid w:val="00C62E05"/>
    <w:rsid w:val="00C63151"/>
    <w:rsid w:val="00C636DC"/>
    <w:rsid w:val="00C651F9"/>
    <w:rsid w:val="00C65748"/>
    <w:rsid w:val="00C65EC9"/>
    <w:rsid w:val="00C66397"/>
    <w:rsid w:val="00C670F9"/>
    <w:rsid w:val="00C7181A"/>
    <w:rsid w:val="00C719A0"/>
    <w:rsid w:val="00C7222E"/>
    <w:rsid w:val="00C727AF"/>
    <w:rsid w:val="00C73DBB"/>
    <w:rsid w:val="00C73DEF"/>
    <w:rsid w:val="00C74CE0"/>
    <w:rsid w:val="00C75417"/>
    <w:rsid w:val="00C754B9"/>
    <w:rsid w:val="00C75D4D"/>
    <w:rsid w:val="00C76594"/>
    <w:rsid w:val="00C765D0"/>
    <w:rsid w:val="00C7746F"/>
    <w:rsid w:val="00C7784C"/>
    <w:rsid w:val="00C77916"/>
    <w:rsid w:val="00C8002B"/>
    <w:rsid w:val="00C8007B"/>
    <w:rsid w:val="00C8129B"/>
    <w:rsid w:val="00C819F2"/>
    <w:rsid w:val="00C82496"/>
    <w:rsid w:val="00C82DF7"/>
    <w:rsid w:val="00C835FF"/>
    <w:rsid w:val="00C83DF7"/>
    <w:rsid w:val="00C84199"/>
    <w:rsid w:val="00C852A2"/>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3744"/>
    <w:rsid w:val="00C93AC3"/>
    <w:rsid w:val="00C93C3F"/>
    <w:rsid w:val="00C9449A"/>
    <w:rsid w:val="00C969C4"/>
    <w:rsid w:val="00CA018C"/>
    <w:rsid w:val="00CA05E6"/>
    <w:rsid w:val="00CA0915"/>
    <w:rsid w:val="00CA221D"/>
    <w:rsid w:val="00CA3954"/>
    <w:rsid w:val="00CA399F"/>
    <w:rsid w:val="00CA621D"/>
    <w:rsid w:val="00CA6FDB"/>
    <w:rsid w:val="00CA7069"/>
    <w:rsid w:val="00CB07B6"/>
    <w:rsid w:val="00CB0F38"/>
    <w:rsid w:val="00CB2309"/>
    <w:rsid w:val="00CB23A4"/>
    <w:rsid w:val="00CB245F"/>
    <w:rsid w:val="00CB2995"/>
    <w:rsid w:val="00CB3A34"/>
    <w:rsid w:val="00CB3CE7"/>
    <w:rsid w:val="00CB488A"/>
    <w:rsid w:val="00CB57BA"/>
    <w:rsid w:val="00CB5821"/>
    <w:rsid w:val="00CB690B"/>
    <w:rsid w:val="00CB6A6B"/>
    <w:rsid w:val="00CB6DD1"/>
    <w:rsid w:val="00CC0533"/>
    <w:rsid w:val="00CC0711"/>
    <w:rsid w:val="00CC0A08"/>
    <w:rsid w:val="00CC1134"/>
    <w:rsid w:val="00CC1539"/>
    <w:rsid w:val="00CC16F4"/>
    <w:rsid w:val="00CC1721"/>
    <w:rsid w:val="00CC2FC0"/>
    <w:rsid w:val="00CC2FE1"/>
    <w:rsid w:val="00CC334A"/>
    <w:rsid w:val="00CC3863"/>
    <w:rsid w:val="00CC3C85"/>
    <w:rsid w:val="00CC5069"/>
    <w:rsid w:val="00CC59A6"/>
    <w:rsid w:val="00CC6112"/>
    <w:rsid w:val="00CC676F"/>
    <w:rsid w:val="00CC6905"/>
    <w:rsid w:val="00CC6DFC"/>
    <w:rsid w:val="00CC709A"/>
    <w:rsid w:val="00CC7216"/>
    <w:rsid w:val="00CC7C72"/>
    <w:rsid w:val="00CD0BAD"/>
    <w:rsid w:val="00CD1886"/>
    <w:rsid w:val="00CD210C"/>
    <w:rsid w:val="00CD23E7"/>
    <w:rsid w:val="00CD244E"/>
    <w:rsid w:val="00CD252C"/>
    <w:rsid w:val="00CD2545"/>
    <w:rsid w:val="00CD27CF"/>
    <w:rsid w:val="00CD3E90"/>
    <w:rsid w:val="00CD4C93"/>
    <w:rsid w:val="00CD5DA2"/>
    <w:rsid w:val="00CD6E95"/>
    <w:rsid w:val="00CD7FE8"/>
    <w:rsid w:val="00CE0420"/>
    <w:rsid w:val="00CE1239"/>
    <w:rsid w:val="00CE179D"/>
    <w:rsid w:val="00CE260B"/>
    <w:rsid w:val="00CE2A8A"/>
    <w:rsid w:val="00CE2C21"/>
    <w:rsid w:val="00CE35DA"/>
    <w:rsid w:val="00CE450D"/>
    <w:rsid w:val="00CE5967"/>
    <w:rsid w:val="00CE7274"/>
    <w:rsid w:val="00CE74FC"/>
    <w:rsid w:val="00CF08CC"/>
    <w:rsid w:val="00CF1AA4"/>
    <w:rsid w:val="00CF3C44"/>
    <w:rsid w:val="00CF3F7C"/>
    <w:rsid w:val="00CF5755"/>
    <w:rsid w:val="00CF60E6"/>
    <w:rsid w:val="00CF6C54"/>
    <w:rsid w:val="00CF6DC1"/>
    <w:rsid w:val="00CF6F4C"/>
    <w:rsid w:val="00CF7469"/>
    <w:rsid w:val="00CF7EDE"/>
    <w:rsid w:val="00D00027"/>
    <w:rsid w:val="00D007A7"/>
    <w:rsid w:val="00D00837"/>
    <w:rsid w:val="00D01D08"/>
    <w:rsid w:val="00D02A8C"/>
    <w:rsid w:val="00D03CDE"/>
    <w:rsid w:val="00D03F15"/>
    <w:rsid w:val="00D04F1E"/>
    <w:rsid w:val="00D05303"/>
    <w:rsid w:val="00D06616"/>
    <w:rsid w:val="00D07163"/>
    <w:rsid w:val="00D07218"/>
    <w:rsid w:val="00D0789A"/>
    <w:rsid w:val="00D07E0B"/>
    <w:rsid w:val="00D1066B"/>
    <w:rsid w:val="00D10F51"/>
    <w:rsid w:val="00D11B0D"/>
    <w:rsid w:val="00D11FEC"/>
    <w:rsid w:val="00D131C0"/>
    <w:rsid w:val="00D13784"/>
    <w:rsid w:val="00D13E84"/>
    <w:rsid w:val="00D13F58"/>
    <w:rsid w:val="00D13FF7"/>
    <w:rsid w:val="00D14444"/>
    <w:rsid w:val="00D14BAF"/>
    <w:rsid w:val="00D1546C"/>
    <w:rsid w:val="00D16191"/>
    <w:rsid w:val="00D16305"/>
    <w:rsid w:val="00D17748"/>
    <w:rsid w:val="00D177D9"/>
    <w:rsid w:val="00D17A3D"/>
    <w:rsid w:val="00D17E78"/>
    <w:rsid w:val="00D21006"/>
    <w:rsid w:val="00D2117C"/>
    <w:rsid w:val="00D227EF"/>
    <w:rsid w:val="00D22B40"/>
    <w:rsid w:val="00D23139"/>
    <w:rsid w:val="00D23BFD"/>
    <w:rsid w:val="00D25137"/>
    <w:rsid w:val="00D25275"/>
    <w:rsid w:val="00D25EAA"/>
    <w:rsid w:val="00D26422"/>
    <w:rsid w:val="00D26EED"/>
    <w:rsid w:val="00D3009A"/>
    <w:rsid w:val="00D301DA"/>
    <w:rsid w:val="00D3066E"/>
    <w:rsid w:val="00D30E00"/>
    <w:rsid w:val="00D31D93"/>
    <w:rsid w:val="00D32537"/>
    <w:rsid w:val="00D3267A"/>
    <w:rsid w:val="00D33332"/>
    <w:rsid w:val="00D33713"/>
    <w:rsid w:val="00D33AAA"/>
    <w:rsid w:val="00D33EF0"/>
    <w:rsid w:val="00D340D6"/>
    <w:rsid w:val="00D35DBB"/>
    <w:rsid w:val="00D37A65"/>
    <w:rsid w:val="00D37BBE"/>
    <w:rsid w:val="00D40488"/>
    <w:rsid w:val="00D41CE2"/>
    <w:rsid w:val="00D42530"/>
    <w:rsid w:val="00D43785"/>
    <w:rsid w:val="00D43DB4"/>
    <w:rsid w:val="00D443F9"/>
    <w:rsid w:val="00D4495C"/>
    <w:rsid w:val="00D467AF"/>
    <w:rsid w:val="00D47298"/>
    <w:rsid w:val="00D47759"/>
    <w:rsid w:val="00D5038D"/>
    <w:rsid w:val="00D51848"/>
    <w:rsid w:val="00D51E6D"/>
    <w:rsid w:val="00D52128"/>
    <w:rsid w:val="00D53B59"/>
    <w:rsid w:val="00D540EE"/>
    <w:rsid w:val="00D551FF"/>
    <w:rsid w:val="00D55200"/>
    <w:rsid w:val="00D55225"/>
    <w:rsid w:val="00D55399"/>
    <w:rsid w:val="00D5617F"/>
    <w:rsid w:val="00D56424"/>
    <w:rsid w:val="00D568A6"/>
    <w:rsid w:val="00D569FD"/>
    <w:rsid w:val="00D600CC"/>
    <w:rsid w:val="00D60C2A"/>
    <w:rsid w:val="00D61224"/>
    <w:rsid w:val="00D61325"/>
    <w:rsid w:val="00D6204E"/>
    <w:rsid w:val="00D62F6E"/>
    <w:rsid w:val="00D6319B"/>
    <w:rsid w:val="00D63A60"/>
    <w:rsid w:val="00D63A8A"/>
    <w:rsid w:val="00D64A6B"/>
    <w:rsid w:val="00D652B8"/>
    <w:rsid w:val="00D65826"/>
    <w:rsid w:val="00D65BED"/>
    <w:rsid w:val="00D66031"/>
    <w:rsid w:val="00D66147"/>
    <w:rsid w:val="00D66C9E"/>
    <w:rsid w:val="00D67B71"/>
    <w:rsid w:val="00D70BA5"/>
    <w:rsid w:val="00D71E2D"/>
    <w:rsid w:val="00D72B1E"/>
    <w:rsid w:val="00D7315E"/>
    <w:rsid w:val="00D7353D"/>
    <w:rsid w:val="00D73B84"/>
    <w:rsid w:val="00D743BF"/>
    <w:rsid w:val="00D74B2C"/>
    <w:rsid w:val="00D7527D"/>
    <w:rsid w:val="00D75C7C"/>
    <w:rsid w:val="00D75F9B"/>
    <w:rsid w:val="00D76096"/>
    <w:rsid w:val="00D76307"/>
    <w:rsid w:val="00D76A36"/>
    <w:rsid w:val="00D76C9B"/>
    <w:rsid w:val="00D772EB"/>
    <w:rsid w:val="00D77B77"/>
    <w:rsid w:val="00D8062C"/>
    <w:rsid w:val="00D80964"/>
    <w:rsid w:val="00D80F59"/>
    <w:rsid w:val="00D81472"/>
    <w:rsid w:val="00D81AE9"/>
    <w:rsid w:val="00D81F43"/>
    <w:rsid w:val="00D82E8A"/>
    <w:rsid w:val="00D82F2A"/>
    <w:rsid w:val="00D82FD4"/>
    <w:rsid w:val="00D84230"/>
    <w:rsid w:val="00D843D8"/>
    <w:rsid w:val="00D84470"/>
    <w:rsid w:val="00D84E48"/>
    <w:rsid w:val="00D852E6"/>
    <w:rsid w:val="00D86034"/>
    <w:rsid w:val="00D86528"/>
    <w:rsid w:val="00D86E20"/>
    <w:rsid w:val="00D871AC"/>
    <w:rsid w:val="00D9054F"/>
    <w:rsid w:val="00D90956"/>
    <w:rsid w:val="00D90C9C"/>
    <w:rsid w:val="00D90E45"/>
    <w:rsid w:val="00D90FE5"/>
    <w:rsid w:val="00D91648"/>
    <w:rsid w:val="00D91A8C"/>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269"/>
    <w:rsid w:val="00DA0B6F"/>
    <w:rsid w:val="00DA0C4F"/>
    <w:rsid w:val="00DA10BE"/>
    <w:rsid w:val="00DA21B1"/>
    <w:rsid w:val="00DA335B"/>
    <w:rsid w:val="00DA34C2"/>
    <w:rsid w:val="00DA39C0"/>
    <w:rsid w:val="00DA3C08"/>
    <w:rsid w:val="00DA5D65"/>
    <w:rsid w:val="00DA5FBC"/>
    <w:rsid w:val="00DA669D"/>
    <w:rsid w:val="00DA69F9"/>
    <w:rsid w:val="00DA75EC"/>
    <w:rsid w:val="00DA7A96"/>
    <w:rsid w:val="00DB0B20"/>
    <w:rsid w:val="00DB0FB1"/>
    <w:rsid w:val="00DB0FD2"/>
    <w:rsid w:val="00DB11E7"/>
    <w:rsid w:val="00DB14F6"/>
    <w:rsid w:val="00DB185B"/>
    <w:rsid w:val="00DB1949"/>
    <w:rsid w:val="00DB1FF1"/>
    <w:rsid w:val="00DB213A"/>
    <w:rsid w:val="00DB293E"/>
    <w:rsid w:val="00DB2A9C"/>
    <w:rsid w:val="00DB37BB"/>
    <w:rsid w:val="00DB4301"/>
    <w:rsid w:val="00DB4D24"/>
    <w:rsid w:val="00DB5867"/>
    <w:rsid w:val="00DB5884"/>
    <w:rsid w:val="00DB5B5E"/>
    <w:rsid w:val="00DB68AE"/>
    <w:rsid w:val="00DB69F6"/>
    <w:rsid w:val="00DB796F"/>
    <w:rsid w:val="00DB7E21"/>
    <w:rsid w:val="00DC16BF"/>
    <w:rsid w:val="00DC1731"/>
    <w:rsid w:val="00DC1C3E"/>
    <w:rsid w:val="00DC1CD2"/>
    <w:rsid w:val="00DC1D21"/>
    <w:rsid w:val="00DC1E5D"/>
    <w:rsid w:val="00DC201B"/>
    <w:rsid w:val="00DC205A"/>
    <w:rsid w:val="00DC2924"/>
    <w:rsid w:val="00DC3D3A"/>
    <w:rsid w:val="00DC640B"/>
    <w:rsid w:val="00DC6829"/>
    <w:rsid w:val="00DC7F96"/>
    <w:rsid w:val="00DD16DC"/>
    <w:rsid w:val="00DD23B2"/>
    <w:rsid w:val="00DD316B"/>
    <w:rsid w:val="00DD4FED"/>
    <w:rsid w:val="00DD51C9"/>
    <w:rsid w:val="00DD5417"/>
    <w:rsid w:val="00DD69A3"/>
    <w:rsid w:val="00DD6E8F"/>
    <w:rsid w:val="00DD7B38"/>
    <w:rsid w:val="00DE07CC"/>
    <w:rsid w:val="00DE0E2F"/>
    <w:rsid w:val="00DE1236"/>
    <w:rsid w:val="00DE1476"/>
    <w:rsid w:val="00DE1555"/>
    <w:rsid w:val="00DE1AB4"/>
    <w:rsid w:val="00DE20CC"/>
    <w:rsid w:val="00DE2329"/>
    <w:rsid w:val="00DE3B45"/>
    <w:rsid w:val="00DE4785"/>
    <w:rsid w:val="00DE5282"/>
    <w:rsid w:val="00DE52B6"/>
    <w:rsid w:val="00DE5E84"/>
    <w:rsid w:val="00DE691B"/>
    <w:rsid w:val="00DF0259"/>
    <w:rsid w:val="00DF026F"/>
    <w:rsid w:val="00DF02B3"/>
    <w:rsid w:val="00DF0E7C"/>
    <w:rsid w:val="00DF314C"/>
    <w:rsid w:val="00DF3600"/>
    <w:rsid w:val="00DF3F09"/>
    <w:rsid w:val="00DF4ACB"/>
    <w:rsid w:val="00DF5A8A"/>
    <w:rsid w:val="00DF6631"/>
    <w:rsid w:val="00DF6BDC"/>
    <w:rsid w:val="00DF7312"/>
    <w:rsid w:val="00E00793"/>
    <w:rsid w:val="00E009BA"/>
    <w:rsid w:val="00E01508"/>
    <w:rsid w:val="00E018F9"/>
    <w:rsid w:val="00E01951"/>
    <w:rsid w:val="00E02A14"/>
    <w:rsid w:val="00E03116"/>
    <w:rsid w:val="00E04DD5"/>
    <w:rsid w:val="00E052F1"/>
    <w:rsid w:val="00E06B0A"/>
    <w:rsid w:val="00E0761A"/>
    <w:rsid w:val="00E117B5"/>
    <w:rsid w:val="00E11902"/>
    <w:rsid w:val="00E11ECF"/>
    <w:rsid w:val="00E13191"/>
    <w:rsid w:val="00E13611"/>
    <w:rsid w:val="00E143BC"/>
    <w:rsid w:val="00E154E0"/>
    <w:rsid w:val="00E155F8"/>
    <w:rsid w:val="00E15718"/>
    <w:rsid w:val="00E16223"/>
    <w:rsid w:val="00E16A23"/>
    <w:rsid w:val="00E178A3"/>
    <w:rsid w:val="00E203E6"/>
    <w:rsid w:val="00E20B41"/>
    <w:rsid w:val="00E21B8F"/>
    <w:rsid w:val="00E222EB"/>
    <w:rsid w:val="00E22F65"/>
    <w:rsid w:val="00E2389E"/>
    <w:rsid w:val="00E23B92"/>
    <w:rsid w:val="00E23C1A"/>
    <w:rsid w:val="00E24A6B"/>
    <w:rsid w:val="00E24C4B"/>
    <w:rsid w:val="00E25108"/>
    <w:rsid w:val="00E26792"/>
    <w:rsid w:val="00E27D6C"/>
    <w:rsid w:val="00E27E9F"/>
    <w:rsid w:val="00E30000"/>
    <w:rsid w:val="00E328E6"/>
    <w:rsid w:val="00E33B0D"/>
    <w:rsid w:val="00E34919"/>
    <w:rsid w:val="00E362C4"/>
    <w:rsid w:val="00E3647F"/>
    <w:rsid w:val="00E36A9B"/>
    <w:rsid w:val="00E3732F"/>
    <w:rsid w:val="00E37870"/>
    <w:rsid w:val="00E40433"/>
    <w:rsid w:val="00E40C62"/>
    <w:rsid w:val="00E41A22"/>
    <w:rsid w:val="00E41FA4"/>
    <w:rsid w:val="00E4229D"/>
    <w:rsid w:val="00E42AD6"/>
    <w:rsid w:val="00E43CA2"/>
    <w:rsid w:val="00E43FD8"/>
    <w:rsid w:val="00E449A2"/>
    <w:rsid w:val="00E44A4B"/>
    <w:rsid w:val="00E46064"/>
    <w:rsid w:val="00E4717B"/>
    <w:rsid w:val="00E507B6"/>
    <w:rsid w:val="00E5259A"/>
    <w:rsid w:val="00E528E0"/>
    <w:rsid w:val="00E52BFE"/>
    <w:rsid w:val="00E52F06"/>
    <w:rsid w:val="00E5388F"/>
    <w:rsid w:val="00E54808"/>
    <w:rsid w:val="00E557C1"/>
    <w:rsid w:val="00E559A5"/>
    <w:rsid w:val="00E60A7B"/>
    <w:rsid w:val="00E61055"/>
    <w:rsid w:val="00E61D7C"/>
    <w:rsid w:val="00E62D6F"/>
    <w:rsid w:val="00E6325E"/>
    <w:rsid w:val="00E63D2E"/>
    <w:rsid w:val="00E64140"/>
    <w:rsid w:val="00E652DC"/>
    <w:rsid w:val="00E65BD9"/>
    <w:rsid w:val="00E65BF8"/>
    <w:rsid w:val="00E66B3E"/>
    <w:rsid w:val="00E701BA"/>
    <w:rsid w:val="00E71825"/>
    <w:rsid w:val="00E719CE"/>
    <w:rsid w:val="00E72027"/>
    <w:rsid w:val="00E72E84"/>
    <w:rsid w:val="00E730B9"/>
    <w:rsid w:val="00E73A25"/>
    <w:rsid w:val="00E740F8"/>
    <w:rsid w:val="00E742CA"/>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4D3E"/>
    <w:rsid w:val="00E863A0"/>
    <w:rsid w:val="00E871BB"/>
    <w:rsid w:val="00E87ADD"/>
    <w:rsid w:val="00E87C2F"/>
    <w:rsid w:val="00E907FC"/>
    <w:rsid w:val="00E9129B"/>
    <w:rsid w:val="00E91316"/>
    <w:rsid w:val="00E91FA0"/>
    <w:rsid w:val="00E92573"/>
    <w:rsid w:val="00E93134"/>
    <w:rsid w:val="00E93272"/>
    <w:rsid w:val="00E9352D"/>
    <w:rsid w:val="00E93B0B"/>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4DDE"/>
    <w:rsid w:val="00EA58EC"/>
    <w:rsid w:val="00EA5AFF"/>
    <w:rsid w:val="00EA603C"/>
    <w:rsid w:val="00EA6FC0"/>
    <w:rsid w:val="00EA74F0"/>
    <w:rsid w:val="00EA7883"/>
    <w:rsid w:val="00EB029A"/>
    <w:rsid w:val="00EB0328"/>
    <w:rsid w:val="00EB28B0"/>
    <w:rsid w:val="00EB2EFE"/>
    <w:rsid w:val="00EB3762"/>
    <w:rsid w:val="00EB54B1"/>
    <w:rsid w:val="00EB6ED4"/>
    <w:rsid w:val="00EB78A1"/>
    <w:rsid w:val="00EC03F3"/>
    <w:rsid w:val="00EC1C6F"/>
    <w:rsid w:val="00EC2F24"/>
    <w:rsid w:val="00EC3453"/>
    <w:rsid w:val="00EC3EE1"/>
    <w:rsid w:val="00EC43DF"/>
    <w:rsid w:val="00EC4445"/>
    <w:rsid w:val="00EC4529"/>
    <w:rsid w:val="00EC494E"/>
    <w:rsid w:val="00EC609C"/>
    <w:rsid w:val="00EC6172"/>
    <w:rsid w:val="00EC666F"/>
    <w:rsid w:val="00EC71C7"/>
    <w:rsid w:val="00EC722A"/>
    <w:rsid w:val="00EC7296"/>
    <w:rsid w:val="00EC75FD"/>
    <w:rsid w:val="00ED0CBF"/>
    <w:rsid w:val="00ED1E5D"/>
    <w:rsid w:val="00ED21F7"/>
    <w:rsid w:val="00ED2467"/>
    <w:rsid w:val="00ED2B84"/>
    <w:rsid w:val="00ED2DC3"/>
    <w:rsid w:val="00ED3C0D"/>
    <w:rsid w:val="00ED40A3"/>
    <w:rsid w:val="00ED4F59"/>
    <w:rsid w:val="00ED5029"/>
    <w:rsid w:val="00ED5A52"/>
    <w:rsid w:val="00ED5C56"/>
    <w:rsid w:val="00ED5C75"/>
    <w:rsid w:val="00ED7C07"/>
    <w:rsid w:val="00EE01F0"/>
    <w:rsid w:val="00EE06A9"/>
    <w:rsid w:val="00EE07B5"/>
    <w:rsid w:val="00EE0B61"/>
    <w:rsid w:val="00EE0FA9"/>
    <w:rsid w:val="00EE1AB9"/>
    <w:rsid w:val="00EE3102"/>
    <w:rsid w:val="00EE32DD"/>
    <w:rsid w:val="00EE3D8D"/>
    <w:rsid w:val="00EE4F37"/>
    <w:rsid w:val="00EE52C9"/>
    <w:rsid w:val="00EE5332"/>
    <w:rsid w:val="00EE5596"/>
    <w:rsid w:val="00EE60AE"/>
    <w:rsid w:val="00EE6992"/>
    <w:rsid w:val="00EE6A61"/>
    <w:rsid w:val="00EE6AF1"/>
    <w:rsid w:val="00EE7BF3"/>
    <w:rsid w:val="00EF35DF"/>
    <w:rsid w:val="00EF40CD"/>
    <w:rsid w:val="00EF5729"/>
    <w:rsid w:val="00EF5A29"/>
    <w:rsid w:val="00F00539"/>
    <w:rsid w:val="00F01C08"/>
    <w:rsid w:val="00F02F29"/>
    <w:rsid w:val="00F039F1"/>
    <w:rsid w:val="00F03CFD"/>
    <w:rsid w:val="00F049F2"/>
    <w:rsid w:val="00F06AA9"/>
    <w:rsid w:val="00F06D3B"/>
    <w:rsid w:val="00F071D7"/>
    <w:rsid w:val="00F07B29"/>
    <w:rsid w:val="00F109A2"/>
    <w:rsid w:val="00F10ABF"/>
    <w:rsid w:val="00F10CFA"/>
    <w:rsid w:val="00F11009"/>
    <w:rsid w:val="00F111FA"/>
    <w:rsid w:val="00F121E6"/>
    <w:rsid w:val="00F125EE"/>
    <w:rsid w:val="00F1439E"/>
    <w:rsid w:val="00F15034"/>
    <w:rsid w:val="00F15FAC"/>
    <w:rsid w:val="00F16650"/>
    <w:rsid w:val="00F20C27"/>
    <w:rsid w:val="00F20FF1"/>
    <w:rsid w:val="00F2141A"/>
    <w:rsid w:val="00F21A85"/>
    <w:rsid w:val="00F23A78"/>
    <w:rsid w:val="00F23D2D"/>
    <w:rsid w:val="00F24028"/>
    <w:rsid w:val="00F24055"/>
    <w:rsid w:val="00F24085"/>
    <w:rsid w:val="00F240A4"/>
    <w:rsid w:val="00F24900"/>
    <w:rsid w:val="00F24CE0"/>
    <w:rsid w:val="00F27737"/>
    <w:rsid w:val="00F30187"/>
    <w:rsid w:val="00F328D8"/>
    <w:rsid w:val="00F3310A"/>
    <w:rsid w:val="00F3419A"/>
    <w:rsid w:val="00F3730F"/>
    <w:rsid w:val="00F3776A"/>
    <w:rsid w:val="00F401FE"/>
    <w:rsid w:val="00F40565"/>
    <w:rsid w:val="00F40EC8"/>
    <w:rsid w:val="00F41306"/>
    <w:rsid w:val="00F43280"/>
    <w:rsid w:val="00F43B2E"/>
    <w:rsid w:val="00F440FD"/>
    <w:rsid w:val="00F4536E"/>
    <w:rsid w:val="00F45A01"/>
    <w:rsid w:val="00F46B0F"/>
    <w:rsid w:val="00F473D4"/>
    <w:rsid w:val="00F47D06"/>
    <w:rsid w:val="00F500AD"/>
    <w:rsid w:val="00F54B53"/>
    <w:rsid w:val="00F54EE1"/>
    <w:rsid w:val="00F552B7"/>
    <w:rsid w:val="00F5671A"/>
    <w:rsid w:val="00F571C2"/>
    <w:rsid w:val="00F609C7"/>
    <w:rsid w:val="00F61600"/>
    <w:rsid w:val="00F629BE"/>
    <w:rsid w:val="00F629D4"/>
    <w:rsid w:val="00F63FCE"/>
    <w:rsid w:val="00F6407B"/>
    <w:rsid w:val="00F6418D"/>
    <w:rsid w:val="00F64CAE"/>
    <w:rsid w:val="00F6546C"/>
    <w:rsid w:val="00F66025"/>
    <w:rsid w:val="00F6703F"/>
    <w:rsid w:val="00F67103"/>
    <w:rsid w:val="00F674FC"/>
    <w:rsid w:val="00F70626"/>
    <w:rsid w:val="00F70E1B"/>
    <w:rsid w:val="00F72CF9"/>
    <w:rsid w:val="00F72DC4"/>
    <w:rsid w:val="00F736FA"/>
    <w:rsid w:val="00F73873"/>
    <w:rsid w:val="00F73D48"/>
    <w:rsid w:val="00F73E86"/>
    <w:rsid w:val="00F7456D"/>
    <w:rsid w:val="00F75BD4"/>
    <w:rsid w:val="00F75DB1"/>
    <w:rsid w:val="00F75E7E"/>
    <w:rsid w:val="00F77580"/>
    <w:rsid w:val="00F8069B"/>
    <w:rsid w:val="00F812D6"/>
    <w:rsid w:val="00F829A9"/>
    <w:rsid w:val="00F82E5B"/>
    <w:rsid w:val="00F831FC"/>
    <w:rsid w:val="00F83DE4"/>
    <w:rsid w:val="00F83F7B"/>
    <w:rsid w:val="00F8427A"/>
    <w:rsid w:val="00F8448B"/>
    <w:rsid w:val="00F84EFC"/>
    <w:rsid w:val="00F84F2D"/>
    <w:rsid w:val="00F851D2"/>
    <w:rsid w:val="00F859AF"/>
    <w:rsid w:val="00F85E4F"/>
    <w:rsid w:val="00F87902"/>
    <w:rsid w:val="00F87F5A"/>
    <w:rsid w:val="00F90810"/>
    <w:rsid w:val="00F91AAE"/>
    <w:rsid w:val="00F91AFF"/>
    <w:rsid w:val="00F91D09"/>
    <w:rsid w:val="00F92DAD"/>
    <w:rsid w:val="00F95854"/>
    <w:rsid w:val="00F95C18"/>
    <w:rsid w:val="00F974E1"/>
    <w:rsid w:val="00F97BF6"/>
    <w:rsid w:val="00FA0579"/>
    <w:rsid w:val="00FA1F35"/>
    <w:rsid w:val="00FA2831"/>
    <w:rsid w:val="00FA2910"/>
    <w:rsid w:val="00FA2C2F"/>
    <w:rsid w:val="00FA4D0F"/>
    <w:rsid w:val="00FA4E53"/>
    <w:rsid w:val="00FA4F9F"/>
    <w:rsid w:val="00FA5055"/>
    <w:rsid w:val="00FA5EBE"/>
    <w:rsid w:val="00FA624A"/>
    <w:rsid w:val="00FA649E"/>
    <w:rsid w:val="00FA72E9"/>
    <w:rsid w:val="00FA79F6"/>
    <w:rsid w:val="00FB00B4"/>
    <w:rsid w:val="00FB012D"/>
    <w:rsid w:val="00FB1042"/>
    <w:rsid w:val="00FB1780"/>
    <w:rsid w:val="00FB1CD1"/>
    <w:rsid w:val="00FB26B3"/>
    <w:rsid w:val="00FB38A3"/>
    <w:rsid w:val="00FB3FED"/>
    <w:rsid w:val="00FB42AC"/>
    <w:rsid w:val="00FB4FFD"/>
    <w:rsid w:val="00FB5470"/>
    <w:rsid w:val="00FB59B1"/>
    <w:rsid w:val="00FB68AE"/>
    <w:rsid w:val="00FB6953"/>
    <w:rsid w:val="00FB6BF1"/>
    <w:rsid w:val="00FB7129"/>
    <w:rsid w:val="00FB7B35"/>
    <w:rsid w:val="00FC102B"/>
    <w:rsid w:val="00FC287B"/>
    <w:rsid w:val="00FC2A3E"/>
    <w:rsid w:val="00FC4311"/>
    <w:rsid w:val="00FC4328"/>
    <w:rsid w:val="00FC4382"/>
    <w:rsid w:val="00FC4744"/>
    <w:rsid w:val="00FC4A05"/>
    <w:rsid w:val="00FC4A79"/>
    <w:rsid w:val="00FC4D0C"/>
    <w:rsid w:val="00FC54EF"/>
    <w:rsid w:val="00FC67FD"/>
    <w:rsid w:val="00FC6F52"/>
    <w:rsid w:val="00FC7085"/>
    <w:rsid w:val="00FC762E"/>
    <w:rsid w:val="00FD02BE"/>
    <w:rsid w:val="00FD02F6"/>
    <w:rsid w:val="00FD0F7E"/>
    <w:rsid w:val="00FD2584"/>
    <w:rsid w:val="00FD2D9A"/>
    <w:rsid w:val="00FD3460"/>
    <w:rsid w:val="00FD40EA"/>
    <w:rsid w:val="00FD566C"/>
    <w:rsid w:val="00FD62D2"/>
    <w:rsid w:val="00FD6B77"/>
    <w:rsid w:val="00FD6F08"/>
    <w:rsid w:val="00FD718C"/>
    <w:rsid w:val="00FE0375"/>
    <w:rsid w:val="00FE0781"/>
    <w:rsid w:val="00FE0D3B"/>
    <w:rsid w:val="00FE1291"/>
    <w:rsid w:val="00FE161D"/>
    <w:rsid w:val="00FE23DC"/>
    <w:rsid w:val="00FE24C2"/>
    <w:rsid w:val="00FE2BBE"/>
    <w:rsid w:val="00FE388E"/>
    <w:rsid w:val="00FE39E5"/>
    <w:rsid w:val="00FE3A40"/>
    <w:rsid w:val="00FE3BE7"/>
    <w:rsid w:val="00FE3C58"/>
    <w:rsid w:val="00FE3E9B"/>
    <w:rsid w:val="00FE3EF3"/>
    <w:rsid w:val="00FE424D"/>
    <w:rsid w:val="00FE484C"/>
    <w:rsid w:val="00FE4ADA"/>
    <w:rsid w:val="00FE4DF1"/>
    <w:rsid w:val="00FE566A"/>
    <w:rsid w:val="00FE5F18"/>
    <w:rsid w:val="00FE5F8F"/>
    <w:rsid w:val="00FE72F0"/>
    <w:rsid w:val="00FE7A9A"/>
    <w:rsid w:val="00FF0821"/>
    <w:rsid w:val="00FF0AD4"/>
    <w:rsid w:val="00FF10EA"/>
    <w:rsid w:val="00FF16DE"/>
    <w:rsid w:val="00FF1AC6"/>
    <w:rsid w:val="00FF318A"/>
    <w:rsid w:val="00FF3AE5"/>
    <w:rsid w:val="00FF4718"/>
    <w:rsid w:val="00FF4F5A"/>
    <w:rsid w:val="00FF5652"/>
    <w:rsid w:val="00FF591A"/>
    <w:rsid w:val="00FF6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941B12"/>
    <w:pPr>
      <w:widowControl w:val="0"/>
      <w:jc w:val="both"/>
    </w:pPr>
    <w:rPr>
      <w:rFonts w:ascii="Arial" w:hAnsi="Arial"/>
    </w:rPr>
  </w:style>
  <w:style w:type="paragraph" w:styleId="1">
    <w:name w:val="heading 1"/>
    <w:basedOn w:val="a2"/>
    <w:next w:val="20"/>
    <w:link w:val="15"/>
    <w:autoRedefine/>
    <w:uiPriority w:val="9"/>
    <w:qFormat/>
    <w:rsid w:val="00595EEC"/>
    <w:pPr>
      <w:keepNext/>
      <w:pageBreakBefore/>
      <w:numPr>
        <w:numId w:val="40"/>
      </w:numPr>
      <w:pBdr>
        <w:bottom w:val="single" w:sz="4" w:space="1" w:color="auto"/>
      </w:pBdr>
      <w:spacing w:line="276" w:lineRule="auto"/>
      <w:outlineLvl w:val="0"/>
    </w:pPr>
    <w:rPr>
      <w:rFonts w:eastAsia="メイリオ" w:cs="Arial"/>
      <w:b/>
      <w:color w:val="002B62"/>
      <w:sz w:val="28"/>
      <w:szCs w:val="24"/>
    </w:rPr>
  </w:style>
  <w:style w:type="paragraph" w:styleId="20">
    <w:name w:val="heading 2"/>
    <w:basedOn w:val="a2"/>
    <w:next w:val="a2"/>
    <w:link w:val="21"/>
    <w:autoRedefine/>
    <w:uiPriority w:val="9"/>
    <w:unhideWhenUsed/>
    <w:qFormat/>
    <w:rsid w:val="00747853"/>
    <w:pPr>
      <w:keepNext/>
      <w:numPr>
        <w:ilvl w:val="1"/>
        <w:numId w:val="40"/>
      </w:numPr>
      <w:pBdr>
        <w:left w:val="single" w:sz="48" w:space="0" w:color="FFC000"/>
      </w:pBdr>
      <w:shd w:val="clear" w:color="002B62" w:fill="002B62"/>
      <w:spacing w:beforeLines="100" w:before="286" w:afterLines="100" w:after="286" w:line="480" w:lineRule="auto"/>
      <w:ind w:left="567" w:hanging="425"/>
      <w:outlineLvl w:val="1"/>
    </w:pPr>
    <w:rPr>
      <w:rFonts w:eastAsia="メイリオ" w:cs="Arial"/>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0"/>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595EEC"/>
    <w:rPr>
      <w:rFonts w:ascii="Arial" w:eastAsia="メイリオ" w:hAnsi="Arial" w:cs="Arial"/>
      <w:b/>
      <w:color w:val="002B62"/>
      <w:sz w:val="28"/>
      <w:szCs w:val="24"/>
    </w:rPr>
  </w:style>
  <w:style w:type="character" w:customStyle="1" w:styleId="21">
    <w:name w:val="見出し 2 (文字)"/>
    <w:basedOn w:val="a3"/>
    <w:link w:val="20"/>
    <w:uiPriority w:val="9"/>
    <w:rsid w:val="00747853"/>
    <w:rPr>
      <w:rFonts w:ascii="Arial" w:eastAsia="メイリオ" w:hAnsi="Arial" w:cs="Arial"/>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2"/>
      </w:numPr>
      <w:ind w:leftChars="0" w:left="0"/>
    </w:pPr>
  </w:style>
  <w:style w:type="paragraph" w:customStyle="1" w:styleId="11">
    <w:name w:val="スタイル11"/>
    <w:basedOn w:val="aa"/>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3"/>
      </w:numPr>
      <w:ind w:leftChars="0" w:left="0"/>
      <w:jc w:val="left"/>
    </w:pPr>
    <w:rPr>
      <w:rFonts w:cstheme="minorHAnsi"/>
    </w:rPr>
  </w:style>
  <w:style w:type="paragraph" w:customStyle="1" w:styleId="14">
    <w:name w:val="スタイル14"/>
    <w:basedOn w:val="aa"/>
    <w:qFormat/>
    <w:rsid w:val="002D068D"/>
    <w:pPr>
      <w:widowControl/>
      <w:numPr>
        <w:ilvl w:val="3"/>
        <w:numId w:val="13"/>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4"/>
      </w:numPr>
      <w:ind w:leftChars="0" w:left="0"/>
    </w:pPr>
  </w:style>
  <w:style w:type="paragraph" w:customStyle="1" w:styleId="a0">
    <w:name w:val="番号 ()"/>
    <w:basedOn w:val="aa"/>
    <w:qFormat/>
    <w:rsid w:val="003C2F77"/>
    <w:pPr>
      <w:numPr>
        <w:numId w:val="56"/>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 w:type="paragraph" w:customStyle="1" w:styleId="aff9">
    <w:name w:val="見出し３"/>
    <w:basedOn w:val="30"/>
    <w:qFormat/>
    <w:rsid w:val="003B291E"/>
    <w:pPr>
      <w:numPr>
        <w:ilvl w:val="0"/>
        <w:numId w:val="0"/>
      </w:numPr>
      <w:tabs>
        <w:tab w:val="left" w:pos="1276"/>
      </w:tabs>
      <w:ind w:left="851" w:hanging="420"/>
    </w:pPr>
    <w:rPr>
      <w:rFonts w:ascii="ＭＳ Ｐゴシック" w:eastAsia="ＭＳ Ｐゴシック" w:hAnsi="ＭＳ Ｐゴシック" w:cstheme="majorHAns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7731">
      <w:bodyDiv w:val="1"/>
      <w:marLeft w:val="0"/>
      <w:marRight w:val="0"/>
      <w:marTop w:val="0"/>
      <w:marBottom w:val="0"/>
      <w:divBdr>
        <w:top w:val="none" w:sz="0" w:space="0" w:color="auto"/>
        <w:left w:val="none" w:sz="0" w:space="0" w:color="auto"/>
        <w:bottom w:val="none" w:sz="0" w:space="0" w:color="auto"/>
        <w:right w:val="none" w:sz="0" w:space="0" w:color="auto"/>
      </w:divBdr>
    </w:div>
    <w:div w:id="22173227">
      <w:bodyDiv w:val="1"/>
      <w:marLeft w:val="0"/>
      <w:marRight w:val="0"/>
      <w:marTop w:val="0"/>
      <w:marBottom w:val="0"/>
      <w:divBdr>
        <w:top w:val="none" w:sz="0" w:space="0" w:color="auto"/>
        <w:left w:val="none" w:sz="0" w:space="0" w:color="auto"/>
        <w:bottom w:val="none" w:sz="0" w:space="0" w:color="auto"/>
        <w:right w:val="none" w:sz="0" w:space="0" w:color="auto"/>
      </w:divBdr>
    </w:div>
    <w:div w:id="22830521">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40446545">
      <w:bodyDiv w:val="1"/>
      <w:marLeft w:val="0"/>
      <w:marRight w:val="0"/>
      <w:marTop w:val="0"/>
      <w:marBottom w:val="0"/>
      <w:divBdr>
        <w:top w:val="none" w:sz="0" w:space="0" w:color="auto"/>
        <w:left w:val="none" w:sz="0" w:space="0" w:color="auto"/>
        <w:bottom w:val="none" w:sz="0" w:space="0" w:color="auto"/>
        <w:right w:val="none" w:sz="0" w:space="0" w:color="auto"/>
      </w:divBdr>
    </w:div>
    <w:div w:id="61029518">
      <w:bodyDiv w:val="1"/>
      <w:marLeft w:val="0"/>
      <w:marRight w:val="0"/>
      <w:marTop w:val="0"/>
      <w:marBottom w:val="0"/>
      <w:divBdr>
        <w:top w:val="none" w:sz="0" w:space="0" w:color="auto"/>
        <w:left w:val="none" w:sz="0" w:space="0" w:color="auto"/>
        <w:bottom w:val="none" w:sz="0" w:space="0" w:color="auto"/>
        <w:right w:val="none" w:sz="0" w:space="0" w:color="auto"/>
      </w:divBdr>
    </w:div>
    <w:div w:id="100298192">
      <w:bodyDiv w:val="1"/>
      <w:marLeft w:val="0"/>
      <w:marRight w:val="0"/>
      <w:marTop w:val="0"/>
      <w:marBottom w:val="0"/>
      <w:divBdr>
        <w:top w:val="none" w:sz="0" w:space="0" w:color="auto"/>
        <w:left w:val="none" w:sz="0" w:space="0" w:color="auto"/>
        <w:bottom w:val="none" w:sz="0" w:space="0" w:color="auto"/>
        <w:right w:val="none" w:sz="0" w:space="0" w:color="auto"/>
      </w:divBdr>
    </w:div>
    <w:div w:id="103036740">
      <w:bodyDiv w:val="1"/>
      <w:marLeft w:val="0"/>
      <w:marRight w:val="0"/>
      <w:marTop w:val="0"/>
      <w:marBottom w:val="0"/>
      <w:divBdr>
        <w:top w:val="none" w:sz="0" w:space="0" w:color="auto"/>
        <w:left w:val="none" w:sz="0" w:space="0" w:color="auto"/>
        <w:bottom w:val="none" w:sz="0" w:space="0" w:color="auto"/>
        <w:right w:val="none" w:sz="0" w:space="0" w:color="auto"/>
      </w:divBdr>
    </w:div>
    <w:div w:id="108401836">
      <w:bodyDiv w:val="1"/>
      <w:marLeft w:val="0"/>
      <w:marRight w:val="0"/>
      <w:marTop w:val="0"/>
      <w:marBottom w:val="0"/>
      <w:divBdr>
        <w:top w:val="none" w:sz="0" w:space="0" w:color="auto"/>
        <w:left w:val="none" w:sz="0" w:space="0" w:color="auto"/>
        <w:bottom w:val="none" w:sz="0" w:space="0" w:color="auto"/>
        <w:right w:val="none" w:sz="0" w:space="0" w:color="auto"/>
      </w:divBdr>
    </w:div>
    <w:div w:id="120418902">
      <w:bodyDiv w:val="1"/>
      <w:marLeft w:val="0"/>
      <w:marRight w:val="0"/>
      <w:marTop w:val="0"/>
      <w:marBottom w:val="0"/>
      <w:divBdr>
        <w:top w:val="none" w:sz="0" w:space="0" w:color="auto"/>
        <w:left w:val="none" w:sz="0" w:space="0" w:color="auto"/>
        <w:bottom w:val="none" w:sz="0" w:space="0" w:color="auto"/>
        <w:right w:val="none" w:sz="0" w:space="0" w:color="auto"/>
      </w:divBdr>
    </w:div>
    <w:div w:id="139885608">
      <w:bodyDiv w:val="1"/>
      <w:marLeft w:val="0"/>
      <w:marRight w:val="0"/>
      <w:marTop w:val="0"/>
      <w:marBottom w:val="0"/>
      <w:divBdr>
        <w:top w:val="none" w:sz="0" w:space="0" w:color="auto"/>
        <w:left w:val="none" w:sz="0" w:space="0" w:color="auto"/>
        <w:bottom w:val="none" w:sz="0" w:space="0" w:color="auto"/>
        <w:right w:val="none" w:sz="0" w:space="0" w:color="auto"/>
      </w:divBdr>
    </w:div>
    <w:div w:id="140317960">
      <w:bodyDiv w:val="1"/>
      <w:marLeft w:val="0"/>
      <w:marRight w:val="0"/>
      <w:marTop w:val="0"/>
      <w:marBottom w:val="0"/>
      <w:divBdr>
        <w:top w:val="none" w:sz="0" w:space="0" w:color="auto"/>
        <w:left w:val="none" w:sz="0" w:space="0" w:color="auto"/>
        <w:bottom w:val="none" w:sz="0" w:space="0" w:color="auto"/>
        <w:right w:val="none" w:sz="0" w:space="0" w:color="auto"/>
      </w:divBdr>
    </w:div>
    <w:div w:id="147013714">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8427701">
      <w:bodyDiv w:val="1"/>
      <w:marLeft w:val="0"/>
      <w:marRight w:val="0"/>
      <w:marTop w:val="0"/>
      <w:marBottom w:val="0"/>
      <w:divBdr>
        <w:top w:val="none" w:sz="0" w:space="0" w:color="auto"/>
        <w:left w:val="none" w:sz="0" w:space="0" w:color="auto"/>
        <w:bottom w:val="none" w:sz="0" w:space="0" w:color="auto"/>
        <w:right w:val="none" w:sz="0" w:space="0" w:color="auto"/>
      </w:divBdr>
    </w:div>
    <w:div w:id="159195176">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186603916">
      <w:bodyDiv w:val="1"/>
      <w:marLeft w:val="0"/>
      <w:marRight w:val="0"/>
      <w:marTop w:val="0"/>
      <w:marBottom w:val="0"/>
      <w:divBdr>
        <w:top w:val="none" w:sz="0" w:space="0" w:color="auto"/>
        <w:left w:val="none" w:sz="0" w:space="0" w:color="auto"/>
        <w:bottom w:val="none" w:sz="0" w:space="0" w:color="auto"/>
        <w:right w:val="none" w:sz="0" w:space="0" w:color="auto"/>
      </w:divBdr>
    </w:div>
    <w:div w:id="205604102">
      <w:bodyDiv w:val="1"/>
      <w:marLeft w:val="0"/>
      <w:marRight w:val="0"/>
      <w:marTop w:val="0"/>
      <w:marBottom w:val="0"/>
      <w:divBdr>
        <w:top w:val="none" w:sz="0" w:space="0" w:color="auto"/>
        <w:left w:val="none" w:sz="0" w:space="0" w:color="auto"/>
        <w:bottom w:val="none" w:sz="0" w:space="0" w:color="auto"/>
        <w:right w:val="none" w:sz="0" w:space="0" w:color="auto"/>
      </w:divBdr>
    </w:div>
    <w:div w:id="216747411">
      <w:bodyDiv w:val="1"/>
      <w:marLeft w:val="0"/>
      <w:marRight w:val="0"/>
      <w:marTop w:val="0"/>
      <w:marBottom w:val="0"/>
      <w:divBdr>
        <w:top w:val="none" w:sz="0" w:space="0" w:color="auto"/>
        <w:left w:val="none" w:sz="0" w:space="0" w:color="auto"/>
        <w:bottom w:val="none" w:sz="0" w:space="0" w:color="auto"/>
        <w:right w:val="none" w:sz="0" w:space="0" w:color="auto"/>
      </w:divBdr>
    </w:div>
    <w:div w:id="223299212">
      <w:bodyDiv w:val="1"/>
      <w:marLeft w:val="0"/>
      <w:marRight w:val="0"/>
      <w:marTop w:val="0"/>
      <w:marBottom w:val="0"/>
      <w:divBdr>
        <w:top w:val="none" w:sz="0" w:space="0" w:color="auto"/>
        <w:left w:val="none" w:sz="0" w:space="0" w:color="auto"/>
        <w:bottom w:val="none" w:sz="0" w:space="0" w:color="auto"/>
        <w:right w:val="none" w:sz="0" w:space="0" w:color="auto"/>
      </w:divBdr>
    </w:div>
    <w:div w:id="231737358">
      <w:bodyDiv w:val="1"/>
      <w:marLeft w:val="0"/>
      <w:marRight w:val="0"/>
      <w:marTop w:val="0"/>
      <w:marBottom w:val="0"/>
      <w:divBdr>
        <w:top w:val="none" w:sz="0" w:space="0" w:color="auto"/>
        <w:left w:val="none" w:sz="0" w:space="0" w:color="auto"/>
        <w:bottom w:val="none" w:sz="0" w:space="0" w:color="auto"/>
        <w:right w:val="none" w:sz="0" w:space="0" w:color="auto"/>
      </w:divBdr>
    </w:div>
    <w:div w:id="244190931">
      <w:bodyDiv w:val="1"/>
      <w:marLeft w:val="0"/>
      <w:marRight w:val="0"/>
      <w:marTop w:val="0"/>
      <w:marBottom w:val="0"/>
      <w:divBdr>
        <w:top w:val="none" w:sz="0" w:space="0" w:color="auto"/>
        <w:left w:val="none" w:sz="0" w:space="0" w:color="auto"/>
        <w:bottom w:val="none" w:sz="0" w:space="0" w:color="auto"/>
        <w:right w:val="none" w:sz="0" w:space="0" w:color="auto"/>
      </w:divBdr>
    </w:div>
    <w:div w:id="245044169">
      <w:bodyDiv w:val="1"/>
      <w:marLeft w:val="0"/>
      <w:marRight w:val="0"/>
      <w:marTop w:val="0"/>
      <w:marBottom w:val="0"/>
      <w:divBdr>
        <w:top w:val="none" w:sz="0" w:space="0" w:color="auto"/>
        <w:left w:val="none" w:sz="0" w:space="0" w:color="auto"/>
        <w:bottom w:val="none" w:sz="0" w:space="0" w:color="auto"/>
        <w:right w:val="none" w:sz="0" w:space="0" w:color="auto"/>
      </w:divBdr>
    </w:div>
    <w:div w:id="253167962">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7126895">
      <w:bodyDiv w:val="1"/>
      <w:marLeft w:val="0"/>
      <w:marRight w:val="0"/>
      <w:marTop w:val="0"/>
      <w:marBottom w:val="0"/>
      <w:divBdr>
        <w:top w:val="none" w:sz="0" w:space="0" w:color="auto"/>
        <w:left w:val="none" w:sz="0" w:space="0" w:color="auto"/>
        <w:bottom w:val="none" w:sz="0" w:space="0" w:color="auto"/>
        <w:right w:val="none" w:sz="0" w:space="0" w:color="auto"/>
      </w:divBdr>
    </w:div>
    <w:div w:id="272594068">
      <w:bodyDiv w:val="1"/>
      <w:marLeft w:val="0"/>
      <w:marRight w:val="0"/>
      <w:marTop w:val="0"/>
      <w:marBottom w:val="0"/>
      <w:divBdr>
        <w:top w:val="none" w:sz="0" w:space="0" w:color="auto"/>
        <w:left w:val="none" w:sz="0" w:space="0" w:color="auto"/>
        <w:bottom w:val="none" w:sz="0" w:space="0" w:color="auto"/>
        <w:right w:val="none" w:sz="0" w:space="0" w:color="auto"/>
      </w:divBdr>
    </w:div>
    <w:div w:id="281109272">
      <w:bodyDiv w:val="1"/>
      <w:marLeft w:val="0"/>
      <w:marRight w:val="0"/>
      <w:marTop w:val="0"/>
      <w:marBottom w:val="0"/>
      <w:divBdr>
        <w:top w:val="none" w:sz="0" w:space="0" w:color="auto"/>
        <w:left w:val="none" w:sz="0" w:space="0" w:color="auto"/>
        <w:bottom w:val="none" w:sz="0" w:space="0" w:color="auto"/>
        <w:right w:val="none" w:sz="0" w:space="0" w:color="auto"/>
      </w:divBdr>
    </w:div>
    <w:div w:id="285476090">
      <w:bodyDiv w:val="1"/>
      <w:marLeft w:val="0"/>
      <w:marRight w:val="0"/>
      <w:marTop w:val="0"/>
      <w:marBottom w:val="0"/>
      <w:divBdr>
        <w:top w:val="none" w:sz="0" w:space="0" w:color="auto"/>
        <w:left w:val="none" w:sz="0" w:space="0" w:color="auto"/>
        <w:bottom w:val="none" w:sz="0" w:space="0" w:color="auto"/>
        <w:right w:val="none" w:sz="0" w:space="0" w:color="auto"/>
      </w:divBdr>
    </w:div>
    <w:div w:id="288165666">
      <w:bodyDiv w:val="1"/>
      <w:marLeft w:val="0"/>
      <w:marRight w:val="0"/>
      <w:marTop w:val="0"/>
      <w:marBottom w:val="0"/>
      <w:divBdr>
        <w:top w:val="none" w:sz="0" w:space="0" w:color="auto"/>
        <w:left w:val="none" w:sz="0" w:space="0" w:color="auto"/>
        <w:bottom w:val="none" w:sz="0" w:space="0" w:color="auto"/>
        <w:right w:val="none" w:sz="0" w:space="0" w:color="auto"/>
      </w:divBdr>
    </w:div>
    <w:div w:id="307516916">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26641355">
      <w:bodyDiv w:val="1"/>
      <w:marLeft w:val="0"/>
      <w:marRight w:val="0"/>
      <w:marTop w:val="0"/>
      <w:marBottom w:val="0"/>
      <w:divBdr>
        <w:top w:val="none" w:sz="0" w:space="0" w:color="auto"/>
        <w:left w:val="none" w:sz="0" w:space="0" w:color="auto"/>
        <w:bottom w:val="none" w:sz="0" w:space="0" w:color="auto"/>
        <w:right w:val="none" w:sz="0" w:space="0" w:color="auto"/>
      </w:divBdr>
    </w:div>
    <w:div w:id="336467904">
      <w:bodyDiv w:val="1"/>
      <w:marLeft w:val="0"/>
      <w:marRight w:val="0"/>
      <w:marTop w:val="0"/>
      <w:marBottom w:val="0"/>
      <w:divBdr>
        <w:top w:val="none" w:sz="0" w:space="0" w:color="auto"/>
        <w:left w:val="none" w:sz="0" w:space="0" w:color="auto"/>
        <w:bottom w:val="none" w:sz="0" w:space="0" w:color="auto"/>
        <w:right w:val="none" w:sz="0" w:space="0" w:color="auto"/>
      </w:divBdr>
    </w:div>
    <w:div w:id="360713301">
      <w:bodyDiv w:val="1"/>
      <w:marLeft w:val="0"/>
      <w:marRight w:val="0"/>
      <w:marTop w:val="0"/>
      <w:marBottom w:val="0"/>
      <w:divBdr>
        <w:top w:val="none" w:sz="0" w:space="0" w:color="auto"/>
        <w:left w:val="none" w:sz="0" w:space="0" w:color="auto"/>
        <w:bottom w:val="none" w:sz="0" w:space="0" w:color="auto"/>
        <w:right w:val="none" w:sz="0" w:space="0" w:color="auto"/>
      </w:divBdr>
    </w:div>
    <w:div w:id="372005072">
      <w:bodyDiv w:val="1"/>
      <w:marLeft w:val="0"/>
      <w:marRight w:val="0"/>
      <w:marTop w:val="0"/>
      <w:marBottom w:val="0"/>
      <w:divBdr>
        <w:top w:val="none" w:sz="0" w:space="0" w:color="auto"/>
        <w:left w:val="none" w:sz="0" w:space="0" w:color="auto"/>
        <w:bottom w:val="none" w:sz="0" w:space="0" w:color="auto"/>
        <w:right w:val="none" w:sz="0" w:space="0" w:color="auto"/>
      </w:divBdr>
    </w:div>
    <w:div w:id="378361856">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391857333">
      <w:bodyDiv w:val="1"/>
      <w:marLeft w:val="0"/>
      <w:marRight w:val="0"/>
      <w:marTop w:val="0"/>
      <w:marBottom w:val="0"/>
      <w:divBdr>
        <w:top w:val="none" w:sz="0" w:space="0" w:color="auto"/>
        <w:left w:val="none" w:sz="0" w:space="0" w:color="auto"/>
        <w:bottom w:val="none" w:sz="0" w:space="0" w:color="auto"/>
        <w:right w:val="none" w:sz="0" w:space="0" w:color="auto"/>
      </w:divBdr>
    </w:div>
    <w:div w:id="393702021">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04576059">
      <w:bodyDiv w:val="1"/>
      <w:marLeft w:val="0"/>
      <w:marRight w:val="0"/>
      <w:marTop w:val="0"/>
      <w:marBottom w:val="0"/>
      <w:divBdr>
        <w:top w:val="none" w:sz="0" w:space="0" w:color="auto"/>
        <w:left w:val="none" w:sz="0" w:space="0" w:color="auto"/>
        <w:bottom w:val="none" w:sz="0" w:space="0" w:color="auto"/>
        <w:right w:val="none" w:sz="0" w:space="0" w:color="auto"/>
      </w:divBdr>
    </w:div>
    <w:div w:id="424809187">
      <w:bodyDiv w:val="1"/>
      <w:marLeft w:val="0"/>
      <w:marRight w:val="0"/>
      <w:marTop w:val="0"/>
      <w:marBottom w:val="0"/>
      <w:divBdr>
        <w:top w:val="none" w:sz="0" w:space="0" w:color="auto"/>
        <w:left w:val="none" w:sz="0" w:space="0" w:color="auto"/>
        <w:bottom w:val="none" w:sz="0" w:space="0" w:color="auto"/>
        <w:right w:val="none" w:sz="0" w:space="0" w:color="auto"/>
      </w:divBdr>
    </w:div>
    <w:div w:id="434060832">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3237134">
      <w:bodyDiv w:val="1"/>
      <w:marLeft w:val="0"/>
      <w:marRight w:val="0"/>
      <w:marTop w:val="0"/>
      <w:marBottom w:val="0"/>
      <w:divBdr>
        <w:top w:val="none" w:sz="0" w:space="0" w:color="auto"/>
        <w:left w:val="none" w:sz="0" w:space="0" w:color="auto"/>
        <w:bottom w:val="none" w:sz="0" w:space="0" w:color="auto"/>
        <w:right w:val="none" w:sz="0" w:space="0" w:color="auto"/>
      </w:divBdr>
    </w:div>
    <w:div w:id="473135968">
      <w:bodyDiv w:val="1"/>
      <w:marLeft w:val="0"/>
      <w:marRight w:val="0"/>
      <w:marTop w:val="0"/>
      <w:marBottom w:val="0"/>
      <w:divBdr>
        <w:top w:val="none" w:sz="0" w:space="0" w:color="auto"/>
        <w:left w:val="none" w:sz="0" w:space="0" w:color="auto"/>
        <w:bottom w:val="none" w:sz="0" w:space="0" w:color="auto"/>
        <w:right w:val="none" w:sz="0" w:space="0" w:color="auto"/>
      </w:divBdr>
    </w:div>
    <w:div w:id="484013113">
      <w:bodyDiv w:val="1"/>
      <w:marLeft w:val="0"/>
      <w:marRight w:val="0"/>
      <w:marTop w:val="0"/>
      <w:marBottom w:val="0"/>
      <w:divBdr>
        <w:top w:val="none" w:sz="0" w:space="0" w:color="auto"/>
        <w:left w:val="none" w:sz="0" w:space="0" w:color="auto"/>
        <w:bottom w:val="none" w:sz="0" w:space="0" w:color="auto"/>
        <w:right w:val="none" w:sz="0" w:space="0" w:color="auto"/>
      </w:divBdr>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518859182">
      <w:bodyDiv w:val="1"/>
      <w:marLeft w:val="0"/>
      <w:marRight w:val="0"/>
      <w:marTop w:val="0"/>
      <w:marBottom w:val="0"/>
      <w:divBdr>
        <w:top w:val="none" w:sz="0" w:space="0" w:color="auto"/>
        <w:left w:val="none" w:sz="0" w:space="0" w:color="auto"/>
        <w:bottom w:val="none" w:sz="0" w:space="0" w:color="auto"/>
        <w:right w:val="none" w:sz="0" w:space="0" w:color="auto"/>
      </w:divBdr>
    </w:div>
    <w:div w:id="526673446">
      <w:bodyDiv w:val="1"/>
      <w:marLeft w:val="0"/>
      <w:marRight w:val="0"/>
      <w:marTop w:val="0"/>
      <w:marBottom w:val="0"/>
      <w:divBdr>
        <w:top w:val="none" w:sz="0" w:space="0" w:color="auto"/>
        <w:left w:val="none" w:sz="0" w:space="0" w:color="auto"/>
        <w:bottom w:val="none" w:sz="0" w:space="0" w:color="auto"/>
        <w:right w:val="none" w:sz="0" w:space="0" w:color="auto"/>
      </w:divBdr>
    </w:div>
    <w:div w:id="567227530">
      <w:bodyDiv w:val="1"/>
      <w:marLeft w:val="0"/>
      <w:marRight w:val="0"/>
      <w:marTop w:val="0"/>
      <w:marBottom w:val="0"/>
      <w:divBdr>
        <w:top w:val="none" w:sz="0" w:space="0" w:color="auto"/>
        <w:left w:val="none" w:sz="0" w:space="0" w:color="auto"/>
        <w:bottom w:val="none" w:sz="0" w:space="0" w:color="auto"/>
        <w:right w:val="none" w:sz="0" w:space="0" w:color="auto"/>
      </w:divBdr>
    </w:div>
    <w:div w:id="569315240">
      <w:bodyDiv w:val="1"/>
      <w:marLeft w:val="0"/>
      <w:marRight w:val="0"/>
      <w:marTop w:val="0"/>
      <w:marBottom w:val="0"/>
      <w:divBdr>
        <w:top w:val="none" w:sz="0" w:space="0" w:color="auto"/>
        <w:left w:val="none" w:sz="0" w:space="0" w:color="auto"/>
        <w:bottom w:val="none" w:sz="0" w:space="0" w:color="auto"/>
        <w:right w:val="none" w:sz="0" w:space="0" w:color="auto"/>
      </w:divBdr>
    </w:div>
    <w:div w:id="575013512">
      <w:bodyDiv w:val="1"/>
      <w:marLeft w:val="0"/>
      <w:marRight w:val="0"/>
      <w:marTop w:val="0"/>
      <w:marBottom w:val="0"/>
      <w:divBdr>
        <w:top w:val="none" w:sz="0" w:space="0" w:color="auto"/>
        <w:left w:val="none" w:sz="0" w:space="0" w:color="auto"/>
        <w:bottom w:val="none" w:sz="0" w:space="0" w:color="auto"/>
        <w:right w:val="none" w:sz="0" w:space="0" w:color="auto"/>
      </w:divBdr>
    </w:div>
    <w:div w:id="577130878">
      <w:bodyDiv w:val="1"/>
      <w:marLeft w:val="0"/>
      <w:marRight w:val="0"/>
      <w:marTop w:val="0"/>
      <w:marBottom w:val="0"/>
      <w:divBdr>
        <w:top w:val="none" w:sz="0" w:space="0" w:color="auto"/>
        <w:left w:val="none" w:sz="0" w:space="0" w:color="auto"/>
        <w:bottom w:val="none" w:sz="0" w:space="0" w:color="auto"/>
        <w:right w:val="none" w:sz="0" w:space="0" w:color="auto"/>
      </w:divBdr>
    </w:div>
    <w:div w:id="584727128">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27053010">
      <w:bodyDiv w:val="1"/>
      <w:marLeft w:val="0"/>
      <w:marRight w:val="0"/>
      <w:marTop w:val="0"/>
      <w:marBottom w:val="0"/>
      <w:divBdr>
        <w:top w:val="none" w:sz="0" w:space="0" w:color="auto"/>
        <w:left w:val="none" w:sz="0" w:space="0" w:color="auto"/>
        <w:bottom w:val="none" w:sz="0" w:space="0" w:color="auto"/>
        <w:right w:val="none" w:sz="0" w:space="0" w:color="auto"/>
      </w:divBdr>
    </w:div>
    <w:div w:id="634676713">
      <w:bodyDiv w:val="1"/>
      <w:marLeft w:val="0"/>
      <w:marRight w:val="0"/>
      <w:marTop w:val="0"/>
      <w:marBottom w:val="0"/>
      <w:divBdr>
        <w:top w:val="none" w:sz="0" w:space="0" w:color="auto"/>
        <w:left w:val="none" w:sz="0" w:space="0" w:color="auto"/>
        <w:bottom w:val="none" w:sz="0" w:space="0" w:color="auto"/>
        <w:right w:val="none" w:sz="0" w:space="0" w:color="auto"/>
      </w:divBdr>
    </w:div>
    <w:div w:id="635526858">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671638758">
      <w:bodyDiv w:val="1"/>
      <w:marLeft w:val="0"/>
      <w:marRight w:val="0"/>
      <w:marTop w:val="0"/>
      <w:marBottom w:val="0"/>
      <w:divBdr>
        <w:top w:val="none" w:sz="0" w:space="0" w:color="auto"/>
        <w:left w:val="none" w:sz="0" w:space="0" w:color="auto"/>
        <w:bottom w:val="none" w:sz="0" w:space="0" w:color="auto"/>
        <w:right w:val="none" w:sz="0" w:space="0" w:color="auto"/>
      </w:divBdr>
    </w:div>
    <w:div w:id="695078429">
      <w:bodyDiv w:val="1"/>
      <w:marLeft w:val="0"/>
      <w:marRight w:val="0"/>
      <w:marTop w:val="0"/>
      <w:marBottom w:val="0"/>
      <w:divBdr>
        <w:top w:val="none" w:sz="0" w:space="0" w:color="auto"/>
        <w:left w:val="none" w:sz="0" w:space="0" w:color="auto"/>
        <w:bottom w:val="none" w:sz="0" w:space="0" w:color="auto"/>
        <w:right w:val="none" w:sz="0" w:space="0" w:color="auto"/>
      </w:divBdr>
    </w:div>
    <w:div w:id="701979926">
      <w:bodyDiv w:val="1"/>
      <w:marLeft w:val="0"/>
      <w:marRight w:val="0"/>
      <w:marTop w:val="0"/>
      <w:marBottom w:val="0"/>
      <w:divBdr>
        <w:top w:val="none" w:sz="0" w:space="0" w:color="auto"/>
        <w:left w:val="none" w:sz="0" w:space="0" w:color="auto"/>
        <w:bottom w:val="none" w:sz="0" w:space="0" w:color="auto"/>
        <w:right w:val="none" w:sz="0" w:space="0" w:color="auto"/>
      </w:divBdr>
    </w:div>
    <w:div w:id="702022271">
      <w:bodyDiv w:val="1"/>
      <w:marLeft w:val="0"/>
      <w:marRight w:val="0"/>
      <w:marTop w:val="0"/>
      <w:marBottom w:val="0"/>
      <w:divBdr>
        <w:top w:val="none" w:sz="0" w:space="0" w:color="auto"/>
        <w:left w:val="none" w:sz="0" w:space="0" w:color="auto"/>
        <w:bottom w:val="none" w:sz="0" w:space="0" w:color="auto"/>
        <w:right w:val="none" w:sz="0" w:space="0" w:color="auto"/>
      </w:divBdr>
    </w:div>
    <w:div w:id="702172415">
      <w:bodyDiv w:val="1"/>
      <w:marLeft w:val="0"/>
      <w:marRight w:val="0"/>
      <w:marTop w:val="0"/>
      <w:marBottom w:val="0"/>
      <w:divBdr>
        <w:top w:val="none" w:sz="0" w:space="0" w:color="auto"/>
        <w:left w:val="none" w:sz="0" w:space="0" w:color="auto"/>
        <w:bottom w:val="none" w:sz="0" w:space="0" w:color="auto"/>
        <w:right w:val="none" w:sz="0" w:space="0" w:color="auto"/>
      </w:divBdr>
    </w:div>
    <w:div w:id="720439640">
      <w:bodyDiv w:val="1"/>
      <w:marLeft w:val="0"/>
      <w:marRight w:val="0"/>
      <w:marTop w:val="0"/>
      <w:marBottom w:val="0"/>
      <w:divBdr>
        <w:top w:val="none" w:sz="0" w:space="0" w:color="auto"/>
        <w:left w:val="none" w:sz="0" w:space="0" w:color="auto"/>
        <w:bottom w:val="none" w:sz="0" w:space="0" w:color="auto"/>
        <w:right w:val="none" w:sz="0" w:space="0" w:color="auto"/>
      </w:divBdr>
    </w:div>
    <w:div w:id="7290340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48237437">
      <w:bodyDiv w:val="1"/>
      <w:marLeft w:val="0"/>
      <w:marRight w:val="0"/>
      <w:marTop w:val="0"/>
      <w:marBottom w:val="0"/>
      <w:divBdr>
        <w:top w:val="none" w:sz="0" w:space="0" w:color="auto"/>
        <w:left w:val="none" w:sz="0" w:space="0" w:color="auto"/>
        <w:bottom w:val="none" w:sz="0" w:space="0" w:color="auto"/>
        <w:right w:val="none" w:sz="0" w:space="0" w:color="auto"/>
      </w:divBdr>
    </w:div>
    <w:div w:id="750348216">
      <w:bodyDiv w:val="1"/>
      <w:marLeft w:val="0"/>
      <w:marRight w:val="0"/>
      <w:marTop w:val="0"/>
      <w:marBottom w:val="0"/>
      <w:divBdr>
        <w:top w:val="none" w:sz="0" w:space="0" w:color="auto"/>
        <w:left w:val="none" w:sz="0" w:space="0" w:color="auto"/>
        <w:bottom w:val="none" w:sz="0" w:space="0" w:color="auto"/>
        <w:right w:val="none" w:sz="0" w:space="0" w:color="auto"/>
      </w:divBdr>
    </w:div>
    <w:div w:id="751857463">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775903856">
      <w:bodyDiv w:val="1"/>
      <w:marLeft w:val="0"/>
      <w:marRight w:val="0"/>
      <w:marTop w:val="0"/>
      <w:marBottom w:val="0"/>
      <w:divBdr>
        <w:top w:val="none" w:sz="0" w:space="0" w:color="auto"/>
        <w:left w:val="none" w:sz="0" w:space="0" w:color="auto"/>
        <w:bottom w:val="none" w:sz="0" w:space="0" w:color="auto"/>
        <w:right w:val="none" w:sz="0" w:space="0" w:color="auto"/>
      </w:divBdr>
    </w:div>
    <w:div w:id="783768365">
      <w:bodyDiv w:val="1"/>
      <w:marLeft w:val="0"/>
      <w:marRight w:val="0"/>
      <w:marTop w:val="0"/>
      <w:marBottom w:val="0"/>
      <w:divBdr>
        <w:top w:val="none" w:sz="0" w:space="0" w:color="auto"/>
        <w:left w:val="none" w:sz="0" w:space="0" w:color="auto"/>
        <w:bottom w:val="none" w:sz="0" w:space="0" w:color="auto"/>
        <w:right w:val="none" w:sz="0" w:space="0" w:color="auto"/>
      </w:divBdr>
    </w:div>
    <w:div w:id="792867241">
      <w:bodyDiv w:val="1"/>
      <w:marLeft w:val="0"/>
      <w:marRight w:val="0"/>
      <w:marTop w:val="0"/>
      <w:marBottom w:val="0"/>
      <w:divBdr>
        <w:top w:val="none" w:sz="0" w:space="0" w:color="auto"/>
        <w:left w:val="none" w:sz="0" w:space="0" w:color="auto"/>
        <w:bottom w:val="none" w:sz="0" w:space="0" w:color="auto"/>
        <w:right w:val="none" w:sz="0" w:space="0" w:color="auto"/>
      </w:divBdr>
    </w:div>
    <w:div w:id="801338894">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16916652">
      <w:bodyDiv w:val="1"/>
      <w:marLeft w:val="0"/>
      <w:marRight w:val="0"/>
      <w:marTop w:val="0"/>
      <w:marBottom w:val="0"/>
      <w:divBdr>
        <w:top w:val="none" w:sz="0" w:space="0" w:color="auto"/>
        <w:left w:val="none" w:sz="0" w:space="0" w:color="auto"/>
        <w:bottom w:val="none" w:sz="0" w:space="0" w:color="auto"/>
        <w:right w:val="none" w:sz="0" w:space="0" w:color="auto"/>
      </w:divBdr>
    </w:div>
    <w:div w:id="819729441">
      <w:bodyDiv w:val="1"/>
      <w:marLeft w:val="0"/>
      <w:marRight w:val="0"/>
      <w:marTop w:val="0"/>
      <w:marBottom w:val="0"/>
      <w:divBdr>
        <w:top w:val="none" w:sz="0" w:space="0" w:color="auto"/>
        <w:left w:val="none" w:sz="0" w:space="0" w:color="auto"/>
        <w:bottom w:val="none" w:sz="0" w:space="0" w:color="auto"/>
        <w:right w:val="none" w:sz="0" w:space="0" w:color="auto"/>
      </w:divBdr>
    </w:div>
    <w:div w:id="82617229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64516168">
      <w:bodyDiv w:val="1"/>
      <w:marLeft w:val="0"/>
      <w:marRight w:val="0"/>
      <w:marTop w:val="0"/>
      <w:marBottom w:val="0"/>
      <w:divBdr>
        <w:top w:val="none" w:sz="0" w:space="0" w:color="auto"/>
        <w:left w:val="none" w:sz="0" w:space="0" w:color="auto"/>
        <w:bottom w:val="none" w:sz="0" w:space="0" w:color="auto"/>
        <w:right w:val="none" w:sz="0" w:space="0" w:color="auto"/>
      </w:divBdr>
    </w:div>
    <w:div w:id="867719349">
      <w:bodyDiv w:val="1"/>
      <w:marLeft w:val="0"/>
      <w:marRight w:val="0"/>
      <w:marTop w:val="0"/>
      <w:marBottom w:val="0"/>
      <w:divBdr>
        <w:top w:val="none" w:sz="0" w:space="0" w:color="auto"/>
        <w:left w:val="none" w:sz="0" w:space="0" w:color="auto"/>
        <w:bottom w:val="none" w:sz="0" w:space="0" w:color="auto"/>
        <w:right w:val="none" w:sz="0" w:space="0" w:color="auto"/>
      </w:divBdr>
    </w:div>
    <w:div w:id="883106051">
      <w:bodyDiv w:val="1"/>
      <w:marLeft w:val="0"/>
      <w:marRight w:val="0"/>
      <w:marTop w:val="0"/>
      <w:marBottom w:val="0"/>
      <w:divBdr>
        <w:top w:val="none" w:sz="0" w:space="0" w:color="auto"/>
        <w:left w:val="none" w:sz="0" w:space="0" w:color="auto"/>
        <w:bottom w:val="none" w:sz="0" w:space="0" w:color="auto"/>
        <w:right w:val="none" w:sz="0" w:space="0" w:color="auto"/>
      </w:divBdr>
    </w:div>
    <w:div w:id="912004010">
      <w:bodyDiv w:val="1"/>
      <w:marLeft w:val="0"/>
      <w:marRight w:val="0"/>
      <w:marTop w:val="0"/>
      <w:marBottom w:val="0"/>
      <w:divBdr>
        <w:top w:val="none" w:sz="0" w:space="0" w:color="auto"/>
        <w:left w:val="none" w:sz="0" w:space="0" w:color="auto"/>
        <w:bottom w:val="none" w:sz="0" w:space="0" w:color="auto"/>
        <w:right w:val="none" w:sz="0" w:space="0" w:color="auto"/>
      </w:divBdr>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6642604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79505386">
      <w:bodyDiv w:val="1"/>
      <w:marLeft w:val="0"/>
      <w:marRight w:val="0"/>
      <w:marTop w:val="0"/>
      <w:marBottom w:val="0"/>
      <w:divBdr>
        <w:top w:val="none" w:sz="0" w:space="0" w:color="auto"/>
        <w:left w:val="none" w:sz="0" w:space="0" w:color="auto"/>
        <w:bottom w:val="none" w:sz="0" w:space="0" w:color="auto"/>
        <w:right w:val="none" w:sz="0" w:space="0" w:color="auto"/>
      </w:divBdr>
    </w:div>
    <w:div w:id="987443613">
      <w:bodyDiv w:val="1"/>
      <w:marLeft w:val="0"/>
      <w:marRight w:val="0"/>
      <w:marTop w:val="0"/>
      <w:marBottom w:val="0"/>
      <w:divBdr>
        <w:top w:val="none" w:sz="0" w:space="0" w:color="auto"/>
        <w:left w:val="none" w:sz="0" w:space="0" w:color="auto"/>
        <w:bottom w:val="none" w:sz="0" w:space="0" w:color="auto"/>
        <w:right w:val="none" w:sz="0" w:space="0" w:color="auto"/>
      </w:divBdr>
    </w:div>
    <w:div w:id="994798388">
      <w:bodyDiv w:val="1"/>
      <w:marLeft w:val="0"/>
      <w:marRight w:val="0"/>
      <w:marTop w:val="0"/>
      <w:marBottom w:val="0"/>
      <w:divBdr>
        <w:top w:val="none" w:sz="0" w:space="0" w:color="auto"/>
        <w:left w:val="none" w:sz="0" w:space="0" w:color="auto"/>
        <w:bottom w:val="none" w:sz="0" w:space="0" w:color="auto"/>
        <w:right w:val="none" w:sz="0" w:space="0" w:color="auto"/>
      </w:divBdr>
    </w:div>
    <w:div w:id="999425287">
      <w:bodyDiv w:val="1"/>
      <w:marLeft w:val="0"/>
      <w:marRight w:val="0"/>
      <w:marTop w:val="0"/>
      <w:marBottom w:val="0"/>
      <w:divBdr>
        <w:top w:val="none" w:sz="0" w:space="0" w:color="auto"/>
        <w:left w:val="none" w:sz="0" w:space="0" w:color="auto"/>
        <w:bottom w:val="none" w:sz="0" w:space="0" w:color="auto"/>
        <w:right w:val="none" w:sz="0" w:space="0" w:color="auto"/>
      </w:divBdr>
    </w:div>
    <w:div w:id="1000695887">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22516279">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49721396">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70887242">
      <w:bodyDiv w:val="1"/>
      <w:marLeft w:val="0"/>
      <w:marRight w:val="0"/>
      <w:marTop w:val="0"/>
      <w:marBottom w:val="0"/>
      <w:divBdr>
        <w:top w:val="none" w:sz="0" w:space="0" w:color="auto"/>
        <w:left w:val="none" w:sz="0" w:space="0" w:color="auto"/>
        <w:bottom w:val="none" w:sz="0" w:space="0" w:color="auto"/>
        <w:right w:val="none" w:sz="0" w:space="0" w:color="auto"/>
      </w:divBdr>
    </w:div>
    <w:div w:id="1073774551">
      <w:bodyDiv w:val="1"/>
      <w:marLeft w:val="0"/>
      <w:marRight w:val="0"/>
      <w:marTop w:val="0"/>
      <w:marBottom w:val="0"/>
      <w:divBdr>
        <w:top w:val="none" w:sz="0" w:space="0" w:color="auto"/>
        <w:left w:val="none" w:sz="0" w:space="0" w:color="auto"/>
        <w:bottom w:val="none" w:sz="0" w:space="0" w:color="auto"/>
        <w:right w:val="none" w:sz="0" w:space="0" w:color="auto"/>
      </w:divBdr>
    </w:div>
    <w:div w:id="1078674366">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098017019">
      <w:bodyDiv w:val="1"/>
      <w:marLeft w:val="0"/>
      <w:marRight w:val="0"/>
      <w:marTop w:val="0"/>
      <w:marBottom w:val="0"/>
      <w:divBdr>
        <w:top w:val="none" w:sz="0" w:space="0" w:color="auto"/>
        <w:left w:val="none" w:sz="0" w:space="0" w:color="auto"/>
        <w:bottom w:val="none" w:sz="0" w:space="0" w:color="auto"/>
        <w:right w:val="none" w:sz="0" w:space="0" w:color="auto"/>
      </w:divBdr>
    </w:div>
    <w:div w:id="1118640635">
      <w:bodyDiv w:val="1"/>
      <w:marLeft w:val="0"/>
      <w:marRight w:val="0"/>
      <w:marTop w:val="0"/>
      <w:marBottom w:val="0"/>
      <w:divBdr>
        <w:top w:val="none" w:sz="0" w:space="0" w:color="auto"/>
        <w:left w:val="none" w:sz="0" w:space="0" w:color="auto"/>
        <w:bottom w:val="none" w:sz="0" w:space="0" w:color="auto"/>
        <w:right w:val="none" w:sz="0" w:space="0" w:color="auto"/>
      </w:divBdr>
    </w:div>
    <w:div w:id="1140074943">
      <w:bodyDiv w:val="1"/>
      <w:marLeft w:val="0"/>
      <w:marRight w:val="0"/>
      <w:marTop w:val="0"/>
      <w:marBottom w:val="0"/>
      <w:divBdr>
        <w:top w:val="none" w:sz="0" w:space="0" w:color="auto"/>
        <w:left w:val="none" w:sz="0" w:space="0" w:color="auto"/>
        <w:bottom w:val="none" w:sz="0" w:space="0" w:color="auto"/>
        <w:right w:val="none" w:sz="0" w:space="0" w:color="auto"/>
      </w:divBdr>
    </w:div>
    <w:div w:id="1155997428">
      <w:bodyDiv w:val="1"/>
      <w:marLeft w:val="0"/>
      <w:marRight w:val="0"/>
      <w:marTop w:val="0"/>
      <w:marBottom w:val="0"/>
      <w:divBdr>
        <w:top w:val="none" w:sz="0" w:space="0" w:color="auto"/>
        <w:left w:val="none" w:sz="0" w:space="0" w:color="auto"/>
        <w:bottom w:val="none" w:sz="0" w:space="0" w:color="auto"/>
        <w:right w:val="none" w:sz="0" w:space="0" w:color="auto"/>
      </w:divBdr>
    </w:div>
    <w:div w:id="1156919217">
      <w:bodyDiv w:val="1"/>
      <w:marLeft w:val="0"/>
      <w:marRight w:val="0"/>
      <w:marTop w:val="0"/>
      <w:marBottom w:val="0"/>
      <w:divBdr>
        <w:top w:val="none" w:sz="0" w:space="0" w:color="auto"/>
        <w:left w:val="none" w:sz="0" w:space="0" w:color="auto"/>
        <w:bottom w:val="none" w:sz="0" w:space="0" w:color="auto"/>
        <w:right w:val="none" w:sz="0" w:space="0" w:color="auto"/>
      </w:divBdr>
    </w:div>
    <w:div w:id="1168666761">
      <w:bodyDiv w:val="1"/>
      <w:marLeft w:val="0"/>
      <w:marRight w:val="0"/>
      <w:marTop w:val="0"/>
      <w:marBottom w:val="0"/>
      <w:divBdr>
        <w:top w:val="none" w:sz="0" w:space="0" w:color="auto"/>
        <w:left w:val="none" w:sz="0" w:space="0" w:color="auto"/>
        <w:bottom w:val="none" w:sz="0" w:space="0" w:color="auto"/>
        <w:right w:val="none" w:sz="0" w:space="0" w:color="auto"/>
      </w:divBdr>
    </w:div>
    <w:div w:id="1177577855">
      <w:bodyDiv w:val="1"/>
      <w:marLeft w:val="0"/>
      <w:marRight w:val="0"/>
      <w:marTop w:val="0"/>
      <w:marBottom w:val="0"/>
      <w:divBdr>
        <w:top w:val="none" w:sz="0" w:space="0" w:color="auto"/>
        <w:left w:val="none" w:sz="0" w:space="0" w:color="auto"/>
        <w:bottom w:val="none" w:sz="0" w:space="0" w:color="auto"/>
        <w:right w:val="none" w:sz="0" w:space="0" w:color="auto"/>
      </w:divBdr>
    </w:div>
    <w:div w:id="118393582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11189733">
      <w:bodyDiv w:val="1"/>
      <w:marLeft w:val="0"/>
      <w:marRight w:val="0"/>
      <w:marTop w:val="0"/>
      <w:marBottom w:val="0"/>
      <w:divBdr>
        <w:top w:val="none" w:sz="0" w:space="0" w:color="auto"/>
        <w:left w:val="none" w:sz="0" w:space="0" w:color="auto"/>
        <w:bottom w:val="none" w:sz="0" w:space="0" w:color="auto"/>
        <w:right w:val="none" w:sz="0" w:space="0" w:color="auto"/>
      </w:divBdr>
    </w:div>
    <w:div w:id="1222596021">
      <w:bodyDiv w:val="1"/>
      <w:marLeft w:val="0"/>
      <w:marRight w:val="0"/>
      <w:marTop w:val="0"/>
      <w:marBottom w:val="0"/>
      <w:divBdr>
        <w:top w:val="none" w:sz="0" w:space="0" w:color="auto"/>
        <w:left w:val="none" w:sz="0" w:space="0" w:color="auto"/>
        <w:bottom w:val="none" w:sz="0" w:space="0" w:color="auto"/>
        <w:right w:val="none" w:sz="0" w:space="0" w:color="auto"/>
      </w:divBdr>
    </w:div>
    <w:div w:id="1261376586">
      <w:bodyDiv w:val="1"/>
      <w:marLeft w:val="0"/>
      <w:marRight w:val="0"/>
      <w:marTop w:val="0"/>
      <w:marBottom w:val="0"/>
      <w:divBdr>
        <w:top w:val="none" w:sz="0" w:space="0" w:color="auto"/>
        <w:left w:val="none" w:sz="0" w:space="0" w:color="auto"/>
        <w:bottom w:val="none" w:sz="0" w:space="0" w:color="auto"/>
        <w:right w:val="none" w:sz="0" w:space="0" w:color="auto"/>
      </w:divBdr>
    </w:div>
    <w:div w:id="1262026870">
      <w:bodyDiv w:val="1"/>
      <w:marLeft w:val="0"/>
      <w:marRight w:val="0"/>
      <w:marTop w:val="0"/>
      <w:marBottom w:val="0"/>
      <w:divBdr>
        <w:top w:val="none" w:sz="0" w:space="0" w:color="auto"/>
        <w:left w:val="none" w:sz="0" w:space="0" w:color="auto"/>
        <w:bottom w:val="none" w:sz="0" w:space="0" w:color="auto"/>
        <w:right w:val="none" w:sz="0" w:space="0" w:color="auto"/>
      </w:divBdr>
    </w:div>
    <w:div w:id="1269266420">
      <w:bodyDiv w:val="1"/>
      <w:marLeft w:val="0"/>
      <w:marRight w:val="0"/>
      <w:marTop w:val="0"/>
      <w:marBottom w:val="0"/>
      <w:divBdr>
        <w:top w:val="none" w:sz="0" w:space="0" w:color="auto"/>
        <w:left w:val="none" w:sz="0" w:space="0" w:color="auto"/>
        <w:bottom w:val="none" w:sz="0" w:space="0" w:color="auto"/>
        <w:right w:val="none" w:sz="0" w:space="0" w:color="auto"/>
      </w:divBdr>
    </w:div>
    <w:div w:id="1301417578">
      <w:bodyDiv w:val="1"/>
      <w:marLeft w:val="0"/>
      <w:marRight w:val="0"/>
      <w:marTop w:val="0"/>
      <w:marBottom w:val="0"/>
      <w:divBdr>
        <w:top w:val="none" w:sz="0" w:space="0" w:color="auto"/>
        <w:left w:val="none" w:sz="0" w:space="0" w:color="auto"/>
        <w:bottom w:val="none" w:sz="0" w:space="0" w:color="auto"/>
        <w:right w:val="none" w:sz="0" w:space="0" w:color="auto"/>
      </w:divBdr>
    </w:div>
    <w:div w:id="1303849035">
      <w:bodyDiv w:val="1"/>
      <w:marLeft w:val="0"/>
      <w:marRight w:val="0"/>
      <w:marTop w:val="0"/>
      <w:marBottom w:val="0"/>
      <w:divBdr>
        <w:top w:val="none" w:sz="0" w:space="0" w:color="auto"/>
        <w:left w:val="none" w:sz="0" w:space="0" w:color="auto"/>
        <w:bottom w:val="none" w:sz="0" w:space="0" w:color="auto"/>
        <w:right w:val="none" w:sz="0" w:space="0" w:color="auto"/>
      </w:divBdr>
    </w:div>
    <w:div w:id="1308392089">
      <w:bodyDiv w:val="1"/>
      <w:marLeft w:val="0"/>
      <w:marRight w:val="0"/>
      <w:marTop w:val="0"/>
      <w:marBottom w:val="0"/>
      <w:divBdr>
        <w:top w:val="none" w:sz="0" w:space="0" w:color="auto"/>
        <w:left w:val="none" w:sz="0" w:space="0" w:color="auto"/>
        <w:bottom w:val="none" w:sz="0" w:space="0" w:color="auto"/>
        <w:right w:val="none" w:sz="0" w:space="0" w:color="auto"/>
      </w:divBdr>
    </w:div>
    <w:div w:id="1315571345">
      <w:bodyDiv w:val="1"/>
      <w:marLeft w:val="0"/>
      <w:marRight w:val="0"/>
      <w:marTop w:val="0"/>
      <w:marBottom w:val="0"/>
      <w:divBdr>
        <w:top w:val="none" w:sz="0" w:space="0" w:color="auto"/>
        <w:left w:val="none" w:sz="0" w:space="0" w:color="auto"/>
        <w:bottom w:val="none" w:sz="0" w:space="0" w:color="auto"/>
        <w:right w:val="none" w:sz="0" w:space="0" w:color="auto"/>
      </w:divBdr>
    </w:div>
    <w:div w:id="1336304472">
      <w:bodyDiv w:val="1"/>
      <w:marLeft w:val="0"/>
      <w:marRight w:val="0"/>
      <w:marTop w:val="0"/>
      <w:marBottom w:val="0"/>
      <w:divBdr>
        <w:top w:val="none" w:sz="0" w:space="0" w:color="auto"/>
        <w:left w:val="none" w:sz="0" w:space="0" w:color="auto"/>
        <w:bottom w:val="none" w:sz="0" w:space="0" w:color="auto"/>
        <w:right w:val="none" w:sz="0" w:space="0" w:color="auto"/>
      </w:divBdr>
    </w:div>
    <w:div w:id="1356887588">
      <w:bodyDiv w:val="1"/>
      <w:marLeft w:val="0"/>
      <w:marRight w:val="0"/>
      <w:marTop w:val="0"/>
      <w:marBottom w:val="0"/>
      <w:divBdr>
        <w:top w:val="none" w:sz="0" w:space="0" w:color="auto"/>
        <w:left w:val="none" w:sz="0" w:space="0" w:color="auto"/>
        <w:bottom w:val="none" w:sz="0" w:space="0" w:color="auto"/>
        <w:right w:val="none" w:sz="0" w:space="0" w:color="auto"/>
      </w:divBdr>
    </w:div>
    <w:div w:id="1377125370">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396203091">
      <w:bodyDiv w:val="1"/>
      <w:marLeft w:val="0"/>
      <w:marRight w:val="0"/>
      <w:marTop w:val="0"/>
      <w:marBottom w:val="0"/>
      <w:divBdr>
        <w:top w:val="none" w:sz="0" w:space="0" w:color="auto"/>
        <w:left w:val="none" w:sz="0" w:space="0" w:color="auto"/>
        <w:bottom w:val="none" w:sz="0" w:space="0" w:color="auto"/>
        <w:right w:val="none" w:sz="0" w:space="0" w:color="auto"/>
      </w:divBdr>
    </w:div>
    <w:div w:id="1397430645">
      <w:bodyDiv w:val="1"/>
      <w:marLeft w:val="0"/>
      <w:marRight w:val="0"/>
      <w:marTop w:val="0"/>
      <w:marBottom w:val="0"/>
      <w:divBdr>
        <w:top w:val="none" w:sz="0" w:space="0" w:color="auto"/>
        <w:left w:val="none" w:sz="0" w:space="0" w:color="auto"/>
        <w:bottom w:val="none" w:sz="0" w:space="0" w:color="auto"/>
        <w:right w:val="none" w:sz="0" w:space="0" w:color="auto"/>
      </w:divBdr>
    </w:div>
    <w:div w:id="1405491658">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791644">
      <w:bodyDiv w:val="1"/>
      <w:marLeft w:val="0"/>
      <w:marRight w:val="0"/>
      <w:marTop w:val="0"/>
      <w:marBottom w:val="0"/>
      <w:divBdr>
        <w:top w:val="none" w:sz="0" w:space="0" w:color="auto"/>
        <w:left w:val="none" w:sz="0" w:space="0" w:color="auto"/>
        <w:bottom w:val="none" w:sz="0" w:space="0" w:color="auto"/>
        <w:right w:val="none" w:sz="0" w:space="0" w:color="auto"/>
      </w:divBdr>
    </w:div>
    <w:div w:id="1500652280">
      <w:bodyDiv w:val="1"/>
      <w:marLeft w:val="0"/>
      <w:marRight w:val="0"/>
      <w:marTop w:val="0"/>
      <w:marBottom w:val="0"/>
      <w:divBdr>
        <w:top w:val="none" w:sz="0" w:space="0" w:color="auto"/>
        <w:left w:val="none" w:sz="0" w:space="0" w:color="auto"/>
        <w:bottom w:val="none" w:sz="0" w:space="0" w:color="auto"/>
        <w:right w:val="none" w:sz="0" w:space="0" w:color="auto"/>
      </w:divBdr>
    </w:div>
    <w:div w:id="1511523693">
      <w:bodyDiv w:val="1"/>
      <w:marLeft w:val="0"/>
      <w:marRight w:val="0"/>
      <w:marTop w:val="0"/>
      <w:marBottom w:val="0"/>
      <w:divBdr>
        <w:top w:val="none" w:sz="0" w:space="0" w:color="auto"/>
        <w:left w:val="none" w:sz="0" w:space="0" w:color="auto"/>
        <w:bottom w:val="none" w:sz="0" w:space="0" w:color="auto"/>
        <w:right w:val="none" w:sz="0" w:space="0" w:color="auto"/>
      </w:divBdr>
    </w:div>
    <w:div w:id="1511748923">
      <w:bodyDiv w:val="1"/>
      <w:marLeft w:val="0"/>
      <w:marRight w:val="0"/>
      <w:marTop w:val="0"/>
      <w:marBottom w:val="0"/>
      <w:divBdr>
        <w:top w:val="none" w:sz="0" w:space="0" w:color="auto"/>
        <w:left w:val="none" w:sz="0" w:space="0" w:color="auto"/>
        <w:bottom w:val="none" w:sz="0" w:space="0" w:color="auto"/>
        <w:right w:val="none" w:sz="0" w:space="0" w:color="auto"/>
      </w:divBdr>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22694937">
      <w:bodyDiv w:val="1"/>
      <w:marLeft w:val="0"/>
      <w:marRight w:val="0"/>
      <w:marTop w:val="0"/>
      <w:marBottom w:val="0"/>
      <w:divBdr>
        <w:top w:val="none" w:sz="0" w:space="0" w:color="auto"/>
        <w:left w:val="none" w:sz="0" w:space="0" w:color="auto"/>
        <w:bottom w:val="none" w:sz="0" w:space="0" w:color="auto"/>
        <w:right w:val="none" w:sz="0" w:space="0" w:color="auto"/>
      </w:divBdr>
    </w:div>
    <w:div w:id="1526792336">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38393301">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5936603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10895030">
      <w:bodyDiv w:val="1"/>
      <w:marLeft w:val="0"/>
      <w:marRight w:val="0"/>
      <w:marTop w:val="0"/>
      <w:marBottom w:val="0"/>
      <w:divBdr>
        <w:top w:val="none" w:sz="0" w:space="0" w:color="auto"/>
        <w:left w:val="none" w:sz="0" w:space="0" w:color="auto"/>
        <w:bottom w:val="none" w:sz="0" w:space="0" w:color="auto"/>
        <w:right w:val="none" w:sz="0" w:space="0" w:color="auto"/>
      </w:divBdr>
    </w:div>
    <w:div w:id="1635527070">
      <w:bodyDiv w:val="1"/>
      <w:marLeft w:val="0"/>
      <w:marRight w:val="0"/>
      <w:marTop w:val="0"/>
      <w:marBottom w:val="0"/>
      <w:divBdr>
        <w:top w:val="none" w:sz="0" w:space="0" w:color="auto"/>
        <w:left w:val="none" w:sz="0" w:space="0" w:color="auto"/>
        <w:bottom w:val="none" w:sz="0" w:space="0" w:color="auto"/>
        <w:right w:val="none" w:sz="0" w:space="0" w:color="auto"/>
      </w:divBdr>
    </w:div>
    <w:div w:id="1637486118">
      <w:bodyDiv w:val="1"/>
      <w:marLeft w:val="0"/>
      <w:marRight w:val="0"/>
      <w:marTop w:val="0"/>
      <w:marBottom w:val="0"/>
      <w:divBdr>
        <w:top w:val="none" w:sz="0" w:space="0" w:color="auto"/>
        <w:left w:val="none" w:sz="0" w:space="0" w:color="auto"/>
        <w:bottom w:val="none" w:sz="0" w:space="0" w:color="auto"/>
        <w:right w:val="none" w:sz="0" w:space="0" w:color="auto"/>
      </w:divBdr>
    </w:div>
    <w:div w:id="1637838092">
      <w:bodyDiv w:val="1"/>
      <w:marLeft w:val="0"/>
      <w:marRight w:val="0"/>
      <w:marTop w:val="0"/>
      <w:marBottom w:val="0"/>
      <w:divBdr>
        <w:top w:val="none" w:sz="0" w:space="0" w:color="auto"/>
        <w:left w:val="none" w:sz="0" w:space="0" w:color="auto"/>
        <w:bottom w:val="none" w:sz="0" w:space="0" w:color="auto"/>
        <w:right w:val="none" w:sz="0" w:space="0" w:color="auto"/>
      </w:divBdr>
    </w:div>
    <w:div w:id="1642727137">
      <w:bodyDiv w:val="1"/>
      <w:marLeft w:val="0"/>
      <w:marRight w:val="0"/>
      <w:marTop w:val="0"/>
      <w:marBottom w:val="0"/>
      <w:divBdr>
        <w:top w:val="none" w:sz="0" w:space="0" w:color="auto"/>
        <w:left w:val="none" w:sz="0" w:space="0" w:color="auto"/>
        <w:bottom w:val="none" w:sz="0" w:space="0" w:color="auto"/>
        <w:right w:val="none" w:sz="0" w:space="0" w:color="auto"/>
      </w:divBdr>
    </w:div>
    <w:div w:id="1647590811">
      <w:bodyDiv w:val="1"/>
      <w:marLeft w:val="0"/>
      <w:marRight w:val="0"/>
      <w:marTop w:val="0"/>
      <w:marBottom w:val="0"/>
      <w:divBdr>
        <w:top w:val="none" w:sz="0" w:space="0" w:color="auto"/>
        <w:left w:val="none" w:sz="0" w:space="0" w:color="auto"/>
        <w:bottom w:val="none" w:sz="0" w:space="0" w:color="auto"/>
        <w:right w:val="none" w:sz="0" w:space="0" w:color="auto"/>
      </w:divBdr>
    </w:div>
    <w:div w:id="1655912813">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9139238">
      <w:bodyDiv w:val="1"/>
      <w:marLeft w:val="0"/>
      <w:marRight w:val="0"/>
      <w:marTop w:val="0"/>
      <w:marBottom w:val="0"/>
      <w:divBdr>
        <w:top w:val="none" w:sz="0" w:space="0" w:color="auto"/>
        <w:left w:val="none" w:sz="0" w:space="0" w:color="auto"/>
        <w:bottom w:val="none" w:sz="0" w:space="0" w:color="auto"/>
        <w:right w:val="none" w:sz="0" w:space="0" w:color="auto"/>
      </w:divBdr>
    </w:div>
    <w:div w:id="1673070507">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295963">
      <w:bodyDiv w:val="1"/>
      <w:marLeft w:val="0"/>
      <w:marRight w:val="0"/>
      <w:marTop w:val="0"/>
      <w:marBottom w:val="0"/>
      <w:divBdr>
        <w:top w:val="none" w:sz="0" w:space="0" w:color="auto"/>
        <w:left w:val="none" w:sz="0" w:space="0" w:color="auto"/>
        <w:bottom w:val="none" w:sz="0" w:space="0" w:color="auto"/>
        <w:right w:val="none" w:sz="0" w:space="0" w:color="auto"/>
      </w:divBdr>
    </w:div>
    <w:div w:id="1696274712">
      <w:bodyDiv w:val="1"/>
      <w:marLeft w:val="0"/>
      <w:marRight w:val="0"/>
      <w:marTop w:val="0"/>
      <w:marBottom w:val="0"/>
      <w:divBdr>
        <w:top w:val="none" w:sz="0" w:space="0" w:color="auto"/>
        <w:left w:val="none" w:sz="0" w:space="0" w:color="auto"/>
        <w:bottom w:val="none" w:sz="0" w:space="0" w:color="auto"/>
        <w:right w:val="none" w:sz="0" w:space="0" w:color="auto"/>
      </w:divBdr>
    </w:div>
    <w:div w:id="1716735313">
      <w:bodyDiv w:val="1"/>
      <w:marLeft w:val="0"/>
      <w:marRight w:val="0"/>
      <w:marTop w:val="0"/>
      <w:marBottom w:val="0"/>
      <w:divBdr>
        <w:top w:val="none" w:sz="0" w:space="0" w:color="auto"/>
        <w:left w:val="none" w:sz="0" w:space="0" w:color="auto"/>
        <w:bottom w:val="none" w:sz="0" w:space="0" w:color="auto"/>
        <w:right w:val="none" w:sz="0" w:space="0" w:color="auto"/>
      </w:divBdr>
    </w:div>
    <w:div w:id="1743868168">
      <w:bodyDiv w:val="1"/>
      <w:marLeft w:val="0"/>
      <w:marRight w:val="0"/>
      <w:marTop w:val="0"/>
      <w:marBottom w:val="0"/>
      <w:divBdr>
        <w:top w:val="none" w:sz="0" w:space="0" w:color="auto"/>
        <w:left w:val="none" w:sz="0" w:space="0" w:color="auto"/>
        <w:bottom w:val="none" w:sz="0" w:space="0" w:color="auto"/>
        <w:right w:val="none" w:sz="0" w:space="0" w:color="auto"/>
      </w:divBdr>
    </w:div>
    <w:div w:id="1744330688">
      <w:bodyDiv w:val="1"/>
      <w:marLeft w:val="0"/>
      <w:marRight w:val="0"/>
      <w:marTop w:val="0"/>
      <w:marBottom w:val="0"/>
      <w:divBdr>
        <w:top w:val="none" w:sz="0" w:space="0" w:color="auto"/>
        <w:left w:val="none" w:sz="0" w:space="0" w:color="auto"/>
        <w:bottom w:val="none" w:sz="0" w:space="0" w:color="auto"/>
        <w:right w:val="none" w:sz="0" w:space="0" w:color="auto"/>
      </w:divBdr>
    </w:div>
    <w:div w:id="1759980221">
      <w:bodyDiv w:val="1"/>
      <w:marLeft w:val="0"/>
      <w:marRight w:val="0"/>
      <w:marTop w:val="0"/>
      <w:marBottom w:val="0"/>
      <w:divBdr>
        <w:top w:val="none" w:sz="0" w:space="0" w:color="auto"/>
        <w:left w:val="none" w:sz="0" w:space="0" w:color="auto"/>
        <w:bottom w:val="none" w:sz="0" w:space="0" w:color="auto"/>
        <w:right w:val="none" w:sz="0" w:space="0" w:color="auto"/>
      </w:divBdr>
    </w:div>
    <w:div w:id="1766922967">
      <w:bodyDiv w:val="1"/>
      <w:marLeft w:val="0"/>
      <w:marRight w:val="0"/>
      <w:marTop w:val="0"/>
      <w:marBottom w:val="0"/>
      <w:divBdr>
        <w:top w:val="none" w:sz="0" w:space="0" w:color="auto"/>
        <w:left w:val="none" w:sz="0" w:space="0" w:color="auto"/>
        <w:bottom w:val="none" w:sz="0" w:space="0" w:color="auto"/>
        <w:right w:val="none" w:sz="0" w:space="0" w:color="auto"/>
      </w:divBdr>
    </w:div>
    <w:div w:id="1767536548">
      <w:bodyDiv w:val="1"/>
      <w:marLeft w:val="0"/>
      <w:marRight w:val="0"/>
      <w:marTop w:val="0"/>
      <w:marBottom w:val="0"/>
      <w:divBdr>
        <w:top w:val="none" w:sz="0" w:space="0" w:color="auto"/>
        <w:left w:val="none" w:sz="0" w:space="0" w:color="auto"/>
        <w:bottom w:val="none" w:sz="0" w:space="0" w:color="auto"/>
        <w:right w:val="none" w:sz="0" w:space="0" w:color="auto"/>
      </w:divBdr>
    </w:div>
    <w:div w:id="1771925853">
      <w:bodyDiv w:val="1"/>
      <w:marLeft w:val="0"/>
      <w:marRight w:val="0"/>
      <w:marTop w:val="0"/>
      <w:marBottom w:val="0"/>
      <w:divBdr>
        <w:top w:val="none" w:sz="0" w:space="0" w:color="auto"/>
        <w:left w:val="none" w:sz="0" w:space="0" w:color="auto"/>
        <w:bottom w:val="none" w:sz="0" w:space="0" w:color="auto"/>
        <w:right w:val="none" w:sz="0" w:space="0" w:color="auto"/>
      </w:divBdr>
    </w:div>
    <w:div w:id="1772621324">
      <w:bodyDiv w:val="1"/>
      <w:marLeft w:val="0"/>
      <w:marRight w:val="0"/>
      <w:marTop w:val="0"/>
      <w:marBottom w:val="0"/>
      <w:divBdr>
        <w:top w:val="none" w:sz="0" w:space="0" w:color="auto"/>
        <w:left w:val="none" w:sz="0" w:space="0" w:color="auto"/>
        <w:bottom w:val="none" w:sz="0" w:space="0" w:color="auto"/>
        <w:right w:val="none" w:sz="0" w:space="0" w:color="auto"/>
      </w:divBdr>
    </w:div>
    <w:div w:id="1824620208">
      <w:bodyDiv w:val="1"/>
      <w:marLeft w:val="0"/>
      <w:marRight w:val="0"/>
      <w:marTop w:val="0"/>
      <w:marBottom w:val="0"/>
      <w:divBdr>
        <w:top w:val="none" w:sz="0" w:space="0" w:color="auto"/>
        <w:left w:val="none" w:sz="0" w:space="0" w:color="auto"/>
        <w:bottom w:val="none" w:sz="0" w:space="0" w:color="auto"/>
        <w:right w:val="none" w:sz="0" w:space="0" w:color="auto"/>
      </w:divBdr>
    </w:div>
    <w:div w:id="1829634772">
      <w:bodyDiv w:val="1"/>
      <w:marLeft w:val="0"/>
      <w:marRight w:val="0"/>
      <w:marTop w:val="0"/>
      <w:marBottom w:val="0"/>
      <w:divBdr>
        <w:top w:val="none" w:sz="0" w:space="0" w:color="auto"/>
        <w:left w:val="none" w:sz="0" w:space="0" w:color="auto"/>
        <w:bottom w:val="none" w:sz="0" w:space="0" w:color="auto"/>
        <w:right w:val="none" w:sz="0" w:space="0" w:color="auto"/>
      </w:divBdr>
    </w:div>
    <w:div w:id="1833370914">
      <w:bodyDiv w:val="1"/>
      <w:marLeft w:val="0"/>
      <w:marRight w:val="0"/>
      <w:marTop w:val="0"/>
      <w:marBottom w:val="0"/>
      <w:divBdr>
        <w:top w:val="none" w:sz="0" w:space="0" w:color="auto"/>
        <w:left w:val="none" w:sz="0" w:space="0" w:color="auto"/>
        <w:bottom w:val="none" w:sz="0" w:space="0" w:color="auto"/>
        <w:right w:val="none" w:sz="0" w:space="0" w:color="auto"/>
      </w:divBdr>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6772153">
      <w:bodyDiv w:val="1"/>
      <w:marLeft w:val="0"/>
      <w:marRight w:val="0"/>
      <w:marTop w:val="0"/>
      <w:marBottom w:val="0"/>
      <w:divBdr>
        <w:top w:val="none" w:sz="0" w:space="0" w:color="auto"/>
        <w:left w:val="none" w:sz="0" w:space="0" w:color="auto"/>
        <w:bottom w:val="none" w:sz="0" w:space="0" w:color="auto"/>
        <w:right w:val="none" w:sz="0" w:space="0" w:color="auto"/>
      </w:divBdr>
    </w:div>
    <w:div w:id="1876841725">
      <w:bodyDiv w:val="1"/>
      <w:marLeft w:val="0"/>
      <w:marRight w:val="0"/>
      <w:marTop w:val="0"/>
      <w:marBottom w:val="0"/>
      <w:divBdr>
        <w:top w:val="none" w:sz="0" w:space="0" w:color="auto"/>
        <w:left w:val="none" w:sz="0" w:space="0" w:color="auto"/>
        <w:bottom w:val="none" w:sz="0" w:space="0" w:color="auto"/>
        <w:right w:val="none" w:sz="0" w:space="0" w:color="auto"/>
      </w:divBdr>
    </w:div>
    <w:div w:id="1916549834">
      <w:bodyDiv w:val="1"/>
      <w:marLeft w:val="0"/>
      <w:marRight w:val="0"/>
      <w:marTop w:val="0"/>
      <w:marBottom w:val="0"/>
      <w:divBdr>
        <w:top w:val="none" w:sz="0" w:space="0" w:color="auto"/>
        <w:left w:val="none" w:sz="0" w:space="0" w:color="auto"/>
        <w:bottom w:val="none" w:sz="0" w:space="0" w:color="auto"/>
        <w:right w:val="none" w:sz="0" w:space="0" w:color="auto"/>
      </w:divBdr>
    </w:div>
    <w:div w:id="1919902046">
      <w:bodyDiv w:val="1"/>
      <w:marLeft w:val="0"/>
      <w:marRight w:val="0"/>
      <w:marTop w:val="0"/>
      <w:marBottom w:val="0"/>
      <w:divBdr>
        <w:top w:val="none" w:sz="0" w:space="0" w:color="auto"/>
        <w:left w:val="none" w:sz="0" w:space="0" w:color="auto"/>
        <w:bottom w:val="none" w:sz="0" w:space="0" w:color="auto"/>
        <w:right w:val="none" w:sz="0" w:space="0" w:color="auto"/>
      </w:divBdr>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35016130">
      <w:bodyDiv w:val="1"/>
      <w:marLeft w:val="0"/>
      <w:marRight w:val="0"/>
      <w:marTop w:val="0"/>
      <w:marBottom w:val="0"/>
      <w:divBdr>
        <w:top w:val="none" w:sz="0" w:space="0" w:color="auto"/>
        <w:left w:val="none" w:sz="0" w:space="0" w:color="auto"/>
        <w:bottom w:val="none" w:sz="0" w:space="0" w:color="auto"/>
        <w:right w:val="none" w:sz="0" w:space="0" w:color="auto"/>
      </w:divBdr>
    </w:div>
    <w:div w:id="1935942981">
      <w:bodyDiv w:val="1"/>
      <w:marLeft w:val="0"/>
      <w:marRight w:val="0"/>
      <w:marTop w:val="0"/>
      <w:marBottom w:val="0"/>
      <w:divBdr>
        <w:top w:val="none" w:sz="0" w:space="0" w:color="auto"/>
        <w:left w:val="none" w:sz="0" w:space="0" w:color="auto"/>
        <w:bottom w:val="none" w:sz="0" w:space="0" w:color="auto"/>
        <w:right w:val="none" w:sz="0" w:space="0" w:color="auto"/>
      </w:divBdr>
    </w:div>
    <w:div w:id="1955625196">
      <w:bodyDiv w:val="1"/>
      <w:marLeft w:val="0"/>
      <w:marRight w:val="0"/>
      <w:marTop w:val="0"/>
      <w:marBottom w:val="0"/>
      <w:divBdr>
        <w:top w:val="none" w:sz="0" w:space="0" w:color="auto"/>
        <w:left w:val="none" w:sz="0" w:space="0" w:color="auto"/>
        <w:bottom w:val="none" w:sz="0" w:space="0" w:color="auto"/>
        <w:right w:val="none" w:sz="0" w:space="0" w:color="auto"/>
      </w:divBdr>
    </w:div>
    <w:div w:id="1955820351">
      <w:bodyDiv w:val="1"/>
      <w:marLeft w:val="0"/>
      <w:marRight w:val="0"/>
      <w:marTop w:val="0"/>
      <w:marBottom w:val="0"/>
      <w:divBdr>
        <w:top w:val="none" w:sz="0" w:space="0" w:color="auto"/>
        <w:left w:val="none" w:sz="0" w:space="0" w:color="auto"/>
        <w:bottom w:val="none" w:sz="0" w:space="0" w:color="auto"/>
        <w:right w:val="none" w:sz="0" w:space="0" w:color="auto"/>
      </w:divBdr>
    </w:div>
    <w:div w:id="2024628732">
      <w:bodyDiv w:val="1"/>
      <w:marLeft w:val="0"/>
      <w:marRight w:val="0"/>
      <w:marTop w:val="0"/>
      <w:marBottom w:val="0"/>
      <w:divBdr>
        <w:top w:val="none" w:sz="0" w:space="0" w:color="auto"/>
        <w:left w:val="none" w:sz="0" w:space="0" w:color="auto"/>
        <w:bottom w:val="none" w:sz="0" w:space="0" w:color="auto"/>
        <w:right w:val="none" w:sz="0" w:space="0" w:color="auto"/>
      </w:divBdr>
    </w:div>
    <w:div w:id="2030711842">
      <w:bodyDiv w:val="1"/>
      <w:marLeft w:val="0"/>
      <w:marRight w:val="0"/>
      <w:marTop w:val="0"/>
      <w:marBottom w:val="0"/>
      <w:divBdr>
        <w:top w:val="none" w:sz="0" w:space="0" w:color="auto"/>
        <w:left w:val="none" w:sz="0" w:space="0" w:color="auto"/>
        <w:bottom w:val="none" w:sz="0" w:space="0" w:color="auto"/>
        <w:right w:val="none" w:sz="0" w:space="0" w:color="auto"/>
      </w:divBdr>
    </w:div>
    <w:div w:id="2031058763">
      <w:bodyDiv w:val="1"/>
      <w:marLeft w:val="0"/>
      <w:marRight w:val="0"/>
      <w:marTop w:val="0"/>
      <w:marBottom w:val="0"/>
      <w:divBdr>
        <w:top w:val="none" w:sz="0" w:space="0" w:color="auto"/>
        <w:left w:val="none" w:sz="0" w:space="0" w:color="auto"/>
        <w:bottom w:val="none" w:sz="0" w:space="0" w:color="auto"/>
        <w:right w:val="none" w:sz="0" w:space="0" w:color="auto"/>
      </w:divBdr>
    </w:div>
    <w:div w:id="2054425700">
      <w:bodyDiv w:val="1"/>
      <w:marLeft w:val="0"/>
      <w:marRight w:val="0"/>
      <w:marTop w:val="0"/>
      <w:marBottom w:val="0"/>
      <w:divBdr>
        <w:top w:val="none" w:sz="0" w:space="0" w:color="auto"/>
        <w:left w:val="none" w:sz="0" w:space="0" w:color="auto"/>
        <w:bottom w:val="none" w:sz="0" w:space="0" w:color="auto"/>
        <w:right w:val="none" w:sz="0" w:space="0" w:color="auto"/>
      </w:divBdr>
    </w:div>
    <w:div w:id="2065980016">
      <w:bodyDiv w:val="1"/>
      <w:marLeft w:val="0"/>
      <w:marRight w:val="0"/>
      <w:marTop w:val="0"/>
      <w:marBottom w:val="0"/>
      <w:divBdr>
        <w:top w:val="none" w:sz="0" w:space="0" w:color="auto"/>
        <w:left w:val="none" w:sz="0" w:space="0" w:color="auto"/>
        <w:bottom w:val="none" w:sz="0" w:space="0" w:color="auto"/>
        <w:right w:val="none" w:sz="0" w:space="0" w:color="auto"/>
      </w:divBdr>
    </w:div>
    <w:div w:id="2066171872">
      <w:bodyDiv w:val="1"/>
      <w:marLeft w:val="0"/>
      <w:marRight w:val="0"/>
      <w:marTop w:val="0"/>
      <w:marBottom w:val="0"/>
      <w:divBdr>
        <w:top w:val="none" w:sz="0" w:space="0" w:color="auto"/>
        <w:left w:val="none" w:sz="0" w:space="0" w:color="auto"/>
        <w:bottom w:val="none" w:sz="0" w:space="0" w:color="auto"/>
        <w:right w:val="none" w:sz="0" w:space="0" w:color="auto"/>
      </w:divBdr>
    </w:div>
    <w:div w:id="2066417038">
      <w:bodyDiv w:val="1"/>
      <w:marLeft w:val="0"/>
      <w:marRight w:val="0"/>
      <w:marTop w:val="0"/>
      <w:marBottom w:val="0"/>
      <w:divBdr>
        <w:top w:val="none" w:sz="0" w:space="0" w:color="auto"/>
        <w:left w:val="none" w:sz="0" w:space="0" w:color="auto"/>
        <w:bottom w:val="none" w:sz="0" w:space="0" w:color="auto"/>
        <w:right w:val="none" w:sz="0" w:space="0" w:color="auto"/>
      </w:divBdr>
    </w:div>
    <w:div w:id="2096320649">
      <w:bodyDiv w:val="1"/>
      <w:marLeft w:val="0"/>
      <w:marRight w:val="0"/>
      <w:marTop w:val="0"/>
      <w:marBottom w:val="0"/>
      <w:divBdr>
        <w:top w:val="none" w:sz="0" w:space="0" w:color="auto"/>
        <w:left w:val="none" w:sz="0" w:space="0" w:color="auto"/>
        <w:bottom w:val="none" w:sz="0" w:space="0" w:color="auto"/>
        <w:right w:val="none" w:sz="0" w:space="0" w:color="auto"/>
      </w:divBdr>
    </w:div>
    <w:div w:id="2096590398">
      <w:bodyDiv w:val="1"/>
      <w:marLeft w:val="0"/>
      <w:marRight w:val="0"/>
      <w:marTop w:val="0"/>
      <w:marBottom w:val="0"/>
      <w:divBdr>
        <w:top w:val="none" w:sz="0" w:space="0" w:color="auto"/>
        <w:left w:val="none" w:sz="0" w:space="0" w:color="auto"/>
        <w:bottom w:val="none" w:sz="0" w:space="0" w:color="auto"/>
        <w:right w:val="none" w:sz="0" w:space="0" w:color="auto"/>
      </w:divBdr>
    </w:div>
    <w:div w:id="2097627466">
      <w:bodyDiv w:val="1"/>
      <w:marLeft w:val="0"/>
      <w:marRight w:val="0"/>
      <w:marTop w:val="0"/>
      <w:marBottom w:val="0"/>
      <w:divBdr>
        <w:top w:val="none" w:sz="0" w:space="0" w:color="auto"/>
        <w:left w:val="none" w:sz="0" w:space="0" w:color="auto"/>
        <w:bottom w:val="none" w:sz="0" w:space="0" w:color="auto"/>
        <w:right w:val="none" w:sz="0" w:space="0" w:color="auto"/>
      </w:divBdr>
    </w:div>
    <w:div w:id="2109688366">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8427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95571-3A96-4C74-AAFE-B4AB96282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150</Pages>
  <Words>26530</Words>
  <Characters>151225</Characters>
  <Application>Microsoft Office Word</Application>
  <DocSecurity>0</DocSecurity>
  <Lines>1260</Lines>
  <Paragraphs>354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2022-05-23T05:05:00Z</dcterms:created>
  <dcterms:modified xsi:type="dcterms:W3CDTF">2022-06-17T05:46:00Z</dcterms:modified>
</cp:coreProperties>
</file>