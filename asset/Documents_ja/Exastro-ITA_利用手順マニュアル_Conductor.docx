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r>
        <w:rPr>
          <w:noProof/>
        </w:rPr>
        <w:drawing>
          <wp:anchor distT="0" distB="0" distL="114300" distR="114300" simplePos="0" relativeHeight="251655168"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FE21B3">
            <w:rPr>
              <w:rFonts w:asciiTheme="minorHAnsi" w:eastAsiaTheme="majorEastAsia" w:hAnsiTheme="minorHAnsi" w:cstheme="minorHAnsi"/>
              <w:color w:val="auto"/>
              <w:sz w:val="36"/>
              <w:szCs w:val="36"/>
            </w:rPr>
            <w:t>8</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3D2608"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9370623" w:history="1">
        <w:r w:rsidR="003D2608" w:rsidRPr="0031664B">
          <w:rPr>
            <w:rStyle w:val="af3"/>
            <w:noProof/>
          </w:rPr>
          <w:t>はじめに</w:t>
        </w:r>
        <w:r w:rsidR="003D2608">
          <w:rPr>
            <w:noProof/>
            <w:webHidden/>
          </w:rPr>
          <w:tab/>
        </w:r>
        <w:r w:rsidR="003D2608">
          <w:rPr>
            <w:noProof/>
            <w:webHidden/>
          </w:rPr>
          <w:fldChar w:fldCharType="begin"/>
        </w:r>
        <w:r w:rsidR="003D2608">
          <w:rPr>
            <w:noProof/>
            <w:webHidden/>
          </w:rPr>
          <w:instrText xml:space="preserve"> PAGEREF _Toc69370623 \h </w:instrText>
        </w:r>
        <w:r w:rsidR="003D2608">
          <w:rPr>
            <w:noProof/>
            <w:webHidden/>
          </w:rPr>
        </w:r>
        <w:r w:rsidR="003D2608">
          <w:rPr>
            <w:noProof/>
            <w:webHidden/>
          </w:rPr>
          <w:fldChar w:fldCharType="separate"/>
        </w:r>
        <w:r w:rsidR="00492380">
          <w:rPr>
            <w:noProof/>
            <w:webHidden/>
          </w:rPr>
          <w:t>4</w:t>
        </w:r>
        <w:r w:rsidR="003D2608">
          <w:rPr>
            <w:noProof/>
            <w:webHidden/>
          </w:rPr>
          <w:fldChar w:fldCharType="end"/>
        </w:r>
      </w:hyperlink>
    </w:p>
    <w:p w:rsidR="003D2608" w:rsidRDefault="00492380">
      <w:pPr>
        <w:pStyle w:val="17"/>
        <w:tabs>
          <w:tab w:val="left" w:pos="420"/>
          <w:tab w:val="right" w:leader="dot" w:pos="9627"/>
        </w:tabs>
        <w:rPr>
          <w:noProof/>
        </w:rPr>
      </w:pPr>
      <w:hyperlink w:anchor="_Toc69370624" w:history="1">
        <w:r w:rsidR="003D2608" w:rsidRPr="0031664B">
          <w:rPr>
            <w:rStyle w:val="af3"/>
            <w:noProof/>
          </w:rPr>
          <w:t>1</w:t>
        </w:r>
        <w:r w:rsidR="003D2608">
          <w:rPr>
            <w:noProof/>
          </w:rPr>
          <w:tab/>
        </w:r>
        <w:r w:rsidR="003D2608" w:rsidRPr="0031664B">
          <w:rPr>
            <w:rStyle w:val="af3"/>
            <w:noProof/>
          </w:rPr>
          <w:t>ITA Conductor</w:t>
        </w:r>
        <w:r w:rsidR="003D2608" w:rsidRPr="0031664B">
          <w:rPr>
            <w:rStyle w:val="af3"/>
            <w:noProof/>
          </w:rPr>
          <w:t>の概要</w:t>
        </w:r>
        <w:r w:rsidR="003D2608">
          <w:rPr>
            <w:noProof/>
            <w:webHidden/>
          </w:rPr>
          <w:tab/>
        </w:r>
        <w:r w:rsidR="003D2608">
          <w:rPr>
            <w:noProof/>
            <w:webHidden/>
          </w:rPr>
          <w:fldChar w:fldCharType="begin"/>
        </w:r>
        <w:r w:rsidR="003D2608">
          <w:rPr>
            <w:noProof/>
            <w:webHidden/>
          </w:rPr>
          <w:instrText xml:space="preserve"> PAGEREF _Toc69370624 \h </w:instrText>
        </w:r>
        <w:r w:rsidR="003D2608">
          <w:rPr>
            <w:noProof/>
            <w:webHidden/>
          </w:rPr>
        </w:r>
        <w:r w:rsidR="003D2608">
          <w:rPr>
            <w:noProof/>
            <w:webHidden/>
          </w:rPr>
          <w:fldChar w:fldCharType="separate"/>
        </w:r>
        <w:r>
          <w:rPr>
            <w:noProof/>
            <w:webHidden/>
          </w:rPr>
          <w:t>5</w:t>
        </w:r>
        <w:r w:rsidR="003D2608">
          <w:rPr>
            <w:noProof/>
            <w:webHidden/>
          </w:rPr>
          <w:fldChar w:fldCharType="end"/>
        </w:r>
      </w:hyperlink>
    </w:p>
    <w:p w:rsidR="003D2608" w:rsidRDefault="00492380">
      <w:pPr>
        <w:pStyle w:val="17"/>
        <w:tabs>
          <w:tab w:val="left" w:pos="420"/>
          <w:tab w:val="right" w:leader="dot" w:pos="9627"/>
        </w:tabs>
        <w:rPr>
          <w:noProof/>
        </w:rPr>
      </w:pPr>
      <w:hyperlink w:anchor="_Toc69370625" w:history="1">
        <w:r w:rsidR="003D2608" w:rsidRPr="0031664B">
          <w:rPr>
            <w:rStyle w:val="af3"/>
            <w:noProof/>
          </w:rPr>
          <w:t>2</w:t>
        </w:r>
        <w:r w:rsidR="003D2608">
          <w:rPr>
            <w:noProof/>
          </w:rPr>
          <w:tab/>
        </w:r>
        <w:r w:rsidR="003D2608" w:rsidRPr="0031664B">
          <w:rPr>
            <w:rStyle w:val="af3"/>
            <w:noProof/>
          </w:rPr>
          <w:t>ITA Conductor</w:t>
        </w:r>
        <w:r w:rsidR="003D2608" w:rsidRPr="0031664B">
          <w:rPr>
            <w:rStyle w:val="af3"/>
            <w:noProof/>
          </w:rPr>
          <w:t>のメニュー、画面構成</w:t>
        </w:r>
        <w:r w:rsidR="003D2608">
          <w:rPr>
            <w:noProof/>
            <w:webHidden/>
          </w:rPr>
          <w:tab/>
        </w:r>
        <w:r w:rsidR="003D2608">
          <w:rPr>
            <w:noProof/>
            <w:webHidden/>
          </w:rPr>
          <w:fldChar w:fldCharType="begin"/>
        </w:r>
        <w:r w:rsidR="003D2608">
          <w:rPr>
            <w:noProof/>
            <w:webHidden/>
          </w:rPr>
          <w:instrText xml:space="preserve"> PAGEREF _Toc69370625 \h </w:instrText>
        </w:r>
        <w:r w:rsidR="003D2608">
          <w:rPr>
            <w:noProof/>
            <w:webHidden/>
          </w:rPr>
        </w:r>
        <w:r w:rsidR="003D2608">
          <w:rPr>
            <w:noProof/>
            <w:webHidden/>
          </w:rPr>
          <w:fldChar w:fldCharType="separate"/>
        </w:r>
        <w:r>
          <w:rPr>
            <w:noProof/>
            <w:webHidden/>
          </w:rPr>
          <w:t>6</w:t>
        </w:r>
        <w:r w:rsidR="003D2608">
          <w:rPr>
            <w:noProof/>
            <w:webHidden/>
          </w:rPr>
          <w:fldChar w:fldCharType="end"/>
        </w:r>
      </w:hyperlink>
    </w:p>
    <w:p w:rsidR="003D2608" w:rsidRDefault="00492380">
      <w:pPr>
        <w:pStyle w:val="22"/>
        <w:tabs>
          <w:tab w:val="left" w:pos="840"/>
          <w:tab w:val="right" w:leader="dot" w:pos="9627"/>
        </w:tabs>
        <w:rPr>
          <w:noProof/>
        </w:rPr>
      </w:pPr>
      <w:hyperlink w:anchor="_Toc69370627" w:history="1">
        <w:r w:rsidR="003D2608" w:rsidRPr="0031664B">
          <w:rPr>
            <w:rStyle w:val="af3"/>
            <w:noProof/>
          </w:rPr>
          <w:t>2.1</w:t>
        </w:r>
        <w:r w:rsidR="003D2608">
          <w:rPr>
            <w:noProof/>
          </w:rPr>
          <w:tab/>
        </w:r>
        <w:r w:rsidR="003D2608" w:rsidRPr="0031664B">
          <w:rPr>
            <w:rStyle w:val="af3"/>
            <w:rFonts w:ascii="メイリオ" w:hAnsi="メイリオ" w:cs="Arial"/>
            <w:noProof/>
          </w:rPr>
          <w:t>ITA Conductor</w:t>
        </w:r>
        <w:r w:rsidR="003D2608" w:rsidRPr="0031664B">
          <w:rPr>
            <w:rStyle w:val="af3"/>
            <w:noProof/>
          </w:rPr>
          <w:t>メニュー</w:t>
        </w:r>
        <w:r w:rsidR="003D2608" w:rsidRPr="0031664B">
          <w:rPr>
            <w:rStyle w:val="af3"/>
            <w:noProof/>
          </w:rPr>
          <w:t xml:space="preserve"> </w:t>
        </w:r>
        <w:r w:rsidR="003D2608" w:rsidRPr="0031664B">
          <w:rPr>
            <w:rStyle w:val="af3"/>
            <w:noProof/>
          </w:rPr>
          <w:t>一覧</w:t>
        </w:r>
        <w:r w:rsidR="003D2608">
          <w:rPr>
            <w:noProof/>
            <w:webHidden/>
          </w:rPr>
          <w:tab/>
        </w:r>
        <w:r w:rsidR="003D2608">
          <w:rPr>
            <w:noProof/>
            <w:webHidden/>
          </w:rPr>
          <w:fldChar w:fldCharType="begin"/>
        </w:r>
        <w:r w:rsidR="003D2608">
          <w:rPr>
            <w:noProof/>
            <w:webHidden/>
          </w:rPr>
          <w:instrText xml:space="preserve"> PAGEREF _Toc69370627 \h </w:instrText>
        </w:r>
        <w:r w:rsidR="003D2608">
          <w:rPr>
            <w:noProof/>
            <w:webHidden/>
          </w:rPr>
        </w:r>
        <w:r w:rsidR="003D2608">
          <w:rPr>
            <w:noProof/>
            <w:webHidden/>
          </w:rPr>
          <w:fldChar w:fldCharType="separate"/>
        </w:r>
        <w:r>
          <w:rPr>
            <w:noProof/>
            <w:webHidden/>
          </w:rPr>
          <w:t>6</w:t>
        </w:r>
        <w:r w:rsidR="003D2608">
          <w:rPr>
            <w:noProof/>
            <w:webHidden/>
          </w:rPr>
          <w:fldChar w:fldCharType="end"/>
        </w:r>
      </w:hyperlink>
    </w:p>
    <w:p w:rsidR="003D2608" w:rsidRDefault="00492380">
      <w:pPr>
        <w:pStyle w:val="17"/>
        <w:tabs>
          <w:tab w:val="left" w:pos="420"/>
          <w:tab w:val="right" w:leader="dot" w:pos="9627"/>
        </w:tabs>
        <w:rPr>
          <w:noProof/>
        </w:rPr>
      </w:pPr>
      <w:hyperlink w:anchor="_Toc69370628" w:history="1">
        <w:r w:rsidR="003D2608" w:rsidRPr="0031664B">
          <w:rPr>
            <w:rStyle w:val="af3"/>
            <w:noProof/>
          </w:rPr>
          <w:t>3</w:t>
        </w:r>
        <w:r w:rsidR="003D2608">
          <w:rPr>
            <w:noProof/>
          </w:rPr>
          <w:tab/>
        </w:r>
        <w:r w:rsidR="003D2608" w:rsidRPr="0031664B">
          <w:rPr>
            <w:rStyle w:val="af3"/>
            <w:noProof/>
          </w:rPr>
          <w:t>ITA Conductor</w:t>
        </w:r>
        <w:r w:rsidR="003D2608" w:rsidRPr="0031664B">
          <w:rPr>
            <w:rStyle w:val="af3"/>
            <w:noProof/>
          </w:rPr>
          <w:t>利用手順</w:t>
        </w:r>
        <w:r w:rsidR="003D2608">
          <w:rPr>
            <w:noProof/>
            <w:webHidden/>
          </w:rPr>
          <w:tab/>
        </w:r>
        <w:r w:rsidR="003D2608">
          <w:rPr>
            <w:noProof/>
            <w:webHidden/>
          </w:rPr>
          <w:fldChar w:fldCharType="begin"/>
        </w:r>
        <w:r w:rsidR="003D2608">
          <w:rPr>
            <w:noProof/>
            <w:webHidden/>
          </w:rPr>
          <w:instrText xml:space="preserve"> PAGEREF _Toc69370628 \h </w:instrText>
        </w:r>
        <w:r w:rsidR="003D2608">
          <w:rPr>
            <w:noProof/>
            <w:webHidden/>
          </w:rPr>
        </w:r>
        <w:r w:rsidR="003D2608">
          <w:rPr>
            <w:noProof/>
            <w:webHidden/>
          </w:rPr>
          <w:fldChar w:fldCharType="separate"/>
        </w:r>
        <w:r>
          <w:rPr>
            <w:noProof/>
            <w:webHidden/>
          </w:rPr>
          <w:t>7</w:t>
        </w:r>
        <w:r w:rsidR="003D2608">
          <w:rPr>
            <w:noProof/>
            <w:webHidden/>
          </w:rPr>
          <w:fldChar w:fldCharType="end"/>
        </w:r>
      </w:hyperlink>
    </w:p>
    <w:p w:rsidR="003D2608" w:rsidRDefault="00492380">
      <w:pPr>
        <w:pStyle w:val="22"/>
        <w:tabs>
          <w:tab w:val="left" w:pos="840"/>
          <w:tab w:val="right" w:leader="dot" w:pos="9627"/>
        </w:tabs>
        <w:rPr>
          <w:noProof/>
        </w:rPr>
      </w:pPr>
      <w:hyperlink w:anchor="_Toc69370629" w:history="1">
        <w:r w:rsidR="003D2608" w:rsidRPr="0031664B">
          <w:rPr>
            <w:rStyle w:val="af3"/>
            <w:noProof/>
          </w:rPr>
          <w:t>3.1</w:t>
        </w:r>
        <w:r w:rsidR="003D2608">
          <w:rPr>
            <w:noProof/>
          </w:rPr>
          <w:tab/>
        </w:r>
        <w:r w:rsidR="003D2608" w:rsidRPr="0031664B">
          <w:rPr>
            <w:rStyle w:val="af3"/>
            <w:noProof/>
          </w:rPr>
          <w:t>作業フロー</w:t>
        </w:r>
        <w:r w:rsidR="003D2608">
          <w:rPr>
            <w:noProof/>
            <w:webHidden/>
          </w:rPr>
          <w:tab/>
        </w:r>
        <w:r w:rsidR="003D2608">
          <w:rPr>
            <w:noProof/>
            <w:webHidden/>
          </w:rPr>
          <w:fldChar w:fldCharType="begin"/>
        </w:r>
        <w:r w:rsidR="003D2608">
          <w:rPr>
            <w:noProof/>
            <w:webHidden/>
          </w:rPr>
          <w:instrText xml:space="preserve"> PAGEREF _Toc69370629 \h </w:instrText>
        </w:r>
        <w:r w:rsidR="003D2608">
          <w:rPr>
            <w:noProof/>
            <w:webHidden/>
          </w:rPr>
        </w:r>
        <w:r w:rsidR="003D2608">
          <w:rPr>
            <w:noProof/>
            <w:webHidden/>
          </w:rPr>
          <w:fldChar w:fldCharType="separate"/>
        </w:r>
        <w:r>
          <w:rPr>
            <w:noProof/>
            <w:webHidden/>
          </w:rPr>
          <w:t>7</w:t>
        </w:r>
        <w:r w:rsidR="003D2608">
          <w:rPr>
            <w:noProof/>
            <w:webHidden/>
          </w:rPr>
          <w:fldChar w:fldCharType="end"/>
        </w:r>
      </w:hyperlink>
    </w:p>
    <w:p w:rsidR="003D2608" w:rsidRDefault="00492380">
      <w:pPr>
        <w:pStyle w:val="17"/>
        <w:tabs>
          <w:tab w:val="left" w:pos="420"/>
          <w:tab w:val="right" w:leader="dot" w:pos="9627"/>
        </w:tabs>
        <w:rPr>
          <w:noProof/>
        </w:rPr>
      </w:pPr>
      <w:hyperlink w:anchor="_Toc69370630" w:history="1">
        <w:r w:rsidR="003D2608" w:rsidRPr="0031664B">
          <w:rPr>
            <w:rStyle w:val="af3"/>
            <w:noProof/>
          </w:rPr>
          <w:t>4</w:t>
        </w:r>
        <w:r w:rsidR="003D2608">
          <w:rPr>
            <w:noProof/>
          </w:rPr>
          <w:tab/>
        </w:r>
        <w:r w:rsidR="003D2608" w:rsidRPr="0031664B">
          <w:rPr>
            <w:rStyle w:val="af3"/>
            <w:noProof/>
          </w:rPr>
          <w:t>機能・操作方法説明</w:t>
        </w:r>
        <w:r w:rsidR="003D2608">
          <w:rPr>
            <w:noProof/>
            <w:webHidden/>
          </w:rPr>
          <w:tab/>
        </w:r>
        <w:r w:rsidR="003D2608">
          <w:rPr>
            <w:noProof/>
            <w:webHidden/>
          </w:rPr>
          <w:fldChar w:fldCharType="begin"/>
        </w:r>
        <w:r w:rsidR="003D2608">
          <w:rPr>
            <w:noProof/>
            <w:webHidden/>
          </w:rPr>
          <w:instrText xml:space="preserve"> PAGEREF _Toc69370630 \h </w:instrText>
        </w:r>
        <w:r w:rsidR="003D2608">
          <w:rPr>
            <w:noProof/>
            <w:webHidden/>
          </w:rPr>
        </w:r>
        <w:r w:rsidR="003D2608">
          <w:rPr>
            <w:noProof/>
            <w:webHidden/>
          </w:rPr>
          <w:fldChar w:fldCharType="separate"/>
        </w:r>
        <w:r>
          <w:rPr>
            <w:noProof/>
            <w:webHidden/>
          </w:rPr>
          <w:t>8</w:t>
        </w:r>
        <w:r w:rsidR="003D2608">
          <w:rPr>
            <w:noProof/>
            <w:webHidden/>
          </w:rPr>
          <w:fldChar w:fldCharType="end"/>
        </w:r>
      </w:hyperlink>
    </w:p>
    <w:p w:rsidR="003D2608" w:rsidRDefault="00492380">
      <w:pPr>
        <w:pStyle w:val="22"/>
        <w:tabs>
          <w:tab w:val="left" w:pos="840"/>
          <w:tab w:val="right" w:leader="dot" w:pos="9627"/>
        </w:tabs>
        <w:rPr>
          <w:noProof/>
        </w:rPr>
      </w:pPr>
      <w:hyperlink w:anchor="_Toc69370631" w:history="1">
        <w:r w:rsidR="003D2608" w:rsidRPr="0031664B">
          <w:rPr>
            <w:rStyle w:val="af3"/>
            <w:rFonts w:ascii="メイリオ" w:hAnsi="メイリオ"/>
            <w:noProof/>
          </w:rPr>
          <w:t>4.1</w:t>
        </w:r>
        <w:r w:rsidR="003D2608">
          <w:rPr>
            <w:noProof/>
          </w:rPr>
          <w:tab/>
        </w:r>
        <w:r w:rsidR="003D2608" w:rsidRPr="0031664B">
          <w:rPr>
            <w:rStyle w:val="af3"/>
            <w:rFonts w:ascii="メイリオ" w:hAnsi="メイリオ"/>
            <w:noProof/>
          </w:rPr>
          <w:t>ITA Conductor</w:t>
        </w:r>
        <w:r w:rsidR="003D2608">
          <w:rPr>
            <w:noProof/>
            <w:webHidden/>
          </w:rPr>
          <w:tab/>
        </w:r>
        <w:r w:rsidR="003D2608">
          <w:rPr>
            <w:noProof/>
            <w:webHidden/>
          </w:rPr>
          <w:fldChar w:fldCharType="begin"/>
        </w:r>
        <w:r w:rsidR="003D2608">
          <w:rPr>
            <w:noProof/>
            <w:webHidden/>
          </w:rPr>
          <w:instrText xml:space="preserve"> PAGEREF _Toc69370631 \h </w:instrText>
        </w:r>
        <w:r w:rsidR="003D2608">
          <w:rPr>
            <w:noProof/>
            <w:webHidden/>
          </w:rPr>
        </w:r>
        <w:r w:rsidR="003D2608">
          <w:rPr>
            <w:noProof/>
            <w:webHidden/>
          </w:rPr>
          <w:fldChar w:fldCharType="separate"/>
        </w:r>
        <w:r>
          <w:rPr>
            <w:noProof/>
            <w:webHidden/>
          </w:rPr>
          <w:t>8</w:t>
        </w:r>
        <w:r w:rsidR="003D2608">
          <w:rPr>
            <w:noProof/>
            <w:webHidden/>
          </w:rPr>
          <w:fldChar w:fldCharType="end"/>
        </w:r>
      </w:hyperlink>
    </w:p>
    <w:p w:rsidR="003D2608" w:rsidRDefault="00492380">
      <w:pPr>
        <w:pStyle w:val="33"/>
        <w:rPr>
          <w:noProof/>
        </w:rPr>
      </w:pPr>
      <w:hyperlink w:anchor="_Toc69370632" w:history="1">
        <w:r w:rsidR="003D2608" w:rsidRPr="0031664B">
          <w:rPr>
            <w:rStyle w:val="af3"/>
            <w:rFonts w:ascii="Arial" w:hAnsi="Arial" w:cs="Arial"/>
            <w:noProof/>
            <w14:scene3d>
              <w14:camera w14:prst="orthographicFront"/>
              <w14:lightRig w14:rig="threePt" w14:dir="t">
                <w14:rot w14:lat="0" w14:lon="0" w14:rev="0"/>
              </w14:lightRig>
            </w14:scene3d>
          </w:rPr>
          <w:t>4.1.1</w:t>
        </w:r>
        <w:r w:rsidR="003D2608">
          <w:rPr>
            <w:noProof/>
          </w:rPr>
          <w:tab/>
        </w:r>
        <w:r w:rsidR="003D2608" w:rsidRPr="0031664B">
          <w:rPr>
            <w:rStyle w:val="af3"/>
            <w:noProof/>
          </w:rPr>
          <w:t>Conductor</w:t>
        </w:r>
        <w:r w:rsidR="003D2608" w:rsidRPr="0031664B">
          <w:rPr>
            <w:rStyle w:val="af3"/>
            <w:noProof/>
          </w:rPr>
          <w:t>インターフェース情報</w:t>
        </w:r>
        <w:r w:rsidR="003D2608">
          <w:rPr>
            <w:noProof/>
            <w:webHidden/>
          </w:rPr>
          <w:tab/>
        </w:r>
        <w:r w:rsidR="003D2608">
          <w:rPr>
            <w:noProof/>
            <w:webHidden/>
          </w:rPr>
          <w:fldChar w:fldCharType="begin"/>
        </w:r>
        <w:r w:rsidR="003D2608">
          <w:rPr>
            <w:noProof/>
            <w:webHidden/>
          </w:rPr>
          <w:instrText xml:space="preserve"> PAGEREF _Toc69370632 \h </w:instrText>
        </w:r>
        <w:r w:rsidR="003D2608">
          <w:rPr>
            <w:noProof/>
            <w:webHidden/>
          </w:rPr>
        </w:r>
        <w:r w:rsidR="003D2608">
          <w:rPr>
            <w:noProof/>
            <w:webHidden/>
          </w:rPr>
          <w:fldChar w:fldCharType="separate"/>
        </w:r>
        <w:r>
          <w:rPr>
            <w:noProof/>
            <w:webHidden/>
          </w:rPr>
          <w:t>8</w:t>
        </w:r>
        <w:r w:rsidR="003D2608">
          <w:rPr>
            <w:noProof/>
            <w:webHidden/>
          </w:rPr>
          <w:fldChar w:fldCharType="end"/>
        </w:r>
      </w:hyperlink>
    </w:p>
    <w:p w:rsidR="003D2608" w:rsidRDefault="00492380">
      <w:pPr>
        <w:pStyle w:val="33"/>
        <w:rPr>
          <w:noProof/>
        </w:rPr>
      </w:pPr>
      <w:hyperlink w:anchor="_Toc69370633" w:history="1">
        <w:r w:rsidR="003D2608" w:rsidRPr="0031664B">
          <w:rPr>
            <w:rStyle w:val="af3"/>
            <w:rFonts w:ascii="Arial" w:hAnsi="Arial" w:cs="Arial"/>
            <w:noProof/>
            <w14:scene3d>
              <w14:camera w14:prst="orthographicFront"/>
              <w14:lightRig w14:rig="threePt" w14:dir="t">
                <w14:rot w14:lat="0" w14:lon="0" w14:rev="0"/>
              </w14:lightRig>
            </w14:scene3d>
          </w:rPr>
          <w:t>4.1.2</w:t>
        </w:r>
        <w:r w:rsidR="003D2608">
          <w:rPr>
            <w:noProof/>
          </w:rPr>
          <w:tab/>
        </w:r>
        <w:r w:rsidR="003D2608" w:rsidRPr="0031664B">
          <w:rPr>
            <w:rStyle w:val="af3"/>
            <w:noProof/>
          </w:rPr>
          <w:t>Conductor</w:t>
        </w:r>
        <w:r w:rsidR="003D2608" w:rsidRPr="0031664B">
          <w:rPr>
            <w:rStyle w:val="af3"/>
            <w:noProof/>
          </w:rPr>
          <w:t>クラス一覧</w:t>
        </w:r>
        <w:r w:rsidR="003D2608">
          <w:rPr>
            <w:noProof/>
            <w:webHidden/>
          </w:rPr>
          <w:tab/>
        </w:r>
        <w:r w:rsidR="003D2608">
          <w:rPr>
            <w:noProof/>
            <w:webHidden/>
          </w:rPr>
          <w:fldChar w:fldCharType="begin"/>
        </w:r>
        <w:r w:rsidR="003D2608">
          <w:rPr>
            <w:noProof/>
            <w:webHidden/>
          </w:rPr>
          <w:instrText xml:space="preserve"> PAGEREF _Toc69370633 \h </w:instrText>
        </w:r>
        <w:r w:rsidR="003D2608">
          <w:rPr>
            <w:noProof/>
            <w:webHidden/>
          </w:rPr>
        </w:r>
        <w:r w:rsidR="003D2608">
          <w:rPr>
            <w:noProof/>
            <w:webHidden/>
          </w:rPr>
          <w:fldChar w:fldCharType="separate"/>
        </w:r>
        <w:r>
          <w:rPr>
            <w:noProof/>
            <w:webHidden/>
          </w:rPr>
          <w:t>9</w:t>
        </w:r>
        <w:r w:rsidR="003D2608">
          <w:rPr>
            <w:noProof/>
            <w:webHidden/>
          </w:rPr>
          <w:fldChar w:fldCharType="end"/>
        </w:r>
      </w:hyperlink>
    </w:p>
    <w:p w:rsidR="003D2608" w:rsidRDefault="00492380">
      <w:pPr>
        <w:pStyle w:val="33"/>
        <w:rPr>
          <w:noProof/>
        </w:rPr>
      </w:pPr>
      <w:hyperlink w:anchor="_Toc69370634" w:history="1">
        <w:r w:rsidR="003D2608" w:rsidRPr="0031664B">
          <w:rPr>
            <w:rStyle w:val="af3"/>
            <w:rFonts w:ascii="Arial" w:hAnsi="Arial" w:cs="Arial"/>
            <w:noProof/>
            <w14:scene3d>
              <w14:camera w14:prst="orthographicFront"/>
              <w14:lightRig w14:rig="threePt" w14:dir="t">
                <w14:rot w14:lat="0" w14:lon="0" w14:rev="0"/>
              </w14:lightRig>
            </w14:scene3d>
          </w:rPr>
          <w:t>4.1.3</w:t>
        </w:r>
        <w:r w:rsidR="003D2608">
          <w:rPr>
            <w:noProof/>
          </w:rPr>
          <w:tab/>
        </w:r>
        <w:r w:rsidR="003D2608" w:rsidRPr="0031664B">
          <w:rPr>
            <w:rStyle w:val="af3"/>
            <w:noProof/>
          </w:rPr>
          <w:t>Conductor</w:t>
        </w:r>
        <w:r w:rsidR="003D2608" w:rsidRPr="0031664B">
          <w:rPr>
            <w:rStyle w:val="af3"/>
            <w:noProof/>
          </w:rPr>
          <w:t>クラス編集</w:t>
        </w:r>
        <w:r w:rsidR="003D2608">
          <w:rPr>
            <w:noProof/>
            <w:webHidden/>
          </w:rPr>
          <w:tab/>
        </w:r>
        <w:r w:rsidR="003D2608">
          <w:rPr>
            <w:noProof/>
            <w:webHidden/>
          </w:rPr>
          <w:fldChar w:fldCharType="begin"/>
        </w:r>
        <w:r w:rsidR="003D2608">
          <w:rPr>
            <w:noProof/>
            <w:webHidden/>
          </w:rPr>
          <w:instrText xml:space="preserve"> PAGEREF _Toc69370634 \h </w:instrText>
        </w:r>
        <w:r w:rsidR="003D2608">
          <w:rPr>
            <w:noProof/>
            <w:webHidden/>
          </w:rPr>
        </w:r>
        <w:r w:rsidR="003D2608">
          <w:rPr>
            <w:noProof/>
            <w:webHidden/>
          </w:rPr>
          <w:fldChar w:fldCharType="separate"/>
        </w:r>
        <w:r>
          <w:rPr>
            <w:noProof/>
            <w:webHidden/>
          </w:rPr>
          <w:t>10</w:t>
        </w:r>
        <w:r w:rsidR="003D2608">
          <w:rPr>
            <w:noProof/>
            <w:webHidden/>
          </w:rPr>
          <w:fldChar w:fldCharType="end"/>
        </w:r>
      </w:hyperlink>
    </w:p>
    <w:p w:rsidR="003D2608" w:rsidRDefault="00492380">
      <w:pPr>
        <w:pStyle w:val="33"/>
        <w:rPr>
          <w:noProof/>
        </w:rPr>
      </w:pPr>
      <w:hyperlink w:anchor="_Toc69370635" w:history="1">
        <w:r w:rsidR="003D2608" w:rsidRPr="0031664B">
          <w:rPr>
            <w:rStyle w:val="af3"/>
            <w:rFonts w:ascii="Arial" w:hAnsi="Arial" w:cs="Arial"/>
            <w:noProof/>
            <w14:scene3d>
              <w14:camera w14:prst="orthographicFront"/>
              <w14:lightRig w14:rig="threePt" w14:dir="t">
                <w14:rot w14:lat="0" w14:lon="0" w14:rev="0"/>
              </w14:lightRig>
            </w14:scene3d>
          </w:rPr>
          <w:t>4.1.4</w:t>
        </w:r>
        <w:r w:rsidR="003D2608">
          <w:rPr>
            <w:noProof/>
          </w:rPr>
          <w:tab/>
        </w:r>
        <w:r w:rsidR="003D2608" w:rsidRPr="0031664B">
          <w:rPr>
            <w:rStyle w:val="af3"/>
            <w:noProof/>
          </w:rPr>
          <w:t>Conductor</w:t>
        </w:r>
        <w:r w:rsidR="003D2608" w:rsidRPr="0031664B">
          <w:rPr>
            <w:rStyle w:val="af3"/>
            <w:noProof/>
          </w:rPr>
          <w:t>作業実行</w:t>
        </w:r>
        <w:r w:rsidR="003D2608">
          <w:rPr>
            <w:noProof/>
            <w:webHidden/>
          </w:rPr>
          <w:tab/>
        </w:r>
        <w:r w:rsidR="003D2608">
          <w:rPr>
            <w:noProof/>
            <w:webHidden/>
          </w:rPr>
          <w:fldChar w:fldCharType="begin"/>
        </w:r>
        <w:r w:rsidR="003D2608">
          <w:rPr>
            <w:noProof/>
            <w:webHidden/>
          </w:rPr>
          <w:instrText xml:space="preserve"> PAGEREF _Toc69370635 \h </w:instrText>
        </w:r>
        <w:r w:rsidR="003D2608">
          <w:rPr>
            <w:noProof/>
            <w:webHidden/>
          </w:rPr>
        </w:r>
        <w:r w:rsidR="003D2608">
          <w:rPr>
            <w:noProof/>
            <w:webHidden/>
          </w:rPr>
          <w:fldChar w:fldCharType="separate"/>
        </w:r>
        <w:r>
          <w:rPr>
            <w:noProof/>
            <w:webHidden/>
          </w:rPr>
          <w:t>24</w:t>
        </w:r>
        <w:r w:rsidR="003D2608">
          <w:rPr>
            <w:noProof/>
            <w:webHidden/>
          </w:rPr>
          <w:fldChar w:fldCharType="end"/>
        </w:r>
      </w:hyperlink>
    </w:p>
    <w:p w:rsidR="003D2608" w:rsidRDefault="00492380">
      <w:pPr>
        <w:pStyle w:val="33"/>
        <w:rPr>
          <w:noProof/>
        </w:rPr>
      </w:pPr>
      <w:hyperlink w:anchor="_Toc69370636" w:history="1">
        <w:r w:rsidR="003D2608" w:rsidRPr="0031664B">
          <w:rPr>
            <w:rStyle w:val="af3"/>
            <w:rFonts w:ascii="Arial" w:hAnsi="Arial" w:cs="Arial"/>
            <w:noProof/>
            <w14:scene3d>
              <w14:camera w14:prst="orthographicFront"/>
              <w14:lightRig w14:rig="threePt" w14:dir="t">
                <w14:rot w14:lat="0" w14:lon="0" w14:rev="0"/>
              </w14:lightRig>
            </w14:scene3d>
          </w:rPr>
          <w:t>4.1.5</w:t>
        </w:r>
        <w:r w:rsidR="003D2608">
          <w:rPr>
            <w:noProof/>
          </w:rPr>
          <w:tab/>
        </w:r>
        <w:r w:rsidR="003D2608" w:rsidRPr="0031664B">
          <w:rPr>
            <w:rStyle w:val="af3"/>
            <w:noProof/>
          </w:rPr>
          <w:t>Conductor</w:t>
        </w:r>
        <w:r w:rsidR="003D2608" w:rsidRPr="0031664B">
          <w:rPr>
            <w:rStyle w:val="af3"/>
            <w:noProof/>
          </w:rPr>
          <w:t>作業確認</w:t>
        </w:r>
        <w:r w:rsidR="003D2608">
          <w:rPr>
            <w:noProof/>
            <w:webHidden/>
          </w:rPr>
          <w:tab/>
        </w:r>
        <w:r w:rsidR="003D2608">
          <w:rPr>
            <w:noProof/>
            <w:webHidden/>
          </w:rPr>
          <w:fldChar w:fldCharType="begin"/>
        </w:r>
        <w:r w:rsidR="003D2608">
          <w:rPr>
            <w:noProof/>
            <w:webHidden/>
          </w:rPr>
          <w:instrText xml:space="preserve"> PAGEREF _Toc69370636 \h </w:instrText>
        </w:r>
        <w:r w:rsidR="003D2608">
          <w:rPr>
            <w:noProof/>
            <w:webHidden/>
          </w:rPr>
        </w:r>
        <w:r w:rsidR="003D2608">
          <w:rPr>
            <w:noProof/>
            <w:webHidden/>
          </w:rPr>
          <w:fldChar w:fldCharType="separate"/>
        </w:r>
        <w:r>
          <w:rPr>
            <w:noProof/>
            <w:webHidden/>
          </w:rPr>
          <w:t>27</w:t>
        </w:r>
        <w:r w:rsidR="003D2608">
          <w:rPr>
            <w:noProof/>
            <w:webHidden/>
          </w:rPr>
          <w:fldChar w:fldCharType="end"/>
        </w:r>
      </w:hyperlink>
    </w:p>
    <w:p w:rsidR="003D2608" w:rsidRDefault="00492380">
      <w:pPr>
        <w:pStyle w:val="33"/>
        <w:rPr>
          <w:noProof/>
        </w:rPr>
      </w:pPr>
      <w:hyperlink w:anchor="_Toc69370637" w:history="1">
        <w:r w:rsidR="003D2608" w:rsidRPr="0031664B">
          <w:rPr>
            <w:rStyle w:val="af3"/>
            <w:rFonts w:ascii="Arial" w:hAnsi="Arial" w:cs="Arial"/>
            <w:noProof/>
            <w14:scene3d>
              <w14:camera w14:prst="orthographicFront"/>
              <w14:lightRig w14:rig="threePt" w14:dir="t">
                <w14:rot w14:lat="0" w14:lon="0" w14:rev="0"/>
              </w14:lightRig>
            </w14:scene3d>
          </w:rPr>
          <w:t>4.1.6</w:t>
        </w:r>
        <w:r w:rsidR="003D2608">
          <w:rPr>
            <w:noProof/>
          </w:rPr>
          <w:tab/>
        </w:r>
        <w:r w:rsidR="003D2608" w:rsidRPr="0031664B">
          <w:rPr>
            <w:rStyle w:val="af3"/>
            <w:noProof/>
          </w:rPr>
          <w:t>Conductor</w:t>
        </w:r>
        <w:r w:rsidR="003D2608" w:rsidRPr="0031664B">
          <w:rPr>
            <w:rStyle w:val="af3"/>
            <w:noProof/>
          </w:rPr>
          <w:t>作業一覧</w:t>
        </w:r>
        <w:r w:rsidR="003D2608">
          <w:rPr>
            <w:noProof/>
            <w:webHidden/>
          </w:rPr>
          <w:tab/>
        </w:r>
        <w:r w:rsidR="003D2608">
          <w:rPr>
            <w:noProof/>
            <w:webHidden/>
          </w:rPr>
          <w:fldChar w:fldCharType="begin"/>
        </w:r>
        <w:r w:rsidR="003D2608">
          <w:rPr>
            <w:noProof/>
            <w:webHidden/>
          </w:rPr>
          <w:instrText xml:space="preserve"> PAGEREF _Toc69370637 \h </w:instrText>
        </w:r>
        <w:r w:rsidR="003D2608">
          <w:rPr>
            <w:noProof/>
            <w:webHidden/>
          </w:rPr>
        </w:r>
        <w:r w:rsidR="003D2608">
          <w:rPr>
            <w:noProof/>
            <w:webHidden/>
          </w:rPr>
          <w:fldChar w:fldCharType="separate"/>
        </w:r>
        <w:r>
          <w:rPr>
            <w:noProof/>
            <w:webHidden/>
          </w:rPr>
          <w:t>30</w:t>
        </w:r>
        <w:r w:rsidR="003D2608">
          <w:rPr>
            <w:noProof/>
            <w:webHidden/>
          </w:rPr>
          <w:fldChar w:fldCharType="end"/>
        </w:r>
      </w:hyperlink>
    </w:p>
    <w:p w:rsidR="003D2608" w:rsidRDefault="00492380">
      <w:pPr>
        <w:pStyle w:val="33"/>
        <w:rPr>
          <w:noProof/>
        </w:rPr>
      </w:pPr>
      <w:hyperlink w:anchor="_Toc69370638" w:history="1">
        <w:r w:rsidR="003D2608" w:rsidRPr="0031664B">
          <w:rPr>
            <w:rStyle w:val="af3"/>
            <w:rFonts w:ascii="Arial" w:hAnsi="Arial" w:cs="Arial"/>
            <w:noProof/>
            <w14:scene3d>
              <w14:camera w14:prst="orthographicFront"/>
              <w14:lightRig w14:rig="threePt" w14:dir="t">
                <w14:rot w14:lat="0" w14:lon="0" w14:rev="0"/>
              </w14:lightRig>
            </w14:scene3d>
          </w:rPr>
          <w:t>4.1.7</w:t>
        </w:r>
        <w:r w:rsidR="003D2608">
          <w:rPr>
            <w:noProof/>
          </w:rPr>
          <w:tab/>
        </w:r>
        <w:r w:rsidR="003D2608" w:rsidRPr="0031664B">
          <w:rPr>
            <w:rStyle w:val="af3"/>
            <w:noProof/>
          </w:rPr>
          <w:t>Conductor</w:t>
        </w:r>
        <w:r w:rsidR="003D2608" w:rsidRPr="0031664B">
          <w:rPr>
            <w:rStyle w:val="af3"/>
            <w:noProof/>
          </w:rPr>
          <w:t>定期作業実行</w:t>
        </w:r>
        <w:r w:rsidR="003D2608">
          <w:rPr>
            <w:noProof/>
            <w:webHidden/>
          </w:rPr>
          <w:tab/>
        </w:r>
        <w:r w:rsidR="003D2608">
          <w:rPr>
            <w:noProof/>
            <w:webHidden/>
          </w:rPr>
          <w:fldChar w:fldCharType="begin"/>
        </w:r>
        <w:r w:rsidR="003D2608">
          <w:rPr>
            <w:noProof/>
            <w:webHidden/>
          </w:rPr>
          <w:instrText xml:space="preserve"> PAGEREF _Toc69370638 \h </w:instrText>
        </w:r>
        <w:r w:rsidR="003D2608">
          <w:rPr>
            <w:noProof/>
            <w:webHidden/>
          </w:rPr>
        </w:r>
        <w:r w:rsidR="003D2608">
          <w:rPr>
            <w:noProof/>
            <w:webHidden/>
          </w:rPr>
          <w:fldChar w:fldCharType="separate"/>
        </w:r>
        <w:r>
          <w:rPr>
            <w:noProof/>
            <w:webHidden/>
          </w:rPr>
          <w:t>30</w:t>
        </w:r>
        <w:r w:rsidR="003D2608">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0" w:name="_Toc435436106"/>
      <w:bookmarkStart w:id="1" w:name="_Ref453680314"/>
      <w:bookmarkStart w:id="2" w:name="_Toc69370623"/>
      <w:r w:rsidRPr="00951490">
        <w:lastRenderedPageBreak/>
        <w:t>はじめに</w:t>
      </w:r>
      <w:bookmarkEnd w:id="0"/>
      <w:bookmarkEnd w:id="1"/>
      <w:bookmarkEnd w:id="2"/>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3" w:name="_Toc69370624"/>
      <w:r>
        <w:lastRenderedPageBreak/>
        <w:t>ITA Conductor</w:t>
      </w:r>
      <w:r w:rsidR="003B53B9" w:rsidRPr="00951490">
        <w:t>の概要</w:t>
      </w:r>
      <w:bookmarkEnd w:id="3"/>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00911EE5">
        <w:rPr>
          <w:rFonts w:eastAsiaTheme="majorEastAsia" w:cstheme="minorHAnsi" w:hint="eastAsia"/>
        </w:rPr>
        <w:t>ジョブ</w:t>
      </w:r>
      <w:r w:rsidRPr="00951490">
        <w:rPr>
          <w:rFonts w:eastAsiaTheme="majorEastAsia" w:cstheme="minorHAnsi" w:hint="eastAsia"/>
        </w:rPr>
        <w:t>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4" w:name="_Toc69370625"/>
      <w:r>
        <w:lastRenderedPageBreak/>
        <w:t>ITA Conductor</w:t>
      </w:r>
      <w:r w:rsidR="0040207C" w:rsidRPr="00951490">
        <w:rPr>
          <w:rFonts w:hint="eastAsia"/>
        </w:rPr>
        <w:t>の</w:t>
      </w:r>
      <w:r w:rsidR="00856AD2" w:rsidRPr="00951490">
        <w:rPr>
          <w:rFonts w:hint="eastAsia"/>
        </w:rPr>
        <w:t>メニュー、画面構成</w:t>
      </w:r>
      <w:bookmarkEnd w:id="4"/>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5" w:name="_Toc491356627"/>
      <w:bookmarkStart w:id="6" w:name="_Toc491357388"/>
      <w:bookmarkStart w:id="7" w:name="_Toc491938689"/>
      <w:bookmarkStart w:id="8" w:name="_Toc491951538"/>
      <w:bookmarkStart w:id="9" w:name="_Toc493068798"/>
      <w:bookmarkStart w:id="10" w:name="_Toc493069627"/>
      <w:bookmarkStart w:id="11" w:name="_Toc493070136"/>
      <w:bookmarkStart w:id="12" w:name="_Toc493073823"/>
      <w:bookmarkStart w:id="13" w:name="_Toc493077630"/>
      <w:bookmarkStart w:id="14" w:name="_Toc493616667"/>
      <w:bookmarkStart w:id="15" w:name="_Toc493616687"/>
      <w:bookmarkStart w:id="16" w:name="_Toc493777486"/>
      <w:bookmarkStart w:id="17" w:name="_Toc493858608"/>
      <w:bookmarkStart w:id="18" w:name="_Toc494037775"/>
      <w:bookmarkStart w:id="19" w:name="_Toc494135055"/>
      <w:bookmarkStart w:id="20" w:name="_Toc494194486"/>
      <w:bookmarkStart w:id="21" w:name="_Toc494212161"/>
      <w:bookmarkStart w:id="22" w:name="_Toc494266345"/>
      <w:bookmarkStart w:id="23" w:name="_Toc494266845"/>
      <w:bookmarkStart w:id="24" w:name="_Toc494271453"/>
      <w:bookmarkStart w:id="25" w:name="_Toc503352900"/>
      <w:bookmarkStart w:id="26" w:name="_Toc508886057"/>
      <w:bookmarkStart w:id="27" w:name="_Toc520190025"/>
      <w:bookmarkStart w:id="28" w:name="_Toc520190051"/>
      <w:bookmarkStart w:id="29" w:name="_Toc3289592"/>
      <w:bookmarkStart w:id="30" w:name="_Toc3879943"/>
      <w:bookmarkStart w:id="31" w:name="_Toc6415116"/>
      <w:bookmarkStart w:id="32" w:name="_Toc6504598"/>
      <w:bookmarkStart w:id="33" w:name="_Toc6564802"/>
      <w:bookmarkStart w:id="34" w:name="_Toc14438607"/>
      <w:bookmarkStart w:id="35" w:name="_Toc30175138"/>
      <w:bookmarkStart w:id="36" w:name="_Toc30178663"/>
      <w:bookmarkStart w:id="37" w:name="_Toc36114445"/>
      <w:bookmarkStart w:id="38" w:name="_Toc36646536"/>
      <w:bookmarkStart w:id="39" w:name="_Toc36723613"/>
      <w:bookmarkStart w:id="40" w:name="_Toc46151342"/>
      <w:bookmarkStart w:id="41" w:name="_Toc46151361"/>
      <w:bookmarkStart w:id="42" w:name="_Toc46151855"/>
      <w:bookmarkStart w:id="43" w:name="_Toc46153538"/>
      <w:bookmarkStart w:id="44" w:name="_Toc46827062"/>
      <w:bookmarkStart w:id="45" w:name="_Toc46915300"/>
      <w:bookmarkStart w:id="46" w:name="_Toc46915456"/>
      <w:bookmarkStart w:id="47" w:name="_Toc46922614"/>
      <w:bookmarkStart w:id="48" w:name="_Toc46929494"/>
      <w:bookmarkStart w:id="49" w:name="_Toc46930061"/>
      <w:bookmarkStart w:id="50" w:name="_Toc46930505"/>
      <w:bookmarkStart w:id="51" w:name="_Toc46931342"/>
      <w:bookmarkStart w:id="52" w:name="_Toc48033120"/>
      <w:bookmarkStart w:id="53" w:name="_Toc48033136"/>
      <w:bookmarkStart w:id="54" w:name="_Toc48115523"/>
      <w:bookmarkStart w:id="55" w:name="_Toc48118377"/>
      <w:bookmarkStart w:id="56" w:name="_Toc48119650"/>
      <w:bookmarkStart w:id="57" w:name="_Toc48121903"/>
      <w:bookmarkStart w:id="58" w:name="_Toc48123424"/>
      <w:bookmarkStart w:id="59" w:name="_Toc48124399"/>
      <w:bookmarkStart w:id="60" w:name="_Toc48831762"/>
      <w:bookmarkStart w:id="61" w:name="_Toc55835193"/>
      <w:bookmarkStart w:id="62" w:name="_Toc56417481"/>
      <w:bookmarkStart w:id="63" w:name="_Toc57203776"/>
      <w:bookmarkStart w:id="64" w:name="_Toc57204418"/>
      <w:bookmarkStart w:id="65" w:name="_Toc69370626"/>
      <w:bookmarkStart w:id="66" w:name="_Toc435436142"/>
      <w:bookmarkStart w:id="67" w:name="_Toc48986975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6937062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4688"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D01CC" id="正方形/長方形 2" o:spid="_x0000_s1026" style="position:absolute;left:0;text-align:left;margin-left:115.85pt;margin-top:1.5pt;width:39.35pt;height:16.3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69370628"/>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6937062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rsidR="00EF402D" w:rsidRDefault="00EF402D" w:rsidP="00EF402D">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rsidR="00EF402D" w:rsidRDefault="00EF402D" w:rsidP="00EF402D">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rsidR="00EF402D" w:rsidRDefault="00EF402D" w:rsidP="00EF402D">
      <w:pPr>
        <w:pStyle w:val="a8"/>
        <w:ind w:leftChars="0"/>
      </w:pPr>
      <w:r>
        <w:rPr>
          <w:rFonts w:hint="eastAsia"/>
        </w:rPr>
        <w:t>共有対象については、「</w:t>
      </w:r>
      <w:r>
        <w:rPr>
          <w:rFonts w:hint="eastAsia"/>
        </w:rPr>
        <w:t>Ansible driver</w:t>
      </w:r>
      <w:r>
        <w:rPr>
          <w:rFonts w:hint="eastAsia"/>
        </w:rPr>
        <w:t>」のみ対象としています。</w:t>
      </w:r>
    </w:p>
    <w:p w:rsidR="00EF402D" w:rsidRDefault="00EF402D" w:rsidP="00EF402D">
      <w:pPr>
        <w:pStyle w:val="a8"/>
        <w:ind w:leftChars="0"/>
      </w:pPr>
      <w:r>
        <w:rPr>
          <w:rFonts w:hint="eastAsia"/>
        </w:rPr>
        <w:t>詳細は、別紙、「利用手順マニュアル</w:t>
      </w:r>
      <w:r>
        <w:rPr>
          <w:rFonts w:hint="eastAsia"/>
        </w:rPr>
        <w:t xml:space="preserve"> Ansible-driver</w:t>
      </w:r>
      <w:r>
        <w:rPr>
          <w:rFonts w:hint="eastAsia"/>
        </w:rPr>
        <w:t>」を参照してください。</w:t>
      </w:r>
    </w:p>
    <w:p w:rsidR="00EF402D" w:rsidRPr="00EA392A" w:rsidRDefault="00EF402D" w:rsidP="00EF402D">
      <w:pPr>
        <w:pStyle w:val="a8"/>
        <w:numPr>
          <w:ilvl w:val="1"/>
          <w:numId w:val="22"/>
        </w:numPr>
        <w:ind w:leftChars="0"/>
      </w:pPr>
      <w:r>
        <w:rPr>
          <w:rFonts w:hint="eastAsia"/>
        </w:rPr>
        <w:t>「</w:t>
      </w:r>
      <w:r>
        <w:rPr>
          <w:rFonts w:hint="eastAsia"/>
        </w:rPr>
        <w:t>Co</w:t>
      </w:r>
      <w:r>
        <w:t>nductor call</w:t>
      </w:r>
      <w:r>
        <w:rPr>
          <w:rFonts w:hint="eastAsia"/>
        </w:rPr>
        <w:t>」</w:t>
      </w:r>
      <w:r>
        <w:t>,</w:t>
      </w:r>
      <w:r>
        <w:rPr>
          <w:rFonts w:hint="eastAsia"/>
        </w:rPr>
        <w:t>「</w:t>
      </w:r>
      <w:r>
        <w:rPr>
          <w:rFonts w:hint="eastAsia"/>
        </w:rPr>
        <w:t>Symphony</w:t>
      </w:r>
      <w:r>
        <w:t xml:space="preserve"> call</w:t>
      </w:r>
      <w:r>
        <w:rPr>
          <w:rFonts w:hint="eastAsia"/>
        </w:rPr>
        <w:t>」</w:t>
      </w:r>
      <w:r>
        <w:t xml:space="preserve"> </w:t>
      </w:r>
      <w:r>
        <w:rPr>
          <w:rFonts w:hint="eastAsia"/>
        </w:rPr>
        <w:t>で実行した作業フローについては、それぞれ個別に共有ディレクトリパスを持ちます。</w:t>
      </w:r>
      <w:r w:rsidR="0036299F">
        <w:rPr>
          <w:rFonts w:hint="eastAsia"/>
        </w:rPr>
        <w:t>（</w:t>
      </w:r>
      <w:r>
        <w:rPr>
          <w:rFonts w:hint="eastAsia"/>
        </w:rPr>
        <w:t>作業フロー</w:t>
      </w:r>
      <w:r w:rsidR="00B5106E">
        <w:rPr>
          <w:rFonts w:hint="eastAsia"/>
        </w:rPr>
        <w:t>を跨いでいる</w:t>
      </w:r>
      <w:r>
        <w:rPr>
          <w:rFonts w:hint="eastAsia"/>
        </w:rPr>
        <w:t>Movemet</w:t>
      </w:r>
      <w:r w:rsidR="00B5106E">
        <w:rPr>
          <w:rFonts w:hint="eastAsia"/>
        </w:rPr>
        <w:t>については、共有の対象外となります。</w:t>
      </w:r>
      <w:r w:rsidR="0036299F">
        <w:rPr>
          <w:rFonts w:hint="eastAsia"/>
        </w:rPr>
        <w:t>）</w:t>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4747260"/>
                <wp:effectExtent l="0" t="0" r="444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06680"/>
                            <a:ext cx="353683" cy="425496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139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Pr="00CD2D07" w:rsidRDefault="00492380"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675937"/>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Pr="00CD2D07" w:rsidRDefault="00492380"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16217" y="25105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Pr="00CD2D07" w:rsidRDefault="00492380"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16217" y="29636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Pr="00CD2D07" w:rsidRDefault="00492380"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92380" w:rsidRPr="00CD2D07" w:rsidRDefault="00492380"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85737" y="341988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Pr="00CD2D07" w:rsidRDefault="00492380"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94734" y="386402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Pr="00CD2D07" w:rsidRDefault="00492380"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92380" w:rsidRPr="00CD2D07" w:rsidRDefault="00492380"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3223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Pr="00CD2D07" w:rsidRDefault="00492380"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92380" w:rsidRPr="00CD2D07" w:rsidRDefault="00492380"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11984" y="137311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Pr="00CD2D07" w:rsidRDefault="00492380"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11916" y="882381"/>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Default="00492380"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92380" w:rsidRPr="00CD2D07" w:rsidRDefault="00492380"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26727" y="1088056"/>
                            <a:ext cx="2285187" cy="285059"/>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33148" y="20666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92380" w:rsidRPr="00EB1957" w:rsidRDefault="00492380"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35868" y="186532"/>
                            <a:ext cx="2446866" cy="1563615"/>
                            <a:chOff x="3395865" y="290322"/>
                            <a:chExt cx="2365988" cy="1258635"/>
                          </a:xfrm>
                        </wpg:grpSpPr>
                        <wps:wsp>
                          <wps:cNvPr id="1" name="右中かっこ 1"/>
                          <wps:cNvSpPr/>
                          <wps:spPr>
                            <a:xfrm>
                              <a:off x="3395865" y="290322"/>
                              <a:ext cx="429808" cy="1258635"/>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Pr="00841806" w:rsidRDefault="00492380"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843631"/>
                            <a:ext cx="2372866" cy="2831662"/>
                            <a:chOff x="-10666" y="135468"/>
                            <a:chExt cx="2372866" cy="1274403"/>
                          </a:xfrm>
                        </wpg:grpSpPr>
                        <wps:wsp>
                          <wps:cNvPr id="73" name="右中かっこ 73"/>
                          <wps:cNvSpPr/>
                          <wps:spPr>
                            <a:xfrm>
                              <a:off x="-10666" y="135468"/>
                              <a:ext cx="467866" cy="127440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Pr="00841806" w:rsidRDefault="00492380"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373.8pt;mso-position-horizontal-relative:char;mso-position-vertical-relative:line" coordsize="61849,4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47472;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066;width:3537;height:4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" adj="20965" fillcolor="#003d8b" strokecolor="#003c8c [2905]" strokeweight="2pt">
                  <v:fill opacity="52428f"/>
                </v:shape>
                <v:roundrect id="角丸四角形 104" o:spid="_x0000_s1029" style="position:absolute;left:1035;top:213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492380" w:rsidRPr="00CD2D07" w:rsidRDefault="00492380"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675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492380" w:rsidRPr="00CD2D07" w:rsidRDefault="00492380"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1162;top:25105;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492380" w:rsidRPr="00CD2D07" w:rsidRDefault="00492380"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1162;top:29636;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492380" w:rsidRPr="00CD2D07" w:rsidRDefault="00492380"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92380" w:rsidRPr="00CD2D07" w:rsidRDefault="00492380" w:rsidP="00CD2D07">
                        <w:pPr>
                          <w:jc w:val="left"/>
                          <w:rPr>
                            <w:b/>
                            <w:szCs w:val="21"/>
                          </w:rPr>
                        </w:pPr>
                      </w:p>
                    </w:txbxContent>
                  </v:textbox>
                </v:roundrect>
                <v:roundrect id="角丸四角形 118" o:spid="_x0000_s1033" style="position:absolute;left:857;top:34198;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492380" w:rsidRPr="00CD2D07" w:rsidRDefault="00492380"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947;top:3864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492380" w:rsidRPr="00CD2D07" w:rsidRDefault="00492380"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92380" w:rsidRPr="00CD2D07" w:rsidRDefault="00492380" w:rsidP="00CD2D07">
                        <w:pPr>
                          <w:jc w:val="left"/>
                          <w:rPr>
                            <w:b/>
                            <w:szCs w:val="21"/>
                          </w:rPr>
                        </w:pPr>
                      </w:p>
                    </w:txbxContent>
                  </v:textbox>
                </v:roundrect>
                <v:roundrect id="角丸四角形 122" o:spid="_x0000_s1035" style="position:absolute;left:947;top:43223;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492380" w:rsidRPr="00CD2D07" w:rsidRDefault="00492380"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92380" w:rsidRPr="00CD2D07" w:rsidRDefault="00492380" w:rsidP="00CD2D07">
                        <w:pPr>
                          <w:jc w:val="left"/>
                          <w:rPr>
                            <w:b/>
                            <w:szCs w:val="21"/>
                          </w:rPr>
                        </w:pPr>
                      </w:p>
                    </w:txbxContent>
                  </v:textbox>
                </v:roundrect>
                <v:roundrect id="角丸四角形 165" o:spid="_x0000_s1036" style="position:absolute;left:1119;top:13731;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492380" w:rsidRPr="00CD2D07" w:rsidRDefault="00492380"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119;top:8823;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492380" w:rsidRDefault="00492380"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92380" w:rsidRPr="00CD2D07" w:rsidRDefault="00492380" w:rsidP="004D513A">
                        <w:pPr>
                          <w:ind w:firstLineChars="100" w:firstLine="211"/>
                          <w:jc w:val="left"/>
                          <w:rPr>
                            <w:b/>
                          </w:rPr>
                        </w:pPr>
                        <w:r>
                          <w:rPr>
                            <w:rFonts w:hint="eastAsia"/>
                            <w:b/>
                          </w:rPr>
                          <w:t>登録する</w:t>
                        </w:r>
                      </w:p>
                    </w:txbxContent>
                  </v:textbox>
                </v:roundrect>
                <v:shape id="屈折矢印 116" o:spid="_x0000_s1038" style="position:absolute;left:13267;top:10880;width:22852;height:2851;rotation:180;visibility:visible;mso-wrap-style:square;v-text-anchor:middle" coordsize="2285187,28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" path="m,213794r2178290,l2178290,71265r-35632,l2213922,r71265,71265l2249555,71265r,213794l,285059,,213794xe" fillcolor="#7f7f7f" strokecolor="#7f7f7f [1612]" strokeweight="2pt">
                  <v:fill opacity="52428f"/>
                  <v:path arrowok="t" o:connecttype="custom" o:connectlocs="0,213794;2178290,213794;2178290,71265;2142658,71265;2213922,0;2285187,71265;2249555,71265;2249555,285059;0,285059;0,213794" o:connectangles="0,0,0,0,0,0,0,0,0,0"/>
                </v:shape>
                <v:roundrect id="角丸四角形 144" o:spid="_x0000_s1039" style="position:absolute;left:1331;top:20666;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492380" w:rsidRPr="00EB1957" w:rsidRDefault="00492380"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358;top:1865;width:24469;height:15636" coordorigin="33958,2903" coordsize="23659,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2903;width:4298;height:12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" adj="615,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492380" w:rsidRPr="00841806" w:rsidRDefault="00492380"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8436;width:23728;height:28316" coordorigin="-106,1354" coordsize="23728,1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top:1354;width:4678;height:1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" adj="661,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492380" w:rsidRPr="00841806" w:rsidRDefault="00492380"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3" w:name="_Toc69370630"/>
      <w:r w:rsidRPr="00951490">
        <w:rPr>
          <w:rFonts w:hint="eastAsia"/>
        </w:rPr>
        <w:lastRenderedPageBreak/>
        <w:t>機能・操作方法説明</w:t>
      </w:r>
      <w:bookmarkEnd w:id="93"/>
    </w:p>
    <w:p w:rsidR="00CA23B6" w:rsidRPr="00CA23B6" w:rsidRDefault="00220403" w:rsidP="00CA23B6">
      <w:pPr>
        <w:pStyle w:val="20"/>
        <w:rPr>
          <w:rFonts w:ascii="メイリオ" w:hAnsi="メイリオ"/>
        </w:rPr>
      </w:pPr>
      <w:bookmarkStart w:id="94" w:name="_Toc489869771"/>
      <w:bookmarkStart w:id="95" w:name="_Ref491938399"/>
      <w:bookmarkStart w:id="96" w:name="_Ref491938493"/>
      <w:bookmarkStart w:id="97" w:name="_Ref491939282"/>
      <w:bookmarkStart w:id="98" w:name="_Ref491939283"/>
      <w:bookmarkStart w:id="99" w:name="_Ref491939334"/>
      <w:bookmarkStart w:id="100" w:name="_Ref491939348"/>
      <w:bookmarkStart w:id="101" w:name="_Toc69370631"/>
      <w:r>
        <w:rPr>
          <w:rFonts w:ascii="メイリオ" w:hAnsi="メイリオ"/>
        </w:rPr>
        <w:t>ITA Conductor</w:t>
      </w:r>
      <w:bookmarkEnd w:id="94"/>
      <w:bookmarkEnd w:id="95"/>
      <w:bookmarkEnd w:id="96"/>
      <w:bookmarkEnd w:id="97"/>
      <w:bookmarkEnd w:id="98"/>
      <w:bookmarkEnd w:id="99"/>
      <w:bookmarkEnd w:id="100"/>
      <w:bookmarkEnd w:id="101"/>
    </w:p>
    <w:p w:rsidR="0032331C" w:rsidRPr="00951490" w:rsidRDefault="00220403" w:rsidP="00CA23B6">
      <w:pPr>
        <w:pStyle w:val="30"/>
      </w:pPr>
      <w:bookmarkStart w:id="102" w:name="_Ref35873403"/>
      <w:bookmarkStart w:id="103" w:name="_Ref35873408"/>
      <w:bookmarkStart w:id="104" w:name="_Ref35873417"/>
      <w:bookmarkStart w:id="105" w:name="_Toc69370632"/>
      <w:bookmarkStart w:id="106" w:name="_Toc441673830"/>
      <w:r>
        <w:rPr>
          <w:rFonts w:hint="eastAsia"/>
        </w:rPr>
        <w:t>Conductor</w:t>
      </w:r>
      <w:r w:rsidR="0032331C" w:rsidRPr="00951490">
        <w:rPr>
          <w:rFonts w:hint="eastAsia"/>
        </w:rPr>
        <w:t>インターフェース情報</w:t>
      </w:r>
      <w:bookmarkEnd w:id="102"/>
      <w:bookmarkEnd w:id="103"/>
      <w:bookmarkEnd w:id="104"/>
      <w:bookmarkEnd w:id="105"/>
    </w:p>
    <w:p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5712"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0BC46" id="正方形/長方形 454" o:spid="_x0000_s1026" style="position:absolute;left:0;text-align:left;margin-left:77.1pt;margin-top:40.05pt;width:45.05pt;height:14.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rsidR="006F73F4" w:rsidRDefault="006F73F4" w:rsidP="008C7308"/>
    <w:p w:rsidR="00171476" w:rsidRPr="00171476" w:rsidRDefault="00171476" w:rsidP="008C7308"/>
    <w:p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rsidR="006F73F4" w:rsidRPr="00951490" w:rsidRDefault="006F73F4" w:rsidP="006F73F4">
      <w:pPr>
        <w:rPr>
          <w:rFonts w:cstheme="minorHAnsi"/>
        </w:rPr>
      </w:pPr>
    </w:p>
    <w:p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492380">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492380">
              <w:t>Conductor</w:t>
            </w:r>
            <w:r w:rsidR="00492380"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7" w:name="_Ref453665507"/>
      <w:bookmarkStart w:id="108" w:name="_Ref453665529"/>
      <w:bookmarkStart w:id="109" w:name="_Toc489869775"/>
      <w:bookmarkStart w:id="110" w:name="_Toc69370633"/>
      <w:r>
        <w:lastRenderedPageBreak/>
        <w:t>Conductor</w:t>
      </w:r>
      <w:r w:rsidR="003B53B9" w:rsidRPr="00951490">
        <w:t>クラス一覧</w:t>
      </w:r>
      <w:bookmarkEnd w:id="107"/>
      <w:bookmarkEnd w:id="108"/>
      <w:bookmarkEnd w:id="109"/>
      <w:bookmarkEnd w:id="110"/>
    </w:p>
    <w:p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492380">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492380" w:rsidRPr="00492380">
        <w:rPr>
          <w:rFonts w:hint="eastAsia"/>
          <w:u w:val="single"/>
        </w:rPr>
        <w:t>Conductor</w:t>
      </w:r>
      <w:r w:rsidR="00492380" w:rsidRPr="00492380">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36736"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CFC96"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6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Pr="00A6170A" w:rsidRDefault="00492380"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92380" w:rsidRPr="00A6170A" w:rsidRDefault="00492380"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92380"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492380" w:rsidRPr="00A6170A" w:rsidRDefault="00492380"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92380" w:rsidRPr="00A6170A" w:rsidRDefault="00492380"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92380"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492380">
        <w:rPr>
          <w:noProof/>
        </w:rPr>
        <w:t>2</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rsidR="003B53B9" w:rsidRDefault="00220403" w:rsidP="00267110">
      <w:pPr>
        <w:pStyle w:val="aff"/>
        <w:pageBreakBefore/>
      </w:pPr>
      <w:bookmarkStart w:id="111" w:name="_Toc489869776"/>
      <w:bookmarkStart w:id="112" w:name="_Ref491938443"/>
      <w:bookmarkStart w:id="113" w:name="_Ref491938473"/>
      <w:bookmarkStart w:id="114" w:name="_Ref491938511"/>
      <w:bookmarkStart w:id="115" w:name="_Ref491939323"/>
      <w:bookmarkStart w:id="116" w:name="_Ref491939352"/>
      <w:bookmarkStart w:id="117" w:name="_Ref491946721"/>
      <w:bookmarkStart w:id="118" w:name="_Ref491946723"/>
      <w:bookmarkStart w:id="119" w:name="_Ref48831958"/>
      <w:bookmarkStart w:id="120" w:name="_Toc69370634"/>
      <w:bookmarkEnd w:id="106"/>
      <w:r>
        <w:rPr>
          <w:rFonts w:hint="eastAsia"/>
        </w:rPr>
        <w:lastRenderedPageBreak/>
        <w:t>Conductor</w:t>
      </w:r>
      <w:r w:rsidR="009F6227" w:rsidRPr="00951490">
        <w:t>クラス編集</w:t>
      </w:r>
      <w:bookmarkEnd w:id="111"/>
      <w:bookmarkEnd w:id="112"/>
      <w:bookmarkEnd w:id="113"/>
      <w:bookmarkEnd w:id="114"/>
      <w:bookmarkEnd w:id="115"/>
      <w:bookmarkEnd w:id="116"/>
      <w:bookmarkEnd w:id="117"/>
      <w:bookmarkEnd w:id="118"/>
      <w:bookmarkEnd w:id="119"/>
      <w:bookmarkEnd w:id="120"/>
    </w:p>
    <w:p w:rsidR="000550E0" w:rsidRPr="000550E0" w:rsidRDefault="000550E0" w:rsidP="00BA5862">
      <w:pPr>
        <w:ind w:firstLine="284"/>
      </w:pPr>
    </w:p>
    <w:p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rsidR="00A873C6" w:rsidRDefault="00A873C6" w:rsidP="00035D87">
      <w:pPr>
        <w:pStyle w:val="afb"/>
        <w:numPr>
          <w:ilvl w:val="0"/>
          <w:numId w:val="10"/>
        </w:numPr>
        <w:ind w:left="1100"/>
      </w:pPr>
      <w:r>
        <w:rPr>
          <w:rFonts w:hint="eastAsia"/>
        </w:rPr>
        <w:t>Conductor</w:t>
      </w:r>
      <w:r w:rsidR="00FC0F7C">
        <w:rPr>
          <w:rFonts w:hint="eastAsia"/>
        </w:rPr>
        <w:t>名称と、ジョブフローを構成する各パーツ（以下、</w:t>
      </w:r>
      <w:r w:rsidR="00FC0F7C">
        <w:rPr>
          <w:rFonts w:hint="eastAsia"/>
        </w:rPr>
        <w:t>Node</w:t>
      </w:r>
      <w:r w:rsidR="00FC0F7C">
        <w:rPr>
          <w:rFonts w:hint="eastAsia"/>
        </w:rPr>
        <w:t>）</w:t>
      </w:r>
      <w:r w:rsidRPr="008D3459">
        <w:rPr>
          <w:rFonts w:hint="eastAsia"/>
        </w:rPr>
        <w:t>を登録します</w:t>
      </w:r>
      <w:r w:rsidRPr="008D3459">
        <w:t>。</w:t>
      </w:r>
    </w:p>
    <w:p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rsidR="00A873C6" w:rsidRDefault="00A873C6" w:rsidP="00A873C6">
      <w:pPr>
        <w:pStyle w:val="afb"/>
        <w:ind w:left="1100" w:firstLine="0"/>
      </w:pPr>
    </w:p>
    <w:p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2</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rsidTr="003B7526">
        <w:tc>
          <w:tcPr>
            <w:tcW w:w="907"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rsidTr="003B7526">
        <w:tc>
          <w:tcPr>
            <w:tcW w:w="907"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492380" w:rsidRPr="00492380">
        <w:rPr>
          <w:rFonts w:hint="eastAsia"/>
          <w:b/>
        </w:rPr>
        <w:t>表</w:t>
      </w:r>
      <w:r w:rsidR="00492380" w:rsidRPr="00492380">
        <w:rPr>
          <w:rFonts w:hint="eastAsia"/>
          <w:b/>
        </w:rPr>
        <w:t xml:space="preserve"> 4.1- </w:t>
      </w:r>
      <w:r w:rsidR="00492380" w:rsidRPr="00492380">
        <w:rPr>
          <w:b/>
          <w:noProof/>
        </w:rPr>
        <w:t>13</w:t>
      </w:r>
      <w:r w:rsidR="00492380" w:rsidRPr="00492380">
        <w:rPr>
          <w:rFonts w:hint="eastAsia"/>
          <w:b/>
          <w:noProof/>
        </w:rPr>
        <w:t>「</w:t>
      </w:r>
      <w:r w:rsidR="00492380" w:rsidRPr="00492380">
        <w:rPr>
          <w:rFonts w:hint="eastAsia"/>
          <w:b/>
          <w:noProof/>
        </w:rPr>
        <w:t>Conductor</w:t>
      </w:r>
      <w:r w:rsidR="00492380" w:rsidRPr="00492380">
        <w:rPr>
          <w:rFonts w:hint="eastAsia"/>
          <w:b/>
          <w:noProof/>
        </w:rPr>
        <w:t>クラス編集」メニュー実行操作一覧</w:t>
      </w:r>
      <w:r w:rsidR="007113C8" w:rsidRPr="007113C8">
        <w:rPr>
          <w:b/>
        </w:rPr>
        <w:fldChar w:fldCharType="end"/>
      </w:r>
      <w:r w:rsidR="0034595B">
        <w:rPr>
          <w:rFonts w:hint="eastAsia"/>
        </w:rPr>
        <w:t>」を参照。</w:t>
      </w:r>
    </w:p>
    <w:p w:rsidR="00F0771A" w:rsidRDefault="00F0771A" w:rsidP="00692BF6">
      <w:pPr>
        <w:pStyle w:val="afb"/>
        <w:ind w:left="1100" w:firstLine="0"/>
      </w:pPr>
    </w:p>
    <w:p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rsidR="00F0771A" w:rsidRPr="00F0771A" w:rsidRDefault="00F0771A" w:rsidP="00692BF6">
      <w:pPr>
        <w:pStyle w:val="afb"/>
        <w:ind w:left="1100" w:firstLine="0"/>
        <w:rPr>
          <w:b/>
        </w:rPr>
      </w:pPr>
    </w:p>
    <w:p w:rsidR="00692BF6" w:rsidRDefault="003B7526" w:rsidP="00692BF6">
      <w:pPr>
        <w:pStyle w:val="afb"/>
        <w:ind w:left="1100" w:firstLine="0"/>
      </w:pPr>
      <w:r>
        <w:rPr>
          <w:noProof/>
        </w:rPr>
        <mc:AlternateContent>
          <mc:Choice Requires="wps">
            <w:drawing>
              <wp:anchor distT="0" distB="0" distL="114300" distR="114300" simplePos="0" relativeHeight="251658240" behindDoc="0" locked="0" layoutInCell="1" allowOverlap="1" wp14:anchorId="256F18DD" wp14:editId="3219AF60">
                <wp:simplePos x="0" y="0"/>
                <wp:positionH relativeFrom="column">
                  <wp:posOffset>3385323</wp:posOffset>
                </wp:positionH>
                <wp:positionV relativeFrom="paragraph">
                  <wp:posOffset>2883866</wp:posOffset>
                </wp:positionV>
                <wp:extent cx="1096010" cy="349250"/>
                <wp:effectExtent l="19050" t="19050" r="218440" b="12700"/>
                <wp:wrapNone/>
                <wp:docPr id="30" name="線吹き出し 1 (枠付き) 30"/>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Pr="00F0771A" w:rsidRDefault="00492380"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18D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0" o:spid="_x0000_s1047" type="#_x0000_t47" style="position:absolute;left:0;text-align:left;margin-left:266.55pt;margin-top:227.1pt;width:86.3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" adj="25492,10945,21226,11475" fillcolor="white [3212]" strokecolor="red" strokeweight="3pt">
                <v:textbox>
                  <w:txbxContent>
                    <w:p w:rsidR="00492380" w:rsidRPr="00F0771A" w:rsidRDefault="00492380" w:rsidP="00094D3D">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00F0771A" w:rsidRPr="00B3115E">
        <w:rPr>
          <w:noProof/>
        </w:rPr>
        <mc:AlternateContent>
          <mc:Choice Requires="wps">
            <w:drawing>
              <wp:anchor distT="0" distB="0" distL="114300" distR="114300" simplePos="0" relativeHeight="251652096" behindDoc="0" locked="0" layoutInCell="1" allowOverlap="1" wp14:anchorId="35DB76A8" wp14:editId="3F63E58C">
                <wp:simplePos x="0" y="0"/>
                <wp:positionH relativeFrom="margin">
                  <wp:posOffset>4091761</wp:posOffset>
                </wp:positionH>
                <wp:positionV relativeFrom="paragraph">
                  <wp:posOffset>1730113</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53AF8EA4"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22.2pt;margin-top:136.25pt;width:8.9pt;height:90.85pt;rotation:4350722fd;flip:x;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" adj="15318" strokecolor="red" strokeweight="3pt">
                <v:stroke startarrow="block"/>
                <w10:wrap anchorx="margin"/>
              </v:shape>
            </w:pict>
          </mc:Fallback>
        </mc:AlternateContent>
      </w:r>
      <w:r w:rsidR="00F0771A">
        <w:rPr>
          <w:noProof/>
        </w:rPr>
        <mc:AlternateContent>
          <mc:Choice Requires="wps">
            <w:drawing>
              <wp:anchor distT="0" distB="0" distL="114300" distR="114300" simplePos="0" relativeHeight="251656192" behindDoc="0" locked="0" layoutInCell="1" allowOverlap="1">
                <wp:simplePos x="0" y="0"/>
                <wp:positionH relativeFrom="column">
                  <wp:posOffset>4999438</wp:posOffset>
                </wp:positionH>
                <wp:positionV relativeFrom="paragraph">
                  <wp:posOffset>66565</wp:posOffset>
                </wp:positionV>
                <wp:extent cx="927100" cy="323850"/>
                <wp:effectExtent l="19050" t="19050" r="25400" b="114300"/>
                <wp:wrapNone/>
                <wp:docPr id="27" name="線吹き出し 1 (枠付き) 27"/>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Pr="00F0771A" w:rsidRDefault="00492380" w:rsidP="00094D3D">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線吹き出し 1 (枠付き) 27" o:spid="_x0000_s1048" type="#_x0000_t47" style="position:absolute;left:0;text-align:left;margin-left:393.65pt;margin-top:5.25pt;width:73pt;height:2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" adj="18273,27482,18204,21021" fillcolor="white [3212]" strokecolor="red" strokeweight="3pt">
                <v:textbox>
                  <w:txbxContent>
                    <w:p w:rsidR="00492380" w:rsidRPr="00F0771A" w:rsidRDefault="00492380" w:rsidP="00094D3D">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r w:rsidR="00FC0F7C" w:rsidRPr="00B3115E">
        <w:rPr>
          <w:noProof/>
        </w:rPr>
        <mc:AlternateContent>
          <mc:Choice Requires="wps">
            <w:drawing>
              <wp:anchor distT="0" distB="0" distL="114300" distR="114300" simplePos="0" relativeHeight="251649024" behindDoc="0" locked="0" layoutInCell="1" allowOverlap="1" wp14:anchorId="521CA637" wp14:editId="30215C15">
                <wp:simplePos x="0" y="0"/>
                <wp:positionH relativeFrom="page">
                  <wp:posOffset>2361537</wp:posOffset>
                </wp:positionH>
                <wp:positionV relativeFrom="paragraph">
                  <wp:posOffset>1124088</wp:posOffset>
                </wp:positionV>
                <wp:extent cx="3140766" cy="683398"/>
                <wp:effectExtent l="19050" t="19050" r="21590" b="21590"/>
                <wp:wrapNone/>
                <wp:docPr id="458" name="正方形/長方形 458"/>
                <wp:cNvGraphicFramePr/>
                <a:graphic xmlns:a="http://schemas.openxmlformats.org/drawingml/2006/main">
                  <a:graphicData uri="http://schemas.microsoft.com/office/word/2010/wordprocessingShape">
                    <wps:wsp>
                      <wps:cNvSpPr/>
                      <wps:spPr>
                        <a:xfrm>
                          <a:off x="0" y="0"/>
                          <a:ext cx="3140766" cy="683398"/>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92380" w:rsidRPr="00FC0F7C" w:rsidRDefault="00492380"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A637" id="正方形/長方形 458" o:spid="_x0000_s1049" style="position:absolute;left:0;text-align:left;margin-left:185.95pt;margin-top:88.5pt;width:247.3pt;height:5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" filled="f" strokecolor="red" strokeweight="3pt">
                <v:textbox>
                  <w:txbxContent>
                    <w:p w:rsidR="00492380" w:rsidRPr="00FC0F7C" w:rsidRDefault="00492380" w:rsidP="00FC0F7C">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00290FBB" w:rsidRPr="00C943D8">
        <w:rPr>
          <w:noProof/>
        </w:rPr>
        <mc:AlternateContent>
          <mc:Choice Requires="wps">
            <w:drawing>
              <wp:anchor distT="0" distB="0" distL="114300" distR="114300" simplePos="0" relativeHeight="251648000" behindDoc="0" locked="0" layoutInCell="1" allowOverlap="1" wp14:anchorId="6EFF1614" wp14:editId="4AFEFEAB">
                <wp:simplePos x="0" y="0"/>
                <wp:positionH relativeFrom="margin">
                  <wp:posOffset>2904490</wp:posOffset>
                </wp:positionH>
                <wp:positionV relativeFrom="paragraph">
                  <wp:posOffset>2326336</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492380" w:rsidRPr="00290FBB" w:rsidRDefault="00492380"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1614" id="正方形/長方形 10" o:spid="_x0000_s1050" style="position:absolute;left:0;text-align:left;margin-left:228.7pt;margin-top:183.2pt;width:99.75pt;height:25.9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" filled="f" stroked="f" strokeweight="1pt">
                <v:textbox inset="2mm,2mm,2mm,2mm">
                  <w:txbxContent>
                    <w:p w:rsidR="00492380" w:rsidRPr="00290FBB" w:rsidRDefault="00492380" w:rsidP="00692BF6">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00290FBB" w:rsidRPr="00B3115E">
        <w:rPr>
          <w:noProof/>
        </w:rPr>
        <mc:AlternateContent>
          <mc:Choice Requires="wps">
            <w:drawing>
              <wp:anchor distT="0" distB="0" distL="114300" distR="114300" simplePos="0" relativeHeight="251644928" behindDoc="0" locked="0" layoutInCell="1" allowOverlap="1" wp14:anchorId="572C536E" wp14:editId="5A8982DE">
                <wp:simplePos x="0" y="0"/>
                <wp:positionH relativeFrom="margin">
                  <wp:posOffset>1416381</wp:posOffset>
                </wp:positionH>
                <wp:positionV relativeFrom="paragraph">
                  <wp:posOffset>3257495</wp:posOffset>
                </wp:positionV>
                <wp:extent cx="406400" cy="139700"/>
                <wp:effectExtent l="19050" t="1905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77D0B" id="正方形/長方形 47" o:spid="_x0000_s1026" style="position:absolute;left:0;text-align:left;margin-left:111.55pt;margin-top:256.5pt;width:32pt;height:1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" filled="f" strokecolor="red" strokeweight="3pt">
                <w10:wrap anchorx="margin"/>
              </v:rect>
            </w:pict>
          </mc:Fallback>
        </mc:AlternateContent>
      </w:r>
      <w:r w:rsidR="00290FBB" w:rsidRPr="00B3115E">
        <w:rPr>
          <w:noProof/>
        </w:rPr>
        <mc:AlternateContent>
          <mc:Choice Requires="wps">
            <w:drawing>
              <wp:anchor distT="0" distB="0" distL="114300" distR="114300" simplePos="0" relativeHeight="251650048" behindDoc="0" locked="0" layoutInCell="1" allowOverlap="1" wp14:anchorId="5A25C2F8" wp14:editId="75B58E57">
                <wp:simplePos x="0" y="0"/>
                <wp:positionH relativeFrom="column">
                  <wp:posOffset>4665482</wp:posOffset>
                </wp:positionH>
                <wp:positionV relativeFrom="paragraph">
                  <wp:posOffset>1872891</wp:posOffset>
                </wp:positionV>
                <wp:extent cx="1251999" cy="1379855"/>
                <wp:effectExtent l="19050" t="19050" r="24765" b="10795"/>
                <wp:wrapNone/>
                <wp:docPr id="459" name="正方形/長方形 459"/>
                <wp:cNvGraphicFramePr/>
                <a:graphic xmlns:a="http://schemas.openxmlformats.org/drawingml/2006/main">
                  <a:graphicData uri="http://schemas.microsoft.com/office/word/2010/wordprocessingShape">
                    <wps:wsp>
                      <wps:cNvSpPr/>
                      <wps:spPr>
                        <a:xfrm>
                          <a:off x="0" y="0"/>
                          <a:ext cx="1251999" cy="1379855"/>
                        </a:xfrm>
                        <a:prstGeom prst="rect">
                          <a:avLst/>
                        </a:prstGeom>
                        <a:noFill/>
                        <a:ln w="38100" cap="flat" cmpd="sng" algn="ctr">
                          <a:solidFill>
                            <a:srgbClr val="FF0000"/>
                          </a:solidFill>
                          <a:prstDash val="solid"/>
                        </a:ln>
                        <a:effectLst/>
                      </wps:spPr>
                      <wps:txbx>
                        <w:txbxContent>
                          <w:p w:rsidR="00492380" w:rsidRPr="00290FBB" w:rsidRDefault="00492380" w:rsidP="00692BF6">
                            <w:pPr>
                              <w:rPr>
                                <w:rFonts w:asciiTheme="minorEastAsia" w:hAnsiTheme="minorEastAsia"/>
                                <w:b/>
                                <w:color w:val="FF0000"/>
                                <w:szCs w:val="21"/>
                                <w:u w:val="single"/>
                              </w:rPr>
                            </w:pPr>
                          </w:p>
                          <w:p w:rsidR="00492380" w:rsidRPr="00290FBB" w:rsidRDefault="00492380" w:rsidP="00692BF6">
                            <w:pPr>
                              <w:rPr>
                                <w:rFonts w:asciiTheme="minorEastAsia" w:hAnsiTheme="minorEastAsia"/>
                                <w:b/>
                                <w:color w:val="FF0000"/>
                                <w:szCs w:val="21"/>
                                <w:u w:val="single"/>
                              </w:rPr>
                            </w:pPr>
                          </w:p>
                          <w:p w:rsidR="00492380" w:rsidRPr="00290FBB" w:rsidRDefault="00492380" w:rsidP="00692BF6">
                            <w:pPr>
                              <w:rPr>
                                <w:rFonts w:asciiTheme="minorEastAsia" w:hAnsiTheme="minorEastAsia"/>
                                <w:b/>
                                <w:color w:val="FF0000"/>
                                <w:szCs w:val="21"/>
                                <w:u w:val="single"/>
                              </w:rPr>
                            </w:pPr>
                          </w:p>
                          <w:p w:rsidR="00492380" w:rsidRPr="00290FBB" w:rsidRDefault="00492380" w:rsidP="00692BF6">
                            <w:pPr>
                              <w:rPr>
                                <w:rFonts w:asciiTheme="minorEastAsia" w:hAnsiTheme="minorEastAsia"/>
                                <w:b/>
                                <w:color w:val="FF0000"/>
                                <w:szCs w:val="21"/>
                                <w:u w:val="single"/>
                              </w:rPr>
                            </w:pPr>
                          </w:p>
                          <w:p w:rsidR="00492380" w:rsidRPr="00290FBB" w:rsidRDefault="00492380" w:rsidP="00692BF6">
                            <w:pPr>
                              <w:rPr>
                                <w:rFonts w:asciiTheme="minorEastAsia" w:hAnsiTheme="minorEastAsia"/>
                                <w:b/>
                                <w:color w:val="FF0000"/>
                                <w:szCs w:val="21"/>
                                <w:u w:val="single"/>
                              </w:rPr>
                            </w:pPr>
                          </w:p>
                          <w:p w:rsidR="00492380" w:rsidRPr="00290FBB" w:rsidRDefault="00492380"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2F8" id="正方形/長方形 459" o:spid="_x0000_s1051" style="position:absolute;left:0;text-align:left;margin-left:367.35pt;margin-top:147.45pt;width:98.6pt;height:108.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" filled="f" strokecolor="red" strokeweight="3pt">
                <v:textbox>
                  <w:txbxContent>
                    <w:p w:rsidR="00492380" w:rsidRPr="00290FBB" w:rsidRDefault="00492380" w:rsidP="00692BF6">
                      <w:pPr>
                        <w:rPr>
                          <w:rFonts w:asciiTheme="minorEastAsia" w:hAnsiTheme="minorEastAsia"/>
                          <w:b/>
                          <w:color w:val="FF0000"/>
                          <w:szCs w:val="21"/>
                          <w:u w:val="single"/>
                        </w:rPr>
                      </w:pPr>
                    </w:p>
                    <w:p w:rsidR="00492380" w:rsidRPr="00290FBB" w:rsidRDefault="00492380" w:rsidP="00692BF6">
                      <w:pPr>
                        <w:rPr>
                          <w:rFonts w:asciiTheme="minorEastAsia" w:hAnsiTheme="minorEastAsia"/>
                          <w:b/>
                          <w:color w:val="FF0000"/>
                          <w:szCs w:val="21"/>
                          <w:u w:val="single"/>
                        </w:rPr>
                      </w:pPr>
                    </w:p>
                    <w:p w:rsidR="00492380" w:rsidRPr="00290FBB" w:rsidRDefault="00492380" w:rsidP="00692BF6">
                      <w:pPr>
                        <w:rPr>
                          <w:rFonts w:asciiTheme="minorEastAsia" w:hAnsiTheme="minorEastAsia"/>
                          <w:b/>
                          <w:color w:val="FF0000"/>
                          <w:szCs w:val="21"/>
                          <w:u w:val="single"/>
                        </w:rPr>
                      </w:pPr>
                    </w:p>
                    <w:p w:rsidR="00492380" w:rsidRPr="00290FBB" w:rsidRDefault="00492380" w:rsidP="00692BF6">
                      <w:pPr>
                        <w:rPr>
                          <w:rFonts w:asciiTheme="minorEastAsia" w:hAnsiTheme="minorEastAsia"/>
                          <w:b/>
                          <w:color w:val="FF0000"/>
                          <w:szCs w:val="21"/>
                          <w:u w:val="single"/>
                        </w:rPr>
                      </w:pPr>
                    </w:p>
                    <w:p w:rsidR="00492380" w:rsidRPr="00290FBB" w:rsidRDefault="00492380" w:rsidP="00692BF6">
                      <w:pPr>
                        <w:rPr>
                          <w:rFonts w:asciiTheme="minorEastAsia" w:hAnsiTheme="minorEastAsia"/>
                          <w:b/>
                          <w:color w:val="FF0000"/>
                          <w:szCs w:val="21"/>
                          <w:u w:val="single"/>
                        </w:rPr>
                      </w:pPr>
                    </w:p>
                    <w:p w:rsidR="00492380" w:rsidRPr="00290FBB" w:rsidRDefault="00492380"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53120" behindDoc="0" locked="0" layoutInCell="1" allowOverlap="1" wp14:anchorId="59169BFA" wp14:editId="536ABDEE">
                <wp:simplePos x="0" y="0"/>
                <wp:positionH relativeFrom="column">
                  <wp:posOffset>4665482</wp:posOffset>
                </wp:positionH>
                <wp:positionV relativeFrom="paragraph">
                  <wp:posOffset>489364</wp:posOffset>
                </wp:positionV>
                <wp:extent cx="1251999" cy="1346200"/>
                <wp:effectExtent l="19050" t="19050" r="24765" b="25400"/>
                <wp:wrapNone/>
                <wp:docPr id="461" name="正方形/長方形 461"/>
                <wp:cNvGraphicFramePr/>
                <a:graphic xmlns:a="http://schemas.openxmlformats.org/drawingml/2006/main">
                  <a:graphicData uri="http://schemas.microsoft.com/office/word/2010/wordprocessingShape">
                    <wps:wsp>
                      <wps:cNvSpPr/>
                      <wps:spPr>
                        <a:xfrm>
                          <a:off x="0" y="0"/>
                          <a:ext cx="1251999" cy="1346200"/>
                        </a:xfrm>
                        <a:prstGeom prst="rect">
                          <a:avLst/>
                        </a:prstGeom>
                        <a:noFill/>
                        <a:ln w="38100" cap="flat" cmpd="sng" algn="ctr">
                          <a:solidFill>
                            <a:srgbClr val="FF0000"/>
                          </a:solidFill>
                          <a:prstDash val="solid"/>
                        </a:ln>
                        <a:effectLst/>
                      </wps:spPr>
                      <wps:txbx>
                        <w:txbxContent>
                          <w:p w:rsidR="00492380" w:rsidRPr="00290FBB" w:rsidRDefault="00492380" w:rsidP="00290FBB">
                            <w:pPr>
                              <w:rPr>
                                <w:rFonts w:asciiTheme="minorEastAsia" w:hAnsiTheme="minorEastAsia"/>
                                <w:b/>
                                <w:color w:val="FF0000"/>
                                <w:szCs w:val="21"/>
                                <w:u w:val="single"/>
                              </w:rPr>
                            </w:pPr>
                          </w:p>
                          <w:p w:rsidR="00492380" w:rsidRPr="00290FBB" w:rsidRDefault="00492380" w:rsidP="00290FBB">
                            <w:pPr>
                              <w:rPr>
                                <w:rFonts w:asciiTheme="minorEastAsia" w:hAnsiTheme="minorEastAsia"/>
                                <w:b/>
                                <w:color w:val="FF0000"/>
                                <w:szCs w:val="21"/>
                                <w:u w:val="single"/>
                              </w:rPr>
                            </w:pPr>
                          </w:p>
                          <w:p w:rsidR="00492380" w:rsidRPr="00290FBB" w:rsidRDefault="00492380" w:rsidP="00290FBB">
                            <w:pPr>
                              <w:rPr>
                                <w:rFonts w:asciiTheme="minorEastAsia" w:hAnsiTheme="minorEastAsia"/>
                                <w:b/>
                                <w:color w:val="FF0000"/>
                                <w:szCs w:val="21"/>
                                <w:u w:val="single"/>
                              </w:rPr>
                            </w:pPr>
                          </w:p>
                          <w:p w:rsidR="00492380" w:rsidRPr="00290FBB" w:rsidRDefault="00492380" w:rsidP="00290FBB">
                            <w:pPr>
                              <w:rPr>
                                <w:rFonts w:asciiTheme="minorEastAsia" w:hAnsiTheme="minorEastAsia"/>
                                <w:b/>
                                <w:color w:val="FF0000"/>
                                <w:szCs w:val="21"/>
                                <w:u w:val="single"/>
                              </w:rPr>
                            </w:pPr>
                          </w:p>
                          <w:p w:rsidR="00492380" w:rsidRPr="00290FBB" w:rsidRDefault="00492380" w:rsidP="00290FBB">
                            <w:pPr>
                              <w:jc w:val="center"/>
                              <w:rPr>
                                <w:rFonts w:asciiTheme="minorEastAsia" w:hAnsiTheme="minorEastAsia"/>
                                <w:b/>
                                <w:color w:val="FF0000"/>
                                <w:szCs w:val="21"/>
                                <w:u w:val="single"/>
                              </w:rPr>
                            </w:pPr>
                          </w:p>
                          <w:p w:rsidR="00492380" w:rsidRPr="00290FBB" w:rsidRDefault="00492380" w:rsidP="00094D3D">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9BFA" id="正方形/長方形 461" o:spid="_x0000_s1052" style="position:absolute;left:0;text-align:left;margin-left:367.35pt;margin-top:38.55pt;width:98.6pt;height:10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" filled="f" strokecolor="red" strokeweight="3pt">
                <v:textbox>
                  <w:txbxContent>
                    <w:p w:rsidR="00492380" w:rsidRPr="00290FBB" w:rsidRDefault="00492380" w:rsidP="00290FBB">
                      <w:pPr>
                        <w:rPr>
                          <w:rFonts w:asciiTheme="minorEastAsia" w:hAnsiTheme="minorEastAsia"/>
                          <w:b/>
                          <w:color w:val="FF0000"/>
                          <w:szCs w:val="21"/>
                          <w:u w:val="single"/>
                        </w:rPr>
                      </w:pPr>
                    </w:p>
                    <w:p w:rsidR="00492380" w:rsidRPr="00290FBB" w:rsidRDefault="00492380" w:rsidP="00290FBB">
                      <w:pPr>
                        <w:rPr>
                          <w:rFonts w:asciiTheme="minorEastAsia" w:hAnsiTheme="minorEastAsia"/>
                          <w:b/>
                          <w:color w:val="FF0000"/>
                          <w:szCs w:val="21"/>
                          <w:u w:val="single"/>
                        </w:rPr>
                      </w:pPr>
                    </w:p>
                    <w:p w:rsidR="00492380" w:rsidRPr="00290FBB" w:rsidRDefault="00492380" w:rsidP="00290FBB">
                      <w:pPr>
                        <w:rPr>
                          <w:rFonts w:asciiTheme="minorEastAsia" w:hAnsiTheme="minorEastAsia"/>
                          <w:b/>
                          <w:color w:val="FF0000"/>
                          <w:szCs w:val="21"/>
                          <w:u w:val="single"/>
                        </w:rPr>
                      </w:pPr>
                    </w:p>
                    <w:p w:rsidR="00492380" w:rsidRPr="00290FBB" w:rsidRDefault="00492380" w:rsidP="00290FBB">
                      <w:pPr>
                        <w:rPr>
                          <w:rFonts w:asciiTheme="minorEastAsia" w:hAnsiTheme="minorEastAsia"/>
                          <w:b/>
                          <w:color w:val="FF0000"/>
                          <w:szCs w:val="21"/>
                          <w:u w:val="single"/>
                        </w:rPr>
                      </w:pPr>
                    </w:p>
                    <w:p w:rsidR="00492380" w:rsidRPr="00290FBB" w:rsidRDefault="00492380" w:rsidP="00290FBB">
                      <w:pPr>
                        <w:jc w:val="center"/>
                        <w:rPr>
                          <w:rFonts w:asciiTheme="minorEastAsia" w:hAnsiTheme="minorEastAsia"/>
                          <w:b/>
                          <w:color w:val="FF0000"/>
                          <w:szCs w:val="21"/>
                          <w:u w:val="single"/>
                        </w:rPr>
                      </w:pPr>
                    </w:p>
                    <w:p w:rsidR="00492380" w:rsidRPr="00290FBB" w:rsidRDefault="00492380" w:rsidP="00094D3D">
                      <w:pPr>
                        <w:rPr>
                          <w:rFonts w:asciiTheme="minorEastAsia" w:hAnsiTheme="minorEastAsia"/>
                          <w:b/>
                          <w:color w:val="FF0000"/>
                          <w:szCs w:val="21"/>
                          <w:u w:val="single"/>
                        </w:rPr>
                      </w:pPr>
                    </w:p>
                  </w:txbxContent>
                </v:textbox>
              </v:rect>
            </w:pict>
          </mc:Fallback>
        </mc:AlternateContent>
      </w:r>
      <w:r w:rsidR="00290FBB" w:rsidRPr="00B3115E">
        <w:rPr>
          <w:noProof/>
        </w:rPr>
        <mc:AlternateContent>
          <mc:Choice Requires="wps">
            <w:drawing>
              <wp:anchor distT="0" distB="0" distL="114300" distR="114300" simplePos="0" relativeHeight="251646976" behindDoc="0" locked="0" layoutInCell="1" allowOverlap="1" wp14:anchorId="6F2563F9" wp14:editId="08793408">
                <wp:simplePos x="0" y="0"/>
                <wp:positionH relativeFrom="margin">
                  <wp:posOffset>691515</wp:posOffset>
                </wp:positionH>
                <wp:positionV relativeFrom="paragraph">
                  <wp:posOffset>1063996</wp:posOffset>
                </wp:positionV>
                <wp:extent cx="689610" cy="184785"/>
                <wp:effectExtent l="19050" t="19050" r="15240" b="24765"/>
                <wp:wrapNone/>
                <wp:docPr id="48" name="正方形/長方形 48"/>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C14F" id="正方形/長方形 48" o:spid="_x0000_s1026" style="position:absolute;left:0;text-align:left;margin-left:54.45pt;margin-top:83.8pt;width:54.3pt;height:14.5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" filled="f" strokecolor="red" strokeweight="3pt">
                <w10:wrap anchorx="margin"/>
              </v:rect>
            </w:pict>
          </mc:Fallback>
        </mc:AlternateContent>
      </w:r>
      <w:r w:rsidR="00692BF6">
        <w:rPr>
          <w:noProof/>
        </w:rPr>
        <w:drawing>
          <wp:inline distT="0" distB="0" distL="0" distR="0" wp14:anchorId="1A2BA3CF" wp14:editId="1737F213">
            <wp:extent cx="5220000" cy="34556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a:stretch/>
                  </pic:blipFill>
                  <pic:spPr bwMode="auto">
                    <a:xfrm>
                      <a:off x="0" y="0"/>
                      <a:ext cx="5220000" cy="3455626"/>
                    </a:xfrm>
                    <a:prstGeom prst="rect">
                      <a:avLst/>
                    </a:prstGeom>
                    <a:ln>
                      <a:noFill/>
                    </a:ln>
                    <a:extLst>
                      <a:ext uri="{53640926-AAD7-44D8-BBD7-CCE9431645EC}">
                        <a14:shadowObscured xmlns:a14="http://schemas.microsoft.com/office/drawing/2010/main"/>
                      </a:ext>
                    </a:extLst>
                  </pic:spPr>
                </pic:pic>
              </a:graphicData>
            </a:graphic>
          </wp:inline>
        </w:drawing>
      </w:r>
    </w:p>
    <w:p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3</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rsidR="0034595B" w:rsidRDefault="0034595B" w:rsidP="00A873C6">
      <w:pPr>
        <w:pStyle w:val="afb"/>
        <w:ind w:left="680" w:firstLine="0"/>
      </w:pPr>
    </w:p>
    <w:p w:rsidR="003B7526" w:rsidRDefault="003B7526" w:rsidP="00A873C6">
      <w:pPr>
        <w:pStyle w:val="afb"/>
        <w:ind w:left="680" w:firstLine="0"/>
      </w:pPr>
    </w:p>
    <w:p w:rsidR="00F0771A" w:rsidRPr="00A873C6" w:rsidRDefault="00F0771A" w:rsidP="00035D87">
      <w:pPr>
        <w:pStyle w:val="afb"/>
        <w:numPr>
          <w:ilvl w:val="0"/>
          <w:numId w:val="25"/>
        </w:numPr>
      </w:pPr>
      <w:r>
        <w:rPr>
          <w:rFonts w:hint="eastAsia"/>
        </w:rPr>
        <w:t>Node</w:t>
      </w:r>
      <w:r w:rsidR="003B7526">
        <w:rPr>
          <w:rFonts w:hint="eastAsia"/>
        </w:rPr>
        <w:t>一覧</w:t>
      </w:r>
    </w:p>
    <w:p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rsidR="00F0771A" w:rsidRDefault="00F0771A" w:rsidP="00035D87">
      <w:pPr>
        <w:pStyle w:val="afb"/>
        <w:numPr>
          <w:ilvl w:val="0"/>
          <w:numId w:val="26"/>
        </w:numPr>
        <w:rPr>
          <w:rFonts w:cstheme="minorHAnsi"/>
        </w:rPr>
      </w:pPr>
      <w:r>
        <w:rPr>
          <w:rFonts w:cstheme="minorHAnsi" w:hint="eastAsia"/>
        </w:rPr>
        <w:t>以下のタブから構成されます。</w:t>
      </w:r>
    </w:p>
    <w:p w:rsidR="00F0771A" w:rsidRPr="008C62E4" w:rsidRDefault="00F0771A" w:rsidP="00F0771A">
      <w:pPr>
        <w:widowControl/>
        <w:jc w:val="left"/>
        <w:rPr>
          <w:rFonts w:cstheme="minorHAnsi"/>
        </w:rPr>
      </w:pPr>
    </w:p>
    <w:p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rsidR="00F0771A" w:rsidRPr="00C23756" w:rsidRDefault="00F0771A" w:rsidP="00F0771A">
      <w:pPr>
        <w:pStyle w:val="afb"/>
        <w:ind w:left="1847" w:firstLine="0"/>
      </w:pPr>
    </w:p>
    <w:p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rsidR="00F0771A" w:rsidRDefault="00F0771A" w:rsidP="00035D87">
      <w:pPr>
        <w:pStyle w:val="afb"/>
        <w:numPr>
          <w:ilvl w:val="2"/>
          <w:numId w:val="26"/>
        </w:numPr>
      </w:pPr>
      <w:r>
        <w:rPr>
          <w:rFonts w:hint="eastAsia"/>
        </w:rPr>
        <w:t>Conductor</w:t>
      </w:r>
      <w:r>
        <w:t xml:space="preserve"> end</w:t>
      </w:r>
    </w:p>
    <w:p w:rsidR="00F0771A" w:rsidRDefault="00F0771A" w:rsidP="00035D87">
      <w:pPr>
        <w:pStyle w:val="afb"/>
        <w:numPr>
          <w:ilvl w:val="2"/>
          <w:numId w:val="26"/>
        </w:numPr>
      </w:pPr>
      <w:r>
        <w:rPr>
          <w:rFonts w:hint="eastAsia"/>
        </w:rPr>
        <w:t>Conductor</w:t>
      </w:r>
      <w:r>
        <w:t xml:space="preserve"> pause</w:t>
      </w:r>
    </w:p>
    <w:p w:rsidR="00F0771A" w:rsidRDefault="00F0771A" w:rsidP="00035D87">
      <w:pPr>
        <w:pStyle w:val="afb"/>
        <w:numPr>
          <w:ilvl w:val="2"/>
          <w:numId w:val="26"/>
        </w:numPr>
      </w:pPr>
      <w:r>
        <w:rPr>
          <w:rFonts w:hint="eastAsia"/>
        </w:rPr>
        <w:t>Conductor</w:t>
      </w:r>
      <w:r>
        <w:t xml:space="preserve"> call</w:t>
      </w:r>
    </w:p>
    <w:p w:rsidR="00F0771A" w:rsidRDefault="00F0771A" w:rsidP="00035D87">
      <w:pPr>
        <w:pStyle w:val="afb"/>
        <w:numPr>
          <w:ilvl w:val="2"/>
          <w:numId w:val="26"/>
        </w:numPr>
      </w:pPr>
      <w:r>
        <w:rPr>
          <w:rFonts w:hint="eastAsia"/>
        </w:rPr>
        <w:t>Symphony</w:t>
      </w:r>
      <w:r>
        <w:t xml:space="preserve"> call</w:t>
      </w:r>
    </w:p>
    <w:p w:rsidR="00F0771A" w:rsidRDefault="00F0771A" w:rsidP="00035D87">
      <w:pPr>
        <w:pStyle w:val="afb"/>
        <w:numPr>
          <w:ilvl w:val="2"/>
          <w:numId w:val="26"/>
        </w:numPr>
      </w:pPr>
      <w:r>
        <w:t>Conditional branch</w:t>
      </w:r>
    </w:p>
    <w:p w:rsidR="00F0771A" w:rsidRPr="008D3459" w:rsidRDefault="00F0771A" w:rsidP="00035D87">
      <w:pPr>
        <w:pStyle w:val="afb"/>
        <w:numPr>
          <w:ilvl w:val="2"/>
          <w:numId w:val="26"/>
        </w:numPr>
      </w:pPr>
      <w:r>
        <w:t>Parallel branch</w:t>
      </w:r>
    </w:p>
    <w:p w:rsidR="00F0771A" w:rsidRPr="008D3459" w:rsidRDefault="00F0771A" w:rsidP="00035D87">
      <w:pPr>
        <w:pStyle w:val="afb"/>
        <w:numPr>
          <w:ilvl w:val="2"/>
          <w:numId w:val="26"/>
        </w:numPr>
      </w:pPr>
      <w:r w:rsidRPr="00E5060B">
        <w:t xml:space="preserve">Parallel </w:t>
      </w:r>
      <w:r>
        <w:rPr>
          <w:rFonts w:hint="eastAsia"/>
        </w:rPr>
        <w:t>m</w:t>
      </w:r>
      <w:r>
        <w:t>erge</w:t>
      </w:r>
    </w:p>
    <w:p w:rsidR="00F0771A" w:rsidRDefault="00F0771A" w:rsidP="00F0771A">
      <w:pPr>
        <w:pStyle w:val="afb"/>
        <w:ind w:left="1260" w:firstLine="0"/>
        <w:rPr>
          <w:rFonts w:cstheme="minorHAnsi"/>
        </w:rPr>
      </w:pPr>
    </w:p>
    <w:p w:rsidR="00F0771A" w:rsidRPr="00D425F8" w:rsidRDefault="00F0771A" w:rsidP="00F0771A">
      <w:pPr>
        <w:pStyle w:val="afb"/>
        <w:ind w:left="1260" w:firstLine="0"/>
        <w:rPr>
          <w:rFonts w:cstheme="minorHAnsi"/>
        </w:rPr>
      </w:pPr>
    </w:p>
    <w:p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rsidR="00F0771A" w:rsidRDefault="00F0771A" w:rsidP="00F0771A">
      <w:pPr>
        <w:pStyle w:val="afb"/>
        <w:ind w:left="1260" w:firstLine="0"/>
      </w:pPr>
    </w:p>
    <w:p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3</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rsidTr="00296CCA">
        <w:tc>
          <w:tcPr>
            <w:tcW w:w="1986" w:type="dxa"/>
            <w:shd w:val="clear" w:color="auto" w:fill="002B62"/>
          </w:tcPr>
          <w:p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rsidR="00F0771A" w:rsidRPr="00596109" w:rsidRDefault="00F0771A" w:rsidP="00296CCA">
            <w:pPr>
              <w:pStyle w:val="a8"/>
              <w:ind w:leftChars="0" w:left="0"/>
              <w:jc w:val="center"/>
              <w:rPr>
                <w:b/>
              </w:rPr>
            </w:pPr>
            <w:r w:rsidRPr="00596109">
              <w:rPr>
                <w:rFonts w:hint="eastAsia"/>
                <w:b/>
              </w:rPr>
              <w:t>動作説明</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08DAE28B" wp14:editId="5031B082">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Conductor s</w:t>
            </w:r>
            <w:r>
              <w:t>tart</w:t>
            </w:r>
          </w:p>
        </w:tc>
        <w:tc>
          <w:tcPr>
            <w:tcW w:w="4252" w:type="dxa"/>
          </w:tcPr>
          <w:p w:rsidR="00F0771A" w:rsidRDefault="00F0771A" w:rsidP="00296CCA">
            <w:pPr>
              <w:pStyle w:val="a8"/>
              <w:ind w:leftChars="0" w:left="0"/>
            </w:pPr>
            <w:r>
              <w:rPr>
                <w:rFonts w:hint="eastAsia"/>
              </w:rPr>
              <w:t>Conductor</w:t>
            </w:r>
            <w:r>
              <w:rPr>
                <w:rFonts w:hint="eastAsia"/>
              </w:rPr>
              <w:t>を開始します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1D4D460B" wp14:editId="3884CD2B">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rsidR="00F0771A" w:rsidRDefault="00F0771A" w:rsidP="00296CCA">
            <w:pPr>
              <w:pStyle w:val="a8"/>
              <w:ind w:leftChars="0" w:left="0"/>
            </w:pPr>
            <w:r w:rsidRPr="001446B2">
              <w:t>Conductor end</w:t>
            </w:r>
          </w:p>
        </w:tc>
        <w:tc>
          <w:tcPr>
            <w:tcW w:w="4252" w:type="dxa"/>
          </w:tcPr>
          <w:p w:rsidR="00F0771A" w:rsidRDefault="00F0771A" w:rsidP="00296CCA">
            <w:pPr>
              <w:pStyle w:val="a8"/>
              <w:ind w:leftChars="0" w:left="0"/>
            </w:pPr>
            <w:r>
              <w:rPr>
                <w:rFonts w:hint="eastAsia"/>
              </w:rPr>
              <w:t>Conductor</w:t>
            </w:r>
            <w:r>
              <w:rPr>
                <w:rFonts w:hint="eastAsia"/>
              </w:rPr>
              <w:t>終了します。</w:t>
            </w:r>
          </w:p>
          <w:p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9BFB4CD" wp14:editId="2A87EF92">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rsidR="00F0771A" w:rsidRDefault="00F0771A" w:rsidP="00296CCA">
            <w:pPr>
              <w:pStyle w:val="a8"/>
              <w:ind w:leftChars="0" w:left="0"/>
            </w:pPr>
            <w:r>
              <w:t>Conductor pause</w:t>
            </w:r>
          </w:p>
        </w:tc>
        <w:tc>
          <w:tcPr>
            <w:tcW w:w="4252" w:type="dxa"/>
          </w:tcPr>
          <w:p w:rsidR="00F0771A" w:rsidRDefault="003B7526" w:rsidP="00296CCA">
            <w:pPr>
              <w:pStyle w:val="a8"/>
              <w:ind w:leftChars="0" w:left="0"/>
            </w:pPr>
            <w:r>
              <w:rPr>
                <w:rFonts w:hint="eastAsia"/>
              </w:rPr>
              <w:t>ジョブ</w:t>
            </w:r>
            <w:r w:rsidR="00F0771A">
              <w:rPr>
                <w:rFonts w:hint="eastAsia"/>
              </w:rPr>
              <w:t>フローを一時停止します。</w:t>
            </w:r>
          </w:p>
          <w:p w:rsidR="00F0771A" w:rsidRDefault="00F0771A" w:rsidP="00296CCA">
            <w:pPr>
              <w:pStyle w:val="a8"/>
              <w:ind w:leftChars="0" w:left="0"/>
            </w:pPr>
            <w:r>
              <w:rPr>
                <w:rFonts w:hint="eastAsia"/>
              </w:rPr>
              <w:t>一時停止を解除すると、次の処理へ進みます。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BFE7860" wp14:editId="2C5CC787">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6"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rsidR="00F0771A" w:rsidRDefault="00F0771A" w:rsidP="00296CCA">
            <w:pPr>
              <w:pStyle w:val="a8"/>
              <w:ind w:leftChars="0" w:left="0"/>
            </w:pPr>
            <w:r>
              <w:t>Conductor call</w:t>
            </w:r>
          </w:p>
        </w:tc>
        <w:tc>
          <w:tcPr>
            <w:tcW w:w="4252" w:type="dxa"/>
          </w:tcPr>
          <w:p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rPr>
                <w:noProof/>
              </w:rPr>
            </w:pPr>
            <w:r>
              <w:rPr>
                <w:noProof/>
              </w:rPr>
              <w:drawing>
                <wp:inline distT="0" distB="0" distL="0" distR="0" wp14:anchorId="7E5F58E9" wp14:editId="2AE2DECD">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l="36546" t="42626" r="46011" b="51303"/>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Symphony call</w:t>
            </w:r>
          </w:p>
        </w:tc>
        <w:tc>
          <w:tcPr>
            <w:tcW w:w="4252" w:type="dxa"/>
          </w:tcPr>
          <w:p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5C8A3790" wp14:editId="3D826807">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C</w:t>
            </w:r>
            <w:r>
              <w:t>onditional branch</w:t>
            </w:r>
          </w:p>
        </w:tc>
        <w:tc>
          <w:tcPr>
            <w:tcW w:w="4252" w:type="dxa"/>
          </w:tcPr>
          <w:p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rsidR="00F0771A" w:rsidRDefault="00F0771A" w:rsidP="00296CCA">
            <w:pPr>
              <w:pStyle w:val="a8"/>
              <w:ind w:leftChars="0" w:left="0"/>
            </w:pPr>
            <w:r>
              <w:rPr>
                <w:rFonts w:hint="eastAsia"/>
              </w:rPr>
              <w:t>指定可能なステータスは、以下になります。</w:t>
            </w:r>
          </w:p>
          <w:p w:rsidR="00F0771A" w:rsidRPr="004A395A" w:rsidRDefault="00F0771A" w:rsidP="00296CCA">
            <w:pPr>
              <w:pStyle w:val="a8"/>
              <w:ind w:leftChars="0" w:left="0"/>
              <w:rPr>
                <w:sz w:val="20"/>
              </w:rPr>
            </w:pPr>
            <w:r w:rsidRPr="004A395A">
              <w:rPr>
                <w:rFonts w:hint="eastAsia"/>
                <w:sz w:val="20"/>
              </w:rPr>
              <w:t>・正常終了</w:t>
            </w:r>
          </w:p>
          <w:p w:rsidR="00F0771A" w:rsidRPr="004A395A" w:rsidRDefault="00F0771A" w:rsidP="00296CCA">
            <w:pPr>
              <w:pStyle w:val="a8"/>
              <w:ind w:leftChars="0" w:left="0"/>
              <w:rPr>
                <w:sz w:val="20"/>
              </w:rPr>
            </w:pPr>
            <w:r w:rsidRPr="004A395A">
              <w:rPr>
                <w:rFonts w:hint="eastAsia"/>
                <w:sz w:val="20"/>
              </w:rPr>
              <w:t>・異常終了</w:t>
            </w:r>
          </w:p>
          <w:p w:rsidR="00F0771A" w:rsidRPr="004A395A" w:rsidRDefault="00F0771A" w:rsidP="00296CCA">
            <w:pPr>
              <w:pStyle w:val="a8"/>
              <w:ind w:leftChars="0" w:left="0"/>
              <w:rPr>
                <w:sz w:val="20"/>
              </w:rPr>
            </w:pPr>
            <w:r w:rsidRPr="004A395A">
              <w:rPr>
                <w:rFonts w:hint="eastAsia"/>
                <w:sz w:val="20"/>
              </w:rPr>
              <w:t>・緊急停止</w:t>
            </w:r>
          </w:p>
          <w:p w:rsidR="00F0771A" w:rsidRPr="004A395A" w:rsidRDefault="00F0771A" w:rsidP="00296CCA">
            <w:pPr>
              <w:pStyle w:val="a8"/>
              <w:ind w:leftChars="0" w:left="0"/>
              <w:rPr>
                <w:sz w:val="20"/>
              </w:rPr>
            </w:pPr>
            <w:r w:rsidRPr="004A395A">
              <w:rPr>
                <w:rFonts w:hint="eastAsia"/>
                <w:sz w:val="20"/>
              </w:rPr>
              <w:t>・準備エラー</w:t>
            </w:r>
          </w:p>
          <w:p w:rsidR="00F0771A" w:rsidRPr="004A395A" w:rsidRDefault="00F0771A" w:rsidP="00296CCA">
            <w:pPr>
              <w:pStyle w:val="a8"/>
              <w:ind w:leftChars="0" w:left="0"/>
              <w:rPr>
                <w:sz w:val="20"/>
              </w:rPr>
            </w:pPr>
            <w:r w:rsidRPr="004A395A">
              <w:rPr>
                <w:rFonts w:hint="eastAsia"/>
                <w:sz w:val="20"/>
              </w:rPr>
              <w:t>・想定外エラー</w:t>
            </w:r>
          </w:p>
          <w:p w:rsidR="00F0771A" w:rsidRPr="00F900BD" w:rsidRDefault="00F0771A" w:rsidP="00296CC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drawing>
                <wp:inline distT="0" distB="0" distL="0" distR="0" wp14:anchorId="4EDDB0C7" wp14:editId="29D3B323">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branch</w:t>
            </w:r>
          </w:p>
        </w:tc>
        <w:tc>
          <w:tcPr>
            <w:tcW w:w="4252" w:type="dxa"/>
          </w:tcPr>
          <w:p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rsidTr="00296CCA">
        <w:tblPrEx>
          <w:tblCellMar>
            <w:left w:w="99" w:type="dxa"/>
            <w:right w:w="99" w:type="dxa"/>
          </w:tblCellMar>
        </w:tblPrEx>
        <w:tc>
          <w:tcPr>
            <w:tcW w:w="1986" w:type="dxa"/>
          </w:tcPr>
          <w:p w:rsidR="00F0771A" w:rsidRDefault="00F0771A" w:rsidP="00296CCA">
            <w:pPr>
              <w:pStyle w:val="a8"/>
              <w:ind w:leftChars="-135" w:left="-283" w:firstLineChars="133" w:firstLine="279"/>
            </w:pPr>
            <w:r>
              <w:rPr>
                <w:noProof/>
              </w:rPr>
              <w:lastRenderedPageBreak/>
              <w:drawing>
                <wp:inline distT="0" distB="0" distL="0" distR="0" wp14:anchorId="398C0E52" wp14:editId="4D0E3A01">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rsidR="00F0771A" w:rsidRDefault="00F0771A" w:rsidP="00296CCA">
            <w:pPr>
              <w:pStyle w:val="a8"/>
              <w:ind w:leftChars="0" w:left="0"/>
            </w:pPr>
            <w:r>
              <w:rPr>
                <w:rFonts w:hint="eastAsia"/>
              </w:rPr>
              <w:t>P</w:t>
            </w:r>
            <w:r>
              <w:t>arallel merge</w:t>
            </w:r>
          </w:p>
        </w:tc>
        <w:tc>
          <w:tcPr>
            <w:tcW w:w="4252" w:type="dxa"/>
          </w:tcPr>
          <w:p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F0771A" w:rsidTr="00296CCA">
        <w:tc>
          <w:tcPr>
            <w:tcW w:w="1986" w:type="dxa"/>
          </w:tcPr>
          <w:p w:rsidR="00F0771A" w:rsidRDefault="00F0771A" w:rsidP="00296CCA">
            <w:pPr>
              <w:pStyle w:val="a8"/>
              <w:ind w:leftChars="-135" w:left="-283" w:firstLineChars="133" w:firstLine="279"/>
            </w:pPr>
            <w:r>
              <w:rPr>
                <w:noProof/>
              </w:rPr>
              <w:drawing>
                <wp:inline distT="0" distB="0" distL="0" distR="0" wp14:anchorId="35D40684" wp14:editId="220ABABD">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rsidR="00F0771A" w:rsidRDefault="00F0771A" w:rsidP="00296CCA">
            <w:pPr>
              <w:pStyle w:val="a8"/>
              <w:ind w:leftChars="0" w:left="0"/>
            </w:pPr>
            <w:r>
              <w:rPr>
                <w:rFonts w:hint="eastAsia"/>
              </w:rPr>
              <w:t>M</w:t>
            </w:r>
            <w:r>
              <w:t>ovement</w:t>
            </w:r>
            <w:r>
              <w:rPr>
                <w:rFonts w:hint="eastAsia"/>
              </w:rPr>
              <w:t>各種</w:t>
            </w:r>
          </w:p>
        </w:tc>
        <w:tc>
          <w:tcPr>
            <w:tcW w:w="4252" w:type="dxa"/>
          </w:tcPr>
          <w:p w:rsidR="00F0771A" w:rsidRDefault="00F0771A" w:rsidP="00296CCA">
            <w:pPr>
              <w:pStyle w:val="a8"/>
              <w:ind w:leftChars="0" w:left="0"/>
            </w:pPr>
            <w:r>
              <w:rPr>
                <w:rFonts w:hint="eastAsia"/>
              </w:rPr>
              <w:t>Movement</w:t>
            </w:r>
            <w:r>
              <w:rPr>
                <w:rFonts w:hint="eastAsia"/>
              </w:rPr>
              <w:t>を実行します。</w:t>
            </w:r>
          </w:p>
        </w:tc>
      </w:tr>
    </w:tbl>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Default="00F0771A" w:rsidP="00F0771A">
      <w:pPr>
        <w:pStyle w:val="afb"/>
        <w:ind w:left="1260" w:firstLine="0"/>
      </w:pPr>
    </w:p>
    <w:p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rsidR="00F0771A" w:rsidRPr="00FC0F7C" w:rsidRDefault="00F0771A" w:rsidP="00F0771A">
      <w:pPr>
        <w:pStyle w:val="afb"/>
        <w:ind w:left="1520" w:firstLine="0"/>
      </w:pPr>
    </w:p>
    <w:p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6432" behindDoc="0" locked="0" layoutInCell="1" allowOverlap="1" wp14:anchorId="10AAB4C3" wp14:editId="7FE556FB">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A686F" id="正方形/長方形 26" o:spid="_x0000_s1026" style="position:absolute;left:0;text-align:left;margin-left:302.2pt;margin-top:9.2pt;width:75.15pt;height:5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63360" behindDoc="0" locked="0" layoutInCell="1" allowOverlap="1" wp14:anchorId="1C46D997" wp14:editId="651639D0">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32FC9" id="正方形/長方形 34" o:spid="_x0000_s1026" style="position:absolute;left:0;text-align:left;margin-left:142.6pt;margin-top:9.25pt;width:50.7pt;height:5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20B4D71A" wp14:editId="54ACC18F">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4</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2336" behindDoc="0" locked="0" layoutInCell="1" allowOverlap="1" wp14:anchorId="028A5EDF" wp14:editId="11665546">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E0DE3" id="乗算 465" o:spid="_x0000_s1026" style="position:absolute;left:0;text-align:left;margin-left:260.8pt;margin-top:9.35pt;width:40.8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61312" behindDoc="0" locked="0" layoutInCell="1" allowOverlap="1" wp14:anchorId="1DE2241E" wp14:editId="07905A89">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62A5C" id="直線コネクタ 46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7EDDFC2" wp14:editId="0BADF2D7">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rsidR="00F0771A" w:rsidRDefault="00F0771A" w:rsidP="00F0771A">
      <w:pPr>
        <w:ind w:leftChars="405" w:left="850"/>
        <w:jc w:val="center"/>
        <w:rPr>
          <w:rFonts w:cstheme="minorHAnsi"/>
          <w:b/>
        </w:rPr>
      </w:pPr>
    </w:p>
    <w:p w:rsidR="00F0771A" w:rsidRPr="00FC0F7C" w:rsidRDefault="00F0771A" w:rsidP="00F0771A">
      <w:pPr>
        <w:ind w:leftChars="405" w:left="850"/>
        <w:jc w:val="center"/>
        <w:rPr>
          <w:rFonts w:cstheme="minorHAnsi"/>
          <w:b/>
        </w:rPr>
      </w:pPr>
    </w:p>
    <w:p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60288" behindDoc="0" locked="0" layoutInCell="1" allowOverlap="1" wp14:anchorId="2B49E205" wp14:editId="4C70B155">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91A8D" id="乗算 24" o:spid="_x0000_s1026" style="position:absolute;left:0;text-align:left;margin-left:297.6pt;margin-top:28.95pt;width:40.8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1A4FE9B7" wp14:editId="06C5D12C">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D3847C" id="直線コネクタ 7"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6DF64798" wp14:editId="1C257E6B">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6</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について、連続して同じ種類の</w:t>
      </w:r>
      <w:r w:rsidRPr="00FC0F7C">
        <w:rPr>
          <w:rFonts w:cstheme="minorHAnsi" w:hint="eastAsia"/>
        </w:rPr>
        <w:t>Node</w:t>
      </w:r>
      <w:r w:rsidRPr="00FC0F7C">
        <w:rPr>
          <w:rFonts w:cstheme="minorHAnsi" w:hint="eastAsia"/>
        </w:rPr>
        <w:t>を接続する事はできません。</w:t>
      </w:r>
    </w:p>
    <w:p w:rsidR="00F0771A" w:rsidRDefault="00F0771A" w:rsidP="00F0771A">
      <w:pPr>
        <w:ind w:leftChars="405" w:left="850"/>
        <w:jc w:val="center"/>
        <w:rPr>
          <w:noProof/>
        </w:rPr>
      </w:pPr>
      <w:r w:rsidRPr="00133E43">
        <w:rPr>
          <w:rFonts w:cstheme="minorHAnsi"/>
          <w:noProof/>
        </w:rPr>
        <w:lastRenderedPageBreak/>
        <mc:AlternateContent>
          <mc:Choice Requires="wps">
            <w:drawing>
              <wp:anchor distT="0" distB="0" distL="114300" distR="114300" simplePos="0" relativeHeight="251672576" behindDoc="0" locked="0" layoutInCell="1" allowOverlap="1" wp14:anchorId="656F8D6F" wp14:editId="0391CEDE">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36C5F" id="乗算 32" o:spid="_x0000_s1026" style="position:absolute;left:0;text-align:left;margin-left:363.5pt;margin-top:110.2pt;width:30.15pt;height:1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9504" behindDoc="0" locked="0" layoutInCell="1" allowOverlap="1" wp14:anchorId="0BB9D193" wp14:editId="72A9AD58">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F8EBB" id="直線コネクタ 470"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1552" behindDoc="0" locked="0" layoutInCell="1" allowOverlap="1" wp14:anchorId="726C0AF7" wp14:editId="35EDABA1">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053C1" id="乗算 472" o:spid="_x0000_s1026" style="position:absolute;left:0;text-align:left;margin-left:362.55pt;margin-top:36.05pt;width:30.15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480" behindDoc="0" locked="0" layoutInCell="1" allowOverlap="1" wp14:anchorId="79DE09BD" wp14:editId="56289816">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49A00" id="直線コネクタ 469"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70528" behindDoc="0" locked="0" layoutInCell="1" allowOverlap="1" wp14:anchorId="6E5F6AB7" wp14:editId="5D8DEFCE">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81632" id="乗算 471" o:spid="_x0000_s1026" style="position:absolute;left:0;text-align:left;margin-left:140.15pt;margin-top:96.5pt;width:30.15pt;height:19.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29359F75" wp14:editId="09331B62">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035EE" id="直線コネクタ 468"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08AE23D8" wp14:editId="1BA1D383">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AD6C8" id="乗算 29" o:spid="_x0000_s1026" style="position:absolute;left:0;text-align:left;margin-left:139.55pt;margin-top:30.3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4384" behindDoc="0" locked="0" layoutInCell="1" allowOverlap="1" wp14:anchorId="2A3C0B5A" wp14:editId="5C8C4F77">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F1562" id="直線コネクタ 2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0DD164EC" wp14:editId="3519594C">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7</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rsidR="00F0771A" w:rsidRDefault="00F0771A" w:rsidP="00F0771A">
      <w:pPr>
        <w:ind w:leftChars="405" w:left="850"/>
        <w:jc w:val="center"/>
        <w:rPr>
          <w:b/>
        </w:rPr>
      </w:pPr>
    </w:p>
    <w:p w:rsidR="00F0771A" w:rsidRDefault="00F0771A" w:rsidP="00F0771A">
      <w:pPr>
        <w:ind w:leftChars="405" w:left="850"/>
        <w:jc w:val="center"/>
        <w:rPr>
          <w:b/>
        </w:rPr>
      </w:pPr>
    </w:p>
    <w:p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4624" behindDoc="0" locked="0" layoutInCell="1" allowOverlap="1" wp14:anchorId="28838EDB" wp14:editId="5A0C1DA8">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4A25D" id="正方形/長方形 46" o:spid="_x0000_s1026" style="position:absolute;left:0;text-align:left;margin-left:378.5pt;margin-top:3.4pt;width:76.55pt;height:4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1DDA956B" wp14:editId="65A2E61D">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E14D1" id="正方形/長方形 42" o:spid="_x0000_s1026" style="position:absolute;left:0;text-align:left;margin-left:164.2pt;margin-top:47.5pt;width:116.2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3562C1E0" wp14:editId="28B471F6">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rsidR="003055CF" w:rsidRDefault="003055CF" w:rsidP="00F0771A">
      <w:pPr>
        <w:ind w:leftChars="405" w:left="850"/>
        <w:jc w:val="center"/>
        <w:rPr>
          <w:b/>
        </w:rPr>
      </w:pPr>
    </w:p>
    <w:p w:rsidR="003055CF" w:rsidRPr="00951490" w:rsidRDefault="003055CF" w:rsidP="00F0771A">
      <w:pPr>
        <w:ind w:leftChars="405" w:left="850"/>
        <w:jc w:val="center"/>
        <w:rPr>
          <w:rFonts w:cstheme="minorHAnsi"/>
          <w:b/>
        </w:rPr>
      </w:pPr>
    </w:p>
    <w:p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rsidR="00F0771A" w:rsidRDefault="00F0771A" w:rsidP="00F0771A">
      <w:pPr>
        <w:pStyle w:val="afb"/>
        <w:ind w:left="1100" w:firstLine="0"/>
      </w:pPr>
    </w:p>
    <w:p w:rsidR="00F0771A" w:rsidRPr="007D351A" w:rsidRDefault="00F0771A" w:rsidP="00F0771A">
      <w:pPr>
        <w:pStyle w:val="afb"/>
        <w:ind w:left="680" w:firstLine="0"/>
        <w:jc w:val="center"/>
      </w:pPr>
    </w:p>
    <w:p w:rsidR="00F0771A" w:rsidRDefault="00F0771A" w:rsidP="00F0771A">
      <w:pPr>
        <w:pStyle w:val="afb"/>
        <w:ind w:left="680" w:firstLine="0"/>
      </w:pPr>
    </w:p>
    <w:p w:rsidR="00094D3D" w:rsidRDefault="00094D3D" w:rsidP="00035D87">
      <w:pPr>
        <w:pStyle w:val="afb"/>
        <w:numPr>
          <w:ilvl w:val="0"/>
          <w:numId w:val="25"/>
        </w:numPr>
      </w:pPr>
      <w:r>
        <w:rPr>
          <w:rFonts w:hint="eastAsia"/>
        </w:rPr>
        <w:t>詳細情報</w:t>
      </w:r>
    </w:p>
    <w:p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rsidR="00901C9B" w:rsidRDefault="00901C9B" w:rsidP="00901C9B">
      <w:pPr>
        <w:pStyle w:val="afb"/>
        <w:ind w:left="1260" w:firstLine="0"/>
      </w:pPr>
    </w:p>
    <w:p w:rsidR="00901C9B" w:rsidRDefault="00D425F8" w:rsidP="00035D87">
      <w:pPr>
        <w:pStyle w:val="afb"/>
        <w:numPr>
          <w:ilvl w:val="0"/>
          <w:numId w:val="27"/>
        </w:numPr>
      </w:pPr>
      <w:r>
        <w:rPr>
          <w:rFonts w:hint="eastAsia"/>
        </w:rPr>
        <w:t>「</w:t>
      </w:r>
      <w:r>
        <w:rPr>
          <w:rFonts w:hint="eastAsia"/>
        </w:rPr>
        <w:t>Conductor</w:t>
      </w:r>
      <w:r>
        <w:rPr>
          <w:rFonts w:hint="eastAsia"/>
        </w:rPr>
        <w:t>名称」タブ</w:t>
      </w:r>
    </w:p>
    <w:p w:rsidR="00901C9B" w:rsidRDefault="00901C9B" w:rsidP="00035D87">
      <w:pPr>
        <w:pStyle w:val="afb"/>
        <w:numPr>
          <w:ilvl w:val="0"/>
          <w:numId w:val="28"/>
        </w:numPr>
      </w:pPr>
      <w:r>
        <w:rPr>
          <w:rFonts w:hint="eastAsia"/>
        </w:rPr>
        <w:t>Node</w:t>
      </w:r>
      <w:r>
        <w:rPr>
          <w:rFonts w:hint="eastAsia"/>
        </w:rPr>
        <w:t>未選択の場合表示されます。</w:t>
      </w:r>
    </w:p>
    <w:p w:rsidR="00901C9B" w:rsidRDefault="00DF2306" w:rsidP="00035D87">
      <w:pPr>
        <w:pStyle w:val="afb"/>
        <w:numPr>
          <w:ilvl w:val="0"/>
          <w:numId w:val="28"/>
        </w:numPr>
      </w:pPr>
      <w:r>
        <w:rPr>
          <w:rFonts w:hint="eastAsia"/>
        </w:rPr>
        <w:t>タブ内の項目は以下の通りです。</w:t>
      </w:r>
    </w:p>
    <w:p w:rsidR="00901C9B" w:rsidRDefault="00901C9B" w:rsidP="00901C9B">
      <w:pPr>
        <w:pStyle w:val="afb"/>
        <w:ind w:left="1680" w:firstLine="0"/>
      </w:pPr>
    </w:p>
    <w:p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4</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rsidTr="0017433E">
        <w:tc>
          <w:tcPr>
            <w:tcW w:w="850"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EA4BE8" w:rsidRDefault="00901C9B" w:rsidP="008B698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rsidR="00901C9B" w:rsidRDefault="00901C9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rsidR="00901C9B" w:rsidRDefault="00901C9B" w:rsidP="008B6987">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w:t>
            </w:r>
            <w:r w:rsidRPr="007E1583">
              <w:rPr>
                <w:rFonts w:asciiTheme="minorEastAsia" w:hAnsiTheme="minorEastAsia" w:cstheme="minorHAnsi" w:hint="eastAsia"/>
                <w:color w:val="000000"/>
                <w:sz w:val="18"/>
                <w:szCs w:val="18"/>
                <w:shd w:val="clear" w:color="auto" w:fill="FFFFFF"/>
              </w:rPr>
              <w:lastRenderedPageBreak/>
              <w:t>のロールがアクセス可能となります。</w:t>
            </w:r>
          </w:p>
          <w:p w:rsidR="009C0A4D" w:rsidRPr="00951490" w:rsidRDefault="009C0A4D"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1C9B" w:rsidRPr="00951490" w:rsidTr="00901C9B">
        <w:tc>
          <w:tcPr>
            <w:tcW w:w="850" w:type="dxa"/>
          </w:tcPr>
          <w:p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sidR="008C5FCD">
              <w:rPr>
                <w:rFonts w:asciiTheme="minorEastAsia" w:hAnsiTheme="minorEastAsia" w:cstheme="minorHAnsi" w:hint="eastAsia"/>
                <w:color w:val="000000"/>
                <w:sz w:val="18"/>
                <w:szCs w:val="18"/>
                <w:shd w:val="clear" w:color="auto" w:fill="FFFFFF"/>
              </w:rPr>
              <w:t>。</w:t>
            </w:r>
          </w:p>
        </w:tc>
        <w:tc>
          <w:tcPr>
            <w:tcW w:w="709"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901C9B" w:rsidRDefault="00901C9B" w:rsidP="00901C9B">
      <w:pPr>
        <w:pStyle w:val="afb"/>
        <w:ind w:left="1680" w:firstLine="0"/>
      </w:pPr>
    </w:p>
    <w:p w:rsidR="00901C9B" w:rsidRDefault="00901C9B" w:rsidP="00901C9B">
      <w:pPr>
        <w:pStyle w:val="afb"/>
        <w:ind w:left="1680" w:firstLine="0"/>
      </w:pPr>
    </w:p>
    <w:p w:rsidR="00901C9B" w:rsidRDefault="00901C9B" w:rsidP="00901C9B">
      <w:pPr>
        <w:jc w:val="center"/>
        <w:rPr>
          <w:rFonts w:cstheme="minorHAnsi"/>
        </w:rPr>
      </w:pPr>
      <w:r>
        <w:rPr>
          <w:noProof/>
        </w:rPr>
        <w:drawing>
          <wp:inline distT="0" distB="0" distL="0" distR="0" wp14:anchorId="18D5B8B2" wp14:editId="5A1B5237">
            <wp:extent cx="3240000" cy="3627817"/>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97" b="41464"/>
                    <a:stretch/>
                  </pic:blipFill>
                  <pic:spPr bwMode="auto">
                    <a:xfrm>
                      <a:off x="0" y="0"/>
                      <a:ext cx="3240000" cy="3627817"/>
                    </a:xfrm>
                    <a:prstGeom prst="rect">
                      <a:avLst/>
                    </a:prstGeom>
                    <a:ln>
                      <a:noFill/>
                    </a:ln>
                    <a:extLst>
                      <a:ext uri="{53640926-AAD7-44D8-BBD7-CCE9431645EC}">
                        <a14:shadowObscured xmlns:a14="http://schemas.microsoft.com/office/drawing/2010/main"/>
                      </a:ext>
                    </a:extLst>
                  </pic:spPr>
                </pic:pic>
              </a:graphicData>
            </a:graphic>
          </wp:inline>
        </w:drawing>
      </w:r>
    </w:p>
    <w:p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9</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rsidR="00901C9B" w:rsidRDefault="00901C9B" w:rsidP="00901C9B">
      <w:pPr>
        <w:ind w:leftChars="872" w:left="1831" w:firstLine="689"/>
        <w:rPr>
          <w:b/>
        </w:rPr>
      </w:pPr>
    </w:p>
    <w:p w:rsidR="00901C9B" w:rsidRPr="00951490" w:rsidRDefault="00901C9B" w:rsidP="00901C9B">
      <w:pPr>
        <w:ind w:leftChars="872" w:left="1831" w:firstLine="689"/>
        <w:rPr>
          <w:b/>
        </w:rPr>
      </w:pPr>
    </w:p>
    <w:p w:rsidR="00901C9B" w:rsidRDefault="00901C9B" w:rsidP="00901C9B">
      <w:pPr>
        <w:jc w:val="center"/>
      </w:pPr>
      <w:r>
        <w:rPr>
          <w:noProof/>
        </w:rPr>
        <w:drawing>
          <wp:inline distT="0" distB="0" distL="0" distR="0" wp14:anchorId="652DE1BE" wp14:editId="2C3A2717">
            <wp:extent cx="3240000" cy="92139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10</w:t>
      </w:r>
      <w:r>
        <w:fldChar w:fldCharType="end"/>
      </w:r>
      <w:r w:rsidR="00DF2306" w:rsidRPr="000814DD">
        <w:rPr>
          <w:rFonts w:hint="eastAsia"/>
        </w:rPr>
        <w:t xml:space="preserve"> </w:t>
      </w:r>
      <w:r w:rsidR="00DF2306" w:rsidRPr="000814DD">
        <w:rPr>
          <w:rFonts w:hint="eastAsia"/>
        </w:rPr>
        <w:t>「</w:t>
      </w:r>
      <w:r w:rsidR="00E13223" w:rsidRPr="000814DD">
        <w:rPr>
          <w:rFonts w:cstheme="minorHAnsi"/>
        </w:rPr>
        <w:t>Permission role</w:t>
      </w:r>
      <w:r w:rsidR="00DF2306" w:rsidRPr="000814DD">
        <w:rPr>
          <w:rFonts w:cstheme="minorHAnsi" w:hint="eastAsia"/>
        </w:rPr>
        <w:t>」のポップアップ</w:t>
      </w:r>
    </w:p>
    <w:p w:rsidR="00901C9B" w:rsidRDefault="00901C9B">
      <w:pPr>
        <w:widowControl/>
        <w:jc w:val="left"/>
      </w:pPr>
    </w:p>
    <w:p w:rsidR="00901C9B" w:rsidRDefault="00901C9B" w:rsidP="00901C9B">
      <w:pPr>
        <w:pStyle w:val="afb"/>
        <w:ind w:firstLine="0"/>
      </w:pPr>
    </w:p>
    <w:p w:rsidR="00D425F8" w:rsidRDefault="00DF2306" w:rsidP="00035D87">
      <w:pPr>
        <w:pStyle w:val="afb"/>
        <w:numPr>
          <w:ilvl w:val="0"/>
          <w:numId w:val="27"/>
        </w:numPr>
      </w:pPr>
      <w:r>
        <w:rPr>
          <w:rFonts w:hint="eastAsia"/>
        </w:rPr>
        <w:t>「</w:t>
      </w:r>
      <w:r>
        <w:rPr>
          <w:rFonts w:hint="eastAsia"/>
        </w:rPr>
        <w:t>Movement</w:t>
      </w:r>
      <w:r>
        <w:rPr>
          <w:rFonts w:hint="eastAsia"/>
        </w:rPr>
        <w:t>」タブ</w:t>
      </w:r>
    </w:p>
    <w:p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rsidR="00DF2306" w:rsidRPr="00DF2306" w:rsidRDefault="00DF2306" w:rsidP="00035D87">
      <w:pPr>
        <w:pStyle w:val="afb"/>
        <w:numPr>
          <w:ilvl w:val="0"/>
          <w:numId w:val="29"/>
        </w:numPr>
      </w:pPr>
      <w:r>
        <w:rPr>
          <w:rFonts w:cstheme="minorHAnsi" w:hint="eastAsia"/>
        </w:rPr>
        <w:t>タブ内の項目は以下の通りです。</w:t>
      </w:r>
    </w:p>
    <w:p w:rsidR="00DF2306" w:rsidRDefault="00DF2306" w:rsidP="00DF2306">
      <w:pPr>
        <w:ind w:left="1680"/>
      </w:pPr>
    </w:p>
    <w:p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5</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rsidTr="005D7289">
        <w:tc>
          <w:tcPr>
            <w:tcW w:w="1413"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lastRenderedPageBreak/>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rsidTr="005D7289">
        <w:tc>
          <w:tcPr>
            <w:tcW w:w="1413" w:type="dxa"/>
          </w:tcPr>
          <w:p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rsidTr="005D7289">
        <w:tc>
          <w:tcPr>
            <w:tcW w:w="1413" w:type="dxa"/>
          </w:tcPr>
          <w:p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rsidTr="005D7289">
        <w:tc>
          <w:tcPr>
            <w:tcW w:w="1413" w:type="dxa"/>
          </w:tcPr>
          <w:p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DF2306" w:rsidRDefault="00DF2306" w:rsidP="00DF2306">
      <w:pPr>
        <w:ind w:left="1680"/>
      </w:pPr>
    </w:p>
    <w:p w:rsidR="00DF2306" w:rsidRDefault="00DF2306" w:rsidP="008C5FCD">
      <w:pPr>
        <w:ind w:left="1680"/>
      </w:pPr>
    </w:p>
    <w:p w:rsidR="00DF2306" w:rsidRDefault="00DF2306" w:rsidP="008C5FCD">
      <w:pPr>
        <w:ind w:left="1680"/>
        <w:jc w:val="center"/>
      </w:pPr>
      <w:r>
        <w:rPr>
          <w:noProof/>
        </w:rPr>
        <w:drawing>
          <wp:inline distT="0" distB="0" distL="0" distR="0" wp14:anchorId="63AC3C0A" wp14:editId="618834D5">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11</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rsidR="00DF2306" w:rsidRDefault="00DF2306" w:rsidP="008C5FCD">
      <w:pPr>
        <w:ind w:left="1680"/>
      </w:pPr>
    </w:p>
    <w:p w:rsidR="00296E39" w:rsidRDefault="00296E39" w:rsidP="008C5FCD">
      <w:pPr>
        <w:ind w:left="1680"/>
      </w:pPr>
    </w:p>
    <w:p w:rsidR="00DF2306" w:rsidRDefault="00296E39" w:rsidP="008C5FCD">
      <w:pPr>
        <w:ind w:left="1680"/>
        <w:jc w:val="center"/>
      </w:pPr>
      <w:r w:rsidRPr="00296E39">
        <w:rPr>
          <w:noProof/>
        </w:rPr>
        <w:drawing>
          <wp:inline distT="0" distB="0" distL="0" distR="0" wp14:anchorId="48C1CBF8" wp14:editId="0F0EF0EF">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0"/>
                    <a:stretch>
                      <a:fillRect/>
                    </a:stretch>
                  </pic:blipFill>
                  <pic:spPr>
                    <a:xfrm>
                      <a:off x="0" y="0"/>
                      <a:ext cx="3243353" cy="1213209"/>
                    </a:xfrm>
                    <a:prstGeom prst="rect">
                      <a:avLst/>
                    </a:prstGeom>
                  </pic:spPr>
                </pic:pic>
              </a:graphicData>
            </a:graphic>
          </wp:inline>
        </w:drawing>
      </w:r>
    </w:p>
    <w:p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12</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rsidR="00DF2306" w:rsidRPr="00DF2306" w:rsidRDefault="00DF2306" w:rsidP="008C5FCD">
      <w:pPr>
        <w:pStyle w:val="afb"/>
        <w:ind w:left="1680" w:firstLine="0"/>
      </w:pPr>
    </w:p>
    <w:p w:rsidR="00DF2306" w:rsidRPr="00DF2306" w:rsidRDefault="00DF2306" w:rsidP="00DF2306">
      <w:pPr>
        <w:pStyle w:val="afb"/>
        <w:ind w:firstLine="0"/>
      </w:pPr>
    </w:p>
    <w:p w:rsidR="00DF2306" w:rsidRDefault="00DF2306" w:rsidP="00DF2306">
      <w:pPr>
        <w:pStyle w:val="afb"/>
        <w:ind w:firstLine="0"/>
      </w:pPr>
    </w:p>
    <w:p w:rsidR="00D425F8" w:rsidRDefault="00DF2306" w:rsidP="00035D87">
      <w:pPr>
        <w:pStyle w:val="afb"/>
        <w:numPr>
          <w:ilvl w:val="0"/>
          <w:numId w:val="27"/>
        </w:numPr>
      </w:pPr>
      <w:r>
        <w:rPr>
          <w:rFonts w:hint="eastAsia"/>
        </w:rPr>
        <w:t>「</w:t>
      </w:r>
      <w:r>
        <w:rPr>
          <w:rFonts w:hint="eastAsia"/>
        </w:rPr>
        <w:t>Function</w:t>
      </w:r>
      <w:r>
        <w:rPr>
          <w:rFonts w:hint="eastAsia"/>
        </w:rPr>
        <w:t>」タブ</w:t>
      </w:r>
    </w:p>
    <w:p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rsidR="004176AB" w:rsidRPr="00DF2306" w:rsidRDefault="004176AB" w:rsidP="00035D87">
      <w:pPr>
        <w:pStyle w:val="afb"/>
        <w:numPr>
          <w:ilvl w:val="0"/>
          <w:numId w:val="30"/>
        </w:numPr>
      </w:pPr>
      <w:r>
        <w:rPr>
          <w:rFonts w:cstheme="minorHAnsi" w:hint="eastAsia"/>
        </w:rPr>
        <w:lastRenderedPageBreak/>
        <w:t>タブ内の項目は以下の通りです。</w:t>
      </w:r>
    </w:p>
    <w:p w:rsidR="004176AB" w:rsidRDefault="004176AB" w:rsidP="004176AB">
      <w:pPr>
        <w:pStyle w:val="afb"/>
        <w:ind w:left="1680" w:firstLine="0"/>
        <w:rPr>
          <w:rFonts w:cstheme="minorHAnsi"/>
        </w:rPr>
      </w:pPr>
    </w:p>
    <w:p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6</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rsidTr="0017433E">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rsidTr="004176AB">
        <w:tc>
          <w:tcPr>
            <w:tcW w:w="1134" w:type="dxa"/>
          </w:tcPr>
          <w:p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176AB" w:rsidRDefault="004176AB" w:rsidP="004176AB">
      <w:pPr>
        <w:pStyle w:val="afb"/>
        <w:ind w:left="1680" w:firstLine="0"/>
      </w:pPr>
    </w:p>
    <w:p w:rsidR="005D7289" w:rsidRPr="00DF2306" w:rsidRDefault="005D7289" w:rsidP="004176AB">
      <w:pPr>
        <w:pStyle w:val="afb"/>
        <w:ind w:left="1680" w:firstLine="0"/>
      </w:pPr>
    </w:p>
    <w:p w:rsidR="004176AB" w:rsidRDefault="004176AB" w:rsidP="004176AB">
      <w:pPr>
        <w:ind w:left="1680"/>
        <w:jc w:val="center"/>
      </w:pPr>
      <w:r>
        <w:rPr>
          <w:noProof/>
        </w:rPr>
        <w:drawing>
          <wp:inline distT="0" distB="0" distL="0" distR="0" wp14:anchorId="5E03B48F" wp14:editId="4F32C2C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13</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rsidR="00DF2306" w:rsidRDefault="00DF2306" w:rsidP="00AA662C">
      <w:pPr>
        <w:pStyle w:val="afb"/>
        <w:ind w:left="1680" w:firstLine="0"/>
      </w:pPr>
    </w:p>
    <w:p w:rsidR="00CF75EB" w:rsidRDefault="00CF75EB" w:rsidP="00AA662C">
      <w:pPr>
        <w:pStyle w:val="afb"/>
        <w:ind w:left="1680" w:firstLine="0"/>
      </w:pPr>
    </w:p>
    <w:p w:rsidR="004818D0" w:rsidRDefault="004818D0" w:rsidP="00035D87">
      <w:pPr>
        <w:pStyle w:val="afb"/>
        <w:numPr>
          <w:ilvl w:val="0"/>
          <w:numId w:val="27"/>
        </w:numPr>
      </w:pPr>
      <w:r>
        <w:rPr>
          <w:rFonts w:hint="eastAsia"/>
        </w:rPr>
        <w:t>「</w:t>
      </w:r>
      <w:r>
        <w:t>Conductor call</w:t>
      </w:r>
      <w:r>
        <w:rPr>
          <w:rFonts w:hint="eastAsia"/>
        </w:rPr>
        <w:t>」タブ</w:t>
      </w:r>
    </w:p>
    <w:p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rsidR="00AA662C" w:rsidRPr="00DF2306" w:rsidRDefault="00AA662C" w:rsidP="00035D87">
      <w:pPr>
        <w:pStyle w:val="afb"/>
        <w:numPr>
          <w:ilvl w:val="0"/>
          <w:numId w:val="31"/>
        </w:numPr>
      </w:pPr>
      <w:r>
        <w:rPr>
          <w:rFonts w:cstheme="minorHAnsi" w:hint="eastAsia"/>
        </w:rPr>
        <w:t>タブ内の項目は以下の通りです。</w:t>
      </w:r>
    </w:p>
    <w:p w:rsidR="00AA662C" w:rsidRPr="00AA662C" w:rsidRDefault="00AA662C" w:rsidP="00AA662C">
      <w:pPr>
        <w:ind w:left="1260"/>
        <w:rPr>
          <w:rFonts w:cstheme="minorHAnsi"/>
          <w:b/>
        </w:rPr>
      </w:pPr>
    </w:p>
    <w:p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7</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rsidTr="00AA662C">
        <w:tc>
          <w:tcPr>
            <w:tcW w:w="130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rsidTr="005D7289">
        <w:tc>
          <w:tcPr>
            <w:tcW w:w="1304" w:type="dxa"/>
          </w:tcPr>
          <w:p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を選択できます</w:t>
            </w:r>
            <w:r w:rsidR="00AA662C">
              <w:rPr>
                <w:rFonts w:ascii="Arial" w:hAnsi="Arial" w:cs="Arial" w:hint="eastAsia"/>
                <w:color w:val="000000"/>
                <w:sz w:val="18"/>
                <w:szCs w:val="18"/>
                <w:shd w:val="clear" w:color="auto" w:fill="FFFFFF"/>
              </w:rPr>
              <w:t>。</w:t>
            </w:r>
          </w:p>
          <w:p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rsidTr="005D7289">
        <w:tc>
          <w:tcPr>
            <w:tcW w:w="1304" w:type="dxa"/>
          </w:tcPr>
          <w:p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5D7289">
        <w:tc>
          <w:tcPr>
            <w:tcW w:w="130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A662C" w:rsidRDefault="00AA662C" w:rsidP="00AA662C">
      <w:pPr>
        <w:ind w:left="1260"/>
      </w:pPr>
    </w:p>
    <w:p w:rsidR="005D7289" w:rsidRDefault="005D7289" w:rsidP="00AA662C">
      <w:pPr>
        <w:ind w:left="1260"/>
      </w:pPr>
    </w:p>
    <w:p w:rsidR="00AA662C" w:rsidRDefault="00AA662C" w:rsidP="00AA662C">
      <w:pPr>
        <w:ind w:left="1260"/>
        <w:jc w:val="center"/>
      </w:pPr>
      <w:r>
        <w:rPr>
          <w:noProof/>
        </w:rPr>
        <w:lastRenderedPageBreak/>
        <w:drawing>
          <wp:inline distT="0" distB="0" distL="0" distR="0" wp14:anchorId="3D74BFFF" wp14:editId="42F66A69">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14</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rsidR="00AA662C" w:rsidRDefault="00AA662C" w:rsidP="00AA662C">
      <w:pPr>
        <w:ind w:left="1260"/>
        <w:jc w:val="center"/>
      </w:pPr>
    </w:p>
    <w:p w:rsidR="00617D32" w:rsidRDefault="00617D32" w:rsidP="00AA662C">
      <w:pPr>
        <w:ind w:left="1260"/>
        <w:jc w:val="center"/>
      </w:pPr>
    </w:p>
    <w:p w:rsidR="00AA662C" w:rsidRDefault="00325DD4" w:rsidP="00AA662C">
      <w:pPr>
        <w:ind w:left="1260"/>
        <w:jc w:val="center"/>
      </w:pPr>
      <w:r w:rsidRPr="00325DD4">
        <w:rPr>
          <w:noProof/>
        </w:rPr>
        <w:drawing>
          <wp:inline distT="0" distB="0" distL="0" distR="0" wp14:anchorId="59E7A338" wp14:editId="266D71E3">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3"/>
                    <a:stretch>
                      <a:fillRect/>
                    </a:stretch>
                  </pic:blipFill>
                  <pic:spPr>
                    <a:xfrm>
                      <a:off x="0" y="0"/>
                      <a:ext cx="3240000" cy="1362890"/>
                    </a:xfrm>
                    <a:prstGeom prst="rect">
                      <a:avLst/>
                    </a:prstGeom>
                  </pic:spPr>
                </pic:pic>
              </a:graphicData>
            </a:graphic>
          </wp:inline>
        </w:drawing>
      </w:r>
    </w:p>
    <w:p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15</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rsidR="004818D0" w:rsidRDefault="004818D0" w:rsidP="004818D0">
      <w:pPr>
        <w:pStyle w:val="afb"/>
        <w:ind w:left="1680" w:firstLine="0"/>
      </w:pPr>
    </w:p>
    <w:p w:rsidR="007D7E92" w:rsidRPr="00AA662C" w:rsidRDefault="007D7E92" w:rsidP="004818D0">
      <w:pPr>
        <w:pStyle w:val="afb"/>
        <w:ind w:left="1680" w:firstLine="0"/>
      </w:pPr>
    </w:p>
    <w:p w:rsidR="007D7E92" w:rsidRDefault="004818D0" w:rsidP="00035D87">
      <w:pPr>
        <w:pStyle w:val="afb"/>
        <w:numPr>
          <w:ilvl w:val="0"/>
          <w:numId w:val="27"/>
        </w:numPr>
      </w:pPr>
      <w:r>
        <w:rPr>
          <w:rFonts w:hint="eastAsia"/>
        </w:rPr>
        <w:t>「</w:t>
      </w:r>
      <w:r>
        <w:t>Symphony call</w:t>
      </w:r>
      <w:r>
        <w:rPr>
          <w:rFonts w:hint="eastAsia"/>
        </w:rPr>
        <w:t>」タブ</w:t>
      </w:r>
    </w:p>
    <w:p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rsidR="007D7E92" w:rsidRPr="004176AB" w:rsidRDefault="007D7E92" w:rsidP="00035D87">
      <w:pPr>
        <w:pStyle w:val="afb"/>
        <w:numPr>
          <w:ilvl w:val="0"/>
          <w:numId w:val="31"/>
        </w:numPr>
      </w:pPr>
      <w:r>
        <w:rPr>
          <w:rFonts w:cstheme="minorHAnsi" w:hint="eastAsia"/>
        </w:rPr>
        <w:t>タブ内の項目は以下の通りです。</w:t>
      </w:r>
    </w:p>
    <w:p w:rsidR="007D7E92" w:rsidRPr="007D7E92" w:rsidRDefault="007D7E92" w:rsidP="007D7E92">
      <w:pPr>
        <w:pStyle w:val="afb"/>
        <w:ind w:firstLine="0"/>
      </w:pPr>
    </w:p>
    <w:p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8</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rsidTr="007D7E92">
        <w:tc>
          <w:tcPr>
            <w:tcW w:w="1413"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rsidTr="007D7E92">
        <w:tc>
          <w:tcPr>
            <w:tcW w:w="1413" w:type="dxa"/>
          </w:tcPr>
          <w:p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rsidTr="007D7E92">
        <w:tc>
          <w:tcPr>
            <w:tcW w:w="1413" w:type="dxa"/>
          </w:tcPr>
          <w:p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rsidTr="007D7E92">
        <w:tc>
          <w:tcPr>
            <w:tcW w:w="1413"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D7E92" w:rsidRDefault="007D7E92" w:rsidP="007D7E92">
      <w:pPr>
        <w:ind w:left="1260"/>
        <w:jc w:val="center"/>
      </w:pPr>
    </w:p>
    <w:p w:rsidR="007D7E92" w:rsidRDefault="007D7E92" w:rsidP="007D7E92">
      <w:pPr>
        <w:ind w:left="1260"/>
        <w:jc w:val="center"/>
      </w:pPr>
    </w:p>
    <w:p w:rsidR="007D7E92" w:rsidRDefault="007D7E92" w:rsidP="007D7E92">
      <w:pPr>
        <w:ind w:left="1260"/>
        <w:jc w:val="center"/>
      </w:pPr>
      <w:r>
        <w:rPr>
          <w:noProof/>
        </w:rPr>
        <w:drawing>
          <wp:inline distT="0" distB="0" distL="0" distR="0" wp14:anchorId="7935D3E2" wp14:editId="210E6BE8">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7"/>
                    <a:srcRect l="79142" t="20888" r="3" b="49898"/>
                    <a:stretch/>
                  </pic:blipFill>
                  <pic:spPr>
                    <a:xfrm>
                      <a:off x="0" y="0"/>
                      <a:ext cx="3240000" cy="3394188"/>
                    </a:xfrm>
                    <a:prstGeom prst="rect">
                      <a:avLst/>
                    </a:prstGeom>
                  </pic:spPr>
                </pic:pic>
              </a:graphicData>
            </a:graphic>
          </wp:inline>
        </w:drawing>
      </w:r>
    </w:p>
    <w:p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16</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rsidR="00407E61" w:rsidRDefault="00407E61" w:rsidP="00407E61">
      <w:pPr>
        <w:ind w:left="1260"/>
        <w:jc w:val="center"/>
        <w:rPr>
          <w:rFonts w:cstheme="minorHAnsi"/>
          <w:b/>
        </w:rPr>
      </w:pPr>
    </w:p>
    <w:p w:rsidR="00407E61" w:rsidRPr="00407E61" w:rsidRDefault="00407E61" w:rsidP="00407E61">
      <w:pPr>
        <w:ind w:left="1260"/>
        <w:jc w:val="center"/>
        <w:rPr>
          <w:rFonts w:cstheme="minorHAnsi"/>
          <w:b/>
        </w:rPr>
      </w:pPr>
    </w:p>
    <w:p w:rsidR="007D7E92" w:rsidRDefault="007D7E92" w:rsidP="007D7E92">
      <w:pPr>
        <w:ind w:left="1260"/>
        <w:jc w:val="center"/>
      </w:pPr>
      <w:r>
        <w:rPr>
          <w:noProof/>
        </w:rPr>
        <w:drawing>
          <wp:inline distT="0" distB="0" distL="0" distR="0" wp14:anchorId="414E5ED9" wp14:editId="7699942E">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rsidR="007D7E92" w:rsidRP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17</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rsidR="007D7E92" w:rsidRDefault="007D7E92" w:rsidP="007D7E92">
      <w:pPr>
        <w:ind w:left="1260"/>
        <w:jc w:val="center"/>
      </w:pPr>
    </w:p>
    <w:p w:rsidR="004818D0" w:rsidRPr="007D7E92" w:rsidRDefault="004818D0" w:rsidP="004818D0">
      <w:pPr>
        <w:pStyle w:val="a8"/>
      </w:pPr>
    </w:p>
    <w:p w:rsidR="004818D0" w:rsidRDefault="004818D0" w:rsidP="004818D0">
      <w:pPr>
        <w:pStyle w:val="afb"/>
        <w:ind w:left="1680" w:firstLine="0"/>
      </w:pPr>
    </w:p>
    <w:p w:rsidR="00407E61" w:rsidRDefault="004818D0" w:rsidP="00035D87">
      <w:pPr>
        <w:pStyle w:val="afb"/>
        <w:numPr>
          <w:ilvl w:val="0"/>
          <w:numId w:val="27"/>
        </w:numPr>
      </w:pPr>
      <w:r>
        <w:rPr>
          <w:rFonts w:hint="eastAsia"/>
        </w:rPr>
        <w:t>「</w:t>
      </w:r>
      <w:r>
        <w:t>Parallel branch</w:t>
      </w:r>
      <w:r>
        <w:rPr>
          <w:rFonts w:hint="eastAsia"/>
        </w:rPr>
        <w:t>」タブ</w:t>
      </w:r>
    </w:p>
    <w:p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rsidR="00407E61" w:rsidRDefault="00407E61" w:rsidP="00035D87">
      <w:pPr>
        <w:pStyle w:val="afb"/>
        <w:numPr>
          <w:ilvl w:val="0"/>
          <w:numId w:val="31"/>
        </w:numPr>
      </w:pPr>
      <w:r>
        <w:rPr>
          <w:rFonts w:cstheme="minorHAnsi" w:hint="eastAsia"/>
        </w:rPr>
        <w:t>タブ内の項目は以下の通りです。</w:t>
      </w:r>
    </w:p>
    <w:p w:rsidR="00407E61" w:rsidRDefault="00407E61" w:rsidP="00407E61">
      <w:pPr>
        <w:pStyle w:val="afb"/>
        <w:ind w:left="1680" w:firstLine="0"/>
      </w:pPr>
    </w:p>
    <w:p w:rsidR="00407E61" w:rsidRDefault="00407E61" w:rsidP="00407E61">
      <w:pPr>
        <w:pStyle w:val="afb"/>
        <w:ind w:left="1680" w:firstLine="0"/>
      </w:pPr>
    </w:p>
    <w:p w:rsidR="00407E61" w:rsidRPr="00D66B10" w:rsidRDefault="00D66B10" w:rsidP="00D66B10">
      <w:pPr>
        <w:pStyle w:val="af1"/>
        <w:jc w:val="cente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9</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rsidTr="00296CCA">
        <w:tc>
          <w:tcPr>
            <w:tcW w:w="96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rsidTr="00296CCA">
        <w:tc>
          <w:tcPr>
            <w:tcW w:w="964" w:type="dxa"/>
          </w:tcPr>
          <w:p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rsidTr="00296CCA">
        <w:tc>
          <w:tcPr>
            <w:tcW w:w="964" w:type="dxa"/>
          </w:tcPr>
          <w:p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407E61" w:rsidRDefault="00407E61" w:rsidP="00407E61">
      <w:pPr>
        <w:pStyle w:val="afb"/>
        <w:ind w:left="1680" w:firstLine="0"/>
      </w:pPr>
    </w:p>
    <w:p w:rsidR="00E13223" w:rsidRPr="00407E61" w:rsidRDefault="00E13223" w:rsidP="00407E61">
      <w:pPr>
        <w:pStyle w:val="afb"/>
        <w:ind w:left="1680" w:firstLine="0"/>
      </w:pPr>
    </w:p>
    <w:p w:rsidR="00407E61" w:rsidRDefault="00407E61" w:rsidP="00407E61">
      <w:pPr>
        <w:ind w:left="1260"/>
        <w:jc w:val="center"/>
      </w:pPr>
      <w:r>
        <w:rPr>
          <w:noProof/>
        </w:rPr>
        <w:drawing>
          <wp:inline distT="0" distB="0" distL="0" distR="0" wp14:anchorId="25D3A2C1" wp14:editId="43178042">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18</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rsidR="00113A7A" w:rsidRDefault="00113A7A" w:rsidP="00407E61">
      <w:pPr>
        <w:ind w:left="1260"/>
        <w:jc w:val="center"/>
        <w:rPr>
          <w:b/>
        </w:rPr>
      </w:pPr>
    </w:p>
    <w:p w:rsidR="00113A7A" w:rsidRPr="00407E61" w:rsidRDefault="00113A7A" w:rsidP="00407E61">
      <w:pPr>
        <w:ind w:left="1260"/>
        <w:jc w:val="center"/>
        <w:rPr>
          <w:rFonts w:cstheme="minorHAnsi"/>
          <w:b/>
        </w:rPr>
      </w:pPr>
    </w:p>
    <w:p w:rsidR="00635E7C" w:rsidRDefault="004818D0" w:rsidP="00035D87">
      <w:pPr>
        <w:pStyle w:val="afb"/>
        <w:numPr>
          <w:ilvl w:val="0"/>
          <w:numId w:val="27"/>
        </w:numPr>
      </w:pPr>
      <w:r>
        <w:rPr>
          <w:rFonts w:hint="eastAsia"/>
        </w:rPr>
        <w:t>「</w:t>
      </w:r>
      <w:r>
        <w:t>Conditional branch</w:t>
      </w:r>
      <w:r>
        <w:rPr>
          <w:rFonts w:hint="eastAsia"/>
        </w:rPr>
        <w:t>」タブ</w:t>
      </w:r>
    </w:p>
    <w:p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rsidR="004818D0" w:rsidRPr="00635E7C" w:rsidRDefault="00635E7C" w:rsidP="00035D87">
      <w:pPr>
        <w:pStyle w:val="afb"/>
        <w:numPr>
          <w:ilvl w:val="0"/>
          <w:numId w:val="31"/>
        </w:numPr>
      </w:pPr>
      <w:r>
        <w:rPr>
          <w:rFonts w:cstheme="minorHAnsi" w:hint="eastAsia"/>
        </w:rPr>
        <w:t>タブ内の項目は以下の通りです。</w:t>
      </w:r>
    </w:p>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10</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rsidTr="00635E7C">
        <w:tc>
          <w:tcPr>
            <w:tcW w:w="850"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rsidTr="00635E7C">
        <w:tc>
          <w:tcPr>
            <w:tcW w:w="850" w:type="dxa"/>
          </w:tcPr>
          <w:p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rsidTr="00635E7C">
              <w:tc>
                <w:tcPr>
                  <w:tcW w:w="850" w:type="dxa"/>
                  <w:vAlign w:val="center"/>
                </w:tcPr>
                <w:p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p>
              </w:tc>
            </w:tr>
          </w:tbl>
          <w:p w:rsidR="00635E7C" w:rsidRDefault="00635E7C" w:rsidP="00635E7C">
            <w:pPr>
              <w:spacing w:line="240" w:lineRule="exact"/>
              <w:ind w:leftChars="100" w:left="210"/>
              <w:jc w:val="left"/>
              <w:rPr>
                <w:rFonts w:ascii="Arial" w:hAnsi="Arial" w:cs="Arial"/>
                <w:color w:val="000000"/>
                <w:sz w:val="18"/>
                <w:szCs w:val="18"/>
                <w:shd w:val="clear" w:color="auto" w:fill="FFFFFF"/>
              </w:rPr>
            </w:pPr>
          </w:p>
          <w:p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635E7C">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35E7C" w:rsidRDefault="00635E7C" w:rsidP="00635E7C">
      <w:pPr>
        <w:pStyle w:val="afb"/>
        <w:ind w:left="1680" w:firstLine="0"/>
        <w:rPr>
          <w:rFonts w:cstheme="minorHAnsi"/>
        </w:rPr>
      </w:pPr>
    </w:p>
    <w:p w:rsidR="00635E7C" w:rsidRDefault="00635E7C" w:rsidP="00635E7C">
      <w:pPr>
        <w:pStyle w:val="afb"/>
        <w:ind w:left="1680" w:firstLine="0"/>
        <w:rPr>
          <w:rFonts w:cstheme="minorHAnsi"/>
        </w:rPr>
      </w:pPr>
    </w:p>
    <w:p w:rsidR="00635E7C" w:rsidRDefault="00635E7C" w:rsidP="00635E7C">
      <w:pPr>
        <w:ind w:left="1260"/>
        <w:jc w:val="center"/>
      </w:pPr>
      <w:r>
        <w:rPr>
          <w:noProof/>
        </w:rPr>
        <w:lastRenderedPageBreak/>
        <w:drawing>
          <wp:inline distT="0" distB="0" distL="0" distR="0" wp14:anchorId="76FE4C51" wp14:editId="14C2B212">
            <wp:extent cx="2880000" cy="2434345"/>
            <wp:effectExtent l="0" t="0" r="0" b="4445"/>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80000" cy="2434345"/>
                    </a:xfrm>
                    <a:prstGeom prst="rect">
                      <a:avLst/>
                    </a:prstGeom>
                    <a:ln>
                      <a:noFill/>
                    </a:ln>
                    <a:extLst>
                      <a:ext uri="{53640926-AAD7-44D8-BBD7-CCE9431645EC}">
                        <a14:shadowObscured xmlns:a14="http://schemas.microsoft.com/office/drawing/2010/main"/>
                      </a:ext>
                    </a:extLst>
                  </pic:spPr>
                </pic:pic>
              </a:graphicData>
            </a:graphic>
          </wp:inline>
        </w:drawing>
      </w:r>
    </w:p>
    <w:p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492380">
        <w:rPr>
          <w:noProof/>
        </w:rPr>
        <w:t>19</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rsidR="00635E7C" w:rsidRDefault="00635E7C" w:rsidP="00635E7C">
      <w:pPr>
        <w:pStyle w:val="afb"/>
        <w:ind w:left="1680" w:firstLine="0"/>
      </w:pPr>
    </w:p>
    <w:p w:rsidR="005153FA" w:rsidRDefault="005153FA" w:rsidP="00635E7C">
      <w:pPr>
        <w:pStyle w:val="afb"/>
        <w:ind w:left="1680" w:firstLine="0"/>
      </w:pPr>
    </w:p>
    <w:p w:rsidR="00A1630B" w:rsidRDefault="00E4208C" w:rsidP="00035D87">
      <w:pPr>
        <w:pStyle w:val="afb"/>
        <w:numPr>
          <w:ilvl w:val="0"/>
          <w:numId w:val="27"/>
        </w:numPr>
      </w:pPr>
      <w:r>
        <w:rPr>
          <w:rFonts w:hint="eastAsia"/>
        </w:rPr>
        <w:t>「</w:t>
      </w:r>
      <w:r w:rsidR="00492380">
        <w:rPr>
          <w:rFonts w:hint="eastAsia"/>
        </w:rPr>
        <w:t xml:space="preserve">Parallel </w:t>
      </w:r>
      <w:r w:rsidR="00C34D60">
        <w:rPr>
          <w:rFonts w:hint="eastAsia"/>
        </w:rPr>
        <w:t>M</w:t>
      </w:r>
      <w:r>
        <w:t>erge</w:t>
      </w:r>
      <w:r>
        <w:rPr>
          <w:rFonts w:hint="eastAsia"/>
        </w:rPr>
        <w:t>」タブ</w:t>
      </w:r>
    </w:p>
    <w:p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rsidR="00A1630B" w:rsidRPr="00635E7C" w:rsidRDefault="00A1630B" w:rsidP="00035D87">
      <w:pPr>
        <w:pStyle w:val="afb"/>
        <w:numPr>
          <w:ilvl w:val="0"/>
          <w:numId w:val="31"/>
        </w:numPr>
      </w:pPr>
      <w:r>
        <w:rPr>
          <w:rFonts w:cstheme="minorHAnsi" w:hint="eastAsia"/>
        </w:rPr>
        <w:t>タブ内の項目は以下の通りです。</w:t>
      </w:r>
    </w:p>
    <w:p w:rsidR="00A1630B" w:rsidRDefault="00A1630B" w:rsidP="00A1630B">
      <w:pPr>
        <w:pStyle w:val="afb"/>
        <w:ind w:left="1680" w:firstLine="0"/>
        <w:rPr>
          <w:rFonts w:cstheme="minorHAnsi"/>
        </w:rPr>
      </w:pPr>
    </w:p>
    <w:p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11</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rsidTr="00A1630B">
        <w:tc>
          <w:tcPr>
            <w:tcW w:w="850"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rsidTr="00A1630B">
        <w:tc>
          <w:tcPr>
            <w:tcW w:w="850" w:type="dxa"/>
          </w:tcPr>
          <w:p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rsidTr="00A1630B">
        <w:tc>
          <w:tcPr>
            <w:tcW w:w="850" w:type="dxa"/>
          </w:tcPr>
          <w:p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1630B" w:rsidRDefault="00A1630B" w:rsidP="00A1630B">
      <w:pPr>
        <w:pStyle w:val="afb"/>
        <w:ind w:left="1680" w:firstLine="0"/>
        <w:rPr>
          <w:rFonts w:cstheme="minorHAnsi"/>
        </w:rPr>
      </w:pPr>
    </w:p>
    <w:p w:rsidR="00C34D60" w:rsidRDefault="00C34D60" w:rsidP="00A1630B">
      <w:pPr>
        <w:pStyle w:val="afb"/>
        <w:ind w:left="1680" w:firstLine="0"/>
        <w:rPr>
          <w:rFonts w:cstheme="minorHAnsi"/>
        </w:rPr>
      </w:pPr>
      <w:bookmarkStart w:id="121" w:name="_GoBack"/>
      <w:bookmarkEnd w:id="121"/>
    </w:p>
    <w:p w:rsidR="00492380" w:rsidRDefault="00492380" w:rsidP="00492380">
      <w:pPr>
        <w:pStyle w:val="afb"/>
        <w:ind w:leftChars="1400" w:left="2940" w:firstLine="0"/>
        <w:rPr>
          <w:rFonts w:cstheme="minorHAnsi" w:hint="eastAsia"/>
        </w:rPr>
      </w:pPr>
      <w:r w:rsidRPr="00492380">
        <w:rPr>
          <w:rFonts w:cstheme="minorHAnsi"/>
        </w:rPr>
        <w:drawing>
          <wp:inline distT="0" distB="0" distL="0" distR="0" wp14:anchorId="3791715E" wp14:editId="4295F8C8">
            <wp:extent cx="3067478" cy="156231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478" cy="1562318"/>
                    </a:xfrm>
                    <a:prstGeom prst="rect">
                      <a:avLst/>
                    </a:prstGeom>
                  </pic:spPr>
                </pic:pic>
              </a:graphicData>
            </a:graphic>
          </wp:inline>
        </w:drawing>
      </w:r>
    </w:p>
    <w:p w:rsidR="00A1630B"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20</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rsidR="00635E7C" w:rsidRPr="00A1630B" w:rsidRDefault="00635E7C" w:rsidP="00A1630B">
      <w:pPr>
        <w:pStyle w:val="afb"/>
        <w:ind w:left="1680" w:firstLine="0"/>
      </w:pPr>
    </w:p>
    <w:p w:rsidR="00A1630B" w:rsidRPr="00A1630B" w:rsidRDefault="00A1630B" w:rsidP="00A1630B">
      <w:pPr>
        <w:pStyle w:val="afb"/>
        <w:ind w:left="1680" w:firstLine="0"/>
      </w:pPr>
    </w:p>
    <w:p w:rsidR="006C7308" w:rsidRDefault="00D425F8" w:rsidP="00035D87">
      <w:pPr>
        <w:pStyle w:val="afb"/>
        <w:numPr>
          <w:ilvl w:val="0"/>
          <w:numId w:val="27"/>
        </w:numPr>
      </w:pPr>
      <w:r>
        <w:rPr>
          <w:rFonts w:hint="eastAsia"/>
        </w:rPr>
        <w:t>「</w:t>
      </w:r>
      <w:r>
        <w:rPr>
          <w:rFonts w:hint="eastAsia"/>
        </w:rPr>
        <w:t>Node</w:t>
      </w:r>
      <w:r>
        <w:rPr>
          <w:rFonts w:hint="eastAsia"/>
        </w:rPr>
        <w:t>」タブ</w:t>
      </w:r>
    </w:p>
    <w:p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rsidR="006C7308" w:rsidRPr="006C7308" w:rsidRDefault="006C7308" w:rsidP="00035D87">
      <w:pPr>
        <w:pStyle w:val="afb"/>
        <w:numPr>
          <w:ilvl w:val="0"/>
          <w:numId w:val="31"/>
        </w:numPr>
      </w:pPr>
      <w:r>
        <w:rPr>
          <w:rFonts w:cstheme="minorHAnsi" w:hint="eastAsia"/>
        </w:rPr>
        <w:lastRenderedPageBreak/>
        <w:t>タブ内の項目は以下の通りです。</w:t>
      </w:r>
    </w:p>
    <w:p w:rsidR="006C7308" w:rsidRDefault="006C7308" w:rsidP="006C7308">
      <w:pPr>
        <w:pStyle w:val="afb"/>
        <w:ind w:left="2100" w:firstLine="0"/>
        <w:rPr>
          <w:rFonts w:cstheme="minorHAnsi"/>
        </w:rPr>
      </w:pPr>
    </w:p>
    <w:p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12</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rsidTr="00296CCA">
        <w:tc>
          <w:tcPr>
            <w:tcW w:w="850"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rsidTr="00296CCA">
        <w:tc>
          <w:tcPr>
            <w:tcW w:w="850" w:type="dxa"/>
          </w:tcPr>
          <w:p w:rsidR="006C7308" w:rsidRDefault="006C7308" w:rsidP="00296CCA">
            <w:pPr>
              <w:spacing w:line="240" w:lineRule="exact"/>
              <w:jc w:val="left"/>
              <w:rPr>
                <w:rFonts w:ascii="Arial" w:hAnsi="Arial" w:cs="Arial"/>
                <w:color w:val="000000"/>
                <w:sz w:val="18"/>
                <w:szCs w:val="18"/>
                <w:shd w:val="clear" w:color="auto" w:fill="FFFFFF"/>
              </w:rPr>
            </w:pPr>
          </w:p>
          <w:p w:rsidR="006C7308" w:rsidRDefault="006C7308" w:rsidP="00296CCA">
            <w:pPr>
              <w:spacing w:line="240" w:lineRule="exact"/>
              <w:jc w:val="left"/>
              <w:rPr>
                <w:rFonts w:ascii="Arial" w:hAnsi="Arial" w:cs="Arial"/>
                <w:color w:val="000000"/>
                <w:sz w:val="18"/>
                <w:szCs w:val="18"/>
                <w:shd w:val="clear" w:color="auto" w:fill="FFFFFF"/>
              </w:rPr>
            </w:pPr>
          </w:p>
          <w:p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0E5D3FB1" wp14:editId="2A612B50">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729" t="18730" r="16702" b="76703"/>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3CF5B253" wp14:editId="38C6FDA8">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3242" t="18730" r="14357" b="76604"/>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32B4B1B" wp14:editId="7EECF8E3">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5590" t="18631" r="11785" b="76505"/>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FBD73D2" wp14:editId="12110713">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8713" t="18830" r="8662" b="76604"/>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BD6A1A5" wp14:editId="040414E8">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1114" t="18631" r="6317" b="76603"/>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D8AA8B1" wp14:editId="4B767F5E">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93570" t="18830" r="3918" b="76601"/>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4E264AE1" wp14:editId="2E136CAF">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0841" t="27817" r="17034" b="68167"/>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rsidTr="00296CCA">
        <w:tc>
          <w:tcPr>
            <w:tcW w:w="850" w:type="dxa"/>
          </w:tcPr>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D799AA" wp14:editId="2E2ECF0C">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82907" t="27665" r="14748" b="68068"/>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rsidR="006C7308" w:rsidRDefault="006C7308" w:rsidP="006C7308">
      <w:pPr>
        <w:pStyle w:val="afb"/>
        <w:ind w:left="2100" w:firstLine="0"/>
        <w:rPr>
          <w:rFonts w:cstheme="minorHAnsi"/>
        </w:rPr>
      </w:pPr>
    </w:p>
    <w:p w:rsidR="006C7308" w:rsidRPr="006C7308" w:rsidRDefault="006C7308" w:rsidP="006C7308">
      <w:pPr>
        <w:pStyle w:val="afb"/>
        <w:ind w:left="1680" w:firstLine="0"/>
      </w:pPr>
    </w:p>
    <w:p w:rsidR="006C7308" w:rsidRDefault="006C7308" w:rsidP="006C7308">
      <w:pPr>
        <w:pStyle w:val="afb"/>
        <w:ind w:left="2100" w:firstLine="0"/>
        <w:rPr>
          <w:rFonts w:cstheme="minorHAnsi"/>
        </w:rPr>
      </w:pPr>
      <w:r w:rsidRPr="00666D87">
        <w:rPr>
          <w:noProof/>
        </w:rPr>
        <w:drawing>
          <wp:inline distT="0" distB="0" distL="0" distR="0" wp14:anchorId="63E3A9E8" wp14:editId="2FFA22E4">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8"/>
                    <a:srcRect l="79780" t="12477" b="47540"/>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21</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rsidR="006C7308" w:rsidRDefault="006C7308" w:rsidP="006C7308">
      <w:pPr>
        <w:pStyle w:val="afb"/>
        <w:ind w:left="2100" w:firstLine="0"/>
        <w:rPr>
          <w:rFonts w:cstheme="minorHAnsi"/>
        </w:rPr>
      </w:pPr>
    </w:p>
    <w:p w:rsidR="006C7308" w:rsidRDefault="006C7308" w:rsidP="006C7308">
      <w:pPr>
        <w:pStyle w:val="afb"/>
        <w:ind w:left="2100" w:firstLine="0"/>
        <w:rPr>
          <w:rFonts w:cstheme="minorHAnsi"/>
        </w:rPr>
      </w:pPr>
    </w:p>
    <w:p w:rsidR="00AA662C" w:rsidRDefault="00AA662C">
      <w:pPr>
        <w:widowControl/>
        <w:jc w:val="left"/>
      </w:pPr>
    </w:p>
    <w:p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rsidR="00C95DBD" w:rsidRDefault="00C95DBD" w:rsidP="00C95DBD">
      <w:pPr>
        <w:pStyle w:val="afb"/>
        <w:ind w:left="1260" w:firstLine="0"/>
      </w:pPr>
    </w:p>
    <w:p w:rsidR="00705633" w:rsidRPr="007113C8" w:rsidRDefault="007113C8" w:rsidP="007113C8">
      <w:pPr>
        <w:pStyle w:val="af1"/>
        <w:jc w:val="center"/>
        <w:rPr>
          <w:rFonts w:cstheme="minorHAnsi"/>
        </w:rPr>
      </w:pPr>
      <w:bookmarkStart w:id="122"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13</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22"/>
    </w:p>
    <w:p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rsidTr="0057589B">
        <w:trPr>
          <w:trHeight w:val="340"/>
        </w:trPr>
        <w:tc>
          <w:tcPr>
            <w:tcW w:w="1178"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rsidTr="0057589B">
        <w:trPr>
          <w:trHeight w:val="283"/>
        </w:trPr>
        <w:tc>
          <w:tcPr>
            <w:tcW w:w="1178"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7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80"/>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463"/>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rsidTr="0057589B">
        <w:trPr>
          <w:trHeight w:val="231"/>
        </w:trPr>
        <w:tc>
          <w:tcPr>
            <w:tcW w:w="1178" w:type="dxa"/>
          </w:tcPr>
          <w:p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705633" w:rsidRDefault="00705633" w:rsidP="00C95DBD">
      <w:pPr>
        <w:pStyle w:val="afb"/>
        <w:ind w:left="1260" w:firstLine="0"/>
      </w:pPr>
    </w:p>
    <w:p w:rsidR="00C95DBD" w:rsidRDefault="00C95DBD"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705633" w:rsidRDefault="00705633" w:rsidP="00C95DBD">
      <w:pPr>
        <w:pStyle w:val="afb"/>
        <w:ind w:left="1260" w:firstLine="0"/>
        <w:jc w:val="center"/>
      </w:pPr>
    </w:p>
    <w:p w:rsidR="00D14953" w:rsidRDefault="00D14953" w:rsidP="00EA4BE8"/>
    <w:p w:rsidR="00D14953" w:rsidRDefault="00D14953" w:rsidP="00EA4BE8"/>
    <w:p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34D54B71" wp14:editId="75BBEFF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9E05C"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Pr>
          <w:noProof/>
        </w:rPr>
        <w:drawing>
          <wp:inline distT="0" distB="0" distL="0" distR="0" wp14:anchorId="259EA01E" wp14:editId="51717750">
            <wp:extent cx="5220000" cy="3405973"/>
            <wp:effectExtent l="0" t="0" r="0" b="4445"/>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20000" cy="3405973"/>
                    </a:xfrm>
                    <a:prstGeom prst="rect">
                      <a:avLst/>
                    </a:prstGeom>
                  </pic:spPr>
                </pic:pic>
              </a:graphicData>
            </a:graphic>
          </wp:inline>
        </w:drawing>
      </w:r>
    </w:p>
    <w:p w:rsidR="00705633"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22</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rsidR="00705633" w:rsidRPr="00705633" w:rsidRDefault="00705633" w:rsidP="00705633">
      <w:pPr>
        <w:pStyle w:val="afb"/>
        <w:ind w:left="1260" w:firstLine="0"/>
      </w:pPr>
    </w:p>
    <w:p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14</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rsidTr="00705633">
        <w:tc>
          <w:tcPr>
            <w:tcW w:w="1701"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rsidTr="00705633">
        <w:tc>
          <w:tcPr>
            <w:tcW w:w="1701" w:type="dxa"/>
          </w:tcPr>
          <w:p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rsidTr="00705633">
        <w:tc>
          <w:tcPr>
            <w:tcW w:w="1701" w:type="dxa"/>
          </w:tcPr>
          <w:p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rsidR="00705633" w:rsidRDefault="00705633" w:rsidP="00705633">
      <w:pPr>
        <w:pStyle w:val="afb"/>
        <w:ind w:left="1260" w:firstLine="0"/>
      </w:pPr>
    </w:p>
    <w:p w:rsidR="00705633" w:rsidRDefault="00705633" w:rsidP="00705633">
      <w:pPr>
        <w:pStyle w:val="afb"/>
        <w:ind w:left="1260" w:firstLine="0"/>
      </w:pPr>
    </w:p>
    <w:p w:rsidR="005060E4" w:rsidRDefault="005060E4" w:rsidP="000A38D6">
      <w:pPr>
        <w:pStyle w:val="afb"/>
        <w:ind w:firstLine="0"/>
      </w:pPr>
    </w:p>
    <w:p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rsidR="00C93540" w:rsidRDefault="00C93540" w:rsidP="00C93540">
      <w:pPr>
        <w:pStyle w:val="a8"/>
        <w:ind w:leftChars="0" w:left="703"/>
      </w:pPr>
    </w:p>
    <w:p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5FDBDA29" wp14:editId="104D4066">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30591"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Pr>
          <w:noProof/>
        </w:rPr>
        <w:drawing>
          <wp:inline distT="0" distB="0" distL="0" distR="0" wp14:anchorId="419183CE" wp14:editId="067A432A">
            <wp:extent cx="5220000" cy="3401098"/>
            <wp:effectExtent l="0" t="0" r="0" b="889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a:xfrm>
                      <a:off x="0" y="0"/>
                      <a:ext cx="5220000" cy="3401098"/>
                    </a:xfrm>
                    <a:prstGeom prst="rect">
                      <a:avLst/>
                    </a:prstGeom>
                  </pic:spPr>
                </pic:pic>
              </a:graphicData>
            </a:graphic>
          </wp:inline>
        </w:drawing>
      </w:r>
    </w:p>
    <w:p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23</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rsidR="00C93540" w:rsidRDefault="00C93540" w:rsidP="00C93540">
      <w:pPr>
        <w:pStyle w:val="a8"/>
        <w:ind w:leftChars="0" w:left="703"/>
      </w:pPr>
    </w:p>
    <w:p w:rsidR="00842C49" w:rsidRDefault="00842C49" w:rsidP="00C93540">
      <w:pPr>
        <w:pStyle w:val="a8"/>
        <w:ind w:leftChars="0" w:left="703"/>
      </w:pPr>
    </w:p>
    <w:p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15</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rsidTr="00842C49">
        <w:tc>
          <w:tcPr>
            <w:tcW w:w="2268"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rsidTr="00842C49">
        <w:tc>
          <w:tcPr>
            <w:tcW w:w="2268" w:type="dxa"/>
          </w:tcPr>
          <w:p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rsidTr="00842C49">
        <w:tc>
          <w:tcPr>
            <w:tcW w:w="2268" w:type="dxa"/>
          </w:tcPr>
          <w:p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rsidTr="00842C49">
        <w:tc>
          <w:tcPr>
            <w:tcW w:w="2268" w:type="dxa"/>
          </w:tcPr>
          <w:p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rsidTr="00842C49">
        <w:tc>
          <w:tcPr>
            <w:tcW w:w="2268" w:type="dxa"/>
          </w:tcPr>
          <w:p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rsidR="00842C49" w:rsidRDefault="00842C49" w:rsidP="00C93540">
      <w:pPr>
        <w:pStyle w:val="a8"/>
        <w:ind w:leftChars="0" w:left="703"/>
      </w:pPr>
    </w:p>
    <w:p w:rsidR="00842C49" w:rsidRDefault="00842C49" w:rsidP="00C93540">
      <w:pPr>
        <w:pStyle w:val="a8"/>
        <w:ind w:leftChars="0" w:left="703"/>
      </w:pPr>
    </w:p>
    <w:p w:rsidR="00842C49" w:rsidRPr="00C93540" w:rsidRDefault="00842C49" w:rsidP="00C93540">
      <w:pPr>
        <w:pStyle w:val="a8"/>
        <w:ind w:leftChars="0" w:left="703"/>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842C49" w:rsidRDefault="00842C49" w:rsidP="00C93540">
      <w:pPr>
        <w:jc w:val="center"/>
        <w:rPr>
          <w:rFonts w:cstheme="minorHAnsi"/>
          <w:b/>
        </w:rPr>
      </w:pPr>
    </w:p>
    <w:p w:rsidR="00C93540" w:rsidRPr="000D2A26" w:rsidRDefault="00C93540" w:rsidP="00C93540">
      <w:pPr>
        <w:jc w:val="center"/>
        <w:rPr>
          <w:rFonts w:cstheme="minorHAnsi"/>
          <w:b/>
          <w:color w:val="FF0000"/>
        </w:rPr>
      </w:pPr>
    </w:p>
    <w:p w:rsidR="00C93540" w:rsidRDefault="00C93540" w:rsidP="00C93540">
      <w:pPr>
        <w:pStyle w:val="afb"/>
        <w:ind w:left="1260" w:firstLine="0"/>
      </w:pPr>
    </w:p>
    <w:p w:rsidR="008C62E4" w:rsidRDefault="000A38D6" w:rsidP="00842C49">
      <w:r w:rsidRPr="008D3459">
        <w:rPr>
          <w:noProof/>
        </w:rPr>
        <mc:AlternateContent>
          <mc:Choice Requires="wps">
            <w:drawing>
              <wp:anchor distT="0" distB="0" distL="114300" distR="114300" simplePos="0" relativeHeight="251651072"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Pr="00A6170A" w:rsidRDefault="00492380"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92380" w:rsidRPr="00A6170A" w:rsidRDefault="00492380"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92380" w:rsidRDefault="00492380"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3" style="position:absolute;left:0;text-align:left;margin-left:66.35pt;margin-top:-851.55pt;width:409.5pt;height:71.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rsidR="00492380" w:rsidRPr="00A6170A" w:rsidRDefault="00492380"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92380" w:rsidRPr="00A6170A" w:rsidRDefault="00492380"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92380" w:rsidRDefault="00492380"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3B53B9" w:rsidRPr="00951490" w:rsidRDefault="00220403" w:rsidP="000A38D6">
      <w:pPr>
        <w:pStyle w:val="aff"/>
        <w:pageBreakBefore/>
      </w:pPr>
      <w:bookmarkStart w:id="123" w:name="_Toc489869777"/>
      <w:bookmarkStart w:id="124" w:name="_Ref491938487"/>
      <w:bookmarkStart w:id="125" w:name="_Ref491939324"/>
      <w:bookmarkStart w:id="126" w:name="_Ref491939353"/>
      <w:bookmarkStart w:id="127" w:name="_Ref171733"/>
      <w:bookmarkStart w:id="128" w:name="_Ref171807"/>
      <w:bookmarkStart w:id="129" w:name="_Ref171821"/>
      <w:bookmarkStart w:id="130" w:name="_Ref171830"/>
      <w:bookmarkStart w:id="131" w:name="_Ref171843"/>
      <w:bookmarkStart w:id="132" w:name="_Ref171853"/>
      <w:bookmarkStart w:id="133" w:name="_Ref48032472"/>
      <w:bookmarkStart w:id="134" w:name="_Ref48032496"/>
      <w:bookmarkStart w:id="135" w:name="_Ref48032502"/>
      <w:bookmarkStart w:id="136" w:name="_Ref48032570"/>
      <w:bookmarkStart w:id="137" w:name="_Ref48032587"/>
      <w:bookmarkStart w:id="138" w:name="_Ref48032607"/>
      <w:bookmarkStart w:id="139" w:name="_Ref48831878"/>
      <w:bookmarkStart w:id="140" w:name="_Toc69370635"/>
      <w:bookmarkStart w:id="141" w:name="_Toc441673831"/>
      <w:r>
        <w:lastRenderedPageBreak/>
        <w:t>Conductor</w:t>
      </w:r>
      <w:r w:rsidR="003B53B9" w:rsidRPr="00951490">
        <w:t>作業実行</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492380">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492380" w:rsidRPr="00492380">
        <w:rPr>
          <w:rFonts w:cstheme="minorHAnsi"/>
          <w:u w:val="single"/>
        </w:rPr>
        <w:t>Conductor</w:t>
      </w:r>
      <w:r w:rsidR="00492380" w:rsidRPr="00492380">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492380">
        <w:rPr>
          <w:rFonts w:cstheme="minorHAnsi"/>
          <w:u w:val="single"/>
        </w:rPr>
        <w:t>4.1.5</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492380" w:rsidRPr="00492380">
        <w:rPr>
          <w:u w:val="single"/>
        </w:rPr>
        <w:t>Conductor</w:t>
      </w:r>
      <w:r w:rsidR="00492380" w:rsidRPr="00492380">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492380">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492380" w:rsidRPr="00492380">
        <w:rPr>
          <w:u w:val="single"/>
        </w:rPr>
        <w:t>Conductor</w:t>
      </w:r>
      <w:r w:rsidR="00492380" w:rsidRPr="00492380">
        <w:rPr>
          <w:u w:val="single"/>
        </w:rPr>
        <w:t>作業一覧</w:t>
      </w:r>
      <w:r w:rsidR="00A766AB" w:rsidRPr="00BF59C1">
        <w:rPr>
          <w:rFonts w:cstheme="minorHAnsi"/>
          <w:u w:val="single"/>
        </w:rPr>
        <w:fldChar w:fldCharType="end"/>
      </w:r>
      <w:r w:rsidR="00A766AB" w:rsidRPr="00BF59C1">
        <w:rPr>
          <w:rFonts w:cstheme="minorHAnsi"/>
        </w:rPr>
        <w:t>」で確認できます。</w:t>
      </w:r>
    </w:p>
    <w:p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4E35C9" w:rsidRPr="004E35C9" w:rsidRDefault="004E35C9" w:rsidP="004E35C9">
      <w:pPr>
        <w:pStyle w:val="afb"/>
        <w:ind w:firstLine="0"/>
        <w:rPr>
          <w:rFonts w:cstheme="minorHAnsi"/>
          <w:color w:val="FF0000"/>
        </w:rPr>
      </w:pPr>
    </w:p>
    <w:p w:rsidR="00217812" w:rsidRDefault="001B573D" w:rsidP="00217812">
      <w:pPr>
        <w:rPr>
          <w:rFonts w:cstheme="minorHAnsi"/>
        </w:rPr>
      </w:pPr>
      <w:r>
        <w:rPr>
          <w:noProof/>
        </w:rPr>
        <mc:AlternateContent>
          <mc:Choice Requires="wps">
            <w:drawing>
              <wp:anchor distT="0" distB="0" distL="114300" distR="114300" simplePos="0" relativeHeight="251630592"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C001E" id="正方形/長方形 479" o:spid="_x0000_s1026" style="position:absolute;left:0;text-align:left;margin-left:107.1pt;margin-top:499.45pt;width:36pt;height:1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2DFECB8E" wp14:editId="22D3E23A">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83D9E"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8720" behindDoc="0" locked="0" layoutInCell="1" allowOverlap="1" wp14:anchorId="755DE7C7" wp14:editId="2E91B76D">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795C0" id="正方形/長方形 478" o:spid="_x0000_s1026" style="position:absolute;left:0;text-align:left;margin-left:114pt;margin-top:234.35pt;width:259.2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2002D777" wp14:editId="2810BBD6">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A0BB6" id="正方形/長方形 477" o:spid="_x0000_s1026" style="position:absolute;left:0;text-align:left;margin-left:114.55pt;margin-top:116.25pt;width:186.6pt;height:6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6672" behindDoc="0" locked="0" layoutInCell="1" allowOverlap="1" wp14:anchorId="2EA3C234" wp14:editId="5B5E1E34">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C46EB" id="正方形/長方形 476" o:spid="_x0000_s1026" style="position:absolute;left:0;text-align:left;margin-left:113.5pt;margin-top:64pt;width:6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246EF165" wp14:editId="4F2F6D0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A836E9" id="正方形/長方形 475" o:spid="_x0000_s1026" style="position:absolute;left:0;text-align:left;margin-left:54.45pt;margin-top:86.25pt;width:51.2pt;height:1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217812">
        <w:rPr>
          <w:rFonts w:hint="eastAsia"/>
          <w:noProof/>
        </w:rPr>
        <w:drawing>
          <wp:inline distT="0" distB="0" distL="0" distR="0" wp14:anchorId="61165C8B" wp14:editId="31E92919">
            <wp:extent cx="5040000" cy="7039254"/>
            <wp:effectExtent l="0" t="0" r="8255" b="952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7039254"/>
                    </a:xfrm>
                    <a:prstGeom prst="rect">
                      <a:avLst/>
                    </a:prstGeom>
                    <a:noFill/>
                    <a:ln>
                      <a:noFill/>
                    </a:ln>
                  </pic:spPr>
                </pic:pic>
              </a:graphicData>
            </a:graphic>
          </wp:inline>
        </w:drawing>
      </w:r>
    </w:p>
    <w:p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24</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29568"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7E583F" id="正方形/長方形 162" o:spid="_x0000_s1026" style="position:absolute;left:0;text-align:left;margin-left:124.4pt;margin-top:423.65pt;width:51.25pt;height:13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rsidR="00E36601" w:rsidRDefault="00E36601" w:rsidP="00E36601">
      <w:pPr>
        <w:ind w:left="703"/>
      </w:pPr>
    </w:p>
    <w:p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16</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rsidTr="005E05D5">
        <w:tc>
          <w:tcPr>
            <w:tcW w:w="1843"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rsidTr="005E05D5">
        <w:tc>
          <w:tcPr>
            <w:tcW w:w="1843" w:type="dxa"/>
          </w:tcPr>
          <w:p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rsidTr="005E05D5">
        <w:tc>
          <w:tcPr>
            <w:tcW w:w="1843" w:type="dxa"/>
          </w:tcPr>
          <w:p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27AB8" w:rsidTr="005E05D5">
        <w:tc>
          <w:tcPr>
            <w:tcW w:w="1843" w:type="dxa"/>
          </w:tcPr>
          <w:p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rsidR="005E05D5" w:rsidRPr="008D3459" w:rsidRDefault="005E05D5" w:rsidP="005E05D5">
            <w:pPr>
              <w:pStyle w:val="aff4"/>
              <w:rPr>
                <w:rFonts w:cstheme="minorHAnsi"/>
                <w:color w:val="000000"/>
                <w:shd w:val="clear" w:color="auto" w:fill="FFFFFF"/>
              </w:rPr>
            </w:pPr>
          </w:p>
        </w:tc>
      </w:tr>
      <w:tr w:rsidR="005E05D5" w:rsidRPr="00951490" w:rsidTr="005E05D5">
        <w:tc>
          <w:tcPr>
            <w:tcW w:w="1843" w:type="dxa"/>
          </w:tcPr>
          <w:p w:rsidR="005E05D5" w:rsidRPr="00951490" w:rsidRDefault="005E05D5" w:rsidP="005E05D5">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rsidR="005E05D5" w:rsidRPr="00951490" w:rsidRDefault="005E05D5" w:rsidP="005E05D5">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rsidR="005E05D5" w:rsidRPr="00951490" w:rsidRDefault="005E05D5" w:rsidP="005E05D5">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rsidR="005E05D5" w:rsidRPr="00951490" w:rsidRDefault="005E05D5" w:rsidP="005E05D5">
            <w:pPr>
              <w:pStyle w:val="aff4"/>
              <w:rPr>
                <w:rFonts w:cstheme="minorHAnsi"/>
                <w:color w:val="000000"/>
                <w:shd w:val="clear" w:color="auto" w:fill="FFFFFF"/>
              </w:rPr>
            </w:pPr>
          </w:p>
        </w:tc>
      </w:tr>
    </w:tbl>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E36601" w:rsidRDefault="00E36601"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Default="005E05D5" w:rsidP="00E36601">
      <w:pPr>
        <w:ind w:left="703"/>
      </w:pPr>
    </w:p>
    <w:p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2"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5E05D5" w:rsidRDefault="005E05D5" w:rsidP="005E05D5">
      <w:pPr>
        <w:ind w:left="703"/>
      </w:pPr>
    </w:p>
    <w:p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5E05D5" w:rsidRDefault="005E05D5" w:rsidP="005E05D5">
      <w:pPr>
        <w:ind w:left="703"/>
      </w:pPr>
    </w:p>
    <w:p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rsidR="003B53B9" w:rsidRPr="00951490" w:rsidRDefault="00220403" w:rsidP="00E020F0">
      <w:pPr>
        <w:pStyle w:val="aff"/>
        <w:ind w:left="709"/>
      </w:pPr>
      <w:bookmarkStart w:id="142" w:name="_Ref453666562"/>
      <w:bookmarkStart w:id="143" w:name="_Ref453666565"/>
      <w:bookmarkStart w:id="144" w:name="_Toc489869778"/>
      <w:bookmarkStart w:id="145" w:name="_Toc69370636"/>
      <w:r>
        <w:lastRenderedPageBreak/>
        <w:t>Conductor</w:t>
      </w:r>
      <w:r w:rsidR="003B53B9" w:rsidRPr="00951490">
        <w:t>作業確認</w:t>
      </w:r>
      <w:bookmarkEnd w:id="142"/>
      <w:bookmarkEnd w:id="143"/>
      <w:bookmarkEnd w:id="144"/>
      <w:bookmarkEnd w:id="145"/>
    </w:p>
    <w:p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492380">
        <w:rPr>
          <w:rFonts w:cstheme="minorHAnsi"/>
          <w:u w:val="single"/>
        </w:rPr>
        <w:t>4.1.6</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492380" w:rsidRPr="00492380">
        <w:rPr>
          <w:rFonts w:cstheme="minorHAnsi"/>
          <w:u w:val="single"/>
        </w:rPr>
        <w:t>Conductor</w:t>
      </w:r>
      <w:r w:rsidR="00492380" w:rsidRPr="00492380">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854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Pr="00A6170A" w:rsidRDefault="00492380"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92380" w:rsidRPr="00A6170A" w:rsidRDefault="00492380"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92380"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4" style="position:absolute;left:0;text-align:left;margin-left:66.35pt;margin-top:-851.55pt;width:409.5pt;height:71.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rsidR="00492380" w:rsidRPr="00A6170A" w:rsidRDefault="00492380"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92380" w:rsidRPr="00A6170A" w:rsidRDefault="00492380"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92380"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92380" w:rsidRPr="00A6170A" w:rsidRDefault="00492380"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rsidR="00693D01" w:rsidRPr="00693D01" w:rsidRDefault="00433A58" w:rsidP="00693D01">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rsidR="003B3022" w:rsidRPr="00693D01" w:rsidRDefault="00693D01" w:rsidP="00693D01">
      <w:pPr>
        <w:pStyle w:val="a8"/>
        <w:numPr>
          <w:ilvl w:val="0"/>
          <w:numId w:val="32"/>
        </w:numPr>
        <w:ind w:leftChars="0"/>
      </w:pPr>
      <w:r w:rsidRPr="00693D01">
        <w:rPr>
          <w:rFonts w:cstheme="minorHAnsi" w:hint="eastAsia"/>
        </w:rPr>
        <w:t>「</w:t>
      </w:r>
      <w:r w:rsidRPr="00693D01">
        <w:rPr>
          <w:rFonts w:cstheme="minorHAnsi" w:hint="eastAsia"/>
        </w:rPr>
        <w:t>Movement</w:t>
      </w:r>
      <w:r w:rsidRPr="00693D01">
        <w:rPr>
          <w:rFonts w:cstheme="minorHAnsi" w:hint="eastAsia"/>
        </w:rPr>
        <w:t>」、「</w:t>
      </w:r>
      <w:r w:rsidRPr="00693D01">
        <w:rPr>
          <w:rFonts w:cstheme="minorHAnsi" w:hint="eastAsia"/>
        </w:rPr>
        <w:t>Conductor Call</w:t>
      </w:r>
      <w:r w:rsidRPr="00693D01">
        <w:rPr>
          <w:rFonts w:cstheme="minorHAnsi" w:hint="eastAsia"/>
        </w:rPr>
        <w:t>」、「</w:t>
      </w:r>
      <w:r w:rsidRPr="00693D01">
        <w:rPr>
          <w:rFonts w:cstheme="minorHAnsi" w:hint="eastAsia"/>
        </w:rPr>
        <w:t>Symphony Call</w:t>
      </w:r>
      <w:r w:rsidRPr="00693D01">
        <w:rPr>
          <w:rFonts w:cstheme="minorHAnsi" w:hint="eastAsia"/>
        </w:rPr>
        <w:t>」の</w:t>
      </w:r>
      <w:r w:rsidRPr="00693D01">
        <w:rPr>
          <w:rFonts w:cstheme="minorHAnsi" w:hint="eastAsia"/>
        </w:rPr>
        <w:t>Node</w:t>
      </w:r>
      <w:r w:rsidRPr="00693D01">
        <w:rPr>
          <w:rFonts w:cstheme="minorHAnsi" w:hint="eastAsia"/>
        </w:rPr>
        <w:t>でのエラーが発生した場合、ログにメッセージが表示されます。</w:t>
      </w:r>
    </w:p>
    <w:p w:rsidR="003B3022" w:rsidRDefault="00282C84" w:rsidP="003B3022">
      <w:pPr>
        <w:pStyle w:val="a8"/>
        <w:ind w:leftChars="0" w:left="1123"/>
        <w:rPr>
          <w:rFonts w:cstheme="minorHAnsi"/>
        </w:rPr>
      </w:pPr>
      <w:ins w:id="146" w:author="作成者">
        <w:r w:rsidRPr="003B3022">
          <w:rPr>
            <w:rFonts w:cstheme="minorHAnsi"/>
            <w:noProof/>
          </w:rPr>
          <mc:AlternateContent>
            <mc:Choice Requires="wps">
              <w:drawing>
                <wp:anchor distT="0" distB="0" distL="114300" distR="114300" simplePos="0" relativeHeight="251688960" behindDoc="0" locked="0" layoutInCell="1" allowOverlap="1" wp14:anchorId="12917DAA" wp14:editId="728EAC1C">
                  <wp:simplePos x="0" y="0"/>
                  <wp:positionH relativeFrom="column">
                    <wp:posOffset>1303655</wp:posOffset>
                  </wp:positionH>
                  <wp:positionV relativeFrom="paragraph">
                    <wp:posOffset>2343150</wp:posOffset>
                  </wp:positionV>
                  <wp:extent cx="3721100" cy="499745"/>
                  <wp:effectExtent l="19050" t="19050" r="12700" b="14605"/>
                  <wp:wrapNone/>
                  <wp:docPr id="8" name="正方形/長方形 8"/>
                  <wp:cNvGraphicFramePr/>
                  <a:graphic xmlns:a="http://schemas.openxmlformats.org/drawingml/2006/main">
                    <a:graphicData uri="http://schemas.microsoft.com/office/word/2010/wordprocessingShape">
                      <wps:wsp>
                        <wps:cNvSpPr/>
                        <wps:spPr>
                          <a:xfrm>
                            <a:off x="0" y="0"/>
                            <a:ext cx="3721100" cy="499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Default="00492380" w:rsidP="00282C84">
                              <w:pPr>
                                <w:jc w:val="left"/>
                                <w:rPr>
                                  <w:ins w:id="147" w:author="作成者"/>
                                  <w:rFonts w:ascii="ＭＳ Ｐゴシック" w:eastAsia="ＭＳ Ｐゴシック" w:hAnsi="ＭＳ Ｐゴシック"/>
                                  <w:b/>
                                  <w:color w:val="FF0000"/>
                                </w:rPr>
                              </w:pPr>
                            </w:p>
                            <w:p w:rsidR="00492380" w:rsidRPr="009111BD" w:rsidRDefault="00492380" w:rsidP="00282C84">
                              <w:pPr>
                                <w:jc w:val="left"/>
                                <w:rPr>
                                  <w:ins w:id="148" w:author="作成者"/>
                                  <w:rFonts w:ascii="ＭＳ Ｐゴシック" w:eastAsia="ＭＳ Ｐゴシック" w:hAnsi="ＭＳ Ｐゴシック"/>
                                  <w:b/>
                                  <w:color w:val="FF0000"/>
                                </w:rPr>
                              </w:pPr>
                              <w:ins w:id="149" w:author="作成者">
                                <w:r>
                                  <w:rPr>
                                    <w:rFonts w:ascii="ＭＳ Ｐゴシック" w:eastAsia="ＭＳ Ｐゴシック" w:hAnsi="ＭＳ Ｐゴシック" w:hint="eastAsia"/>
                                    <w:b/>
                                    <w:color w:val="FF0000"/>
                                  </w:rPr>
                                  <w:t>ログ</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7DAA" id="正方形/長方形 8" o:spid="_x0000_s1055" style="position:absolute;left:0;text-align:left;margin-left:102.65pt;margin-top:184.5pt;width:293pt;height:39.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" filled="f" strokecolor="red" strokeweight="3pt">
                  <v:textbox>
                    <w:txbxContent>
                      <w:p w:rsidR="00492380" w:rsidRDefault="00492380" w:rsidP="00282C84">
                        <w:pPr>
                          <w:jc w:val="left"/>
                          <w:rPr>
                            <w:ins w:id="150" w:author="作成者"/>
                            <w:rFonts w:ascii="ＭＳ Ｐゴシック" w:eastAsia="ＭＳ Ｐゴシック" w:hAnsi="ＭＳ Ｐゴシック"/>
                            <w:b/>
                            <w:color w:val="FF0000"/>
                          </w:rPr>
                        </w:pPr>
                      </w:p>
                      <w:p w:rsidR="00492380" w:rsidRPr="009111BD" w:rsidRDefault="00492380" w:rsidP="00282C84">
                        <w:pPr>
                          <w:jc w:val="left"/>
                          <w:rPr>
                            <w:ins w:id="151" w:author="作成者"/>
                            <w:rFonts w:ascii="ＭＳ Ｐゴシック" w:eastAsia="ＭＳ Ｐゴシック" w:hAnsi="ＭＳ Ｐゴシック"/>
                            <w:b/>
                            <w:color w:val="FF0000"/>
                          </w:rPr>
                        </w:pPr>
                        <w:ins w:id="152" w:author="作成者">
                          <w:r>
                            <w:rPr>
                              <w:rFonts w:ascii="ＭＳ Ｐゴシック" w:eastAsia="ＭＳ Ｐゴシック" w:hAnsi="ＭＳ Ｐゴシック" w:hint="eastAsia"/>
                              <w:b/>
                              <w:color w:val="FF0000"/>
                            </w:rPr>
                            <w:t>ログ</w:t>
                          </w:r>
                        </w:ins>
                      </w:p>
                    </w:txbxContent>
                  </v:textbox>
                </v:rect>
              </w:pict>
            </mc:Fallback>
          </mc:AlternateContent>
        </w:r>
      </w:ins>
      <w:r w:rsidR="009111BD">
        <w:rPr>
          <w:rFonts w:cstheme="minorHAnsi"/>
          <w:noProof/>
        </w:rPr>
        <mc:AlternateContent>
          <mc:Choice Requires="wps">
            <w:drawing>
              <wp:anchor distT="0" distB="0" distL="114300" distR="114300" simplePos="0" relativeHeight="251686912" behindDoc="0" locked="0" layoutInCell="1" allowOverlap="1">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rsidR="00492380" w:rsidRPr="009111BD" w:rsidRDefault="00492380">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7" o:spid="_x0000_s1056" type="#_x0000_t202" style="position:absolute;left:0;text-align:left;margin-left:248.9pt;margin-top:145.05pt;width:1in;height:23.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5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Aw2PWxpOwJ7VnqJsYZeVWgiLlw/lZY&#10;jAjqxtj7Gxx5SUhGW4mzNdkvf3sP9mAOWs5qjFzKNXaCs/KTBqMRDUxovAxPTgfIYA81y0ONfqgu&#10;CDPdx3oZGcVg78udmFuq7rEbs5ATKqElMqfc78QL360Bdkuq2SwaYSaN8HO9MDKEDqAGgO+ae2HN&#10;lgUP+q5pN5pi/IqMzrajY/bgKS8iUwHmDtMt+pjnSOB298LCHN6j1csfYvob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Q6+eUk0CAABpBAAADgAAAAAAAAAAAAAAAAAuAgAAZHJzL2Uyb0RvYy54bWxQSwECLQAU&#10;AAYACAAAACEAL74cs+QAAAALAQAADwAAAAAAAAAAAAAAAACnBAAAZHJzL2Rvd25yZXYueG1sUEsF&#10;BgAAAAAEAAQA8wAAALgFAAAAAA==&#10;" filled="f" stroked="f" strokeweight=".5pt">
                <v:textbox>
                  <w:txbxContent>
                    <w:p w:rsidR="00492380" w:rsidRPr="009111BD" w:rsidRDefault="00492380">
                      <w:pPr>
                        <w:rPr>
                          <w:b/>
                          <w:color w:val="FF0000"/>
                        </w:rPr>
                      </w:pPr>
                      <w:r w:rsidRPr="009111BD">
                        <w:rPr>
                          <w:rFonts w:hint="eastAsia"/>
                          <w:b/>
                          <w:color w:val="FF0000"/>
                        </w:rPr>
                        <w:t>実行状況サークル</w:t>
                      </w:r>
                    </w:p>
                  </w:txbxContent>
                </v:textbox>
              </v:shape>
            </w:pict>
          </mc:Fallback>
        </mc:AlternateContent>
      </w:r>
      <w:r w:rsidR="009111BD">
        <w:rPr>
          <w:rFonts w:cstheme="minorHAnsi"/>
          <w:noProof/>
        </w:rPr>
        <mc:AlternateContent>
          <mc:Choice Requires="wps">
            <w:drawing>
              <wp:anchor distT="0" distB="0" distL="114300" distR="114300" simplePos="0" relativeHeight="251685888" behindDoc="0" locked="0" layoutInCell="1" allowOverlap="1" wp14:anchorId="0BAC184D" wp14:editId="642D0209">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30525" id="直線コネクタ 36"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sidR="009111BD">
        <w:rPr>
          <w:rFonts w:cstheme="minorHAnsi"/>
          <w:noProof/>
        </w:rPr>
        <mc:AlternateContent>
          <mc:Choice Requires="wps">
            <w:drawing>
              <wp:anchor distT="0" distB="0" distL="114300" distR="114300" simplePos="0" relativeHeight="251683840" behindDoc="0" locked="0" layoutInCell="1" allowOverlap="1">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3DEB8" id="直線コネクタ 35"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009111BD" w:rsidRPr="003B3022">
        <w:rPr>
          <w:rFonts w:cstheme="minorHAnsi"/>
          <w:noProof/>
        </w:rPr>
        <mc:AlternateContent>
          <mc:Choice Requires="wps">
            <w:drawing>
              <wp:anchor distT="0" distB="0" distL="114300" distR="114300" simplePos="0" relativeHeight="251684864" behindDoc="0" locked="0" layoutInCell="1" allowOverlap="1" wp14:anchorId="69BA4329" wp14:editId="29AF5AC1">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Pr="009111BD" w:rsidRDefault="00492380"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4329" id="正方形/長方形 462" o:spid="_x0000_s1057" style="position:absolute;left:0;text-align:left;margin-left:218.3pt;margin-top:82.3pt;width:33.8pt;height:3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" filled="f" strokecolor="red" strokeweight="3pt">
                <v:textbox>
                  <w:txbxContent>
                    <w:p w:rsidR="00492380" w:rsidRPr="009111BD" w:rsidRDefault="00492380" w:rsidP="009111BD">
                      <w:pPr>
                        <w:jc w:val="left"/>
                        <w:rPr>
                          <w:rFonts w:ascii="ＭＳ Ｐゴシック" w:eastAsia="ＭＳ Ｐゴシック" w:hAnsi="ＭＳ Ｐゴシック"/>
                          <w:b/>
                          <w:color w:val="FF0000"/>
                        </w:rPr>
                      </w:pPr>
                    </w:p>
                  </w:txbxContent>
                </v:textbox>
              </v:rect>
            </w:pict>
          </mc:Fallback>
        </mc:AlternateContent>
      </w:r>
      <w:r w:rsidR="009111BD" w:rsidRPr="003B3022">
        <w:rPr>
          <w:rFonts w:cstheme="minorHAnsi"/>
          <w:noProof/>
        </w:rPr>
        <mc:AlternateContent>
          <mc:Choice Requires="wps">
            <w:drawing>
              <wp:anchor distT="0" distB="0" distL="114300" distR="114300" simplePos="0" relativeHeight="251680768" behindDoc="0" locked="0" layoutInCell="1" allowOverlap="1" wp14:anchorId="4F09B34F" wp14:editId="4230BAD6">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380" w:rsidRPr="009111BD" w:rsidRDefault="00492380"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9B34F" id="正方形/長方形 86" o:spid="_x0000_s1058" style="position:absolute;left:0;text-align:left;margin-left:112.5pt;margin-top:51.6pt;width:276.1pt;height:7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Klv&#10;aU69AgAArQUAAA4AAAAAAAAAAAAAAAAALgIAAGRycy9lMm9Eb2MueG1sUEsBAi0AFAAGAAgAAAAh&#10;AAW38C7eAAAACwEAAA8AAAAAAAAAAAAAAAAAFwUAAGRycy9kb3ducmV2LnhtbFBLBQYAAAAABAAE&#10;APMAAAAiBgAAAAA=&#10;" filled="f" strokecolor="red" strokeweight="3pt">
                <v:textbox>
                  <w:txbxContent>
                    <w:p w:rsidR="00492380" w:rsidRPr="009111BD" w:rsidRDefault="00492380"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81792" behindDoc="0" locked="0" layoutInCell="1" allowOverlap="1" wp14:anchorId="5BA5BD6A" wp14:editId="00606A39">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141BC" id="正方形/長方形 87" o:spid="_x0000_s1026" style="position:absolute;left:0;text-align:left;margin-left:395.1pt;margin-top:30.65pt;width:85.25pt;height:13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9744" behindDoc="0" locked="0" layoutInCell="1" allowOverlap="1" wp14:anchorId="1FBBBB47" wp14:editId="000C55DC">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D3347" id="正方形/長方形 85" o:spid="_x0000_s1026" style="position:absolute;left:0;text-align:left;margin-left:54pt;margin-top:92.1pt;width:52.3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003B3022" w:rsidRPr="003B3022">
        <w:rPr>
          <w:rFonts w:cstheme="minorHAnsi"/>
          <w:noProof/>
        </w:rPr>
        <w:drawing>
          <wp:inline distT="0" distB="0" distL="0" distR="0" wp14:anchorId="71177113" wp14:editId="6623CA7F">
            <wp:extent cx="5400000" cy="3037605"/>
            <wp:effectExtent l="0" t="0" r="0" b="0"/>
            <wp:docPr id="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3"/>
                    <a:stretch>
                      <a:fillRect/>
                    </a:stretch>
                  </pic:blipFill>
                  <pic:spPr>
                    <a:xfrm>
                      <a:off x="0" y="0"/>
                      <a:ext cx="5400000" cy="3037605"/>
                    </a:xfrm>
                    <a:prstGeom prst="rect">
                      <a:avLst/>
                    </a:prstGeom>
                  </pic:spPr>
                </pic:pic>
              </a:graphicData>
            </a:graphic>
          </wp:inline>
        </w:drawing>
      </w:r>
    </w:p>
    <w:p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25</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rsidR="002F6CD0" w:rsidRPr="007E647F" w:rsidRDefault="002F6CD0" w:rsidP="002F6CD0">
      <w:pPr>
        <w:pStyle w:val="a8"/>
        <w:ind w:leftChars="0" w:left="1123"/>
        <w:jc w:val="center"/>
      </w:pPr>
    </w:p>
    <w:p w:rsidR="007E647F" w:rsidRPr="007E647F" w:rsidRDefault="007E647F" w:rsidP="0013007F">
      <w:pPr>
        <w:pStyle w:val="a8"/>
        <w:ind w:leftChars="0" w:left="1123"/>
      </w:pPr>
    </w:p>
    <w:p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492380">
        <w:t>Conductor</w:t>
      </w:r>
      <w:r w:rsidR="00492380"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492380">
        <w:rPr>
          <w:rFonts w:hint="eastAsia"/>
        </w:rPr>
        <w:t>Conductor</w:t>
      </w:r>
      <w:r w:rsidR="00492380"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492380">
        <w:rPr>
          <w:rFonts w:hint="eastAsia"/>
        </w:rPr>
        <w:t>Conductor</w:t>
      </w:r>
      <w:r w:rsidR="00492380"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rsidR="0013007F" w:rsidRDefault="0013007F" w:rsidP="00BA351F">
      <w:pPr>
        <w:pStyle w:val="afb"/>
        <w:ind w:leftChars="337" w:left="708" w:firstLineChars="35" w:firstLine="73"/>
        <w:rPr>
          <w:rFonts w:cstheme="minorHAnsi"/>
        </w:rPr>
      </w:pPr>
    </w:p>
    <w:p w:rsidR="0013007F" w:rsidRPr="007E647F" w:rsidRDefault="006B0DD4" w:rsidP="0013007F">
      <w:pPr>
        <w:pStyle w:val="afb"/>
        <w:ind w:firstLine="0"/>
        <w:jc w:val="center"/>
      </w:pPr>
      <w:r>
        <w:rPr>
          <w:noProof/>
        </w:rPr>
        <mc:AlternateContent>
          <mc:Choice Requires="wps">
            <w:drawing>
              <wp:anchor distT="0" distB="0" distL="114300" distR="114300" simplePos="0" relativeHeight="251631616"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E9CC7" id="正方形/長方形 38" o:spid="_x0000_s1026" style="position:absolute;left:0;text-align:left;margin-left:92.6pt;margin-top:242.4pt;width:30.5pt;height: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492380">
        <w:rPr>
          <w:u w:val="single"/>
        </w:rPr>
        <w:t>4.1.6</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492380" w:rsidRPr="00492380">
        <w:rPr>
          <w:u w:val="single"/>
        </w:rPr>
        <w:t>Conductor</w:t>
      </w:r>
      <w:r w:rsidR="00492380" w:rsidRPr="00492380">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rsidR="00514530" w:rsidRDefault="00514530" w:rsidP="00514530">
      <w:pPr>
        <w:pStyle w:val="afb"/>
        <w:ind w:left="2100" w:firstLineChars="200" w:firstLine="420"/>
      </w:pPr>
    </w:p>
    <w:p w:rsidR="006B0DD4" w:rsidRPr="00951490" w:rsidRDefault="00F339F2"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60D0FAC9" wp14:editId="4C31DABE">
                <wp:simplePos x="0" y="0"/>
                <wp:positionH relativeFrom="margin">
                  <wp:posOffset>1198855</wp:posOffset>
                </wp:positionH>
                <wp:positionV relativeFrom="paragraph">
                  <wp:posOffset>3414649</wp:posOffset>
                </wp:positionV>
                <wp:extent cx="431597"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597"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DE9E1" id="正方形/長方形 89" o:spid="_x0000_s1026" style="position:absolute;left:0;text-align:left;margin-left:94.4pt;margin-top:268.85pt;width:34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" filled="f" strokecolor="red" strokeweight="3pt">
                <w10:wrap anchorx="margin"/>
              </v:rect>
            </w:pict>
          </mc:Fallback>
        </mc:AlternateContent>
      </w:r>
      <w:r w:rsidR="006B0DD4">
        <w:rPr>
          <w:noProof/>
        </w:rPr>
        <w:drawing>
          <wp:inline distT="0" distB="0" distL="0" distR="0" wp14:anchorId="5883EA46" wp14:editId="5D136B10">
            <wp:extent cx="4856990" cy="3631743"/>
            <wp:effectExtent l="0" t="0" r="127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 b="2"/>
                    <a:stretch/>
                  </pic:blipFill>
                  <pic:spPr bwMode="auto">
                    <a:xfrm>
                      <a:off x="0" y="0"/>
                      <a:ext cx="4857750" cy="3632311"/>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26</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rsidR="00F339F2" w:rsidRDefault="00F339F2" w:rsidP="005F4627">
      <w:pPr>
        <w:ind w:left="1054" w:hangingChars="500" w:hanging="1054"/>
        <w:jc w:val="center"/>
        <w:rPr>
          <w:rFonts w:cstheme="minorHAnsi"/>
          <w:b/>
        </w:rPr>
      </w:pPr>
    </w:p>
    <w:p w:rsidR="00593203" w:rsidRDefault="00593203" w:rsidP="00593203">
      <w:pPr>
        <w:ind w:left="1054" w:hangingChars="500" w:hanging="1054"/>
        <w:rPr>
          <w:b/>
        </w:rPr>
      </w:pPr>
    </w:p>
    <w:p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82816" behindDoc="0" locked="0" layoutInCell="1" allowOverlap="1" wp14:anchorId="0CACBB64" wp14:editId="599DAB51">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4DA0C" id="正方形/長方形 88" o:spid="_x0000_s1026" style="position:absolute;left:0;text-align:left;margin-left:218.85pt;margin-top:106.25pt;width:19.6pt;height:14.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593203">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27</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rsidR="00593203" w:rsidRPr="001D1982" w:rsidRDefault="00593203" w:rsidP="001D1982">
      <w:pPr>
        <w:ind w:left="1054" w:hangingChars="500" w:hanging="1054"/>
        <w:jc w:val="center"/>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3664" behindDoc="0" locked="0" layoutInCell="1" allowOverlap="1" wp14:anchorId="017D9EB1" wp14:editId="4B3D9D3B">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EADA" id="正方形/長方形 45" o:spid="_x0000_s1026" style="position:absolute;left:0;text-align:left;margin-left:91.55pt;margin-top:244.15pt;width:35.7pt;height:14.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Pr>
          <w:noProof/>
        </w:rPr>
        <w:drawing>
          <wp:inline distT="0" distB="0" distL="0" distR="0" wp14:anchorId="767B70A3" wp14:editId="789D2641">
            <wp:extent cx="5040000" cy="3299508"/>
            <wp:effectExtent l="0" t="0" r="8255"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0" y="0"/>
                      <a:ext cx="5040000" cy="3299508"/>
                    </a:xfrm>
                    <a:prstGeom prst="rect">
                      <a:avLst/>
                    </a:prstGeom>
                  </pic:spPr>
                </pic:pic>
              </a:graphicData>
            </a:graphic>
          </wp:inline>
        </w:drawing>
      </w:r>
    </w:p>
    <w:p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28</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rsidR="00593203" w:rsidRPr="001D1982" w:rsidRDefault="00593203" w:rsidP="001D1982">
      <w:pPr>
        <w:ind w:left="1054" w:hangingChars="500" w:hanging="1054"/>
        <w:jc w:val="center"/>
        <w:rPr>
          <w:b/>
        </w:rPr>
      </w:pPr>
    </w:p>
    <w:p w:rsidR="00F339F2" w:rsidRDefault="00F339F2" w:rsidP="00593203">
      <w:pPr>
        <w:ind w:left="1054" w:hangingChars="500" w:hanging="1054"/>
        <w:rPr>
          <w:b/>
        </w:rPr>
      </w:pPr>
    </w:p>
    <w:p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rsidR="00F339F2" w:rsidRDefault="00F339F2" w:rsidP="00F339F2">
      <w:pPr>
        <w:ind w:left="703"/>
      </w:pPr>
    </w:p>
    <w:p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492380">
        <w:rPr>
          <w:noProof/>
        </w:rPr>
        <w:t>17</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rsidTr="00A91449">
        <w:tc>
          <w:tcPr>
            <w:tcW w:w="1304"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rsidTr="00A91449">
        <w:tc>
          <w:tcPr>
            <w:tcW w:w="1304"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A91449" w:rsidRDefault="00A91449" w:rsidP="00F339F2">
      <w:pPr>
        <w:ind w:left="703"/>
      </w:pPr>
    </w:p>
    <w:p w:rsidR="00F339F2" w:rsidRPr="00F339F2" w:rsidRDefault="00F339F2" w:rsidP="00F339F2">
      <w:pPr>
        <w:ind w:left="703"/>
        <w:jc w:val="center"/>
      </w:pPr>
    </w:p>
    <w:p w:rsidR="00F339F2" w:rsidRPr="00F339F2" w:rsidRDefault="00F339F2" w:rsidP="00F339F2">
      <w:pPr>
        <w:ind w:left="703"/>
      </w:pPr>
    </w:p>
    <w:p w:rsidR="00801776" w:rsidRPr="00951490" w:rsidRDefault="00801776" w:rsidP="00801776">
      <w:pPr>
        <w:rPr>
          <w:rFonts w:cstheme="minorHAnsi"/>
        </w:rPr>
      </w:pPr>
    </w:p>
    <w:p w:rsidR="00801776" w:rsidRPr="00951490" w:rsidRDefault="00801776" w:rsidP="00801776">
      <w:pPr>
        <w:jc w:val="center"/>
        <w:rPr>
          <w:rFonts w:cstheme="minorHAnsi"/>
          <w:b/>
        </w:rPr>
      </w:pPr>
    </w:p>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53" w:name="_Ref453666431"/>
      <w:bookmarkStart w:id="154" w:name="_Ref453666433"/>
      <w:bookmarkStart w:id="155" w:name="_Toc489869779"/>
      <w:bookmarkStart w:id="156" w:name="_Toc69370637"/>
      <w:r>
        <w:lastRenderedPageBreak/>
        <w:t>Conductor</w:t>
      </w:r>
      <w:bookmarkEnd w:id="141"/>
      <w:r w:rsidR="003B53B9" w:rsidRPr="00951490">
        <w:t>作業一覧</w:t>
      </w:r>
      <w:bookmarkEnd w:id="153"/>
      <w:bookmarkEnd w:id="154"/>
      <w:bookmarkEnd w:id="155"/>
      <w:bookmarkEnd w:id="156"/>
    </w:p>
    <w:p w:rsidR="00F5185F" w:rsidRPr="00951490" w:rsidRDefault="00540A19" w:rsidP="00035D87">
      <w:pPr>
        <w:pStyle w:val="a8"/>
        <w:numPr>
          <w:ilvl w:val="0"/>
          <w:numId w:val="16"/>
        </w:numPr>
        <w:ind w:leftChars="0"/>
      </w:pPr>
      <w:bookmarkStart w:id="157" w:name="_Toc434596932"/>
      <w:bookmarkStart w:id="158" w:name="_Toc434597116"/>
      <w:bookmarkStart w:id="159" w:name="_Toc434854828"/>
      <w:bookmarkStart w:id="160" w:name="_Toc434856161"/>
      <w:bookmarkStart w:id="161" w:name="_Toc435539437"/>
      <w:bookmarkStart w:id="162" w:name="_Toc436236568"/>
      <w:bookmarkStart w:id="163" w:name="_Toc436826781"/>
      <w:bookmarkStart w:id="164" w:name="_Toc436827709"/>
      <w:bookmarkStart w:id="165" w:name="_Toc436830092"/>
      <w:bookmarkStart w:id="166" w:name="_Toc436830116"/>
      <w:bookmarkStart w:id="167" w:name="_Toc436830142"/>
      <w:bookmarkStart w:id="168" w:name="_Toc437623160"/>
      <w:bookmarkStart w:id="169" w:name="_Toc437872124"/>
      <w:bookmarkEnd w:id="157"/>
      <w:bookmarkEnd w:id="158"/>
      <w:bookmarkEnd w:id="159"/>
      <w:bookmarkEnd w:id="160"/>
      <w:bookmarkEnd w:id="161"/>
      <w:bookmarkEnd w:id="162"/>
      <w:bookmarkEnd w:id="163"/>
      <w:bookmarkEnd w:id="164"/>
      <w:bookmarkEnd w:id="165"/>
      <w:bookmarkEnd w:id="166"/>
      <w:bookmarkEnd w:id="167"/>
      <w:bookmarkEnd w:id="168"/>
      <w:bookmarkEnd w:id="169"/>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492380">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492380" w:rsidRPr="00492380">
        <w:rPr>
          <w:u w:val="single"/>
        </w:rPr>
        <w:t>Conductor</w:t>
      </w:r>
      <w:r w:rsidR="00492380" w:rsidRPr="00492380">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37760"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169D"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40832"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4E3FD"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9808"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9671"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38784"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9A654"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29</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rsidR="00267110" w:rsidRPr="001D1982" w:rsidRDefault="00267110" w:rsidP="001D1982">
      <w:pPr>
        <w:widowControl/>
        <w:jc w:val="center"/>
        <w:rPr>
          <w:b/>
          <w:bdr w:val="single" w:sz="4" w:space="0" w:color="auto"/>
        </w:rPr>
      </w:pPr>
    </w:p>
    <w:p w:rsidR="009E5339" w:rsidRPr="00951490" w:rsidRDefault="00944A86" w:rsidP="000F2A61">
      <w:pPr>
        <w:pStyle w:val="30"/>
      </w:pPr>
      <w:bookmarkStart w:id="170" w:name="_Ref36113321"/>
      <w:bookmarkStart w:id="171" w:name="_Toc69370638"/>
      <w:r>
        <w:rPr>
          <w:rFonts w:hint="eastAsia"/>
        </w:rPr>
        <w:t>Conductor</w:t>
      </w:r>
      <w:r w:rsidR="009E5339">
        <w:rPr>
          <w:rFonts w:hint="eastAsia"/>
        </w:rPr>
        <w:t>定期作業実行</w:t>
      </w:r>
      <w:bookmarkEnd w:id="170"/>
      <w:bookmarkEnd w:id="171"/>
    </w:p>
    <w:p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492380">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492380" w:rsidRPr="00492380">
        <w:rPr>
          <w:u w:val="single"/>
        </w:rPr>
        <w:t>Conductor</w:t>
      </w:r>
      <w:r w:rsidR="00492380" w:rsidRPr="00492380">
        <w:rPr>
          <w:u w:val="single"/>
        </w:rPr>
        <w:t>作業一覧</w:t>
      </w:r>
      <w:r w:rsidRPr="007A47CF">
        <w:rPr>
          <w:u w:val="single"/>
        </w:rPr>
        <w:fldChar w:fldCharType="end"/>
      </w:r>
      <w:r w:rsidRPr="00B82522">
        <w:rPr>
          <w:rFonts w:hint="eastAsia"/>
        </w:rPr>
        <w:t>」へ遷移できます。</w:t>
      </w:r>
    </w:p>
    <w:p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492380">
        <w:rPr>
          <w:rFonts w:cstheme="minorHAnsi"/>
          <w:u w:val="single"/>
        </w:rPr>
        <w:t>4.1.3</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492380" w:rsidRPr="00492380">
        <w:rPr>
          <w:rFonts w:hint="eastAsia"/>
          <w:u w:val="single"/>
        </w:rPr>
        <w:t>Conductor</w:t>
      </w:r>
      <w:r w:rsidR="00492380" w:rsidRPr="00492380">
        <w:rPr>
          <w:u w:val="single"/>
        </w:rPr>
        <w:t>クラス編集</w:t>
      </w:r>
      <w:r w:rsidRPr="00951490">
        <w:rPr>
          <w:rFonts w:cstheme="minorHAnsi"/>
          <w:u w:val="single"/>
        </w:rPr>
        <w:fldChar w:fldCharType="end"/>
      </w:r>
      <w:r>
        <w:rPr>
          <w:rFonts w:hint="eastAsia"/>
        </w:rPr>
        <w:t>」へ遷移できます。</w:t>
      </w:r>
    </w:p>
    <w:p w:rsidR="00F437AB" w:rsidRPr="006878BB" w:rsidRDefault="00F437AB" w:rsidP="00F437AB">
      <w:pPr>
        <w:jc w:val="center"/>
      </w:pPr>
      <w:r>
        <w:rPr>
          <w:noProof/>
        </w:rPr>
        <w:lastRenderedPageBreak/>
        <w:drawing>
          <wp:inline distT="0" distB="0" distL="0" distR="0" wp14:anchorId="7990F145" wp14:editId="638F6C61">
            <wp:extent cx="5981256" cy="2680857"/>
            <wp:effectExtent l="0" t="0" r="635"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81256" cy="2680857"/>
                    </a:xfrm>
                    <a:prstGeom prst="rect">
                      <a:avLst/>
                    </a:prstGeom>
                    <a:ln>
                      <a:noFill/>
                    </a:ln>
                    <a:extLst>
                      <a:ext uri="{53640926-AAD7-44D8-BBD7-CCE9431645EC}">
                        <a14:shadowObscured xmlns:a14="http://schemas.microsoft.com/office/drawing/2010/main"/>
                      </a:ext>
                    </a:extLst>
                  </pic:spPr>
                </pic:pic>
              </a:graphicData>
            </a:graphic>
          </wp:inline>
        </w:drawing>
      </w:r>
    </w:p>
    <w:p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30</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rsidR="006878BB" w:rsidRPr="0047442E" w:rsidRDefault="006878BB" w:rsidP="007F695B">
      <w:pPr>
        <w:jc w:val="center"/>
        <w:rPr>
          <w:noProof/>
        </w:rPr>
      </w:pPr>
    </w:p>
    <w:p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8">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6878BB" w:rsidRDefault="001D1982" w:rsidP="002608F9">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492380">
        <w:rPr>
          <w:noProof/>
        </w:rPr>
        <w:t>31</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Default="002608F9" w:rsidP="002608F9"/>
    <w:p w:rsidR="002608F9" w:rsidRPr="002608F9" w:rsidRDefault="002608F9" w:rsidP="002608F9"/>
    <w:p w:rsidR="00B82522" w:rsidRPr="00D20344" w:rsidRDefault="006878BB" w:rsidP="00035D87">
      <w:pPr>
        <w:pStyle w:val="a8"/>
        <w:numPr>
          <w:ilvl w:val="0"/>
          <w:numId w:val="21"/>
        </w:numPr>
        <w:ind w:leftChars="0"/>
      </w:pPr>
      <w:r>
        <w:rPr>
          <w:rFonts w:hint="eastAsia"/>
        </w:rPr>
        <w:lastRenderedPageBreak/>
        <w:t>登録</w:t>
      </w:r>
      <w:r w:rsidRPr="00951490">
        <w:rPr>
          <w:rFonts w:hint="eastAsia"/>
        </w:rPr>
        <w:t>画面の項目一覧は以下のとおりです</w:t>
      </w:r>
    </w:p>
    <w:p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18</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492380">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492380" w:rsidRPr="00492380">
              <w:rPr>
                <w:sz w:val="18"/>
                <w:szCs w:val="18"/>
                <w:u w:val="single"/>
              </w:rPr>
              <w:t>Conductor</w:t>
            </w:r>
            <w:r w:rsidR="00492380" w:rsidRPr="00492380">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492380">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492380" w:rsidRPr="00492380">
              <w:rPr>
                <w:sz w:val="18"/>
                <w:u w:val="single"/>
              </w:rPr>
              <w:t>Conductor</w:t>
            </w:r>
            <w:r w:rsidR="00492380" w:rsidRPr="00492380">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1D1982" w:rsidP="00535E76">
      <w:pPr>
        <w:pStyle w:val="af1"/>
        <w:jc w:val="center"/>
        <w:rPr>
          <w:rFonts w:cstheme="minorHAnsi"/>
          <w:b w:val="0"/>
        </w:rP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492380">
        <w:rPr>
          <w:noProof/>
        </w:rPr>
        <w:t>19</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492380">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492380" w:rsidRPr="00492380">
              <w:rPr>
                <w:sz w:val="18"/>
                <w:u w:val="single"/>
              </w:rPr>
              <w:t>Conductor</w:t>
            </w:r>
            <w:r w:rsidR="00492380" w:rsidRPr="00492380">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492380">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492380" w:rsidRPr="00492380">
              <w:rPr>
                <w:sz w:val="18"/>
                <w:szCs w:val="18"/>
                <w:u w:val="single"/>
              </w:rPr>
              <w:t>Conductor</w:t>
            </w:r>
            <w:r w:rsidR="00492380" w:rsidRPr="00492380">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492380">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492380" w:rsidRPr="00492380">
              <w:rPr>
                <w:sz w:val="18"/>
                <w:u w:val="single"/>
              </w:rPr>
              <w:t>Conductor</w:t>
            </w:r>
            <w:r w:rsidR="00492380" w:rsidRPr="00492380">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492380">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492380" w:rsidRPr="00492380">
        <w:rPr>
          <w:u w:val="single"/>
        </w:rPr>
        <w:t>Conductor</w:t>
      </w:r>
      <w:r w:rsidR="00492380" w:rsidRPr="00492380">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122935" w:rsidRDefault="00122935" w:rsidP="007A1F50">
      <w:pPr>
        <w:pStyle w:val="a8"/>
        <w:ind w:leftChars="0" w:left="703"/>
      </w:pPr>
    </w:p>
    <w:p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492380">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492380" w:rsidRPr="00492380">
        <w:rPr>
          <w:u w:val="single"/>
        </w:rPr>
        <w:t>Conductor</w:t>
      </w:r>
      <w:r w:rsidR="00492380" w:rsidRPr="00492380">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492380">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492380" w:rsidRPr="00492380">
        <w:rPr>
          <w:u w:val="single"/>
        </w:rPr>
        <w:t>Conductor</w:t>
      </w:r>
      <w:r w:rsidR="00492380" w:rsidRPr="00492380">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9"/>
      <w:footerReference w:type="default" r:id="rId50"/>
      <w:headerReference w:type="first" r:id="rId51"/>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0254" w:rsidRDefault="00CF0254" w:rsidP="00DC6829">
      <w:r>
        <w:separator/>
      </w:r>
    </w:p>
  </w:endnote>
  <w:endnote w:type="continuationSeparator" w:id="0">
    <w:p w:rsidR="00CF0254" w:rsidRDefault="00CF0254"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2380" w:rsidRDefault="00492380">
    <w:pPr>
      <w:pStyle w:val="a6"/>
      <w:jc w:val="center"/>
    </w:pPr>
  </w:p>
  <w:p w:rsidR="00492380" w:rsidRDefault="00492380">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Content>
        <w:r>
          <w:fldChar w:fldCharType="begin"/>
        </w:r>
        <w:r>
          <w:instrText>PAGE   \* MERGEFORMAT</w:instrText>
        </w:r>
        <w:r>
          <w:fldChar w:fldCharType="separate"/>
        </w:r>
        <w:r w:rsidR="00B51FDA" w:rsidRPr="00B51FDA">
          <w:rPr>
            <w:noProof/>
            <w:lang w:val="ja-JP"/>
          </w:rPr>
          <w:t>21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51FDA">
          <w:rPr>
            <w:noProof/>
          </w:rPr>
          <w:t>33</w:t>
        </w:r>
        <w:r>
          <w:rPr>
            <w:noProof/>
          </w:rPr>
          <w:fldChar w:fldCharType="end"/>
        </w:r>
      </w:sdtContent>
    </w:sdt>
  </w:p>
  <w:p w:rsidR="00492380" w:rsidRDefault="00492380">
    <w:pPr>
      <w:pStyle w:val="a6"/>
    </w:pPr>
    <w:r>
      <w:rPr>
        <w:noProof/>
      </w:rPr>
      <w:drawing>
        <wp:anchor distT="0" distB="0" distL="114300" distR="114300" simplePos="0" relativeHeight="25165516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0254" w:rsidRDefault="00CF0254" w:rsidP="00DC6829">
      <w:r>
        <w:separator/>
      </w:r>
    </w:p>
  </w:footnote>
  <w:footnote w:type="continuationSeparator" w:id="0">
    <w:p w:rsidR="00CF0254" w:rsidRDefault="00CF0254"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2380" w:rsidRDefault="00492380">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2380" w:rsidRPr="00DC6C19" w:rsidRDefault="00492380"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1"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3"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6" w15:restartNumberingAfterBreak="0">
    <w:nsid w:val="5E9E18F2"/>
    <w:multiLevelType w:val="multilevel"/>
    <w:tmpl w:val="0409001D"/>
    <w:numStyleLink w:val="3"/>
  </w:abstractNum>
  <w:abstractNum w:abstractNumId="27"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3"/>
  </w:num>
  <w:num w:numId="2">
    <w:abstractNumId w:val="12"/>
  </w:num>
  <w:num w:numId="3">
    <w:abstractNumId w:val="17"/>
  </w:num>
  <w:num w:numId="4">
    <w:abstractNumId w:val="26"/>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1"/>
  </w:num>
  <w:num w:numId="8">
    <w:abstractNumId w:val="7"/>
  </w:num>
  <w:num w:numId="9">
    <w:abstractNumId w:val="19"/>
  </w:num>
  <w:num w:numId="10">
    <w:abstractNumId w:val="16"/>
  </w:num>
  <w:num w:numId="11">
    <w:abstractNumId w:val="28"/>
  </w:num>
  <w:num w:numId="12">
    <w:abstractNumId w:val="2"/>
  </w:num>
  <w:num w:numId="13">
    <w:abstractNumId w:val="29"/>
  </w:num>
  <w:num w:numId="14">
    <w:abstractNumId w:val="15"/>
  </w:num>
  <w:num w:numId="15">
    <w:abstractNumId w:val="32"/>
  </w:num>
  <w:num w:numId="16">
    <w:abstractNumId w:val="27"/>
  </w:num>
  <w:num w:numId="17">
    <w:abstractNumId w:val="24"/>
  </w:num>
  <w:num w:numId="18">
    <w:abstractNumId w:val="5"/>
  </w:num>
  <w:num w:numId="19">
    <w:abstractNumId w:val="6"/>
  </w:num>
  <w:num w:numId="20">
    <w:abstractNumId w:val="23"/>
  </w:num>
  <w:num w:numId="21">
    <w:abstractNumId w:val="13"/>
  </w:num>
  <w:num w:numId="22">
    <w:abstractNumId w:val="31"/>
  </w:num>
  <w:num w:numId="23">
    <w:abstractNumId w:val="30"/>
  </w:num>
  <w:num w:numId="24">
    <w:abstractNumId w:val="14"/>
  </w:num>
  <w:num w:numId="25">
    <w:abstractNumId w:val="22"/>
  </w:num>
  <w:num w:numId="26">
    <w:abstractNumId w:val="9"/>
  </w:num>
  <w:num w:numId="27">
    <w:abstractNumId w:val="25"/>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5053"/>
    <w:rsid w:val="0012608E"/>
    <w:rsid w:val="0012753D"/>
    <w:rsid w:val="0013007F"/>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33E"/>
    <w:rsid w:val="001747F5"/>
    <w:rsid w:val="0017586D"/>
    <w:rsid w:val="00176923"/>
    <w:rsid w:val="00176AE6"/>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61BF"/>
    <w:rsid w:val="00256CEC"/>
    <w:rsid w:val="002608F9"/>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2C84"/>
    <w:rsid w:val="0028303C"/>
    <w:rsid w:val="002830C8"/>
    <w:rsid w:val="00283B29"/>
    <w:rsid w:val="0028675B"/>
    <w:rsid w:val="0028694C"/>
    <w:rsid w:val="00286EA3"/>
    <w:rsid w:val="00287491"/>
    <w:rsid w:val="0029045E"/>
    <w:rsid w:val="00290C36"/>
    <w:rsid w:val="00290FBB"/>
    <w:rsid w:val="002911D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99F"/>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D0"/>
    <w:rsid w:val="003B4842"/>
    <w:rsid w:val="003B537C"/>
    <w:rsid w:val="003B53B9"/>
    <w:rsid w:val="003B60E7"/>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380"/>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17D32"/>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3D01"/>
    <w:rsid w:val="006957BD"/>
    <w:rsid w:val="00696E10"/>
    <w:rsid w:val="00697214"/>
    <w:rsid w:val="006A0287"/>
    <w:rsid w:val="006A1193"/>
    <w:rsid w:val="006A1C43"/>
    <w:rsid w:val="006A317E"/>
    <w:rsid w:val="006A320A"/>
    <w:rsid w:val="006A3FB8"/>
    <w:rsid w:val="006A40EC"/>
    <w:rsid w:val="006A44C6"/>
    <w:rsid w:val="006A62AF"/>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B85"/>
    <w:rsid w:val="007D1DC1"/>
    <w:rsid w:val="007D27FE"/>
    <w:rsid w:val="007D2BB2"/>
    <w:rsid w:val="007D2C66"/>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322"/>
    <w:rsid w:val="009B359B"/>
    <w:rsid w:val="009B3834"/>
    <w:rsid w:val="009B3B7C"/>
    <w:rsid w:val="009B3CB9"/>
    <w:rsid w:val="009B4894"/>
    <w:rsid w:val="009B4F1F"/>
    <w:rsid w:val="009C0A4D"/>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03F"/>
    <w:rsid w:val="00A73958"/>
    <w:rsid w:val="00A73BB2"/>
    <w:rsid w:val="00A743F2"/>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26BB"/>
    <w:rsid w:val="00B151A2"/>
    <w:rsid w:val="00B166AA"/>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106E"/>
    <w:rsid w:val="00B51FDA"/>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17F8"/>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0254"/>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02D"/>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39F2"/>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21B3"/>
    <w:rsid w:val="00FE2FE0"/>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1B50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ky-labo/ansible_driver/legacy/ns/mainmenu/01_browse.php"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4C148-5CAF-4BA4-908C-F5FE38B68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3135</Words>
  <Characters>17874</Characters>
  <Application>Microsoft Office Word</Application>
  <DocSecurity>0</DocSecurity>
  <Lines>148</Lines>
  <Paragraphs>41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2021-08-07T05:28:00Z</dcterms:modified>
</cp:coreProperties>
</file>