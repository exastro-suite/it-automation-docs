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r>
        <w:rPr>
          <w:noProof/>
        </w:rPr>
        <w:drawing>
          <wp:anchor distT="0" distB="0" distL="114300" distR="114300" simplePos="0" relativeHeight="251655168"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FE21B3">
            <w:rPr>
              <w:rFonts w:asciiTheme="minorHAnsi" w:eastAsiaTheme="majorEastAsia" w:hAnsiTheme="minorHAnsi" w:cstheme="minorHAnsi"/>
              <w:color w:val="auto"/>
              <w:sz w:val="36"/>
              <w:szCs w:val="36"/>
            </w:rPr>
            <w:t>8</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9B3322">
          <w:rPr>
            <w:noProof/>
            <w:webHidden/>
          </w:rPr>
          <w:t>4</w:t>
        </w:r>
        <w:r w:rsidR="003D2608">
          <w:rPr>
            <w:noProof/>
            <w:webHidden/>
          </w:rPr>
          <w:fldChar w:fldCharType="end"/>
        </w:r>
      </w:hyperlink>
    </w:p>
    <w:p w:rsidR="003D2608" w:rsidRDefault="00EF402D">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sidR="009B3322">
          <w:rPr>
            <w:noProof/>
            <w:webHidden/>
          </w:rPr>
          <w:t>5</w:t>
        </w:r>
        <w:r w:rsidR="003D2608">
          <w:rPr>
            <w:noProof/>
            <w:webHidden/>
          </w:rPr>
          <w:fldChar w:fldCharType="end"/>
        </w:r>
      </w:hyperlink>
    </w:p>
    <w:p w:rsidR="003D2608" w:rsidRDefault="00EF402D">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sidR="009B3322">
          <w:rPr>
            <w:noProof/>
            <w:webHidden/>
          </w:rPr>
          <w:t>6</w:t>
        </w:r>
        <w:r w:rsidR="003D2608">
          <w:rPr>
            <w:noProof/>
            <w:webHidden/>
          </w:rPr>
          <w:fldChar w:fldCharType="end"/>
        </w:r>
      </w:hyperlink>
    </w:p>
    <w:p w:rsidR="003D2608" w:rsidRDefault="00EF402D">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sidR="009B3322">
          <w:rPr>
            <w:noProof/>
            <w:webHidden/>
          </w:rPr>
          <w:t>6</w:t>
        </w:r>
        <w:r w:rsidR="003D2608">
          <w:rPr>
            <w:noProof/>
            <w:webHidden/>
          </w:rPr>
          <w:fldChar w:fldCharType="end"/>
        </w:r>
      </w:hyperlink>
    </w:p>
    <w:p w:rsidR="003D2608" w:rsidRDefault="00EF402D">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sidR="009B3322">
          <w:rPr>
            <w:noProof/>
            <w:webHidden/>
          </w:rPr>
          <w:t>7</w:t>
        </w:r>
        <w:r w:rsidR="003D2608">
          <w:rPr>
            <w:noProof/>
            <w:webHidden/>
          </w:rPr>
          <w:fldChar w:fldCharType="end"/>
        </w:r>
      </w:hyperlink>
    </w:p>
    <w:p w:rsidR="003D2608" w:rsidRDefault="00EF402D">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sidR="009B3322">
          <w:rPr>
            <w:noProof/>
            <w:webHidden/>
          </w:rPr>
          <w:t>7</w:t>
        </w:r>
        <w:r w:rsidR="003D2608">
          <w:rPr>
            <w:noProof/>
            <w:webHidden/>
          </w:rPr>
          <w:fldChar w:fldCharType="end"/>
        </w:r>
      </w:hyperlink>
    </w:p>
    <w:p w:rsidR="003D2608" w:rsidRDefault="00EF402D">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sidR="009B3322">
          <w:rPr>
            <w:noProof/>
            <w:webHidden/>
          </w:rPr>
          <w:t>8</w:t>
        </w:r>
        <w:r w:rsidR="003D2608">
          <w:rPr>
            <w:noProof/>
            <w:webHidden/>
          </w:rPr>
          <w:fldChar w:fldCharType="end"/>
        </w:r>
      </w:hyperlink>
    </w:p>
    <w:p w:rsidR="003D2608" w:rsidRDefault="00EF402D">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sidR="009B3322">
          <w:rPr>
            <w:noProof/>
            <w:webHidden/>
          </w:rPr>
          <w:t>8</w:t>
        </w:r>
        <w:r w:rsidR="003D2608">
          <w:rPr>
            <w:noProof/>
            <w:webHidden/>
          </w:rPr>
          <w:fldChar w:fldCharType="end"/>
        </w:r>
      </w:hyperlink>
    </w:p>
    <w:p w:rsidR="003D2608" w:rsidRDefault="00EF402D">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sidR="009B3322">
          <w:rPr>
            <w:noProof/>
            <w:webHidden/>
          </w:rPr>
          <w:t>8</w:t>
        </w:r>
        <w:r w:rsidR="003D2608">
          <w:rPr>
            <w:noProof/>
            <w:webHidden/>
          </w:rPr>
          <w:fldChar w:fldCharType="end"/>
        </w:r>
      </w:hyperlink>
    </w:p>
    <w:p w:rsidR="003D2608" w:rsidRDefault="00EF402D">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sidR="009B3322">
          <w:rPr>
            <w:noProof/>
            <w:webHidden/>
          </w:rPr>
          <w:t>9</w:t>
        </w:r>
        <w:r w:rsidR="003D2608">
          <w:rPr>
            <w:noProof/>
            <w:webHidden/>
          </w:rPr>
          <w:fldChar w:fldCharType="end"/>
        </w:r>
      </w:hyperlink>
    </w:p>
    <w:p w:rsidR="003D2608" w:rsidRDefault="00EF402D">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sidR="009B3322">
          <w:rPr>
            <w:noProof/>
            <w:webHidden/>
          </w:rPr>
          <w:t>10</w:t>
        </w:r>
        <w:r w:rsidR="003D2608">
          <w:rPr>
            <w:noProof/>
            <w:webHidden/>
          </w:rPr>
          <w:fldChar w:fldCharType="end"/>
        </w:r>
      </w:hyperlink>
    </w:p>
    <w:p w:rsidR="003D2608" w:rsidRDefault="00EF402D">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sidR="009B3322">
          <w:rPr>
            <w:noProof/>
            <w:webHidden/>
          </w:rPr>
          <w:t>24</w:t>
        </w:r>
        <w:r w:rsidR="003D2608">
          <w:rPr>
            <w:noProof/>
            <w:webHidden/>
          </w:rPr>
          <w:fldChar w:fldCharType="end"/>
        </w:r>
      </w:hyperlink>
    </w:p>
    <w:p w:rsidR="003D2608" w:rsidRDefault="00EF402D">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sidR="009B3322">
          <w:rPr>
            <w:noProof/>
            <w:webHidden/>
          </w:rPr>
          <w:t>27</w:t>
        </w:r>
        <w:r w:rsidR="003D2608">
          <w:rPr>
            <w:noProof/>
            <w:webHidden/>
          </w:rPr>
          <w:fldChar w:fldCharType="end"/>
        </w:r>
      </w:hyperlink>
    </w:p>
    <w:p w:rsidR="003D2608" w:rsidRDefault="00EF402D">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sidR="009B3322">
          <w:rPr>
            <w:noProof/>
            <w:webHidden/>
          </w:rPr>
          <w:t>30</w:t>
        </w:r>
        <w:r w:rsidR="003D2608">
          <w:rPr>
            <w:noProof/>
            <w:webHidden/>
          </w:rPr>
          <w:fldChar w:fldCharType="end"/>
        </w:r>
      </w:hyperlink>
    </w:p>
    <w:p w:rsidR="003D2608" w:rsidRDefault="00EF402D">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sidR="009B3322">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0" w:name="_Toc435436106"/>
      <w:bookmarkStart w:id="1" w:name="_Ref453680314"/>
      <w:bookmarkStart w:id="2" w:name="_Toc69370623"/>
      <w:r w:rsidRPr="00951490">
        <w:lastRenderedPageBreak/>
        <w:t>はじめに</w:t>
      </w:r>
      <w:bookmarkEnd w:id="0"/>
      <w:bookmarkEnd w:id="1"/>
      <w:bookmarkEnd w:id="2"/>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3" w:name="_Toc69370624"/>
      <w:r>
        <w:lastRenderedPageBreak/>
        <w:t>ITA Conductor</w:t>
      </w:r>
      <w:r w:rsidR="003B53B9" w:rsidRPr="00951490">
        <w:t>の概要</w:t>
      </w:r>
      <w:bookmarkEnd w:id="3"/>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4" w:name="_Toc69370625"/>
      <w:r>
        <w:lastRenderedPageBreak/>
        <w:t>ITA Conductor</w:t>
      </w:r>
      <w:r w:rsidR="0040207C" w:rsidRPr="00951490">
        <w:rPr>
          <w:rFonts w:hint="eastAsia"/>
        </w:rPr>
        <w:t>の</w:t>
      </w:r>
      <w:r w:rsidR="00856AD2" w:rsidRPr="00951490">
        <w:rPr>
          <w:rFonts w:hint="eastAsia"/>
        </w:rPr>
        <w:t>メニュー、画面構成</w:t>
      </w:r>
      <w:bookmarkEnd w:id="4"/>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5" w:name="_Toc491356627"/>
      <w:bookmarkStart w:id="6" w:name="_Toc491357388"/>
      <w:bookmarkStart w:id="7" w:name="_Toc491938689"/>
      <w:bookmarkStart w:id="8" w:name="_Toc491951538"/>
      <w:bookmarkStart w:id="9" w:name="_Toc493068798"/>
      <w:bookmarkStart w:id="10" w:name="_Toc493069627"/>
      <w:bookmarkStart w:id="11" w:name="_Toc493070136"/>
      <w:bookmarkStart w:id="12" w:name="_Toc493073823"/>
      <w:bookmarkStart w:id="13" w:name="_Toc493077630"/>
      <w:bookmarkStart w:id="14" w:name="_Toc493616667"/>
      <w:bookmarkStart w:id="15" w:name="_Toc493616687"/>
      <w:bookmarkStart w:id="16" w:name="_Toc493777486"/>
      <w:bookmarkStart w:id="17" w:name="_Toc493858608"/>
      <w:bookmarkStart w:id="18" w:name="_Toc494037775"/>
      <w:bookmarkStart w:id="19" w:name="_Toc494135055"/>
      <w:bookmarkStart w:id="20" w:name="_Toc494194486"/>
      <w:bookmarkStart w:id="21" w:name="_Toc494212161"/>
      <w:bookmarkStart w:id="22" w:name="_Toc494266345"/>
      <w:bookmarkStart w:id="23" w:name="_Toc494266845"/>
      <w:bookmarkStart w:id="24" w:name="_Toc494271453"/>
      <w:bookmarkStart w:id="25" w:name="_Toc503352900"/>
      <w:bookmarkStart w:id="26" w:name="_Toc508886057"/>
      <w:bookmarkStart w:id="27" w:name="_Toc520190025"/>
      <w:bookmarkStart w:id="28" w:name="_Toc520190051"/>
      <w:bookmarkStart w:id="29" w:name="_Toc3289592"/>
      <w:bookmarkStart w:id="30" w:name="_Toc3879943"/>
      <w:bookmarkStart w:id="31" w:name="_Toc6415116"/>
      <w:bookmarkStart w:id="32" w:name="_Toc6504598"/>
      <w:bookmarkStart w:id="33" w:name="_Toc6564802"/>
      <w:bookmarkStart w:id="34" w:name="_Toc14438607"/>
      <w:bookmarkStart w:id="35" w:name="_Toc30175138"/>
      <w:bookmarkStart w:id="36" w:name="_Toc30178663"/>
      <w:bookmarkStart w:id="37" w:name="_Toc36114445"/>
      <w:bookmarkStart w:id="38" w:name="_Toc36646536"/>
      <w:bookmarkStart w:id="39" w:name="_Toc36723613"/>
      <w:bookmarkStart w:id="40" w:name="_Toc46151342"/>
      <w:bookmarkStart w:id="41" w:name="_Toc46151361"/>
      <w:bookmarkStart w:id="42" w:name="_Toc46151855"/>
      <w:bookmarkStart w:id="43" w:name="_Toc46153538"/>
      <w:bookmarkStart w:id="44" w:name="_Toc46827062"/>
      <w:bookmarkStart w:id="45" w:name="_Toc46915300"/>
      <w:bookmarkStart w:id="46" w:name="_Toc46915456"/>
      <w:bookmarkStart w:id="47" w:name="_Toc46922614"/>
      <w:bookmarkStart w:id="48" w:name="_Toc46929494"/>
      <w:bookmarkStart w:id="49" w:name="_Toc46930061"/>
      <w:bookmarkStart w:id="50" w:name="_Toc46930505"/>
      <w:bookmarkStart w:id="51" w:name="_Toc46931342"/>
      <w:bookmarkStart w:id="52" w:name="_Toc48033120"/>
      <w:bookmarkStart w:id="53" w:name="_Toc48033136"/>
      <w:bookmarkStart w:id="54" w:name="_Toc48115523"/>
      <w:bookmarkStart w:id="55" w:name="_Toc48118377"/>
      <w:bookmarkStart w:id="56" w:name="_Toc48119650"/>
      <w:bookmarkStart w:id="57" w:name="_Toc48121903"/>
      <w:bookmarkStart w:id="58" w:name="_Toc48123424"/>
      <w:bookmarkStart w:id="59" w:name="_Toc48124399"/>
      <w:bookmarkStart w:id="60" w:name="_Toc48831762"/>
      <w:bookmarkStart w:id="61" w:name="_Toc55835193"/>
      <w:bookmarkStart w:id="62" w:name="_Toc56417481"/>
      <w:bookmarkStart w:id="63" w:name="_Toc57203776"/>
      <w:bookmarkStart w:id="64" w:name="_Toc57204418"/>
      <w:bookmarkStart w:id="65" w:name="_Toc69370626"/>
      <w:bookmarkStart w:id="66" w:name="_Toc435436142"/>
      <w:bookmarkStart w:id="67" w:name="_Toc48986975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4688"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DC215" id="正方形/長方形 2" o:spid="_x0000_s1026" style="position:absolute;left:0;text-align:left;margin-left:115.85pt;margin-top:1.5pt;width:39.35pt;height:16.3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69370628"/>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6937062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rsidR="00EF402D" w:rsidRDefault="00EF402D" w:rsidP="00EF402D">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rsidR="00EF402D" w:rsidRDefault="00EF402D" w:rsidP="00EF402D">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rsidR="00EF402D" w:rsidRDefault="00EF402D" w:rsidP="00EF402D">
      <w:pPr>
        <w:pStyle w:val="a8"/>
        <w:ind w:leftChars="0"/>
      </w:pPr>
      <w:r>
        <w:rPr>
          <w:rFonts w:hint="eastAsia"/>
        </w:rPr>
        <w:t>共有対象については、「</w:t>
      </w:r>
      <w:r>
        <w:rPr>
          <w:rFonts w:hint="eastAsia"/>
        </w:rPr>
        <w:t>Ansible driver</w:t>
      </w:r>
      <w:r>
        <w:rPr>
          <w:rFonts w:hint="eastAsia"/>
        </w:rPr>
        <w:t>」のみ対象としています。</w:t>
      </w:r>
    </w:p>
    <w:p w:rsidR="00EF402D" w:rsidRDefault="00EF402D" w:rsidP="00EF402D">
      <w:pPr>
        <w:pStyle w:val="a8"/>
        <w:ind w:leftChars="0"/>
      </w:pPr>
      <w:r>
        <w:rPr>
          <w:rFonts w:hint="eastAsia"/>
        </w:rPr>
        <w:t>詳細は、別紙、「利用手順マニュアル</w:t>
      </w:r>
      <w:r>
        <w:rPr>
          <w:rFonts w:hint="eastAsia"/>
        </w:rPr>
        <w:t xml:space="preserve"> Ansible-driver</w:t>
      </w:r>
      <w:r>
        <w:rPr>
          <w:rFonts w:hint="eastAsia"/>
        </w:rPr>
        <w:t>」を参照してください。</w:t>
      </w:r>
    </w:p>
    <w:p w:rsidR="00EF402D" w:rsidRPr="00EA392A" w:rsidRDefault="00EF402D" w:rsidP="00EF402D">
      <w:pPr>
        <w:pStyle w:val="a8"/>
        <w:numPr>
          <w:ilvl w:val="1"/>
          <w:numId w:val="22"/>
        </w:numPr>
        <w:ind w:leftChars="0"/>
        <w:rPr>
          <w:rFonts w:hint="eastAsia"/>
        </w:rPr>
      </w:pPr>
      <w:r>
        <w:rPr>
          <w:rFonts w:hint="eastAsia"/>
        </w:rPr>
        <w:t>「</w:t>
      </w:r>
      <w:r>
        <w:rPr>
          <w:rFonts w:hint="eastAsia"/>
        </w:rPr>
        <w:t>Co</w:t>
      </w:r>
      <w:r>
        <w:t>nductor call</w:t>
      </w:r>
      <w:r>
        <w:rPr>
          <w:rFonts w:hint="eastAsia"/>
        </w:rPr>
        <w:t>」</w:t>
      </w:r>
      <w:r>
        <w:t>,</w:t>
      </w:r>
      <w:r>
        <w:rPr>
          <w:rFonts w:hint="eastAsia"/>
        </w:rPr>
        <w:t>「</w:t>
      </w:r>
      <w:r>
        <w:rPr>
          <w:rFonts w:hint="eastAsia"/>
        </w:rPr>
        <w:t>Symphony</w:t>
      </w:r>
      <w:r>
        <w:t xml:space="preserve"> call</w:t>
      </w:r>
      <w:r>
        <w:rPr>
          <w:rFonts w:hint="eastAsia"/>
        </w:rPr>
        <w:t>」</w:t>
      </w:r>
      <w:r>
        <w:t xml:space="preserve"> </w:t>
      </w:r>
      <w:r>
        <w:rPr>
          <w:rFonts w:hint="eastAsia"/>
        </w:rPr>
        <w:t>で実行した作業フローについては、それぞれ個別に共有ディレクトリパスを持ちます。</w:t>
      </w:r>
      <w:r w:rsidR="0036299F">
        <w:rPr>
          <w:rFonts w:hint="eastAsia"/>
        </w:rPr>
        <w:t>（</w:t>
      </w:r>
      <w:r>
        <w:rPr>
          <w:rFonts w:hint="eastAsia"/>
        </w:rPr>
        <w:t>作業フロー</w:t>
      </w:r>
      <w:r w:rsidR="00B5106E">
        <w:rPr>
          <w:rFonts w:hint="eastAsia"/>
        </w:rPr>
        <w:t>を跨いでいる</w:t>
      </w:r>
      <w:r>
        <w:rPr>
          <w:rFonts w:hint="eastAsia"/>
        </w:rPr>
        <w:t>Movemet</w:t>
      </w:r>
      <w:r w:rsidR="00B5106E">
        <w:rPr>
          <w:rFonts w:hint="eastAsia"/>
        </w:rPr>
        <w:t>については、共有の対象外と</w:t>
      </w:r>
      <w:bookmarkStart w:id="93" w:name="_GoBack"/>
      <w:bookmarkEnd w:id="93"/>
      <w:r w:rsidR="00B5106E">
        <w:rPr>
          <w:rFonts w:hint="eastAsia"/>
        </w:rPr>
        <w:t>なります。</w:t>
      </w:r>
      <w:r w:rsidR="0036299F">
        <w:rPr>
          <w:rFonts w:hint="eastAsia"/>
        </w:rPr>
        <w:t>）</w:t>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4747260"/>
                <wp:effectExtent l="0" t="0" r="444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06680"/>
                            <a:ext cx="353683" cy="425496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139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Pr="00CD2D07" w:rsidRDefault="00EF402D"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675937"/>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Pr="00CD2D07" w:rsidRDefault="00EF402D"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16217" y="25105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Pr="00CD2D07" w:rsidRDefault="00EF402D"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16217" y="29636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Pr="00CD2D07" w:rsidRDefault="00EF402D"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EF402D" w:rsidRPr="00CD2D07" w:rsidRDefault="00EF402D"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85737" y="341988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Pr="00CD2D07" w:rsidRDefault="00EF402D"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94734" y="386402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Pr="00CD2D07" w:rsidRDefault="00EF402D"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EF402D" w:rsidRPr="00CD2D07" w:rsidRDefault="00EF402D"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3223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Pr="00CD2D07" w:rsidRDefault="00EF402D"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EF402D" w:rsidRPr="00CD2D07" w:rsidRDefault="00EF402D"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11984" y="137311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Pr="00CD2D07" w:rsidRDefault="00EF402D"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11916" y="882381"/>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Default="00EF402D"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EF402D" w:rsidRPr="00CD2D07" w:rsidRDefault="00EF402D"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26727" y="1088056"/>
                            <a:ext cx="2285187" cy="285059"/>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33148" y="20666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EF402D" w:rsidRPr="00EB1957" w:rsidRDefault="00EF402D"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35868" y="186532"/>
                            <a:ext cx="2446866" cy="1563615"/>
                            <a:chOff x="3395865" y="290322"/>
                            <a:chExt cx="2365988" cy="1258635"/>
                          </a:xfrm>
                        </wpg:grpSpPr>
                        <wps:wsp>
                          <wps:cNvPr id="1" name="右中かっこ 1"/>
                          <wps:cNvSpPr/>
                          <wps:spPr>
                            <a:xfrm>
                              <a:off x="3395865" y="290322"/>
                              <a:ext cx="429808" cy="1258635"/>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Pr="00841806" w:rsidRDefault="00EF402D"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843631"/>
                            <a:ext cx="2372866" cy="2831662"/>
                            <a:chOff x="-10666" y="135468"/>
                            <a:chExt cx="2372866" cy="1274403"/>
                          </a:xfrm>
                        </wpg:grpSpPr>
                        <wps:wsp>
                          <wps:cNvPr id="73" name="右中かっこ 73"/>
                          <wps:cNvSpPr/>
                          <wps:spPr>
                            <a:xfrm>
                              <a:off x="-10666" y="135468"/>
                              <a:ext cx="467866" cy="127440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Pr="00841806" w:rsidRDefault="00EF402D"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373.8pt;mso-position-horizontal-relative:char;mso-position-vertical-relative:line" coordsize="61849,4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47472;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066;width:3537;height:4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" adj="20965" fillcolor="#003d8b" strokecolor="#003c8c [2905]" strokeweight="2pt">
                  <v:fill opacity="52428f"/>
                </v:shape>
                <v:roundrect id="角丸四角形 104" o:spid="_x0000_s1029" style="position:absolute;left:1035;top:213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EF402D" w:rsidRPr="00CD2D07" w:rsidRDefault="00EF402D"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675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EF402D" w:rsidRPr="00CD2D07" w:rsidRDefault="00EF402D"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1162;top:25105;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EF402D" w:rsidRPr="00CD2D07" w:rsidRDefault="00EF402D"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1162;top:29636;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EF402D" w:rsidRPr="00CD2D07" w:rsidRDefault="00EF402D"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EF402D" w:rsidRPr="00CD2D07" w:rsidRDefault="00EF402D" w:rsidP="00CD2D07">
                        <w:pPr>
                          <w:jc w:val="left"/>
                          <w:rPr>
                            <w:b/>
                            <w:szCs w:val="21"/>
                          </w:rPr>
                        </w:pPr>
                      </w:p>
                    </w:txbxContent>
                  </v:textbox>
                </v:roundrect>
                <v:roundrect id="角丸四角形 118" o:spid="_x0000_s1033" style="position:absolute;left:857;top:34198;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EF402D" w:rsidRPr="00CD2D07" w:rsidRDefault="00EF402D"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947;top:3864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EF402D" w:rsidRPr="00CD2D07" w:rsidRDefault="00EF402D"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EF402D" w:rsidRPr="00CD2D07" w:rsidRDefault="00EF402D" w:rsidP="00CD2D07">
                        <w:pPr>
                          <w:jc w:val="left"/>
                          <w:rPr>
                            <w:b/>
                            <w:szCs w:val="21"/>
                          </w:rPr>
                        </w:pPr>
                      </w:p>
                    </w:txbxContent>
                  </v:textbox>
                </v:roundrect>
                <v:roundrect id="角丸四角形 122" o:spid="_x0000_s1035" style="position:absolute;left:947;top:43223;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EF402D" w:rsidRPr="00CD2D07" w:rsidRDefault="00EF402D"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EF402D" w:rsidRPr="00CD2D07" w:rsidRDefault="00EF402D" w:rsidP="00CD2D07">
                        <w:pPr>
                          <w:jc w:val="left"/>
                          <w:rPr>
                            <w:b/>
                            <w:szCs w:val="21"/>
                          </w:rPr>
                        </w:pPr>
                      </w:p>
                    </w:txbxContent>
                  </v:textbox>
                </v:roundrect>
                <v:roundrect id="角丸四角形 165" o:spid="_x0000_s1036" style="position:absolute;left:1119;top:13731;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EF402D" w:rsidRPr="00CD2D07" w:rsidRDefault="00EF402D"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119;top:8823;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EF402D" w:rsidRDefault="00EF402D"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EF402D" w:rsidRPr="00CD2D07" w:rsidRDefault="00EF402D" w:rsidP="004D513A">
                        <w:pPr>
                          <w:ind w:firstLineChars="100" w:firstLine="211"/>
                          <w:jc w:val="left"/>
                          <w:rPr>
                            <w:b/>
                          </w:rPr>
                        </w:pPr>
                        <w:r>
                          <w:rPr>
                            <w:rFonts w:hint="eastAsia"/>
                            <w:b/>
                          </w:rPr>
                          <w:t>登録する</w:t>
                        </w:r>
                      </w:p>
                    </w:txbxContent>
                  </v:textbox>
                </v:roundrect>
                <v:shape id="屈折矢印 116" o:spid="_x0000_s1038" style="position:absolute;left:13267;top:10880;width:22852;height:2851;rotation:180;visibility:visible;mso-wrap-style:square;v-text-anchor:middle" coordsize="2285187,28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" path="m,213794r2178290,l2178290,71265r-35632,l2213922,r71265,71265l2249555,71265r,213794l,285059,,213794xe" fillcolor="#7f7f7f" strokecolor="#7f7f7f [1612]" strokeweight="2pt">
                  <v:fill opacity="52428f"/>
                  <v:path arrowok="t" o:connecttype="custom" o:connectlocs="0,213794;2178290,213794;2178290,71265;2142658,71265;2213922,0;2285187,71265;2249555,71265;2249555,285059;0,285059;0,213794" o:connectangles="0,0,0,0,0,0,0,0,0,0"/>
                </v:shape>
                <v:roundrect id="角丸四角形 144" o:spid="_x0000_s1039" style="position:absolute;left:1331;top:20666;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EF402D" w:rsidRPr="00EB1957" w:rsidRDefault="00EF402D"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358;top:1865;width:24469;height:15636" coordorigin="33958,2903" coordsize="23659,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2903;width:4298;height:12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" adj="615,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EF402D" w:rsidRPr="00841806" w:rsidRDefault="00EF402D"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8436;width:23728;height:28316" coordorigin="-106,1354" coordsize="23728,1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top:1354;width:4678;height:1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" adj="661,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EF402D" w:rsidRPr="00841806" w:rsidRDefault="00EF402D"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4" w:name="_Toc69370630"/>
      <w:r w:rsidRPr="00951490">
        <w:rPr>
          <w:rFonts w:hint="eastAsia"/>
        </w:rPr>
        <w:lastRenderedPageBreak/>
        <w:t>機能・操作方法説明</w:t>
      </w:r>
      <w:bookmarkEnd w:id="94"/>
    </w:p>
    <w:p w:rsidR="00CA23B6" w:rsidRPr="00CA23B6" w:rsidRDefault="00220403" w:rsidP="00CA23B6">
      <w:pPr>
        <w:pStyle w:val="20"/>
        <w:rPr>
          <w:rFonts w:ascii="メイリオ" w:hAnsi="メイリオ"/>
        </w:rPr>
      </w:pPr>
      <w:bookmarkStart w:id="95" w:name="_Toc489869771"/>
      <w:bookmarkStart w:id="96" w:name="_Ref491938399"/>
      <w:bookmarkStart w:id="97" w:name="_Ref491938493"/>
      <w:bookmarkStart w:id="98" w:name="_Ref491939282"/>
      <w:bookmarkStart w:id="99" w:name="_Ref491939283"/>
      <w:bookmarkStart w:id="100" w:name="_Ref491939334"/>
      <w:bookmarkStart w:id="101" w:name="_Ref491939348"/>
      <w:bookmarkStart w:id="102" w:name="_Toc69370631"/>
      <w:r>
        <w:rPr>
          <w:rFonts w:ascii="メイリオ" w:hAnsi="メイリオ"/>
        </w:rPr>
        <w:t>ITA Conductor</w:t>
      </w:r>
      <w:bookmarkEnd w:id="95"/>
      <w:bookmarkEnd w:id="96"/>
      <w:bookmarkEnd w:id="97"/>
      <w:bookmarkEnd w:id="98"/>
      <w:bookmarkEnd w:id="99"/>
      <w:bookmarkEnd w:id="100"/>
      <w:bookmarkEnd w:id="101"/>
      <w:bookmarkEnd w:id="102"/>
    </w:p>
    <w:p w:rsidR="0032331C" w:rsidRPr="00951490" w:rsidRDefault="00220403" w:rsidP="00CA23B6">
      <w:pPr>
        <w:pStyle w:val="30"/>
      </w:pPr>
      <w:bookmarkStart w:id="103" w:name="_Ref35873403"/>
      <w:bookmarkStart w:id="104" w:name="_Ref35873408"/>
      <w:bookmarkStart w:id="105" w:name="_Ref35873417"/>
      <w:bookmarkStart w:id="106" w:name="_Toc69370632"/>
      <w:bookmarkStart w:id="107" w:name="_Toc441673830"/>
      <w:r>
        <w:rPr>
          <w:rFonts w:hint="eastAsia"/>
        </w:rPr>
        <w:t>Conductor</w:t>
      </w:r>
      <w:r w:rsidR="0032331C" w:rsidRPr="00951490">
        <w:rPr>
          <w:rFonts w:hint="eastAsia"/>
        </w:rPr>
        <w:t>インターフェース情報</w:t>
      </w:r>
      <w:bookmarkEnd w:id="103"/>
      <w:bookmarkEnd w:id="104"/>
      <w:bookmarkEnd w:id="105"/>
      <w:bookmarkEnd w:id="106"/>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5712"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C18B5" id="正方形/長方形 454" o:spid="_x0000_s1026" style="position:absolute;left:0;text-align:left;margin-left:77.1pt;margin-top:40.05pt;width:45.05pt;height:14.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9B3322">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9B3322">
              <w:t>Conductor</w:t>
            </w:r>
            <w:r w:rsidR="009B3322"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8" w:name="_Ref453665507"/>
      <w:bookmarkStart w:id="109" w:name="_Ref453665529"/>
      <w:bookmarkStart w:id="110" w:name="_Toc489869775"/>
      <w:bookmarkStart w:id="111" w:name="_Toc69370633"/>
      <w:r>
        <w:lastRenderedPageBreak/>
        <w:t>Conductor</w:t>
      </w:r>
      <w:r w:rsidR="003B53B9" w:rsidRPr="00951490">
        <w:t>クラス一覧</w:t>
      </w:r>
      <w:bookmarkEnd w:id="108"/>
      <w:bookmarkEnd w:id="109"/>
      <w:bookmarkEnd w:id="110"/>
      <w:bookmarkEnd w:id="111"/>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9B3322">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9B3322" w:rsidRPr="009B3322">
        <w:rPr>
          <w:rFonts w:hint="eastAsia"/>
          <w:u w:val="single"/>
        </w:rPr>
        <w:t>Conductor</w:t>
      </w:r>
      <w:r w:rsidR="009B3322" w:rsidRPr="009B3322">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36736"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CCE0"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6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Pr="00A6170A" w:rsidRDefault="00EF402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EF402D" w:rsidRPr="00A6170A" w:rsidRDefault="00EF402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EF402D"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EF402D" w:rsidRPr="00A6170A" w:rsidRDefault="00EF402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EF402D" w:rsidRPr="00A6170A" w:rsidRDefault="00EF402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EF402D"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9B3322">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2" w:name="_Toc489869776"/>
      <w:bookmarkStart w:id="113" w:name="_Ref491938443"/>
      <w:bookmarkStart w:id="114" w:name="_Ref491938473"/>
      <w:bookmarkStart w:id="115" w:name="_Ref491938511"/>
      <w:bookmarkStart w:id="116" w:name="_Ref491939323"/>
      <w:bookmarkStart w:id="117" w:name="_Ref491939352"/>
      <w:bookmarkStart w:id="118" w:name="_Ref491946721"/>
      <w:bookmarkStart w:id="119" w:name="_Ref491946723"/>
      <w:bookmarkStart w:id="120" w:name="_Ref48831958"/>
      <w:bookmarkStart w:id="121" w:name="_Toc69370634"/>
      <w:bookmarkEnd w:id="107"/>
      <w:r>
        <w:rPr>
          <w:rFonts w:hint="eastAsia"/>
        </w:rPr>
        <w:lastRenderedPageBreak/>
        <w:t>Conductor</w:t>
      </w:r>
      <w:r w:rsidR="009F6227" w:rsidRPr="00951490">
        <w:t>クラス編集</w:t>
      </w:r>
      <w:bookmarkEnd w:id="112"/>
      <w:bookmarkEnd w:id="113"/>
      <w:bookmarkEnd w:id="114"/>
      <w:bookmarkEnd w:id="115"/>
      <w:bookmarkEnd w:id="116"/>
      <w:bookmarkEnd w:id="117"/>
      <w:bookmarkEnd w:id="118"/>
      <w:bookmarkEnd w:id="119"/>
      <w:bookmarkEnd w:id="120"/>
      <w:bookmarkEnd w:id="121"/>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9B3322" w:rsidRPr="009B3322">
        <w:rPr>
          <w:rFonts w:hint="eastAsia"/>
          <w:b/>
        </w:rPr>
        <w:t>表</w:t>
      </w:r>
      <w:r w:rsidR="009B3322" w:rsidRPr="009B3322">
        <w:rPr>
          <w:rFonts w:hint="eastAsia"/>
          <w:b/>
        </w:rPr>
        <w:t xml:space="preserve"> 4.1- </w:t>
      </w:r>
      <w:r w:rsidR="009B3322" w:rsidRPr="009B3322">
        <w:rPr>
          <w:b/>
          <w:noProof/>
        </w:rPr>
        <w:t>13</w:t>
      </w:r>
      <w:r w:rsidR="009B3322" w:rsidRPr="009B3322">
        <w:rPr>
          <w:rFonts w:hint="eastAsia"/>
          <w:b/>
          <w:noProof/>
        </w:rPr>
        <w:t>「</w:t>
      </w:r>
      <w:r w:rsidR="009B3322" w:rsidRPr="009B3322">
        <w:rPr>
          <w:rFonts w:hint="eastAsia"/>
          <w:b/>
          <w:noProof/>
        </w:rPr>
        <w:t>Conductor</w:t>
      </w:r>
      <w:r w:rsidR="009B3322" w:rsidRPr="009B3322">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Pr="00F0771A" w:rsidRDefault="00F0771A" w:rsidP="00692BF6">
      <w:pPr>
        <w:pStyle w:val="afb"/>
        <w:ind w:left="1100" w:firstLine="0"/>
        <w:rPr>
          <w:b/>
        </w:rPr>
      </w:pPr>
    </w:p>
    <w:p w:rsidR="00692BF6" w:rsidRDefault="003B7526" w:rsidP="00692BF6">
      <w:pPr>
        <w:pStyle w:val="afb"/>
        <w:ind w:left="1100" w:firstLine="0"/>
      </w:pPr>
      <w:r>
        <w:rPr>
          <w:noProof/>
        </w:rPr>
        <mc:AlternateContent>
          <mc:Choice Requires="wps">
            <w:drawing>
              <wp:anchor distT="0" distB="0" distL="114300" distR="114300" simplePos="0" relativeHeight="251658240" behindDoc="0" locked="0" layoutInCell="1" allowOverlap="1" wp14:anchorId="256F18DD" wp14:editId="3219AF60">
                <wp:simplePos x="0" y="0"/>
                <wp:positionH relativeFrom="column">
                  <wp:posOffset>3385323</wp:posOffset>
                </wp:positionH>
                <wp:positionV relativeFrom="paragraph">
                  <wp:posOffset>2883866</wp:posOffset>
                </wp:positionV>
                <wp:extent cx="1096010" cy="349250"/>
                <wp:effectExtent l="19050" t="19050" r="218440" b="12700"/>
                <wp:wrapNone/>
                <wp:docPr id="30" name="線吹き出し 1 (枠付き) 30"/>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Pr="00F0771A" w:rsidRDefault="00EF402D"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18D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0" o:spid="_x0000_s1047" type="#_x0000_t47" style="position:absolute;left:0;text-align:left;margin-left:266.55pt;margin-top:227.1pt;width:86.3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" adj="25492,10945,21226,11475" fillcolor="white [3212]" strokecolor="red" strokeweight="3pt">
                <v:textbox>
                  <w:txbxContent>
                    <w:p w:rsidR="00EF402D" w:rsidRPr="00F0771A" w:rsidRDefault="00EF402D"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00F0771A" w:rsidRPr="00B3115E">
        <w:rPr>
          <w:noProof/>
        </w:rPr>
        <mc:AlternateContent>
          <mc:Choice Requires="wps">
            <w:drawing>
              <wp:anchor distT="0" distB="0" distL="114300" distR="114300" simplePos="0" relativeHeight="251652096" behindDoc="0" locked="0" layoutInCell="1" allowOverlap="1" wp14:anchorId="35DB76A8" wp14:editId="3F63E58C">
                <wp:simplePos x="0" y="0"/>
                <wp:positionH relativeFrom="margin">
                  <wp:posOffset>4091761</wp:posOffset>
                </wp:positionH>
                <wp:positionV relativeFrom="paragraph">
                  <wp:posOffset>1730113</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7B7A3B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22.2pt;margin-top:136.25pt;width:8.9pt;height:90.85pt;rotation:4350722fd;flip:x;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" adj="15318" strokecolor="red" strokeweight="3pt">
                <v:stroke startarrow="block"/>
                <w10:wrap anchorx="margin"/>
              </v:shape>
            </w:pict>
          </mc:Fallback>
        </mc:AlternateContent>
      </w:r>
      <w:r w:rsidR="00F0771A">
        <w:rPr>
          <w:noProof/>
        </w:rPr>
        <mc:AlternateContent>
          <mc:Choice Requires="wps">
            <w:drawing>
              <wp:anchor distT="0" distB="0" distL="114300" distR="114300" simplePos="0" relativeHeight="251656192" behindDoc="0" locked="0" layoutInCell="1" allowOverlap="1">
                <wp:simplePos x="0" y="0"/>
                <wp:positionH relativeFrom="column">
                  <wp:posOffset>4999438</wp:posOffset>
                </wp:positionH>
                <wp:positionV relativeFrom="paragraph">
                  <wp:posOffset>66565</wp:posOffset>
                </wp:positionV>
                <wp:extent cx="927100" cy="323850"/>
                <wp:effectExtent l="19050" t="19050" r="25400" b="114300"/>
                <wp:wrapNone/>
                <wp:docPr id="27" name="線吹き出し 1 (枠付き) 27"/>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Pr="00F0771A" w:rsidRDefault="00EF402D" w:rsidP="00094D3D">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7" o:spid="_x0000_s1048" type="#_x0000_t47" style="position:absolute;left:0;text-align:left;margin-left:393.65pt;margin-top:5.25pt;width:73pt;height:2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" adj="18273,27482,18204,21021" fillcolor="white [3212]" strokecolor="red" strokeweight="3pt">
                <v:textbox>
                  <w:txbxContent>
                    <w:p w:rsidR="00EF402D" w:rsidRPr="00F0771A" w:rsidRDefault="00EF402D" w:rsidP="00094D3D">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r w:rsidR="00FC0F7C" w:rsidRPr="00B3115E">
        <w:rPr>
          <w:noProof/>
        </w:rPr>
        <mc:AlternateContent>
          <mc:Choice Requires="wps">
            <w:drawing>
              <wp:anchor distT="0" distB="0" distL="114300" distR="114300" simplePos="0" relativeHeight="251649024" behindDoc="0" locked="0" layoutInCell="1" allowOverlap="1" wp14:anchorId="521CA637" wp14:editId="30215C15">
                <wp:simplePos x="0" y="0"/>
                <wp:positionH relativeFrom="page">
                  <wp:posOffset>2361537</wp:posOffset>
                </wp:positionH>
                <wp:positionV relativeFrom="paragraph">
                  <wp:posOffset>1124088</wp:posOffset>
                </wp:positionV>
                <wp:extent cx="3140766" cy="683398"/>
                <wp:effectExtent l="19050" t="19050" r="21590" b="21590"/>
                <wp:wrapNone/>
                <wp:docPr id="458" name="正方形/長方形 458"/>
                <wp:cNvGraphicFramePr/>
                <a:graphic xmlns:a="http://schemas.openxmlformats.org/drawingml/2006/main">
                  <a:graphicData uri="http://schemas.microsoft.com/office/word/2010/wordprocessingShape">
                    <wps:wsp>
                      <wps:cNvSpPr/>
                      <wps:spPr>
                        <a:xfrm>
                          <a:off x="0" y="0"/>
                          <a:ext cx="3140766" cy="68339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EF402D" w:rsidRPr="00FC0F7C" w:rsidRDefault="00EF402D"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A637" id="正方形/長方形 458" o:spid="_x0000_s1049" style="position:absolute;left:0;text-align:left;margin-left:185.95pt;margin-top:88.5pt;width:247.3pt;height:5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" filled="f" strokecolor="red" strokeweight="3pt">
                <v:textbox>
                  <w:txbxContent>
                    <w:p w:rsidR="00EF402D" w:rsidRPr="00FC0F7C" w:rsidRDefault="00EF402D"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00290FBB" w:rsidRPr="00C943D8">
        <w:rPr>
          <w:noProof/>
        </w:rPr>
        <mc:AlternateContent>
          <mc:Choice Requires="wps">
            <w:drawing>
              <wp:anchor distT="0" distB="0" distL="114300" distR="114300" simplePos="0" relativeHeight="251648000" behindDoc="0" locked="0" layoutInCell="1" allowOverlap="1" wp14:anchorId="6EFF1614" wp14:editId="4AFEFEAB">
                <wp:simplePos x="0" y="0"/>
                <wp:positionH relativeFrom="margin">
                  <wp:posOffset>2904490</wp:posOffset>
                </wp:positionH>
                <wp:positionV relativeFrom="paragraph">
                  <wp:posOffset>2326336</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EF402D" w:rsidRPr="00290FBB" w:rsidRDefault="00EF402D"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1614" id="正方形/長方形 10" o:spid="_x0000_s1050" style="position:absolute;left:0;text-align:left;margin-left:228.7pt;margin-top:183.2pt;width:99.75pt;height:25.9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" filled="f" stroked="f" strokeweight="1pt">
                <v:textbox inset="2mm,2mm,2mm,2mm">
                  <w:txbxContent>
                    <w:p w:rsidR="00EF402D" w:rsidRPr="00290FBB" w:rsidRDefault="00EF402D"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00290FBB" w:rsidRPr="00B3115E">
        <w:rPr>
          <w:noProof/>
        </w:rPr>
        <mc:AlternateContent>
          <mc:Choice Requires="wps">
            <w:drawing>
              <wp:anchor distT="0" distB="0" distL="114300" distR="114300" simplePos="0" relativeHeight="251644928" behindDoc="0" locked="0" layoutInCell="1" allowOverlap="1" wp14:anchorId="572C536E" wp14:editId="5A8982DE">
                <wp:simplePos x="0" y="0"/>
                <wp:positionH relativeFrom="margin">
                  <wp:posOffset>1416381</wp:posOffset>
                </wp:positionH>
                <wp:positionV relativeFrom="paragraph">
                  <wp:posOffset>3257495</wp:posOffset>
                </wp:positionV>
                <wp:extent cx="406400" cy="139700"/>
                <wp:effectExtent l="19050" t="1905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6BBF6" id="正方形/長方形 47" o:spid="_x0000_s1026" style="position:absolute;left:0;text-align:left;margin-left:111.55pt;margin-top:256.5pt;width:32pt;height:1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" filled="f" strokecolor="red" strokeweight="3pt">
                <w10:wrap anchorx="margin"/>
              </v:rect>
            </w:pict>
          </mc:Fallback>
        </mc:AlternateContent>
      </w:r>
      <w:r w:rsidR="00290FBB" w:rsidRPr="00B3115E">
        <w:rPr>
          <w:noProof/>
        </w:rPr>
        <mc:AlternateContent>
          <mc:Choice Requires="wps">
            <w:drawing>
              <wp:anchor distT="0" distB="0" distL="114300" distR="114300" simplePos="0" relativeHeight="251650048" behindDoc="0" locked="0" layoutInCell="1" allowOverlap="1" wp14:anchorId="5A25C2F8" wp14:editId="75B58E57">
                <wp:simplePos x="0" y="0"/>
                <wp:positionH relativeFrom="column">
                  <wp:posOffset>4665482</wp:posOffset>
                </wp:positionH>
                <wp:positionV relativeFrom="paragraph">
                  <wp:posOffset>1872891</wp:posOffset>
                </wp:positionV>
                <wp:extent cx="1251999" cy="1379855"/>
                <wp:effectExtent l="19050" t="19050" r="24765" b="10795"/>
                <wp:wrapNone/>
                <wp:docPr id="459" name="正方形/長方形 459"/>
                <wp:cNvGraphicFramePr/>
                <a:graphic xmlns:a="http://schemas.openxmlformats.org/drawingml/2006/main">
                  <a:graphicData uri="http://schemas.microsoft.com/office/word/2010/wordprocessingShape">
                    <wps:wsp>
                      <wps:cNvSpPr/>
                      <wps:spPr>
                        <a:xfrm>
                          <a:off x="0" y="0"/>
                          <a:ext cx="1251999" cy="1379855"/>
                        </a:xfrm>
                        <a:prstGeom prst="rect">
                          <a:avLst/>
                        </a:prstGeom>
                        <a:noFill/>
                        <a:ln w="38100" cap="flat" cmpd="sng" algn="ctr">
                          <a:solidFill>
                            <a:srgbClr val="FF0000"/>
                          </a:solidFill>
                          <a:prstDash val="solid"/>
                        </a:ln>
                        <a:effectLst/>
                      </wps:spPr>
                      <wps:txbx>
                        <w:txbxContent>
                          <w:p w:rsidR="00EF402D" w:rsidRPr="00290FBB" w:rsidRDefault="00EF402D" w:rsidP="00692BF6">
                            <w:pPr>
                              <w:rPr>
                                <w:rFonts w:asciiTheme="minorEastAsia" w:hAnsiTheme="minorEastAsia"/>
                                <w:b/>
                                <w:color w:val="FF0000"/>
                                <w:szCs w:val="21"/>
                                <w:u w:val="single"/>
                              </w:rPr>
                            </w:pPr>
                          </w:p>
                          <w:p w:rsidR="00EF402D" w:rsidRPr="00290FBB" w:rsidRDefault="00EF402D" w:rsidP="00692BF6">
                            <w:pPr>
                              <w:rPr>
                                <w:rFonts w:asciiTheme="minorEastAsia" w:hAnsiTheme="minorEastAsia"/>
                                <w:b/>
                                <w:color w:val="FF0000"/>
                                <w:szCs w:val="21"/>
                                <w:u w:val="single"/>
                              </w:rPr>
                            </w:pPr>
                          </w:p>
                          <w:p w:rsidR="00EF402D" w:rsidRPr="00290FBB" w:rsidRDefault="00EF402D" w:rsidP="00692BF6">
                            <w:pPr>
                              <w:rPr>
                                <w:rFonts w:asciiTheme="minorEastAsia" w:hAnsiTheme="minorEastAsia"/>
                                <w:b/>
                                <w:color w:val="FF0000"/>
                                <w:szCs w:val="21"/>
                                <w:u w:val="single"/>
                              </w:rPr>
                            </w:pPr>
                          </w:p>
                          <w:p w:rsidR="00EF402D" w:rsidRPr="00290FBB" w:rsidRDefault="00EF402D" w:rsidP="00692BF6">
                            <w:pPr>
                              <w:rPr>
                                <w:rFonts w:asciiTheme="minorEastAsia" w:hAnsiTheme="minorEastAsia"/>
                                <w:b/>
                                <w:color w:val="FF0000"/>
                                <w:szCs w:val="21"/>
                                <w:u w:val="single"/>
                              </w:rPr>
                            </w:pPr>
                          </w:p>
                          <w:p w:rsidR="00EF402D" w:rsidRPr="00290FBB" w:rsidRDefault="00EF402D" w:rsidP="00692BF6">
                            <w:pPr>
                              <w:rPr>
                                <w:rFonts w:asciiTheme="minorEastAsia" w:hAnsiTheme="minorEastAsia"/>
                                <w:b/>
                                <w:color w:val="FF0000"/>
                                <w:szCs w:val="21"/>
                                <w:u w:val="single"/>
                              </w:rPr>
                            </w:pPr>
                          </w:p>
                          <w:p w:rsidR="00EF402D" w:rsidRPr="00290FBB" w:rsidRDefault="00EF402D"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2F8" id="正方形/長方形 459" o:spid="_x0000_s1051" style="position:absolute;left:0;text-align:left;margin-left:367.35pt;margin-top:147.45pt;width:98.6pt;height:108.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" filled="f" strokecolor="red" strokeweight="3pt">
                <v:textbox>
                  <w:txbxContent>
                    <w:p w:rsidR="00EF402D" w:rsidRPr="00290FBB" w:rsidRDefault="00EF402D" w:rsidP="00692BF6">
                      <w:pPr>
                        <w:rPr>
                          <w:rFonts w:asciiTheme="minorEastAsia" w:hAnsiTheme="minorEastAsia"/>
                          <w:b/>
                          <w:color w:val="FF0000"/>
                          <w:szCs w:val="21"/>
                          <w:u w:val="single"/>
                        </w:rPr>
                      </w:pPr>
                    </w:p>
                    <w:p w:rsidR="00EF402D" w:rsidRPr="00290FBB" w:rsidRDefault="00EF402D" w:rsidP="00692BF6">
                      <w:pPr>
                        <w:rPr>
                          <w:rFonts w:asciiTheme="minorEastAsia" w:hAnsiTheme="minorEastAsia"/>
                          <w:b/>
                          <w:color w:val="FF0000"/>
                          <w:szCs w:val="21"/>
                          <w:u w:val="single"/>
                        </w:rPr>
                      </w:pPr>
                    </w:p>
                    <w:p w:rsidR="00EF402D" w:rsidRPr="00290FBB" w:rsidRDefault="00EF402D" w:rsidP="00692BF6">
                      <w:pPr>
                        <w:rPr>
                          <w:rFonts w:asciiTheme="minorEastAsia" w:hAnsiTheme="minorEastAsia"/>
                          <w:b/>
                          <w:color w:val="FF0000"/>
                          <w:szCs w:val="21"/>
                          <w:u w:val="single"/>
                        </w:rPr>
                      </w:pPr>
                    </w:p>
                    <w:p w:rsidR="00EF402D" w:rsidRPr="00290FBB" w:rsidRDefault="00EF402D" w:rsidP="00692BF6">
                      <w:pPr>
                        <w:rPr>
                          <w:rFonts w:asciiTheme="minorEastAsia" w:hAnsiTheme="minorEastAsia"/>
                          <w:b/>
                          <w:color w:val="FF0000"/>
                          <w:szCs w:val="21"/>
                          <w:u w:val="single"/>
                        </w:rPr>
                      </w:pPr>
                    </w:p>
                    <w:p w:rsidR="00EF402D" w:rsidRPr="00290FBB" w:rsidRDefault="00EF402D" w:rsidP="00692BF6">
                      <w:pPr>
                        <w:rPr>
                          <w:rFonts w:asciiTheme="minorEastAsia" w:hAnsiTheme="minorEastAsia"/>
                          <w:b/>
                          <w:color w:val="FF0000"/>
                          <w:szCs w:val="21"/>
                          <w:u w:val="single"/>
                        </w:rPr>
                      </w:pPr>
                    </w:p>
                    <w:p w:rsidR="00EF402D" w:rsidRPr="00290FBB" w:rsidRDefault="00EF402D"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53120" behindDoc="0" locked="0" layoutInCell="1" allowOverlap="1" wp14:anchorId="59169BFA" wp14:editId="536ABDEE">
                <wp:simplePos x="0" y="0"/>
                <wp:positionH relativeFrom="column">
                  <wp:posOffset>4665482</wp:posOffset>
                </wp:positionH>
                <wp:positionV relativeFrom="paragraph">
                  <wp:posOffset>489364</wp:posOffset>
                </wp:positionV>
                <wp:extent cx="1251999" cy="1346200"/>
                <wp:effectExtent l="19050" t="19050" r="24765" b="25400"/>
                <wp:wrapNone/>
                <wp:docPr id="461" name="正方形/長方形 461"/>
                <wp:cNvGraphicFramePr/>
                <a:graphic xmlns:a="http://schemas.openxmlformats.org/drawingml/2006/main">
                  <a:graphicData uri="http://schemas.microsoft.com/office/word/2010/wordprocessingShape">
                    <wps:wsp>
                      <wps:cNvSpPr/>
                      <wps:spPr>
                        <a:xfrm>
                          <a:off x="0" y="0"/>
                          <a:ext cx="1251999" cy="1346200"/>
                        </a:xfrm>
                        <a:prstGeom prst="rect">
                          <a:avLst/>
                        </a:prstGeom>
                        <a:noFill/>
                        <a:ln w="38100" cap="flat" cmpd="sng" algn="ctr">
                          <a:solidFill>
                            <a:srgbClr val="FF0000"/>
                          </a:solidFill>
                          <a:prstDash val="solid"/>
                        </a:ln>
                        <a:effectLst/>
                      </wps:spPr>
                      <wps:txbx>
                        <w:txbxContent>
                          <w:p w:rsidR="00EF402D" w:rsidRPr="00290FBB" w:rsidRDefault="00EF402D" w:rsidP="00290FBB">
                            <w:pPr>
                              <w:rPr>
                                <w:rFonts w:asciiTheme="minorEastAsia" w:hAnsiTheme="minorEastAsia"/>
                                <w:b/>
                                <w:color w:val="FF0000"/>
                                <w:szCs w:val="21"/>
                                <w:u w:val="single"/>
                              </w:rPr>
                            </w:pPr>
                          </w:p>
                          <w:p w:rsidR="00EF402D" w:rsidRPr="00290FBB" w:rsidRDefault="00EF402D" w:rsidP="00290FBB">
                            <w:pPr>
                              <w:rPr>
                                <w:rFonts w:asciiTheme="minorEastAsia" w:hAnsiTheme="minorEastAsia"/>
                                <w:b/>
                                <w:color w:val="FF0000"/>
                                <w:szCs w:val="21"/>
                                <w:u w:val="single"/>
                              </w:rPr>
                            </w:pPr>
                          </w:p>
                          <w:p w:rsidR="00EF402D" w:rsidRPr="00290FBB" w:rsidRDefault="00EF402D" w:rsidP="00290FBB">
                            <w:pPr>
                              <w:rPr>
                                <w:rFonts w:asciiTheme="minorEastAsia" w:hAnsiTheme="minorEastAsia"/>
                                <w:b/>
                                <w:color w:val="FF0000"/>
                                <w:szCs w:val="21"/>
                                <w:u w:val="single"/>
                              </w:rPr>
                            </w:pPr>
                          </w:p>
                          <w:p w:rsidR="00EF402D" w:rsidRPr="00290FBB" w:rsidRDefault="00EF402D" w:rsidP="00290FBB">
                            <w:pPr>
                              <w:rPr>
                                <w:rFonts w:asciiTheme="minorEastAsia" w:hAnsiTheme="minorEastAsia"/>
                                <w:b/>
                                <w:color w:val="FF0000"/>
                                <w:szCs w:val="21"/>
                                <w:u w:val="single"/>
                              </w:rPr>
                            </w:pPr>
                          </w:p>
                          <w:p w:rsidR="00EF402D" w:rsidRPr="00290FBB" w:rsidRDefault="00EF402D" w:rsidP="00290FBB">
                            <w:pPr>
                              <w:jc w:val="center"/>
                              <w:rPr>
                                <w:rFonts w:asciiTheme="minorEastAsia" w:hAnsiTheme="minorEastAsia"/>
                                <w:b/>
                                <w:color w:val="FF0000"/>
                                <w:szCs w:val="21"/>
                                <w:u w:val="single"/>
                              </w:rPr>
                            </w:pPr>
                          </w:p>
                          <w:p w:rsidR="00EF402D" w:rsidRPr="00290FBB" w:rsidRDefault="00EF402D"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9BFA" id="正方形/長方形 461" o:spid="_x0000_s1052" style="position:absolute;left:0;text-align:left;margin-left:367.35pt;margin-top:38.55pt;width:98.6pt;height:10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" filled="f" strokecolor="red" strokeweight="3pt">
                <v:textbox>
                  <w:txbxContent>
                    <w:p w:rsidR="00EF402D" w:rsidRPr="00290FBB" w:rsidRDefault="00EF402D" w:rsidP="00290FBB">
                      <w:pPr>
                        <w:rPr>
                          <w:rFonts w:asciiTheme="minorEastAsia" w:hAnsiTheme="minorEastAsia"/>
                          <w:b/>
                          <w:color w:val="FF0000"/>
                          <w:szCs w:val="21"/>
                          <w:u w:val="single"/>
                        </w:rPr>
                      </w:pPr>
                    </w:p>
                    <w:p w:rsidR="00EF402D" w:rsidRPr="00290FBB" w:rsidRDefault="00EF402D" w:rsidP="00290FBB">
                      <w:pPr>
                        <w:rPr>
                          <w:rFonts w:asciiTheme="minorEastAsia" w:hAnsiTheme="minorEastAsia"/>
                          <w:b/>
                          <w:color w:val="FF0000"/>
                          <w:szCs w:val="21"/>
                          <w:u w:val="single"/>
                        </w:rPr>
                      </w:pPr>
                    </w:p>
                    <w:p w:rsidR="00EF402D" w:rsidRPr="00290FBB" w:rsidRDefault="00EF402D" w:rsidP="00290FBB">
                      <w:pPr>
                        <w:rPr>
                          <w:rFonts w:asciiTheme="minorEastAsia" w:hAnsiTheme="minorEastAsia"/>
                          <w:b/>
                          <w:color w:val="FF0000"/>
                          <w:szCs w:val="21"/>
                          <w:u w:val="single"/>
                        </w:rPr>
                      </w:pPr>
                    </w:p>
                    <w:p w:rsidR="00EF402D" w:rsidRPr="00290FBB" w:rsidRDefault="00EF402D" w:rsidP="00290FBB">
                      <w:pPr>
                        <w:rPr>
                          <w:rFonts w:asciiTheme="minorEastAsia" w:hAnsiTheme="minorEastAsia"/>
                          <w:b/>
                          <w:color w:val="FF0000"/>
                          <w:szCs w:val="21"/>
                          <w:u w:val="single"/>
                        </w:rPr>
                      </w:pPr>
                    </w:p>
                    <w:p w:rsidR="00EF402D" w:rsidRPr="00290FBB" w:rsidRDefault="00EF402D" w:rsidP="00290FBB">
                      <w:pPr>
                        <w:jc w:val="center"/>
                        <w:rPr>
                          <w:rFonts w:asciiTheme="minorEastAsia" w:hAnsiTheme="minorEastAsia"/>
                          <w:b/>
                          <w:color w:val="FF0000"/>
                          <w:szCs w:val="21"/>
                          <w:u w:val="single"/>
                        </w:rPr>
                      </w:pPr>
                    </w:p>
                    <w:p w:rsidR="00EF402D" w:rsidRPr="00290FBB" w:rsidRDefault="00EF402D"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46976" behindDoc="0" locked="0" layoutInCell="1" allowOverlap="1" wp14:anchorId="6F2563F9" wp14:editId="08793408">
                <wp:simplePos x="0" y="0"/>
                <wp:positionH relativeFrom="margin">
                  <wp:posOffset>691515</wp:posOffset>
                </wp:positionH>
                <wp:positionV relativeFrom="paragraph">
                  <wp:posOffset>1063996</wp:posOffset>
                </wp:positionV>
                <wp:extent cx="689610" cy="184785"/>
                <wp:effectExtent l="19050" t="19050" r="15240" b="24765"/>
                <wp:wrapNone/>
                <wp:docPr id="48" name="正方形/長方形 48"/>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D5910" id="正方形/長方形 48" o:spid="_x0000_s1026" style="position:absolute;left:0;text-align:left;margin-left:54.45pt;margin-top:83.8pt;width:54.3pt;height:14.5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" filled="f" strokecolor="red" strokeweight="3pt">
                <w10:wrap anchorx="margin"/>
              </v:rect>
            </w:pict>
          </mc:Fallback>
        </mc:AlternateContent>
      </w:r>
      <w:r w:rsidR="00692BF6">
        <w:rPr>
          <w:noProof/>
        </w:rPr>
        <w:drawing>
          <wp:inline distT="0" distB="0" distL="0" distR="0" wp14:anchorId="1A2BA3CF" wp14:editId="1737F213">
            <wp:extent cx="5220000" cy="34556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a:stretch/>
                  </pic:blipFill>
                  <pic:spPr bwMode="auto">
                    <a:xfrm>
                      <a:off x="0" y="0"/>
                      <a:ext cx="5220000" cy="3455626"/>
                    </a:xfrm>
                    <a:prstGeom prst="rect">
                      <a:avLst/>
                    </a:prstGeom>
                    <a:ln>
                      <a:noFill/>
                    </a:ln>
                    <a:extLst>
                      <a:ext uri="{53640926-AAD7-44D8-BBD7-CCE9431645EC}">
                        <a14:shadowObscured xmlns:a14="http://schemas.microsoft.com/office/drawing/2010/main"/>
                      </a:ext>
                    </a:extLst>
                  </pic:spPr>
                </pic:pic>
              </a:graphicData>
            </a:graphic>
          </wp:inline>
        </w:drawing>
      </w:r>
    </w:p>
    <w:p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6432"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4FC7" id="正方形/長方形 26" o:spid="_x0000_s1026" style="position:absolute;left:0;text-align:left;margin-left:302.2pt;margin-top:9.2pt;width:75.15pt;height:5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3360"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E801" id="正方形/長方形 34" o:spid="_x0000_s1026" style="position:absolute;left:0;text-align:left;margin-left:142.6pt;margin-top:9.25pt;width:50.7pt;height:5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2336"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65E7C" id="乗算 465" o:spid="_x0000_s1026" style="position:absolute;left:0;text-align:left;margin-left:260.8pt;margin-top:9.35pt;width:40.8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61312"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0F27D" id="直線コネクタ 46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0288"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1D165" id="乗算 24" o:spid="_x0000_s1026" style="position:absolute;left:0;text-align:left;margin-left:297.6pt;margin-top:28.95pt;width:40.8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938A7F" id="直線コネクタ 7"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2576"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0AC5E" id="乗算 32" o:spid="_x0000_s1026" style="position:absolute;left:0;text-align:left;margin-left:363.5pt;margin-top:110.2pt;width:30.15pt;height:1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9504"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66D8A" id="直線コネクタ 470"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1552"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7FCEC" id="乗算 472" o:spid="_x0000_s1026" style="position:absolute;left:0;text-align:left;margin-left:362.55pt;margin-top:36.05pt;width:30.15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480"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94717" id="直線コネクタ 469"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0528"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FF441" id="乗算 471" o:spid="_x0000_s1026" style="position:absolute;left:0;text-align:left;margin-left:140.15pt;margin-top:96.5pt;width:30.15pt;height:19.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5C87A" id="直線コネクタ 468"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5135F" id="乗算 29" o:spid="_x0000_s1026" style="position:absolute;left:0;text-align:left;margin-left:139.55pt;margin-top:30.3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4384"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79484" id="直線コネクタ 2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4624"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CC5FA" id="正方形/長方形 46" o:spid="_x0000_s1026" style="position:absolute;left:0;text-align:left;margin-left:378.5pt;margin-top:3.4pt;width:76.55pt;height:4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BFE59" id="正方形/長方形 42" o:spid="_x0000_s1026" style="position:absolute;left:0;text-align:left;margin-left:164.2pt;margin-top:47.5pt;width:116.2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9B3322">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p>
    <w:p w:rsidR="00A1630B" w:rsidRDefault="00A1630B" w:rsidP="00A1630B">
      <w:pPr>
        <w:jc w:val="center"/>
      </w:pPr>
      <w:r>
        <w:rPr>
          <w:noProof/>
        </w:rPr>
        <w:drawing>
          <wp:inline distT="0" distB="0" distL="0" distR="0" wp14:anchorId="18EE2D2E" wp14:editId="0447F10A">
            <wp:extent cx="3240000" cy="1595415"/>
            <wp:effectExtent l="0" t="0" r="0" b="508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240000" cy="1595415"/>
                    </a:xfrm>
                    <a:prstGeom prst="rect">
                      <a:avLst/>
                    </a:prstGeom>
                    <a:ln>
                      <a:noFill/>
                    </a:ln>
                    <a:extLst>
                      <a:ext uri="{53640926-AAD7-44D8-BBD7-CCE9431645EC}">
                        <a14:shadowObscured xmlns:a14="http://schemas.microsoft.com/office/drawing/2010/main"/>
                      </a:ext>
                    </a:extLst>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E4208C" w:rsidRDefault="00E4208C" w:rsidP="00E4208C">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lastRenderedPageBreak/>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2"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2"/>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3F461"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CD9D2"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51072"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Pr="00A6170A" w:rsidRDefault="00EF402D"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EF402D" w:rsidRPr="00A6170A" w:rsidRDefault="00EF402D"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EF402D" w:rsidRDefault="00EF402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EF402D" w:rsidRPr="00A6170A" w:rsidRDefault="00EF402D"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EF402D" w:rsidRPr="00A6170A" w:rsidRDefault="00EF402D"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EF402D" w:rsidRDefault="00EF402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3" w:name="_Toc489869777"/>
      <w:bookmarkStart w:id="124" w:name="_Ref491938487"/>
      <w:bookmarkStart w:id="125" w:name="_Ref491939324"/>
      <w:bookmarkStart w:id="126" w:name="_Ref491939353"/>
      <w:bookmarkStart w:id="127" w:name="_Ref171733"/>
      <w:bookmarkStart w:id="128" w:name="_Ref171807"/>
      <w:bookmarkStart w:id="129" w:name="_Ref171821"/>
      <w:bookmarkStart w:id="130" w:name="_Ref171830"/>
      <w:bookmarkStart w:id="131" w:name="_Ref171843"/>
      <w:bookmarkStart w:id="132" w:name="_Ref171853"/>
      <w:bookmarkStart w:id="133" w:name="_Ref48032472"/>
      <w:bookmarkStart w:id="134" w:name="_Ref48032496"/>
      <w:bookmarkStart w:id="135" w:name="_Ref48032502"/>
      <w:bookmarkStart w:id="136" w:name="_Ref48032570"/>
      <w:bookmarkStart w:id="137" w:name="_Ref48032587"/>
      <w:bookmarkStart w:id="138" w:name="_Ref48032607"/>
      <w:bookmarkStart w:id="139" w:name="_Ref48831878"/>
      <w:bookmarkStart w:id="140" w:name="_Toc69370635"/>
      <w:bookmarkStart w:id="141" w:name="_Toc441673831"/>
      <w:r>
        <w:lastRenderedPageBreak/>
        <w:t>Conductor</w:t>
      </w:r>
      <w:r w:rsidR="003B53B9" w:rsidRPr="00951490">
        <w:t>作業実行</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9B3322">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9B3322" w:rsidRPr="009B3322">
        <w:rPr>
          <w:rFonts w:cstheme="minorHAnsi"/>
          <w:u w:val="single"/>
        </w:rPr>
        <w:t>Conductor</w:t>
      </w:r>
      <w:r w:rsidR="009B3322" w:rsidRPr="009B3322">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9B3322">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9B3322" w:rsidRPr="009B3322">
        <w:rPr>
          <w:u w:val="single"/>
        </w:rPr>
        <w:t>Conductor</w:t>
      </w:r>
      <w:r w:rsidR="009B3322" w:rsidRPr="009B3322">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9B3322">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9B3322" w:rsidRPr="009B3322">
        <w:rPr>
          <w:u w:val="single"/>
        </w:rPr>
        <w:t>Conductor</w:t>
      </w:r>
      <w:r w:rsidR="009B3322" w:rsidRPr="009B3322">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3059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C8C0" id="正方形/長方形 479" o:spid="_x0000_s1026" style="position:absolute;left:0;text-align:left;margin-left:107.1pt;margin-top:499.45pt;width:36pt;height:1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02B81"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8720"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1F522" id="正方形/長方形 478" o:spid="_x0000_s1026" style="position:absolute;left:0;text-align:left;margin-left:114pt;margin-top:234.35pt;width:259.2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12796" id="正方形/長方形 477" o:spid="_x0000_s1026" style="position:absolute;left:0;text-align:left;margin-left:114.55pt;margin-top:116.25pt;width:186.6pt;height:6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6672"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03C6F" id="正方形/長方形 476" o:spid="_x0000_s1026" style="position:absolute;left:0;text-align:left;margin-left:113.5pt;margin-top:64pt;width:6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4A1665" id="正方形/長方形 475" o:spid="_x0000_s1026" style="position:absolute;left:0;text-align:left;margin-left:54.45pt;margin-top:86.25pt;width:51.2pt;height:1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29568"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1589BC" id="正方形/長方形 162" o:spid="_x0000_s1026" style="position:absolute;left:0;text-align:left;margin-left:124.4pt;margin-top:423.65pt;width:51.25pt;height:13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2" w:name="_Ref453666562"/>
      <w:bookmarkStart w:id="143" w:name="_Ref453666565"/>
      <w:bookmarkStart w:id="144" w:name="_Toc489869778"/>
      <w:bookmarkStart w:id="145" w:name="_Toc69370636"/>
      <w:r>
        <w:lastRenderedPageBreak/>
        <w:t>Conductor</w:t>
      </w:r>
      <w:r w:rsidR="003B53B9" w:rsidRPr="00951490">
        <w:t>作業確認</w:t>
      </w:r>
      <w:bookmarkEnd w:id="142"/>
      <w:bookmarkEnd w:id="143"/>
      <w:bookmarkEnd w:id="144"/>
      <w:bookmarkEnd w:id="145"/>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9B3322">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9B3322" w:rsidRPr="009B3322">
        <w:rPr>
          <w:rFonts w:cstheme="minorHAnsi"/>
          <w:u w:val="single"/>
        </w:rPr>
        <w:t>Conductor</w:t>
      </w:r>
      <w:r w:rsidR="009B3322" w:rsidRPr="009B3322">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854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Pr="00A6170A" w:rsidRDefault="00EF402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EF402D" w:rsidRPr="00A6170A" w:rsidRDefault="00EF402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EF402D"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EF402D" w:rsidRPr="00A6170A" w:rsidRDefault="00EF402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EF402D" w:rsidRPr="00A6170A" w:rsidRDefault="00EF402D"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EF402D"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EF402D" w:rsidRPr="00A6170A" w:rsidRDefault="00EF402D"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693D01" w:rsidRPr="00693D01" w:rsidRDefault="00433A58" w:rsidP="00693D01">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3B3022" w:rsidRPr="00693D01" w:rsidRDefault="00693D01" w:rsidP="00693D01">
      <w:pPr>
        <w:pStyle w:val="a8"/>
        <w:numPr>
          <w:ilvl w:val="0"/>
          <w:numId w:val="32"/>
        </w:numPr>
        <w:ind w:leftChars="0"/>
      </w:pPr>
      <w:r w:rsidRPr="00693D01">
        <w:rPr>
          <w:rFonts w:cstheme="minorHAnsi" w:hint="eastAsia"/>
        </w:rPr>
        <w:t>「</w:t>
      </w:r>
      <w:r w:rsidRPr="00693D01">
        <w:rPr>
          <w:rFonts w:cstheme="minorHAnsi" w:hint="eastAsia"/>
        </w:rPr>
        <w:t>Movement</w:t>
      </w:r>
      <w:r w:rsidRPr="00693D01">
        <w:rPr>
          <w:rFonts w:cstheme="minorHAnsi" w:hint="eastAsia"/>
        </w:rPr>
        <w:t>」、「</w:t>
      </w:r>
      <w:r w:rsidRPr="00693D01">
        <w:rPr>
          <w:rFonts w:cstheme="minorHAnsi" w:hint="eastAsia"/>
        </w:rPr>
        <w:t>Conductor Call</w:t>
      </w:r>
      <w:r w:rsidRPr="00693D01">
        <w:rPr>
          <w:rFonts w:cstheme="minorHAnsi" w:hint="eastAsia"/>
        </w:rPr>
        <w:t>」、「</w:t>
      </w:r>
      <w:r w:rsidRPr="00693D01">
        <w:rPr>
          <w:rFonts w:cstheme="minorHAnsi" w:hint="eastAsia"/>
        </w:rPr>
        <w:t>Symphony Call</w:t>
      </w:r>
      <w:r w:rsidRPr="00693D01">
        <w:rPr>
          <w:rFonts w:cstheme="minorHAnsi" w:hint="eastAsia"/>
        </w:rPr>
        <w:t>」の</w:t>
      </w:r>
      <w:r w:rsidRPr="00693D01">
        <w:rPr>
          <w:rFonts w:cstheme="minorHAnsi" w:hint="eastAsia"/>
        </w:rPr>
        <w:t>Node</w:t>
      </w:r>
      <w:r w:rsidRPr="00693D01">
        <w:rPr>
          <w:rFonts w:cstheme="minorHAnsi" w:hint="eastAsia"/>
        </w:rPr>
        <w:t>でのエラーが発生した場合、ログにメッセージが表示されます。</w:t>
      </w:r>
    </w:p>
    <w:p w:rsidR="003B3022" w:rsidRDefault="00282C84" w:rsidP="003B3022">
      <w:pPr>
        <w:pStyle w:val="a8"/>
        <w:ind w:leftChars="0" w:left="1123"/>
        <w:rPr>
          <w:rFonts w:cstheme="minorHAnsi"/>
        </w:rPr>
      </w:pPr>
      <w:ins w:id="146" w:author="作成者">
        <w:r w:rsidRPr="003B3022">
          <w:rPr>
            <w:rFonts w:cstheme="minorHAnsi"/>
            <w:noProof/>
          </w:rPr>
          <mc:AlternateContent>
            <mc:Choice Requires="wps">
              <w:drawing>
                <wp:anchor distT="0" distB="0" distL="114300" distR="114300" simplePos="0" relativeHeight="251688960" behindDoc="0" locked="0" layoutInCell="1" allowOverlap="1" wp14:anchorId="12917DAA" wp14:editId="728EAC1C">
                  <wp:simplePos x="0" y="0"/>
                  <wp:positionH relativeFrom="column">
                    <wp:posOffset>1303655</wp:posOffset>
                  </wp:positionH>
                  <wp:positionV relativeFrom="paragraph">
                    <wp:posOffset>2343150</wp:posOffset>
                  </wp:positionV>
                  <wp:extent cx="3721100" cy="499745"/>
                  <wp:effectExtent l="19050" t="19050" r="12700" b="14605"/>
                  <wp:wrapNone/>
                  <wp:docPr id="8" name="正方形/長方形 8"/>
                  <wp:cNvGraphicFramePr/>
                  <a:graphic xmlns:a="http://schemas.openxmlformats.org/drawingml/2006/main">
                    <a:graphicData uri="http://schemas.microsoft.com/office/word/2010/wordprocessingShape">
                      <wps:wsp>
                        <wps:cNvSpPr/>
                        <wps:spPr>
                          <a:xfrm>
                            <a:off x="0" y="0"/>
                            <a:ext cx="3721100" cy="499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Default="00EF402D" w:rsidP="00282C84">
                              <w:pPr>
                                <w:jc w:val="left"/>
                                <w:rPr>
                                  <w:ins w:id="147" w:author="作成者"/>
                                  <w:rFonts w:ascii="ＭＳ Ｐゴシック" w:eastAsia="ＭＳ Ｐゴシック" w:hAnsi="ＭＳ Ｐゴシック"/>
                                  <w:b/>
                                  <w:color w:val="FF0000"/>
                                </w:rPr>
                              </w:pPr>
                            </w:p>
                            <w:p w:rsidR="00EF402D" w:rsidRPr="009111BD" w:rsidRDefault="00EF402D" w:rsidP="00282C84">
                              <w:pPr>
                                <w:jc w:val="left"/>
                                <w:rPr>
                                  <w:ins w:id="148" w:author="作成者"/>
                                  <w:rFonts w:ascii="ＭＳ Ｐゴシック" w:eastAsia="ＭＳ Ｐゴシック" w:hAnsi="ＭＳ Ｐゴシック"/>
                                  <w:b/>
                                  <w:color w:val="FF0000"/>
                                </w:rPr>
                              </w:pPr>
                              <w:ins w:id="149" w:author="作成者">
                                <w:r>
                                  <w:rPr>
                                    <w:rFonts w:ascii="ＭＳ Ｐゴシック" w:eastAsia="ＭＳ Ｐゴシック" w:hAnsi="ＭＳ Ｐゴシック" w:hint="eastAsia"/>
                                    <w:b/>
                                    <w:color w:val="FF0000"/>
                                  </w:rPr>
                                  <w:t>ログ</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7DAA" id="正方形/長方形 8" o:spid="_x0000_s1055" style="position:absolute;left:0;text-align:left;margin-left:102.65pt;margin-top:184.5pt;width:293pt;height:39.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" filled="f" strokecolor="red" strokeweight="3pt">
                  <v:textbox>
                    <w:txbxContent>
                      <w:p w:rsidR="00EF402D" w:rsidRDefault="00EF402D" w:rsidP="00282C84">
                        <w:pPr>
                          <w:jc w:val="left"/>
                          <w:rPr>
                            <w:ins w:id="150" w:author="作成者"/>
                            <w:rFonts w:ascii="ＭＳ Ｐゴシック" w:eastAsia="ＭＳ Ｐゴシック" w:hAnsi="ＭＳ Ｐゴシック"/>
                            <w:b/>
                            <w:color w:val="FF0000"/>
                          </w:rPr>
                        </w:pPr>
                      </w:p>
                      <w:p w:rsidR="00EF402D" w:rsidRPr="009111BD" w:rsidRDefault="00EF402D" w:rsidP="00282C84">
                        <w:pPr>
                          <w:jc w:val="left"/>
                          <w:rPr>
                            <w:ins w:id="151" w:author="作成者"/>
                            <w:rFonts w:ascii="ＭＳ Ｐゴシック" w:eastAsia="ＭＳ Ｐゴシック" w:hAnsi="ＭＳ Ｐゴシック"/>
                            <w:b/>
                            <w:color w:val="FF0000"/>
                          </w:rPr>
                        </w:pPr>
                        <w:ins w:id="152" w:author="作成者">
                          <w:r>
                            <w:rPr>
                              <w:rFonts w:ascii="ＭＳ Ｐゴシック" w:eastAsia="ＭＳ Ｐゴシック" w:hAnsi="ＭＳ Ｐゴシック" w:hint="eastAsia"/>
                              <w:b/>
                              <w:color w:val="FF0000"/>
                            </w:rPr>
                            <w:t>ログ</w:t>
                          </w:r>
                        </w:ins>
                      </w:p>
                    </w:txbxContent>
                  </v:textbox>
                </v:rect>
              </w:pict>
            </mc:Fallback>
          </mc:AlternateContent>
        </w:r>
      </w:ins>
      <w:r w:rsidR="009111BD">
        <w:rPr>
          <w:rFonts w:cstheme="minorHAnsi"/>
          <w:noProof/>
        </w:rPr>
        <mc:AlternateContent>
          <mc:Choice Requires="wps">
            <w:drawing>
              <wp:anchor distT="0" distB="0" distL="114300" distR="114300" simplePos="0" relativeHeight="251686912"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EF402D" w:rsidRPr="009111BD" w:rsidRDefault="00EF402D">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6" type="#_x0000_t202" style="position:absolute;left:0;text-align:left;margin-left:248.9pt;margin-top:145.05pt;width:1in;height:2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5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Aw2PWxpOwJ7VnqJsYZeVWgiLlw/lZY&#10;jAjqxtj7Gxx5SUhGW4mzNdkvf3sP9mAOWs5qjFzKNXaCs/KTBqMRDUxovAxPTgfIYA81y0ONfqgu&#10;CDPdx3oZGcVg78udmFuq7rEbs5ATKqElMqfc78QL360Bdkuq2SwaYSaN8HO9MDKEDqAGgO+ae2HN&#10;lgUP+q5pN5pi/IqMzrajY/bgKS8iUwHmDtMt+pjnSOB298LCHN6j1csfYvob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Q6+eUk0CAABpBAAADgAAAAAAAAAAAAAAAAAuAgAAZHJzL2Uyb0RvYy54bWxQSwECLQAU&#10;AAYACAAAACEAL74cs+QAAAALAQAADwAAAAAAAAAAAAAAAACnBAAAZHJzL2Rvd25yZXYueG1sUEsF&#10;BgAAAAAEAAQA8wAAALgFAAAAAA==&#10;" filled="f" stroked="f" strokeweight=".5pt">
                <v:textbox>
                  <w:txbxContent>
                    <w:p w:rsidR="00EF402D" w:rsidRPr="009111BD" w:rsidRDefault="00EF402D">
                      <w:pPr>
                        <w:rPr>
                          <w:b/>
                          <w:color w:val="FF0000"/>
                        </w:rPr>
                      </w:pPr>
                      <w:r w:rsidRPr="009111BD">
                        <w:rPr>
                          <w:rFonts w:hint="eastAsia"/>
                          <w:b/>
                          <w:color w:val="FF0000"/>
                        </w:rPr>
                        <w:t>実行状況サークル</w:t>
                      </w:r>
                    </w:p>
                  </w:txbxContent>
                </v:textbox>
              </v:shape>
            </w:pict>
          </mc:Fallback>
        </mc:AlternateContent>
      </w:r>
      <w:r w:rsidR="009111BD">
        <w:rPr>
          <w:rFonts w:cstheme="minorHAnsi"/>
          <w:noProof/>
        </w:rPr>
        <mc:AlternateContent>
          <mc:Choice Requires="wps">
            <w:drawing>
              <wp:anchor distT="0" distB="0" distL="114300" distR="114300" simplePos="0" relativeHeight="251685888"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18E5E6" id="直線コネクタ 36"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sidR="009111BD">
        <w:rPr>
          <w:rFonts w:cstheme="minorHAnsi"/>
          <w:noProof/>
        </w:rPr>
        <mc:AlternateContent>
          <mc:Choice Requires="wps">
            <w:drawing>
              <wp:anchor distT="0" distB="0" distL="114300" distR="114300" simplePos="0" relativeHeight="251683840"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71934" id="直線コネクタ 35"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009111BD" w:rsidRPr="003B3022">
        <w:rPr>
          <w:rFonts w:cstheme="minorHAnsi"/>
          <w:noProof/>
        </w:rPr>
        <mc:AlternateContent>
          <mc:Choice Requires="wps">
            <w:drawing>
              <wp:anchor distT="0" distB="0" distL="114300" distR="114300" simplePos="0" relativeHeight="251684864"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Pr="009111BD" w:rsidRDefault="00EF402D"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7" style="position:absolute;left:0;text-align:left;margin-left:218.3pt;margin-top:82.3pt;width:33.8pt;height:3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" filled="f" strokecolor="red" strokeweight="3pt">
                <v:textbox>
                  <w:txbxContent>
                    <w:p w:rsidR="00EF402D" w:rsidRPr="009111BD" w:rsidRDefault="00EF402D" w:rsidP="009111BD">
                      <w:pPr>
                        <w:jc w:val="left"/>
                        <w:rPr>
                          <w:rFonts w:ascii="ＭＳ Ｐゴシック" w:eastAsia="ＭＳ Ｐゴシック" w:hAnsi="ＭＳ Ｐゴシック"/>
                          <w:b/>
                          <w:color w:val="FF0000"/>
                        </w:rPr>
                      </w:pPr>
                    </w:p>
                  </w:txbxContent>
                </v:textbox>
              </v:rect>
            </w:pict>
          </mc:Fallback>
        </mc:AlternateContent>
      </w:r>
      <w:r w:rsidR="009111BD" w:rsidRPr="003B3022">
        <w:rPr>
          <w:rFonts w:cstheme="minorHAnsi"/>
          <w:noProof/>
        </w:rPr>
        <mc:AlternateContent>
          <mc:Choice Requires="wps">
            <w:drawing>
              <wp:anchor distT="0" distB="0" distL="114300" distR="114300" simplePos="0" relativeHeight="251680768"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402D" w:rsidRPr="009111BD" w:rsidRDefault="00EF402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8" style="position:absolute;left:0;text-align:left;margin-left:112.5pt;margin-top:51.6pt;width:276.1pt;height:7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Klv&#10;aU69AgAArQUAAA4AAAAAAAAAAAAAAAAALgIAAGRycy9lMm9Eb2MueG1sUEsBAi0AFAAGAAgAAAAh&#10;AAW38C7eAAAACwEAAA8AAAAAAAAAAAAAAAAAFwUAAGRycy9kb3ducmV2LnhtbFBLBQYAAAAABAAE&#10;APMAAAAiBgAAAAA=&#10;" filled="f" strokecolor="red" strokeweight="3pt">
                <v:textbox>
                  <w:txbxContent>
                    <w:p w:rsidR="00EF402D" w:rsidRPr="009111BD" w:rsidRDefault="00EF402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81792"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9DF69" id="正方形/長方形 87" o:spid="_x0000_s1026" style="position:absolute;left:0;text-align:left;margin-left:395.1pt;margin-top:30.65pt;width:85.25pt;height:13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9744"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05BD2" id="正方形/長方形 85" o:spid="_x0000_s1026" style="position:absolute;left:0;text-align:left;margin-left:54pt;margin-top:92.1pt;width:52.3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9B3322">
        <w:t>Conductor</w:t>
      </w:r>
      <w:r w:rsidR="009B3322"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9B3322">
        <w:rPr>
          <w:rFonts w:hint="eastAsia"/>
        </w:rPr>
        <w:t>Conductor</w:t>
      </w:r>
      <w:r w:rsidR="009B3322"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9B3322">
        <w:rPr>
          <w:rFonts w:hint="eastAsia"/>
        </w:rPr>
        <w:t>Conductor</w:t>
      </w:r>
      <w:r w:rsidR="009B3322"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31616"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934EA" id="正方形/長方形 38" o:spid="_x0000_s1026" style="position:absolute;left:0;text-align:left;margin-left:92.6pt;margin-top:242.4pt;width:30.5pt;height: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9B3322">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9B3322" w:rsidRPr="009B3322">
        <w:rPr>
          <w:u w:val="single"/>
        </w:rPr>
        <w:t>Conductor</w:t>
      </w:r>
      <w:r w:rsidR="009B3322" w:rsidRPr="009B3322">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07421" id="正方形/長方形 89" o:spid="_x0000_s1026" style="position:absolute;left:0;text-align:left;margin-left:94.4pt;margin-top:268.85pt;width:34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82816"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130AA" id="正方形/長方形 88" o:spid="_x0000_s1026" style="position:absolute;left:0;text-align:left;margin-left:218.85pt;margin-top:106.25pt;width:19.6pt;height:14.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3664"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444B4" id="正方形/長方形 45" o:spid="_x0000_s1026" style="position:absolute;left:0;text-align:left;margin-left:91.55pt;margin-top:244.15pt;width:35.7pt;height:14.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9B3322">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53" w:name="_Ref453666431"/>
      <w:bookmarkStart w:id="154" w:name="_Ref453666433"/>
      <w:bookmarkStart w:id="155" w:name="_Toc489869779"/>
      <w:bookmarkStart w:id="156" w:name="_Toc69370637"/>
      <w:r>
        <w:lastRenderedPageBreak/>
        <w:t>Conductor</w:t>
      </w:r>
      <w:bookmarkEnd w:id="141"/>
      <w:r w:rsidR="003B53B9" w:rsidRPr="00951490">
        <w:t>作業一覧</w:t>
      </w:r>
      <w:bookmarkEnd w:id="153"/>
      <w:bookmarkEnd w:id="154"/>
      <w:bookmarkEnd w:id="155"/>
      <w:bookmarkEnd w:id="156"/>
    </w:p>
    <w:p w:rsidR="00F5185F" w:rsidRPr="00951490" w:rsidRDefault="00540A19" w:rsidP="00035D87">
      <w:pPr>
        <w:pStyle w:val="a8"/>
        <w:numPr>
          <w:ilvl w:val="0"/>
          <w:numId w:val="16"/>
        </w:numPr>
        <w:ind w:leftChars="0"/>
      </w:pPr>
      <w:bookmarkStart w:id="157" w:name="_Toc434596932"/>
      <w:bookmarkStart w:id="158" w:name="_Toc434597116"/>
      <w:bookmarkStart w:id="159" w:name="_Toc434854828"/>
      <w:bookmarkStart w:id="160" w:name="_Toc434856161"/>
      <w:bookmarkStart w:id="161" w:name="_Toc435539437"/>
      <w:bookmarkStart w:id="162" w:name="_Toc436236568"/>
      <w:bookmarkStart w:id="163" w:name="_Toc436826781"/>
      <w:bookmarkStart w:id="164" w:name="_Toc436827709"/>
      <w:bookmarkStart w:id="165" w:name="_Toc436830092"/>
      <w:bookmarkStart w:id="166" w:name="_Toc436830116"/>
      <w:bookmarkStart w:id="167" w:name="_Toc436830142"/>
      <w:bookmarkStart w:id="168" w:name="_Toc437623160"/>
      <w:bookmarkStart w:id="169" w:name="_Toc437872124"/>
      <w:bookmarkEnd w:id="157"/>
      <w:bookmarkEnd w:id="158"/>
      <w:bookmarkEnd w:id="159"/>
      <w:bookmarkEnd w:id="160"/>
      <w:bookmarkEnd w:id="161"/>
      <w:bookmarkEnd w:id="162"/>
      <w:bookmarkEnd w:id="163"/>
      <w:bookmarkEnd w:id="164"/>
      <w:bookmarkEnd w:id="165"/>
      <w:bookmarkEnd w:id="166"/>
      <w:bookmarkEnd w:id="167"/>
      <w:bookmarkEnd w:id="168"/>
      <w:bookmarkEnd w:id="169"/>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9B3322">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9B3322" w:rsidRPr="009B3322">
        <w:rPr>
          <w:u w:val="single"/>
        </w:rPr>
        <w:t>Conductor</w:t>
      </w:r>
      <w:r w:rsidR="009B3322" w:rsidRPr="009B3322">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37760"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551A4"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40832"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5929D"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9808"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7E9C3"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8784"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D43A"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70" w:name="_Ref36113321"/>
      <w:bookmarkStart w:id="171" w:name="_Toc69370638"/>
      <w:r>
        <w:rPr>
          <w:rFonts w:hint="eastAsia"/>
        </w:rPr>
        <w:t>Conductor</w:t>
      </w:r>
      <w:r w:rsidR="009E5339">
        <w:rPr>
          <w:rFonts w:hint="eastAsia"/>
        </w:rPr>
        <w:t>定期作業実行</w:t>
      </w:r>
      <w:bookmarkEnd w:id="170"/>
      <w:bookmarkEnd w:id="171"/>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9B3322">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9B3322" w:rsidRPr="009B3322">
        <w:rPr>
          <w:u w:val="single"/>
        </w:rPr>
        <w:t>Conductor</w:t>
      </w:r>
      <w:r w:rsidR="009B3322" w:rsidRPr="009B3322">
        <w:rPr>
          <w:u w:val="single"/>
        </w:rPr>
        <w:t>作業一覧</w:t>
      </w:r>
      <w:r w:rsidRPr="007A47CF">
        <w:rPr>
          <w:u w:val="single"/>
        </w:rPr>
        <w:fldChar w:fldCharType="end"/>
      </w:r>
      <w:r w:rsidRPr="00B82522">
        <w:rPr>
          <w:rFonts w:hint="eastAsia"/>
        </w:rPr>
        <w:t>」へ遷移できます。</w:t>
      </w:r>
    </w:p>
    <w:p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9B3322">
        <w:rPr>
          <w:rFonts w:cstheme="minorHAnsi"/>
          <w:u w:val="single"/>
        </w:rPr>
        <w:t>4.1.3</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9B3322" w:rsidRPr="009B3322">
        <w:rPr>
          <w:rFonts w:hint="eastAsia"/>
          <w:u w:val="single"/>
        </w:rPr>
        <w:t>Conductor</w:t>
      </w:r>
      <w:r w:rsidR="009B3322" w:rsidRPr="009B3322">
        <w:rPr>
          <w:u w:val="single"/>
        </w:rPr>
        <w:t>クラス編集</w:t>
      </w:r>
      <w:r w:rsidRPr="00951490">
        <w:rPr>
          <w:rFonts w:cstheme="minorHAnsi"/>
          <w:u w:val="single"/>
        </w:rPr>
        <w:fldChar w:fldCharType="end"/>
      </w:r>
      <w:r>
        <w:rPr>
          <w:rFonts w:hint="eastAsia"/>
        </w:rPr>
        <w:t>」へ遷移できます。</w:t>
      </w:r>
    </w:p>
    <w:p w:rsidR="00F437AB" w:rsidRPr="006878BB" w:rsidRDefault="00F437AB" w:rsidP="00F437AB">
      <w:pPr>
        <w:jc w:val="center"/>
      </w:pPr>
      <w:r>
        <w:rPr>
          <w:noProof/>
        </w:rPr>
        <w:lastRenderedPageBreak/>
        <w:drawing>
          <wp:inline distT="0" distB="0" distL="0" distR="0" wp14:anchorId="7990F145" wp14:editId="638F6C61">
            <wp:extent cx="5981256" cy="2680857"/>
            <wp:effectExtent l="0" t="0" r="635"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680857"/>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6878BB" w:rsidRDefault="001D1982" w:rsidP="002608F9">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9B3322">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Pr="002608F9" w:rsidRDefault="002608F9" w:rsidP="002608F9"/>
    <w:p w:rsidR="00B82522" w:rsidRPr="00D20344" w:rsidRDefault="006878BB" w:rsidP="00035D87">
      <w:pPr>
        <w:pStyle w:val="a8"/>
        <w:numPr>
          <w:ilvl w:val="0"/>
          <w:numId w:val="21"/>
        </w:numPr>
        <w:ind w:leftChars="0"/>
      </w:pPr>
      <w:r>
        <w:rPr>
          <w:rFonts w:hint="eastAsia"/>
        </w:rPr>
        <w:lastRenderedPageBreak/>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9B3322">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9B3322" w:rsidRPr="009B3322">
              <w:rPr>
                <w:sz w:val="18"/>
                <w:szCs w:val="18"/>
                <w:u w:val="single"/>
              </w:rPr>
              <w:t>Conductor</w:t>
            </w:r>
            <w:r w:rsidR="009B3322" w:rsidRPr="009B3322">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332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3322" w:rsidRPr="009B3322">
              <w:rPr>
                <w:sz w:val="18"/>
                <w:u w:val="single"/>
              </w:rPr>
              <w:t>Conductor</w:t>
            </w:r>
            <w:r w:rsidR="009B3322" w:rsidRPr="009B3322">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9B3322">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332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3322" w:rsidRPr="009B3322">
              <w:rPr>
                <w:sz w:val="18"/>
                <w:u w:val="single"/>
              </w:rPr>
              <w:t>Conductor</w:t>
            </w:r>
            <w:r w:rsidR="009B3322" w:rsidRPr="009B3322">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9B3322">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9B3322" w:rsidRPr="009B3322">
              <w:rPr>
                <w:sz w:val="18"/>
                <w:szCs w:val="18"/>
                <w:u w:val="single"/>
              </w:rPr>
              <w:t>Conductor</w:t>
            </w:r>
            <w:r w:rsidR="009B3322" w:rsidRPr="009B3322">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9B3322">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9B3322" w:rsidRPr="009B3322">
              <w:rPr>
                <w:sz w:val="18"/>
                <w:u w:val="single"/>
              </w:rPr>
              <w:t>Conductor</w:t>
            </w:r>
            <w:r w:rsidR="009B3322" w:rsidRPr="009B3322">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9B3322">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9B3322" w:rsidRPr="009B3322">
        <w:rPr>
          <w:u w:val="single"/>
        </w:rPr>
        <w:t>Conductor</w:t>
      </w:r>
      <w:r w:rsidR="009B3322" w:rsidRPr="009B3322">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122935" w:rsidRDefault="00122935" w:rsidP="007A1F50">
      <w:pPr>
        <w:pStyle w:val="a8"/>
        <w:ind w:leftChars="0" w:left="703"/>
      </w:pPr>
    </w:p>
    <w:p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9B3322">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9B3322" w:rsidRPr="009B3322">
        <w:rPr>
          <w:u w:val="single"/>
        </w:rPr>
        <w:t>Conductor</w:t>
      </w:r>
      <w:r w:rsidR="009B3322" w:rsidRPr="009B3322">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9B3322">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9B3322" w:rsidRPr="009B3322">
        <w:rPr>
          <w:u w:val="single"/>
        </w:rPr>
        <w:t>Conductor</w:t>
      </w:r>
      <w:r w:rsidR="009B3322" w:rsidRPr="009B3322">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2C66" w:rsidRDefault="007D2C66" w:rsidP="00DC6829">
      <w:r>
        <w:separator/>
      </w:r>
    </w:p>
  </w:endnote>
  <w:endnote w:type="continuationSeparator" w:id="0">
    <w:p w:rsidR="007D2C66" w:rsidRDefault="007D2C66"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02D" w:rsidRDefault="00EF402D">
    <w:pPr>
      <w:pStyle w:val="a6"/>
      <w:jc w:val="center"/>
    </w:pPr>
  </w:p>
  <w:p w:rsidR="00EF402D" w:rsidRDefault="00EF402D">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Content>
        <w:r>
          <w:fldChar w:fldCharType="begin"/>
        </w:r>
        <w:r>
          <w:instrText>PAGE   \* MERGEFORMAT</w:instrText>
        </w:r>
        <w:r>
          <w:fldChar w:fldCharType="separate"/>
        </w:r>
        <w:r w:rsidR="00A7303F" w:rsidRPr="00A7303F">
          <w:rPr>
            <w:noProof/>
            <w:lang w:val="ja-JP"/>
          </w:rPr>
          <w:t>7</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A7303F">
          <w:rPr>
            <w:noProof/>
          </w:rPr>
          <w:t>33</w:t>
        </w:r>
        <w:r>
          <w:rPr>
            <w:noProof/>
          </w:rPr>
          <w:fldChar w:fldCharType="end"/>
        </w:r>
      </w:sdtContent>
    </w:sdt>
  </w:p>
  <w:p w:rsidR="00EF402D" w:rsidRDefault="00EF402D">
    <w:pPr>
      <w:pStyle w:val="a6"/>
    </w:pPr>
    <w:r>
      <w:rPr>
        <w:noProof/>
      </w:rPr>
      <w:drawing>
        <wp:anchor distT="0" distB="0" distL="114300" distR="114300" simplePos="0" relativeHeight="25165516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2C66" w:rsidRDefault="007D2C66" w:rsidP="00DC6829">
      <w:r>
        <w:separator/>
      </w:r>
    </w:p>
  </w:footnote>
  <w:footnote w:type="continuationSeparator" w:id="0">
    <w:p w:rsidR="007D2C66" w:rsidRDefault="007D2C66"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02D" w:rsidRDefault="00EF402D">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02D" w:rsidRPr="00DC6C19" w:rsidRDefault="00EF402D"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8F9"/>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2C84"/>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99F"/>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3D01"/>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2C66"/>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322"/>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03F"/>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AA"/>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106E"/>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17F8"/>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02D"/>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21B3"/>
    <w:rsid w:val="00FE2FE0"/>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9B5B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0DA5E9-9694-4D93-B8DB-3DDBEAC7B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3134</Words>
  <Characters>17867</Characters>
  <Application>Microsoft Office Word</Application>
  <DocSecurity>0</DocSecurity>
  <Lines>148</Lines>
  <Paragraphs>41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2021-07-19T04:49:00Z</dcterms:modified>
</cp:coreProperties>
</file>