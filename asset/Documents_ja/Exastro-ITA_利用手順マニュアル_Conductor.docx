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Pr="00BB3570" w:rsidRDefault="00B032BE" w:rsidP="00716614">
      <w:pPr>
        <w:pStyle w:val="Default"/>
        <w:rPr>
          <w:rFonts w:asciiTheme="minorHAnsi" w:eastAsiaTheme="majorEastAsia" w:hAnsiTheme="minorHAnsi" w:cstheme="minorHAnsi"/>
          <w:color w:val="auto"/>
          <w:kern w:val="2"/>
          <w:sz w:val="20"/>
          <w:szCs w:val="20"/>
        </w:rPr>
      </w:pPr>
      <w:r>
        <w:rPr>
          <w:noProof/>
        </w:rPr>
        <w:drawing>
          <wp:anchor distT="0" distB="0" distL="114300" distR="114300" simplePos="0" relativeHeight="251655168" behindDoc="1" locked="0" layoutInCell="1" allowOverlap="1" wp14:anchorId="324332C7" wp14:editId="56FFCABE">
            <wp:simplePos x="0" y="0"/>
            <wp:positionH relativeFrom="page">
              <wp:align>right</wp:align>
            </wp:positionH>
            <wp:positionV relativeFrom="paragraph">
              <wp:posOffset>-885719</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0558" cy="10706801"/>
                    </a:xfrm>
                    <a:prstGeom prst="rect">
                      <a:avLst/>
                    </a:prstGeom>
                  </pic:spPr>
                </pic:pic>
              </a:graphicData>
            </a:graphic>
            <wp14:sizeRelH relativeFrom="margin">
              <wp14:pctWidth>0</wp14:pctWidth>
            </wp14:sizeRelH>
            <wp14:sizeRelV relativeFrom="margin">
              <wp14:pctHeight>0</wp14:pctHeight>
            </wp14:sizeRelV>
          </wp:anchor>
        </w:drawing>
      </w: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526C8F" w:rsidRPr="00BB3570" w:rsidRDefault="00526C8F"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Default="00716614"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636789F2" wp14:editId="1023ADCD">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rsidR="00FD700B" w:rsidRPr="00B27F7B" w:rsidRDefault="00240339" w:rsidP="00FD700B">
      <w:pPr>
        <w:pStyle w:val="Default"/>
        <w:jc w:val="center"/>
        <w:rPr>
          <w:rFonts w:eastAsiaTheme="majorEastAsia"/>
          <w:color w:val="auto"/>
          <w:sz w:val="52"/>
          <w:szCs w:val="52"/>
        </w:rPr>
      </w:pPr>
      <w:r>
        <w:rPr>
          <w:rFonts w:eastAsiaTheme="majorEastAsia" w:cs="Meiryo UI" w:hint="eastAsia"/>
          <w:color w:val="auto"/>
          <w:sz w:val="52"/>
          <w:szCs w:val="52"/>
        </w:rPr>
        <w:t>ITA_</w:t>
      </w:r>
      <w:r w:rsidR="00FD700B" w:rsidRPr="00B27F7B">
        <w:rPr>
          <w:rFonts w:eastAsiaTheme="majorEastAsia" w:cs="Meiryo UI" w:hint="eastAsia"/>
          <w:color w:val="auto"/>
          <w:sz w:val="52"/>
          <w:szCs w:val="52"/>
        </w:rPr>
        <w:t>利用手順マニュアル</w:t>
      </w:r>
    </w:p>
    <w:p w:rsidR="00716614" w:rsidRPr="00951490" w:rsidRDefault="00220403"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Conductor</w:t>
      </w:r>
    </w:p>
    <w:p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FE21B3">
            <w:rPr>
              <w:rFonts w:asciiTheme="minorHAnsi" w:eastAsiaTheme="majorEastAsia" w:hAnsiTheme="minorHAnsi" w:cstheme="minorHAnsi"/>
              <w:color w:val="auto"/>
              <w:sz w:val="36"/>
              <w:szCs w:val="36"/>
            </w:rPr>
            <w:t>8</w:t>
          </w:r>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rsidR="00716614" w:rsidRPr="00951490" w:rsidRDefault="00716614" w:rsidP="00716614">
      <w:pPr>
        <w:pStyle w:val="Default"/>
        <w:rPr>
          <w:rFonts w:asciiTheme="minorHAnsi" w:eastAsiaTheme="majorEastAsia" w:hAnsiTheme="minorHAnsi" w:cstheme="minorHAnsi"/>
          <w:color w:val="auto"/>
          <w:sz w:val="20"/>
          <w:szCs w:val="20"/>
        </w:rPr>
      </w:pPr>
    </w:p>
    <w:p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rsidR="0091158D" w:rsidRPr="00951490" w:rsidRDefault="006E6B82" w:rsidP="0091158D">
          <w:pPr>
            <w:pStyle w:val="Default"/>
            <w:rPr>
              <w:rFonts w:asciiTheme="minorHAnsi" w:eastAsia="Meiryo UI" w:hAnsiTheme="minorHAnsi" w:cstheme="minorHAnsi"/>
              <w:sz w:val="20"/>
              <w:szCs w:val="20"/>
            </w:rPr>
          </w:pPr>
          <w:r>
            <w:rPr>
              <w:rFonts w:asciiTheme="minorHAnsi" w:eastAsia="Meiryo UI" w:hAnsiTheme="minorHAnsi" w:cstheme="minorHAnsi"/>
              <w:sz w:val="20"/>
              <w:szCs w:val="20"/>
            </w:rPr>
            <w:t>Copyright © NEC Corporation 20</w:t>
          </w:r>
          <w:r>
            <w:rPr>
              <w:rFonts w:asciiTheme="minorHAnsi" w:eastAsia="Meiryo UI" w:hAnsiTheme="minorHAnsi" w:cstheme="minorHAnsi" w:hint="eastAsia"/>
              <w:sz w:val="20"/>
              <w:szCs w:val="20"/>
            </w:rPr>
            <w:t>20</w:t>
          </w:r>
          <w:r w:rsidR="0091158D" w:rsidRPr="00951490">
            <w:rPr>
              <w:rFonts w:asciiTheme="minorHAnsi" w:eastAsia="Meiryo UI" w:hAnsiTheme="minorHAnsi" w:cstheme="minorHAnsi"/>
              <w:sz w:val="20"/>
              <w:szCs w:val="20"/>
            </w:rPr>
            <w:t xml:space="preserve">. All rights reserved.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rsidR="001B219B"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Ansible</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rsidR="005E07BE" w:rsidRPr="00951490" w:rsidRDefault="005E07BE"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5F209B">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5F209B">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5F209B">
            <w:rPr>
              <w:rFonts w:eastAsia="ＭＳ Ｐゴシック"/>
              <w:sz w:val="20"/>
              <w:szCs w:val="20"/>
            </w:rPr>
            <w:t>Inc</w:t>
          </w:r>
          <w:r w:rsidRPr="00977B89">
            <w:rPr>
              <w:rFonts w:ascii="Arial Unicode MS" w:eastAsia="ＭＳ Ｐゴシック" w:hAnsi="Arial Unicode MS" w:cs="Meiryo UI"/>
              <w:sz w:val="20"/>
              <w:szCs w:val="20"/>
            </w:rPr>
            <w:t>.</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rsidR="0091158D" w:rsidRPr="00951490" w:rsidRDefault="007A2968" w:rsidP="0091158D">
          <w:pPr>
            <w:widowControl/>
            <w:jc w:val="left"/>
            <w:rPr>
              <w:rFonts w:cstheme="minorHAnsi"/>
            </w:rPr>
          </w:pPr>
          <w:r w:rsidRPr="007A2968">
            <w:rPr>
              <w:rFonts w:cstheme="minorHAnsi" w:hint="eastAsia"/>
            </w:rPr>
            <w:t>※本書では「</w:t>
          </w:r>
          <w:r w:rsidRPr="007A2968">
            <w:rPr>
              <w:rFonts w:cstheme="minorHAnsi" w:hint="eastAsia"/>
            </w:rPr>
            <w:t>Exastro IT Automation</w:t>
          </w:r>
          <w:r w:rsidRPr="007A2968">
            <w:rPr>
              <w:rFonts w:cstheme="minorHAnsi" w:hint="eastAsia"/>
            </w:rPr>
            <w:t>」を「</w:t>
          </w:r>
          <w:r w:rsidRPr="007A2968">
            <w:rPr>
              <w:rFonts w:cstheme="minorHAnsi" w:hint="eastAsia"/>
            </w:rPr>
            <w:t>ITA</w:t>
          </w:r>
          <w:r w:rsidRPr="007A2968">
            <w:rPr>
              <w:rFonts w:cstheme="minorHAnsi" w:hint="eastAsia"/>
            </w:rPr>
            <w:t>」として記載します。</w:t>
          </w:r>
          <w:r w:rsidR="0091158D" w:rsidRPr="00951490">
            <w:rPr>
              <w:rFonts w:cstheme="minorHAnsi"/>
            </w:rPr>
            <w:br w:type="page"/>
          </w:r>
        </w:p>
        <w:p w:rsidR="0091158D" w:rsidRPr="00951490" w:rsidRDefault="0094651E" w:rsidP="0091158D">
          <w:pPr>
            <w:widowControl/>
            <w:jc w:val="left"/>
            <w:rPr>
              <w:rFonts w:cstheme="minorHAnsi"/>
              <w:color w:val="002B62" w:themeColor="accent6"/>
              <w:sz w:val="32"/>
            </w:rPr>
          </w:pPr>
          <w:r w:rsidRPr="00951490">
            <w:rPr>
              <w:rFonts w:cstheme="minorHAnsi"/>
              <w:b/>
              <w:color w:val="002B62" w:themeColor="accent6"/>
              <w:sz w:val="36"/>
            </w:rPr>
            <w:lastRenderedPageBreak/>
            <w:t>目次</w:t>
          </w:r>
        </w:p>
      </w:sdtContent>
    </w:sdt>
    <w:p w:rsidR="003D2608"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69370623" w:history="1">
        <w:r w:rsidR="003D2608" w:rsidRPr="0031664B">
          <w:rPr>
            <w:rStyle w:val="af3"/>
            <w:noProof/>
          </w:rPr>
          <w:t>はじめに</w:t>
        </w:r>
        <w:r w:rsidR="003D2608">
          <w:rPr>
            <w:noProof/>
            <w:webHidden/>
          </w:rPr>
          <w:tab/>
        </w:r>
        <w:r w:rsidR="003D2608">
          <w:rPr>
            <w:noProof/>
            <w:webHidden/>
          </w:rPr>
          <w:fldChar w:fldCharType="begin"/>
        </w:r>
        <w:r w:rsidR="003D2608">
          <w:rPr>
            <w:noProof/>
            <w:webHidden/>
          </w:rPr>
          <w:instrText xml:space="preserve"> PAGEREF _Toc69370623 \h </w:instrText>
        </w:r>
        <w:r w:rsidR="003D2608">
          <w:rPr>
            <w:noProof/>
            <w:webHidden/>
          </w:rPr>
        </w:r>
        <w:r w:rsidR="003D2608">
          <w:rPr>
            <w:noProof/>
            <w:webHidden/>
          </w:rPr>
          <w:fldChar w:fldCharType="separate"/>
        </w:r>
        <w:r w:rsidR="001D5173">
          <w:rPr>
            <w:noProof/>
            <w:webHidden/>
          </w:rPr>
          <w:t>4</w:t>
        </w:r>
        <w:r w:rsidR="003D2608">
          <w:rPr>
            <w:noProof/>
            <w:webHidden/>
          </w:rPr>
          <w:fldChar w:fldCharType="end"/>
        </w:r>
      </w:hyperlink>
    </w:p>
    <w:p w:rsidR="003D2608" w:rsidRDefault="001D5173">
      <w:pPr>
        <w:pStyle w:val="17"/>
        <w:tabs>
          <w:tab w:val="left" w:pos="420"/>
          <w:tab w:val="right" w:leader="dot" w:pos="9627"/>
        </w:tabs>
        <w:rPr>
          <w:noProof/>
        </w:rPr>
      </w:pPr>
      <w:hyperlink w:anchor="_Toc69370624" w:history="1">
        <w:r w:rsidR="003D2608" w:rsidRPr="0031664B">
          <w:rPr>
            <w:rStyle w:val="af3"/>
            <w:noProof/>
          </w:rPr>
          <w:t>1</w:t>
        </w:r>
        <w:r w:rsidR="003D2608">
          <w:rPr>
            <w:noProof/>
          </w:rPr>
          <w:tab/>
        </w:r>
        <w:r w:rsidR="003D2608" w:rsidRPr="0031664B">
          <w:rPr>
            <w:rStyle w:val="af3"/>
            <w:noProof/>
          </w:rPr>
          <w:t>ITA Conductor</w:t>
        </w:r>
        <w:r w:rsidR="003D2608" w:rsidRPr="0031664B">
          <w:rPr>
            <w:rStyle w:val="af3"/>
            <w:noProof/>
          </w:rPr>
          <w:t>の概要</w:t>
        </w:r>
        <w:r w:rsidR="003D2608">
          <w:rPr>
            <w:noProof/>
            <w:webHidden/>
          </w:rPr>
          <w:tab/>
        </w:r>
        <w:r w:rsidR="003D2608">
          <w:rPr>
            <w:noProof/>
            <w:webHidden/>
          </w:rPr>
          <w:fldChar w:fldCharType="begin"/>
        </w:r>
        <w:r w:rsidR="003D2608">
          <w:rPr>
            <w:noProof/>
            <w:webHidden/>
          </w:rPr>
          <w:instrText xml:space="preserve"> PAGEREF _Toc69370624 \h </w:instrText>
        </w:r>
        <w:r w:rsidR="003D2608">
          <w:rPr>
            <w:noProof/>
            <w:webHidden/>
          </w:rPr>
        </w:r>
        <w:r w:rsidR="003D2608">
          <w:rPr>
            <w:noProof/>
            <w:webHidden/>
          </w:rPr>
          <w:fldChar w:fldCharType="separate"/>
        </w:r>
        <w:r>
          <w:rPr>
            <w:noProof/>
            <w:webHidden/>
          </w:rPr>
          <w:t>5</w:t>
        </w:r>
        <w:r w:rsidR="003D2608">
          <w:rPr>
            <w:noProof/>
            <w:webHidden/>
          </w:rPr>
          <w:fldChar w:fldCharType="end"/>
        </w:r>
      </w:hyperlink>
    </w:p>
    <w:p w:rsidR="003D2608" w:rsidRDefault="001D5173">
      <w:pPr>
        <w:pStyle w:val="17"/>
        <w:tabs>
          <w:tab w:val="left" w:pos="420"/>
          <w:tab w:val="right" w:leader="dot" w:pos="9627"/>
        </w:tabs>
        <w:rPr>
          <w:noProof/>
        </w:rPr>
      </w:pPr>
      <w:hyperlink w:anchor="_Toc69370625" w:history="1">
        <w:r w:rsidR="003D2608" w:rsidRPr="0031664B">
          <w:rPr>
            <w:rStyle w:val="af3"/>
            <w:noProof/>
          </w:rPr>
          <w:t>2</w:t>
        </w:r>
        <w:r w:rsidR="003D2608">
          <w:rPr>
            <w:noProof/>
          </w:rPr>
          <w:tab/>
        </w:r>
        <w:r w:rsidR="003D2608" w:rsidRPr="0031664B">
          <w:rPr>
            <w:rStyle w:val="af3"/>
            <w:noProof/>
          </w:rPr>
          <w:t>ITA Conductor</w:t>
        </w:r>
        <w:r w:rsidR="003D2608" w:rsidRPr="0031664B">
          <w:rPr>
            <w:rStyle w:val="af3"/>
            <w:noProof/>
          </w:rPr>
          <w:t>のメニュー、画面構成</w:t>
        </w:r>
        <w:r w:rsidR="003D2608">
          <w:rPr>
            <w:noProof/>
            <w:webHidden/>
          </w:rPr>
          <w:tab/>
        </w:r>
        <w:r w:rsidR="003D2608">
          <w:rPr>
            <w:noProof/>
            <w:webHidden/>
          </w:rPr>
          <w:fldChar w:fldCharType="begin"/>
        </w:r>
        <w:r w:rsidR="003D2608">
          <w:rPr>
            <w:noProof/>
            <w:webHidden/>
          </w:rPr>
          <w:instrText xml:space="preserve"> PAGEREF _Toc69370625 \h </w:instrText>
        </w:r>
        <w:r w:rsidR="003D2608">
          <w:rPr>
            <w:noProof/>
            <w:webHidden/>
          </w:rPr>
        </w:r>
        <w:r w:rsidR="003D2608">
          <w:rPr>
            <w:noProof/>
            <w:webHidden/>
          </w:rPr>
          <w:fldChar w:fldCharType="separate"/>
        </w:r>
        <w:r>
          <w:rPr>
            <w:noProof/>
            <w:webHidden/>
          </w:rPr>
          <w:t>6</w:t>
        </w:r>
        <w:r w:rsidR="003D2608">
          <w:rPr>
            <w:noProof/>
            <w:webHidden/>
          </w:rPr>
          <w:fldChar w:fldCharType="end"/>
        </w:r>
      </w:hyperlink>
    </w:p>
    <w:p w:rsidR="003D2608" w:rsidRDefault="001D5173">
      <w:pPr>
        <w:pStyle w:val="22"/>
        <w:tabs>
          <w:tab w:val="left" w:pos="840"/>
          <w:tab w:val="right" w:leader="dot" w:pos="9627"/>
        </w:tabs>
        <w:rPr>
          <w:noProof/>
        </w:rPr>
      </w:pPr>
      <w:hyperlink w:anchor="_Toc69370627" w:history="1">
        <w:r w:rsidR="003D2608" w:rsidRPr="0031664B">
          <w:rPr>
            <w:rStyle w:val="af3"/>
            <w:noProof/>
          </w:rPr>
          <w:t>2.1</w:t>
        </w:r>
        <w:r w:rsidR="003D2608">
          <w:rPr>
            <w:noProof/>
          </w:rPr>
          <w:tab/>
        </w:r>
        <w:r w:rsidR="003D2608" w:rsidRPr="0031664B">
          <w:rPr>
            <w:rStyle w:val="af3"/>
            <w:rFonts w:ascii="メイリオ" w:hAnsi="メイリオ" w:cs="Arial"/>
            <w:noProof/>
          </w:rPr>
          <w:t>ITA Conductor</w:t>
        </w:r>
        <w:r w:rsidR="003D2608" w:rsidRPr="0031664B">
          <w:rPr>
            <w:rStyle w:val="af3"/>
            <w:noProof/>
          </w:rPr>
          <w:t>メニュー</w:t>
        </w:r>
        <w:r w:rsidR="003D2608" w:rsidRPr="0031664B">
          <w:rPr>
            <w:rStyle w:val="af3"/>
            <w:noProof/>
          </w:rPr>
          <w:t xml:space="preserve"> </w:t>
        </w:r>
        <w:r w:rsidR="003D2608" w:rsidRPr="0031664B">
          <w:rPr>
            <w:rStyle w:val="af3"/>
            <w:noProof/>
          </w:rPr>
          <w:t>一覧</w:t>
        </w:r>
        <w:r w:rsidR="003D2608">
          <w:rPr>
            <w:noProof/>
            <w:webHidden/>
          </w:rPr>
          <w:tab/>
        </w:r>
        <w:r w:rsidR="003D2608">
          <w:rPr>
            <w:noProof/>
            <w:webHidden/>
          </w:rPr>
          <w:fldChar w:fldCharType="begin"/>
        </w:r>
        <w:r w:rsidR="003D2608">
          <w:rPr>
            <w:noProof/>
            <w:webHidden/>
          </w:rPr>
          <w:instrText xml:space="preserve"> PAGEREF _Toc69370627 \h </w:instrText>
        </w:r>
        <w:r w:rsidR="003D2608">
          <w:rPr>
            <w:noProof/>
            <w:webHidden/>
          </w:rPr>
        </w:r>
        <w:r w:rsidR="003D2608">
          <w:rPr>
            <w:noProof/>
            <w:webHidden/>
          </w:rPr>
          <w:fldChar w:fldCharType="separate"/>
        </w:r>
        <w:r>
          <w:rPr>
            <w:noProof/>
            <w:webHidden/>
          </w:rPr>
          <w:t>6</w:t>
        </w:r>
        <w:r w:rsidR="003D2608">
          <w:rPr>
            <w:noProof/>
            <w:webHidden/>
          </w:rPr>
          <w:fldChar w:fldCharType="end"/>
        </w:r>
      </w:hyperlink>
    </w:p>
    <w:p w:rsidR="003D2608" w:rsidRDefault="001D5173">
      <w:pPr>
        <w:pStyle w:val="17"/>
        <w:tabs>
          <w:tab w:val="left" w:pos="420"/>
          <w:tab w:val="right" w:leader="dot" w:pos="9627"/>
        </w:tabs>
        <w:rPr>
          <w:noProof/>
        </w:rPr>
      </w:pPr>
      <w:hyperlink w:anchor="_Toc69370628" w:history="1">
        <w:r w:rsidR="003D2608" w:rsidRPr="0031664B">
          <w:rPr>
            <w:rStyle w:val="af3"/>
            <w:noProof/>
          </w:rPr>
          <w:t>3</w:t>
        </w:r>
        <w:r w:rsidR="003D2608">
          <w:rPr>
            <w:noProof/>
          </w:rPr>
          <w:tab/>
        </w:r>
        <w:r w:rsidR="003D2608" w:rsidRPr="0031664B">
          <w:rPr>
            <w:rStyle w:val="af3"/>
            <w:noProof/>
          </w:rPr>
          <w:t>ITA Conductor</w:t>
        </w:r>
        <w:r w:rsidR="003D2608" w:rsidRPr="0031664B">
          <w:rPr>
            <w:rStyle w:val="af3"/>
            <w:noProof/>
          </w:rPr>
          <w:t>利用手順</w:t>
        </w:r>
        <w:r w:rsidR="003D2608">
          <w:rPr>
            <w:noProof/>
            <w:webHidden/>
          </w:rPr>
          <w:tab/>
        </w:r>
        <w:r w:rsidR="003D2608">
          <w:rPr>
            <w:noProof/>
            <w:webHidden/>
          </w:rPr>
          <w:fldChar w:fldCharType="begin"/>
        </w:r>
        <w:r w:rsidR="003D2608">
          <w:rPr>
            <w:noProof/>
            <w:webHidden/>
          </w:rPr>
          <w:instrText xml:space="preserve"> PAGEREF _Toc69370628 \h </w:instrText>
        </w:r>
        <w:r w:rsidR="003D2608">
          <w:rPr>
            <w:noProof/>
            <w:webHidden/>
          </w:rPr>
        </w:r>
        <w:r w:rsidR="003D2608">
          <w:rPr>
            <w:noProof/>
            <w:webHidden/>
          </w:rPr>
          <w:fldChar w:fldCharType="separate"/>
        </w:r>
        <w:r>
          <w:rPr>
            <w:noProof/>
            <w:webHidden/>
          </w:rPr>
          <w:t>7</w:t>
        </w:r>
        <w:r w:rsidR="003D2608">
          <w:rPr>
            <w:noProof/>
            <w:webHidden/>
          </w:rPr>
          <w:fldChar w:fldCharType="end"/>
        </w:r>
      </w:hyperlink>
    </w:p>
    <w:p w:rsidR="003D2608" w:rsidRDefault="001D5173">
      <w:pPr>
        <w:pStyle w:val="22"/>
        <w:tabs>
          <w:tab w:val="left" w:pos="840"/>
          <w:tab w:val="right" w:leader="dot" w:pos="9627"/>
        </w:tabs>
        <w:rPr>
          <w:noProof/>
        </w:rPr>
      </w:pPr>
      <w:hyperlink w:anchor="_Toc69370629" w:history="1">
        <w:r w:rsidR="003D2608" w:rsidRPr="0031664B">
          <w:rPr>
            <w:rStyle w:val="af3"/>
            <w:noProof/>
          </w:rPr>
          <w:t>3.1</w:t>
        </w:r>
        <w:r w:rsidR="003D2608">
          <w:rPr>
            <w:noProof/>
          </w:rPr>
          <w:tab/>
        </w:r>
        <w:r w:rsidR="003D2608" w:rsidRPr="0031664B">
          <w:rPr>
            <w:rStyle w:val="af3"/>
            <w:noProof/>
          </w:rPr>
          <w:t>作業フロー</w:t>
        </w:r>
        <w:r w:rsidR="003D2608">
          <w:rPr>
            <w:noProof/>
            <w:webHidden/>
          </w:rPr>
          <w:tab/>
        </w:r>
        <w:r w:rsidR="003D2608">
          <w:rPr>
            <w:noProof/>
            <w:webHidden/>
          </w:rPr>
          <w:fldChar w:fldCharType="begin"/>
        </w:r>
        <w:r w:rsidR="003D2608">
          <w:rPr>
            <w:noProof/>
            <w:webHidden/>
          </w:rPr>
          <w:instrText xml:space="preserve"> PAGEREF _Toc69370629 \h </w:instrText>
        </w:r>
        <w:r w:rsidR="003D2608">
          <w:rPr>
            <w:noProof/>
            <w:webHidden/>
          </w:rPr>
        </w:r>
        <w:r w:rsidR="003D2608">
          <w:rPr>
            <w:noProof/>
            <w:webHidden/>
          </w:rPr>
          <w:fldChar w:fldCharType="separate"/>
        </w:r>
        <w:r>
          <w:rPr>
            <w:noProof/>
            <w:webHidden/>
          </w:rPr>
          <w:t>7</w:t>
        </w:r>
        <w:r w:rsidR="003D2608">
          <w:rPr>
            <w:noProof/>
            <w:webHidden/>
          </w:rPr>
          <w:fldChar w:fldCharType="end"/>
        </w:r>
      </w:hyperlink>
    </w:p>
    <w:p w:rsidR="003D2608" w:rsidRDefault="001D5173">
      <w:pPr>
        <w:pStyle w:val="17"/>
        <w:tabs>
          <w:tab w:val="left" w:pos="420"/>
          <w:tab w:val="right" w:leader="dot" w:pos="9627"/>
        </w:tabs>
        <w:rPr>
          <w:noProof/>
        </w:rPr>
      </w:pPr>
      <w:hyperlink w:anchor="_Toc69370630" w:history="1">
        <w:r w:rsidR="003D2608" w:rsidRPr="0031664B">
          <w:rPr>
            <w:rStyle w:val="af3"/>
            <w:noProof/>
          </w:rPr>
          <w:t>4</w:t>
        </w:r>
        <w:r w:rsidR="003D2608">
          <w:rPr>
            <w:noProof/>
          </w:rPr>
          <w:tab/>
        </w:r>
        <w:r w:rsidR="003D2608" w:rsidRPr="0031664B">
          <w:rPr>
            <w:rStyle w:val="af3"/>
            <w:noProof/>
          </w:rPr>
          <w:t>機能・操作方法説明</w:t>
        </w:r>
        <w:r w:rsidR="003D2608">
          <w:rPr>
            <w:noProof/>
            <w:webHidden/>
          </w:rPr>
          <w:tab/>
        </w:r>
        <w:r w:rsidR="003D2608">
          <w:rPr>
            <w:noProof/>
            <w:webHidden/>
          </w:rPr>
          <w:fldChar w:fldCharType="begin"/>
        </w:r>
        <w:r w:rsidR="003D2608">
          <w:rPr>
            <w:noProof/>
            <w:webHidden/>
          </w:rPr>
          <w:instrText xml:space="preserve"> PAGEREF _Toc69370630 \h </w:instrText>
        </w:r>
        <w:r w:rsidR="003D2608">
          <w:rPr>
            <w:noProof/>
            <w:webHidden/>
          </w:rPr>
        </w:r>
        <w:r w:rsidR="003D2608">
          <w:rPr>
            <w:noProof/>
            <w:webHidden/>
          </w:rPr>
          <w:fldChar w:fldCharType="separate"/>
        </w:r>
        <w:r>
          <w:rPr>
            <w:noProof/>
            <w:webHidden/>
          </w:rPr>
          <w:t>8</w:t>
        </w:r>
        <w:r w:rsidR="003D2608">
          <w:rPr>
            <w:noProof/>
            <w:webHidden/>
          </w:rPr>
          <w:fldChar w:fldCharType="end"/>
        </w:r>
      </w:hyperlink>
    </w:p>
    <w:p w:rsidR="003D2608" w:rsidRDefault="001D5173">
      <w:pPr>
        <w:pStyle w:val="22"/>
        <w:tabs>
          <w:tab w:val="left" w:pos="840"/>
          <w:tab w:val="right" w:leader="dot" w:pos="9627"/>
        </w:tabs>
        <w:rPr>
          <w:noProof/>
        </w:rPr>
      </w:pPr>
      <w:hyperlink w:anchor="_Toc69370631" w:history="1">
        <w:r w:rsidR="003D2608" w:rsidRPr="0031664B">
          <w:rPr>
            <w:rStyle w:val="af3"/>
            <w:rFonts w:ascii="メイリオ" w:hAnsi="メイリオ"/>
            <w:noProof/>
          </w:rPr>
          <w:t>4.1</w:t>
        </w:r>
        <w:r w:rsidR="003D2608">
          <w:rPr>
            <w:noProof/>
          </w:rPr>
          <w:tab/>
        </w:r>
        <w:r w:rsidR="003D2608" w:rsidRPr="0031664B">
          <w:rPr>
            <w:rStyle w:val="af3"/>
            <w:rFonts w:ascii="メイリオ" w:hAnsi="メイリオ"/>
            <w:noProof/>
          </w:rPr>
          <w:t>ITA Conductor</w:t>
        </w:r>
        <w:r w:rsidR="003D2608">
          <w:rPr>
            <w:noProof/>
            <w:webHidden/>
          </w:rPr>
          <w:tab/>
        </w:r>
        <w:r w:rsidR="003D2608">
          <w:rPr>
            <w:noProof/>
            <w:webHidden/>
          </w:rPr>
          <w:fldChar w:fldCharType="begin"/>
        </w:r>
        <w:r w:rsidR="003D2608">
          <w:rPr>
            <w:noProof/>
            <w:webHidden/>
          </w:rPr>
          <w:instrText xml:space="preserve"> PAGEREF _Toc69370631 \h </w:instrText>
        </w:r>
        <w:r w:rsidR="003D2608">
          <w:rPr>
            <w:noProof/>
            <w:webHidden/>
          </w:rPr>
        </w:r>
        <w:r w:rsidR="003D2608">
          <w:rPr>
            <w:noProof/>
            <w:webHidden/>
          </w:rPr>
          <w:fldChar w:fldCharType="separate"/>
        </w:r>
        <w:r>
          <w:rPr>
            <w:noProof/>
            <w:webHidden/>
          </w:rPr>
          <w:t>8</w:t>
        </w:r>
        <w:r w:rsidR="003D2608">
          <w:rPr>
            <w:noProof/>
            <w:webHidden/>
          </w:rPr>
          <w:fldChar w:fldCharType="end"/>
        </w:r>
      </w:hyperlink>
    </w:p>
    <w:p w:rsidR="003D2608" w:rsidRDefault="001D5173">
      <w:pPr>
        <w:pStyle w:val="33"/>
        <w:rPr>
          <w:noProof/>
        </w:rPr>
      </w:pPr>
      <w:hyperlink w:anchor="_Toc69370632" w:history="1">
        <w:r w:rsidR="003D2608" w:rsidRPr="0031664B">
          <w:rPr>
            <w:rStyle w:val="af3"/>
            <w:rFonts w:ascii="Arial" w:hAnsi="Arial" w:cs="Arial"/>
            <w:noProof/>
            <w14:scene3d>
              <w14:camera w14:prst="orthographicFront"/>
              <w14:lightRig w14:rig="threePt" w14:dir="t">
                <w14:rot w14:lat="0" w14:lon="0" w14:rev="0"/>
              </w14:lightRig>
            </w14:scene3d>
          </w:rPr>
          <w:t>4.1.1</w:t>
        </w:r>
        <w:r w:rsidR="003D2608">
          <w:rPr>
            <w:noProof/>
          </w:rPr>
          <w:tab/>
        </w:r>
        <w:r w:rsidR="003D2608" w:rsidRPr="0031664B">
          <w:rPr>
            <w:rStyle w:val="af3"/>
            <w:noProof/>
          </w:rPr>
          <w:t>Conductor</w:t>
        </w:r>
        <w:r w:rsidR="003D2608" w:rsidRPr="0031664B">
          <w:rPr>
            <w:rStyle w:val="af3"/>
            <w:noProof/>
          </w:rPr>
          <w:t>インターフェース情報</w:t>
        </w:r>
        <w:r w:rsidR="003D2608">
          <w:rPr>
            <w:noProof/>
            <w:webHidden/>
          </w:rPr>
          <w:tab/>
        </w:r>
        <w:r w:rsidR="003D2608">
          <w:rPr>
            <w:noProof/>
            <w:webHidden/>
          </w:rPr>
          <w:fldChar w:fldCharType="begin"/>
        </w:r>
        <w:r w:rsidR="003D2608">
          <w:rPr>
            <w:noProof/>
            <w:webHidden/>
          </w:rPr>
          <w:instrText xml:space="preserve"> PAGEREF _Toc69370632 \h </w:instrText>
        </w:r>
        <w:r w:rsidR="003D2608">
          <w:rPr>
            <w:noProof/>
            <w:webHidden/>
          </w:rPr>
        </w:r>
        <w:r w:rsidR="003D2608">
          <w:rPr>
            <w:noProof/>
            <w:webHidden/>
          </w:rPr>
          <w:fldChar w:fldCharType="separate"/>
        </w:r>
        <w:r>
          <w:rPr>
            <w:noProof/>
            <w:webHidden/>
          </w:rPr>
          <w:t>8</w:t>
        </w:r>
        <w:r w:rsidR="003D2608">
          <w:rPr>
            <w:noProof/>
            <w:webHidden/>
          </w:rPr>
          <w:fldChar w:fldCharType="end"/>
        </w:r>
      </w:hyperlink>
    </w:p>
    <w:p w:rsidR="003D2608" w:rsidRDefault="001D5173">
      <w:pPr>
        <w:pStyle w:val="33"/>
        <w:rPr>
          <w:noProof/>
        </w:rPr>
      </w:pPr>
      <w:hyperlink w:anchor="_Toc69370633" w:history="1">
        <w:r w:rsidR="003D2608" w:rsidRPr="0031664B">
          <w:rPr>
            <w:rStyle w:val="af3"/>
            <w:rFonts w:ascii="Arial" w:hAnsi="Arial" w:cs="Arial"/>
            <w:noProof/>
            <w14:scene3d>
              <w14:camera w14:prst="orthographicFront"/>
              <w14:lightRig w14:rig="threePt" w14:dir="t">
                <w14:rot w14:lat="0" w14:lon="0" w14:rev="0"/>
              </w14:lightRig>
            </w14:scene3d>
          </w:rPr>
          <w:t>4.1.2</w:t>
        </w:r>
        <w:r w:rsidR="003D2608">
          <w:rPr>
            <w:noProof/>
          </w:rPr>
          <w:tab/>
        </w:r>
        <w:r w:rsidR="003D2608" w:rsidRPr="0031664B">
          <w:rPr>
            <w:rStyle w:val="af3"/>
            <w:noProof/>
          </w:rPr>
          <w:t>Conductor</w:t>
        </w:r>
        <w:r w:rsidR="003D2608" w:rsidRPr="0031664B">
          <w:rPr>
            <w:rStyle w:val="af3"/>
            <w:noProof/>
          </w:rPr>
          <w:t>クラス一覧</w:t>
        </w:r>
        <w:r w:rsidR="003D2608">
          <w:rPr>
            <w:noProof/>
            <w:webHidden/>
          </w:rPr>
          <w:tab/>
        </w:r>
        <w:r w:rsidR="003D2608">
          <w:rPr>
            <w:noProof/>
            <w:webHidden/>
          </w:rPr>
          <w:fldChar w:fldCharType="begin"/>
        </w:r>
        <w:r w:rsidR="003D2608">
          <w:rPr>
            <w:noProof/>
            <w:webHidden/>
          </w:rPr>
          <w:instrText xml:space="preserve"> PAGEREF _Toc69370633 \h </w:instrText>
        </w:r>
        <w:r w:rsidR="003D2608">
          <w:rPr>
            <w:noProof/>
            <w:webHidden/>
          </w:rPr>
        </w:r>
        <w:r w:rsidR="003D2608">
          <w:rPr>
            <w:noProof/>
            <w:webHidden/>
          </w:rPr>
          <w:fldChar w:fldCharType="separate"/>
        </w:r>
        <w:r>
          <w:rPr>
            <w:noProof/>
            <w:webHidden/>
          </w:rPr>
          <w:t>9</w:t>
        </w:r>
        <w:r w:rsidR="003D2608">
          <w:rPr>
            <w:noProof/>
            <w:webHidden/>
          </w:rPr>
          <w:fldChar w:fldCharType="end"/>
        </w:r>
      </w:hyperlink>
    </w:p>
    <w:p w:rsidR="003D2608" w:rsidRDefault="001D5173">
      <w:pPr>
        <w:pStyle w:val="33"/>
        <w:rPr>
          <w:noProof/>
        </w:rPr>
      </w:pPr>
      <w:hyperlink w:anchor="_Toc69370634" w:history="1">
        <w:r w:rsidR="003D2608" w:rsidRPr="0031664B">
          <w:rPr>
            <w:rStyle w:val="af3"/>
            <w:rFonts w:ascii="Arial" w:hAnsi="Arial" w:cs="Arial"/>
            <w:noProof/>
            <w14:scene3d>
              <w14:camera w14:prst="orthographicFront"/>
              <w14:lightRig w14:rig="threePt" w14:dir="t">
                <w14:rot w14:lat="0" w14:lon="0" w14:rev="0"/>
              </w14:lightRig>
            </w14:scene3d>
          </w:rPr>
          <w:t>4.1.3</w:t>
        </w:r>
        <w:r w:rsidR="003D2608">
          <w:rPr>
            <w:noProof/>
          </w:rPr>
          <w:tab/>
        </w:r>
        <w:r w:rsidR="003D2608" w:rsidRPr="0031664B">
          <w:rPr>
            <w:rStyle w:val="af3"/>
            <w:noProof/>
          </w:rPr>
          <w:t>Conductor</w:t>
        </w:r>
        <w:r w:rsidR="003D2608" w:rsidRPr="0031664B">
          <w:rPr>
            <w:rStyle w:val="af3"/>
            <w:noProof/>
          </w:rPr>
          <w:t>クラス編集</w:t>
        </w:r>
        <w:r w:rsidR="003D2608">
          <w:rPr>
            <w:noProof/>
            <w:webHidden/>
          </w:rPr>
          <w:tab/>
        </w:r>
        <w:r w:rsidR="003D2608">
          <w:rPr>
            <w:noProof/>
            <w:webHidden/>
          </w:rPr>
          <w:fldChar w:fldCharType="begin"/>
        </w:r>
        <w:r w:rsidR="003D2608">
          <w:rPr>
            <w:noProof/>
            <w:webHidden/>
          </w:rPr>
          <w:instrText xml:space="preserve"> PAGEREF _Toc69370634 \h </w:instrText>
        </w:r>
        <w:r w:rsidR="003D2608">
          <w:rPr>
            <w:noProof/>
            <w:webHidden/>
          </w:rPr>
        </w:r>
        <w:r w:rsidR="003D2608">
          <w:rPr>
            <w:noProof/>
            <w:webHidden/>
          </w:rPr>
          <w:fldChar w:fldCharType="separate"/>
        </w:r>
        <w:r>
          <w:rPr>
            <w:noProof/>
            <w:webHidden/>
          </w:rPr>
          <w:t>10</w:t>
        </w:r>
        <w:r w:rsidR="003D2608">
          <w:rPr>
            <w:noProof/>
            <w:webHidden/>
          </w:rPr>
          <w:fldChar w:fldCharType="end"/>
        </w:r>
      </w:hyperlink>
    </w:p>
    <w:p w:rsidR="003D2608" w:rsidRDefault="001D5173">
      <w:pPr>
        <w:pStyle w:val="33"/>
        <w:rPr>
          <w:noProof/>
        </w:rPr>
      </w:pPr>
      <w:hyperlink w:anchor="_Toc69370635" w:history="1">
        <w:r w:rsidR="003D2608" w:rsidRPr="0031664B">
          <w:rPr>
            <w:rStyle w:val="af3"/>
            <w:rFonts w:ascii="Arial" w:hAnsi="Arial" w:cs="Arial"/>
            <w:noProof/>
            <w14:scene3d>
              <w14:camera w14:prst="orthographicFront"/>
              <w14:lightRig w14:rig="threePt" w14:dir="t">
                <w14:rot w14:lat="0" w14:lon="0" w14:rev="0"/>
              </w14:lightRig>
            </w14:scene3d>
          </w:rPr>
          <w:t>4.1.4</w:t>
        </w:r>
        <w:r w:rsidR="003D2608">
          <w:rPr>
            <w:noProof/>
          </w:rPr>
          <w:tab/>
        </w:r>
        <w:r w:rsidR="003D2608" w:rsidRPr="0031664B">
          <w:rPr>
            <w:rStyle w:val="af3"/>
            <w:noProof/>
          </w:rPr>
          <w:t>Conductor</w:t>
        </w:r>
        <w:r w:rsidR="003D2608" w:rsidRPr="0031664B">
          <w:rPr>
            <w:rStyle w:val="af3"/>
            <w:noProof/>
          </w:rPr>
          <w:t>作業実行</w:t>
        </w:r>
        <w:r w:rsidR="003D2608">
          <w:rPr>
            <w:noProof/>
            <w:webHidden/>
          </w:rPr>
          <w:tab/>
        </w:r>
        <w:r w:rsidR="003D2608">
          <w:rPr>
            <w:noProof/>
            <w:webHidden/>
          </w:rPr>
          <w:fldChar w:fldCharType="begin"/>
        </w:r>
        <w:r w:rsidR="003D2608">
          <w:rPr>
            <w:noProof/>
            <w:webHidden/>
          </w:rPr>
          <w:instrText xml:space="preserve"> PAGEREF _Toc69370635 \h </w:instrText>
        </w:r>
        <w:r w:rsidR="003D2608">
          <w:rPr>
            <w:noProof/>
            <w:webHidden/>
          </w:rPr>
        </w:r>
        <w:r w:rsidR="003D2608">
          <w:rPr>
            <w:noProof/>
            <w:webHidden/>
          </w:rPr>
          <w:fldChar w:fldCharType="separate"/>
        </w:r>
        <w:r>
          <w:rPr>
            <w:noProof/>
            <w:webHidden/>
          </w:rPr>
          <w:t>24</w:t>
        </w:r>
        <w:r w:rsidR="003D2608">
          <w:rPr>
            <w:noProof/>
            <w:webHidden/>
          </w:rPr>
          <w:fldChar w:fldCharType="end"/>
        </w:r>
      </w:hyperlink>
    </w:p>
    <w:p w:rsidR="003D2608" w:rsidRDefault="001D5173">
      <w:pPr>
        <w:pStyle w:val="33"/>
        <w:rPr>
          <w:noProof/>
        </w:rPr>
      </w:pPr>
      <w:hyperlink w:anchor="_Toc69370636" w:history="1">
        <w:r w:rsidR="003D2608" w:rsidRPr="0031664B">
          <w:rPr>
            <w:rStyle w:val="af3"/>
            <w:rFonts w:ascii="Arial" w:hAnsi="Arial" w:cs="Arial"/>
            <w:noProof/>
            <w14:scene3d>
              <w14:camera w14:prst="orthographicFront"/>
              <w14:lightRig w14:rig="threePt" w14:dir="t">
                <w14:rot w14:lat="0" w14:lon="0" w14:rev="0"/>
              </w14:lightRig>
            </w14:scene3d>
          </w:rPr>
          <w:t>4.1.5</w:t>
        </w:r>
        <w:r w:rsidR="003D2608">
          <w:rPr>
            <w:noProof/>
          </w:rPr>
          <w:tab/>
        </w:r>
        <w:r w:rsidR="003D2608" w:rsidRPr="0031664B">
          <w:rPr>
            <w:rStyle w:val="af3"/>
            <w:noProof/>
          </w:rPr>
          <w:t>Conductor</w:t>
        </w:r>
        <w:r w:rsidR="003D2608" w:rsidRPr="0031664B">
          <w:rPr>
            <w:rStyle w:val="af3"/>
            <w:noProof/>
          </w:rPr>
          <w:t>作業確認</w:t>
        </w:r>
        <w:r w:rsidR="003D2608">
          <w:rPr>
            <w:noProof/>
            <w:webHidden/>
          </w:rPr>
          <w:tab/>
        </w:r>
        <w:r w:rsidR="003D2608">
          <w:rPr>
            <w:noProof/>
            <w:webHidden/>
          </w:rPr>
          <w:fldChar w:fldCharType="begin"/>
        </w:r>
        <w:r w:rsidR="003D2608">
          <w:rPr>
            <w:noProof/>
            <w:webHidden/>
          </w:rPr>
          <w:instrText xml:space="preserve"> PAGEREF _Toc69370636 \h </w:instrText>
        </w:r>
        <w:r w:rsidR="003D2608">
          <w:rPr>
            <w:noProof/>
            <w:webHidden/>
          </w:rPr>
        </w:r>
        <w:r w:rsidR="003D2608">
          <w:rPr>
            <w:noProof/>
            <w:webHidden/>
          </w:rPr>
          <w:fldChar w:fldCharType="separate"/>
        </w:r>
        <w:r>
          <w:rPr>
            <w:noProof/>
            <w:webHidden/>
          </w:rPr>
          <w:t>27</w:t>
        </w:r>
        <w:r w:rsidR="003D2608">
          <w:rPr>
            <w:noProof/>
            <w:webHidden/>
          </w:rPr>
          <w:fldChar w:fldCharType="end"/>
        </w:r>
      </w:hyperlink>
    </w:p>
    <w:p w:rsidR="003D2608" w:rsidRDefault="001D5173">
      <w:pPr>
        <w:pStyle w:val="33"/>
        <w:rPr>
          <w:noProof/>
        </w:rPr>
      </w:pPr>
      <w:hyperlink w:anchor="_Toc69370637" w:history="1">
        <w:r w:rsidR="003D2608" w:rsidRPr="0031664B">
          <w:rPr>
            <w:rStyle w:val="af3"/>
            <w:rFonts w:ascii="Arial" w:hAnsi="Arial" w:cs="Arial"/>
            <w:noProof/>
            <w14:scene3d>
              <w14:camera w14:prst="orthographicFront"/>
              <w14:lightRig w14:rig="threePt" w14:dir="t">
                <w14:rot w14:lat="0" w14:lon="0" w14:rev="0"/>
              </w14:lightRig>
            </w14:scene3d>
          </w:rPr>
          <w:t>4.1.6</w:t>
        </w:r>
        <w:r w:rsidR="003D2608">
          <w:rPr>
            <w:noProof/>
          </w:rPr>
          <w:tab/>
        </w:r>
        <w:r w:rsidR="003D2608" w:rsidRPr="0031664B">
          <w:rPr>
            <w:rStyle w:val="af3"/>
            <w:noProof/>
          </w:rPr>
          <w:t>Conductor</w:t>
        </w:r>
        <w:r w:rsidR="003D2608" w:rsidRPr="0031664B">
          <w:rPr>
            <w:rStyle w:val="af3"/>
            <w:noProof/>
          </w:rPr>
          <w:t>作業一覧</w:t>
        </w:r>
        <w:r w:rsidR="003D2608">
          <w:rPr>
            <w:noProof/>
            <w:webHidden/>
          </w:rPr>
          <w:tab/>
        </w:r>
        <w:r w:rsidR="003D2608">
          <w:rPr>
            <w:noProof/>
            <w:webHidden/>
          </w:rPr>
          <w:fldChar w:fldCharType="begin"/>
        </w:r>
        <w:r w:rsidR="003D2608">
          <w:rPr>
            <w:noProof/>
            <w:webHidden/>
          </w:rPr>
          <w:instrText xml:space="preserve"> PAGEREF _Toc69370637 \h </w:instrText>
        </w:r>
        <w:r w:rsidR="003D2608">
          <w:rPr>
            <w:noProof/>
            <w:webHidden/>
          </w:rPr>
        </w:r>
        <w:r w:rsidR="003D2608">
          <w:rPr>
            <w:noProof/>
            <w:webHidden/>
          </w:rPr>
          <w:fldChar w:fldCharType="separate"/>
        </w:r>
        <w:r>
          <w:rPr>
            <w:noProof/>
            <w:webHidden/>
          </w:rPr>
          <w:t>30</w:t>
        </w:r>
        <w:r w:rsidR="003D2608">
          <w:rPr>
            <w:noProof/>
            <w:webHidden/>
          </w:rPr>
          <w:fldChar w:fldCharType="end"/>
        </w:r>
      </w:hyperlink>
    </w:p>
    <w:p w:rsidR="003D2608" w:rsidRDefault="001D5173">
      <w:pPr>
        <w:pStyle w:val="33"/>
        <w:rPr>
          <w:noProof/>
        </w:rPr>
      </w:pPr>
      <w:hyperlink w:anchor="_Toc69370638" w:history="1">
        <w:r w:rsidR="003D2608" w:rsidRPr="0031664B">
          <w:rPr>
            <w:rStyle w:val="af3"/>
            <w:rFonts w:ascii="Arial" w:hAnsi="Arial" w:cs="Arial"/>
            <w:noProof/>
            <w14:scene3d>
              <w14:camera w14:prst="orthographicFront"/>
              <w14:lightRig w14:rig="threePt" w14:dir="t">
                <w14:rot w14:lat="0" w14:lon="0" w14:rev="0"/>
              </w14:lightRig>
            </w14:scene3d>
          </w:rPr>
          <w:t>4.1.7</w:t>
        </w:r>
        <w:r w:rsidR="003D2608">
          <w:rPr>
            <w:noProof/>
          </w:rPr>
          <w:tab/>
        </w:r>
        <w:r w:rsidR="003D2608" w:rsidRPr="0031664B">
          <w:rPr>
            <w:rStyle w:val="af3"/>
            <w:noProof/>
          </w:rPr>
          <w:t>Conductor</w:t>
        </w:r>
        <w:r w:rsidR="003D2608" w:rsidRPr="0031664B">
          <w:rPr>
            <w:rStyle w:val="af3"/>
            <w:noProof/>
          </w:rPr>
          <w:t>定期作業実行</w:t>
        </w:r>
        <w:r w:rsidR="003D2608">
          <w:rPr>
            <w:noProof/>
            <w:webHidden/>
          </w:rPr>
          <w:tab/>
        </w:r>
        <w:r w:rsidR="003D2608">
          <w:rPr>
            <w:noProof/>
            <w:webHidden/>
          </w:rPr>
          <w:fldChar w:fldCharType="begin"/>
        </w:r>
        <w:r w:rsidR="003D2608">
          <w:rPr>
            <w:noProof/>
            <w:webHidden/>
          </w:rPr>
          <w:instrText xml:space="preserve"> PAGEREF _Toc69370638 \h </w:instrText>
        </w:r>
        <w:r w:rsidR="003D2608">
          <w:rPr>
            <w:noProof/>
            <w:webHidden/>
          </w:rPr>
        </w:r>
        <w:r w:rsidR="003D2608">
          <w:rPr>
            <w:noProof/>
            <w:webHidden/>
          </w:rPr>
          <w:fldChar w:fldCharType="separate"/>
        </w:r>
        <w:r>
          <w:rPr>
            <w:noProof/>
            <w:webHidden/>
          </w:rPr>
          <w:t>30</w:t>
        </w:r>
        <w:r w:rsidR="003D2608">
          <w:rPr>
            <w:noProof/>
            <w:webHidden/>
          </w:rPr>
          <w:fldChar w:fldCharType="end"/>
        </w:r>
      </w:hyperlink>
    </w:p>
    <w:p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rsidR="00161ACC" w:rsidRPr="00951490" w:rsidRDefault="00161ACC" w:rsidP="00570B2A">
      <w:pPr>
        <w:pStyle w:val="0"/>
      </w:pPr>
      <w:bookmarkStart w:id="0" w:name="_Toc435436106"/>
      <w:bookmarkStart w:id="1" w:name="_Ref453680314"/>
      <w:bookmarkStart w:id="2" w:name="_Toc69370623"/>
      <w:r w:rsidRPr="00951490">
        <w:lastRenderedPageBreak/>
        <w:t>はじめに</w:t>
      </w:r>
      <w:bookmarkEnd w:id="0"/>
      <w:bookmarkEnd w:id="1"/>
      <w:bookmarkEnd w:id="2"/>
    </w:p>
    <w:p w:rsidR="00F629BE" w:rsidRPr="00951490" w:rsidRDefault="00F629BE">
      <w:pPr>
        <w:widowControl/>
        <w:jc w:val="left"/>
        <w:rPr>
          <w:rFonts w:cstheme="minorHAnsi"/>
        </w:rPr>
      </w:pPr>
    </w:p>
    <w:p w:rsidR="003B53B9" w:rsidRPr="00951490" w:rsidRDefault="003B53B9" w:rsidP="00354A18">
      <w:pPr>
        <w:rPr>
          <w:rFonts w:cstheme="minorHAnsi"/>
        </w:rPr>
      </w:pPr>
      <w:r w:rsidRPr="00951490">
        <w:rPr>
          <w:rFonts w:cstheme="minorHAnsi"/>
        </w:rPr>
        <w:t>本書は、</w:t>
      </w:r>
      <w:r w:rsidR="00E01D67">
        <w:rPr>
          <w:rFonts w:cstheme="minorHAnsi"/>
        </w:rPr>
        <w:t>ITA</w:t>
      </w:r>
      <w:r w:rsidRPr="00951490">
        <w:rPr>
          <w:rFonts w:cstheme="minorHAnsi"/>
        </w:rPr>
        <w:t>の</w:t>
      </w:r>
      <w:r w:rsidR="00220403">
        <w:rPr>
          <w:rFonts w:cstheme="minorHAnsi"/>
        </w:rPr>
        <w:t>Conductor</w:t>
      </w:r>
      <w:r w:rsidRPr="00951490">
        <w:rPr>
          <w:rFonts w:cstheme="minorHAnsi"/>
        </w:rPr>
        <w:t>の</w:t>
      </w:r>
      <w:r w:rsidR="00354A18" w:rsidRPr="00951490">
        <w:rPr>
          <w:rFonts w:cstheme="minorHAnsi" w:hint="eastAsia"/>
        </w:rPr>
        <w:t>機能および操作方法について説明します。</w:t>
      </w:r>
    </w:p>
    <w:p w:rsidR="003B53B9" w:rsidRPr="00951490" w:rsidRDefault="003B53B9" w:rsidP="003B53B9">
      <w:pPr>
        <w:ind w:firstLineChars="100" w:firstLine="210"/>
        <w:rPr>
          <w:rFonts w:cstheme="minorHAnsi"/>
        </w:rPr>
      </w:pPr>
    </w:p>
    <w:p w:rsidR="00845229" w:rsidRPr="00951490" w:rsidRDefault="00845229">
      <w:pPr>
        <w:widowControl/>
        <w:jc w:val="left"/>
      </w:pPr>
      <w:r w:rsidRPr="00951490">
        <w:br w:type="page"/>
      </w:r>
    </w:p>
    <w:p w:rsidR="003B53B9" w:rsidRPr="00951490" w:rsidRDefault="00220403" w:rsidP="00306AF7">
      <w:pPr>
        <w:pStyle w:val="1"/>
      </w:pPr>
      <w:bookmarkStart w:id="3" w:name="_Toc69370624"/>
      <w:r>
        <w:lastRenderedPageBreak/>
        <w:t>ITA Conductor</w:t>
      </w:r>
      <w:r w:rsidR="003B53B9" w:rsidRPr="00951490">
        <w:t>の概要</w:t>
      </w:r>
      <w:bookmarkEnd w:id="3"/>
    </w:p>
    <w:p w:rsidR="003B53B9" w:rsidRPr="00951490" w:rsidRDefault="003B53B9" w:rsidP="003B53B9">
      <w:pPr>
        <w:widowControl/>
        <w:snapToGrid w:val="0"/>
        <w:spacing w:line="240" w:lineRule="atLeast"/>
        <w:jc w:val="left"/>
        <w:rPr>
          <w:rFonts w:eastAsiaTheme="majorEastAsia" w:cstheme="minorHAnsi"/>
        </w:rPr>
      </w:pPr>
    </w:p>
    <w:p w:rsidR="0040207C" w:rsidRPr="00951490" w:rsidRDefault="003B53B9" w:rsidP="00220403">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w:t>
      </w:r>
      <w:r w:rsidR="00220403">
        <w:rPr>
          <w:rFonts w:eastAsiaTheme="majorEastAsia" w:cstheme="minorHAnsi" w:hint="eastAsia"/>
        </w:rPr>
        <w:t>Conductor</w:t>
      </w:r>
      <w:r w:rsidR="0040207C" w:rsidRPr="00951490">
        <w:rPr>
          <w:rFonts w:eastAsiaTheme="majorEastAsia" w:cstheme="minorHAnsi" w:hint="eastAsia"/>
        </w:rPr>
        <w:t>メニューの機能、操作方法について説明します。</w:t>
      </w:r>
      <w:r w:rsidR="0040207C" w:rsidRPr="00951490">
        <w:rPr>
          <w:rFonts w:eastAsiaTheme="majorEastAsia" w:cstheme="minorHAnsi"/>
        </w:rPr>
        <w:br/>
      </w:r>
      <w:r w:rsidR="00220403">
        <w:rPr>
          <w:rFonts w:eastAsiaTheme="majorEastAsia" w:cstheme="minorHAnsi" w:hint="eastAsia"/>
        </w:rPr>
        <w:t>Conductor</w:t>
      </w:r>
      <w:r w:rsidR="0040207C" w:rsidRPr="00951490">
        <w:rPr>
          <w:rFonts w:eastAsiaTheme="majorEastAsia" w:cstheme="minorHAnsi" w:hint="eastAsia"/>
        </w:rPr>
        <w:t>では、</w:t>
      </w:r>
      <w:r w:rsidR="00E01D67">
        <w:rPr>
          <w:rFonts w:eastAsiaTheme="majorEastAsia" w:cstheme="minorHAnsi"/>
        </w:rPr>
        <w:t>ITA</w:t>
      </w:r>
      <w:r w:rsidR="0040207C" w:rsidRPr="00951490">
        <w:rPr>
          <w:rFonts w:eastAsiaTheme="majorEastAsia" w:cstheme="minorHAnsi" w:hint="eastAsia"/>
        </w:rPr>
        <w:t>を利用して作業を行う上で共通に必要となる以下の機能を提供します。</w:t>
      </w:r>
    </w:p>
    <w:p w:rsidR="00540A19" w:rsidRPr="00951490" w:rsidRDefault="0040207C" w:rsidP="0040207C">
      <w:pPr>
        <w:widowControl/>
        <w:snapToGrid w:val="0"/>
        <w:spacing w:line="240" w:lineRule="atLeast"/>
        <w:ind w:firstLineChars="100" w:firstLine="210"/>
        <w:jc w:val="left"/>
        <w:rPr>
          <w:rFonts w:cstheme="minorHAnsi"/>
        </w:rPr>
      </w:pPr>
      <w:r w:rsidRPr="00951490">
        <w:rPr>
          <w:rFonts w:eastAsiaTheme="majorEastAsia" w:cstheme="minorHAnsi" w:hint="eastAsia"/>
        </w:rPr>
        <w:t>・</w:t>
      </w:r>
      <w:r w:rsidRPr="00951490">
        <w:rPr>
          <w:rFonts w:eastAsiaTheme="majorEastAsia" w:cstheme="minorHAnsi" w:hint="eastAsia"/>
        </w:rPr>
        <w:t xml:space="preserve"> </w:t>
      </w:r>
      <w:r w:rsidR="00911EE5">
        <w:rPr>
          <w:rFonts w:eastAsiaTheme="majorEastAsia" w:cstheme="minorHAnsi" w:hint="eastAsia"/>
        </w:rPr>
        <w:t>ジョブ</w:t>
      </w:r>
      <w:r w:rsidRPr="00951490">
        <w:rPr>
          <w:rFonts w:eastAsiaTheme="majorEastAsia" w:cstheme="minorHAnsi" w:hint="eastAsia"/>
        </w:rPr>
        <w:t>フローの作成、管理、実行</w:t>
      </w:r>
    </w:p>
    <w:p w:rsidR="00540A19" w:rsidRPr="00951490" w:rsidRDefault="00E01D67">
      <w:pPr>
        <w:widowControl/>
        <w:jc w:val="left"/>
        <w:rPr>
          <w:rFonts w:cstheme="minorHAnsi"/>
        </w:rPr>
      </w:pPr>
      <w:r>
        <w:rPr>
          <w:rFonts w:cstheme="minorHAnsi"/>
        </w:rPr>
        <w:t>ITA</w:t>
      </w:r>
      <w:r w:rsidR="0040207C" w:rsidRPr="00951490">
        <w:rPr>
          <w:rFonts w:cstheme="minorHAnsi" w:hint="eastAsia"/>
        </w:rPr>
        <w:t>の操作手順における</w:t>
      </w:r>
      <w:r w:rsidR="00220403">
        <w:rPr>
          <w:rFonts w:cstheme="minorHAnsi" w:hint="eastAsia"/>
        </w:rPr>
        <w:t>Conductor</w:t>
      </w:r>
      <w:r w:rsidR="0040207C" w:rsidRPr="00951490">
        <w:rPr>
          <w:rFonts w:cstheme="minorHAnsi" w:hint="eastAsia"/>
        </w:rPr>
        <w:t>の位置づけは、</w:t>
      </w:r>
      <w:r w:rsidR="00E00CDD">
        <w:rPr>
          <w:rFonts w:cstheme="minorHAnsi" w:hint="eastAsia"/>
        </w:rPr>
        <w:t>「</w:t>
      </w:r>
      <w:r w:rsidR="0040207C" w:rsidRPr="00951490">
        <w:rPr>
          <w:rFonts w:cstheme="minorHAnsi" w:hint="eastAsia"/>
        </w:rPr>
        <w:t>ファーストステップガイド</w:t>
      </w:r>
      <w:r w:rsidR="00E00CDD">
        <w:rPr>
          <w:rFonts w:cstheme="minorHAnsi" w:hint="eastAsia"/>
        </w:rPr>
        <w:t>」</w:t>
      </w:r>
      <w:r w:rsidR="0040207C" w:rsidRPr="00951490">
        <w:rPr>
          <w:rFonts w:cstheme="minorHAnsi" w:hint="eastAsia"/>
        </w:rPr>
        <w:t>を参照して</w:t>
      </w:r>
      <w:r w:rsidR="007408A8" w:rsidRPr="00951490">
        <w:rPr>
          <w:rFonts w:cstheme="minorHAnsi" w:hint="eastAsia"/>
        </w:rPr>
        <w:t>ください</w:t>
      </w:r>
      <w:r w:rsidR="0040207C" w:rsidRPr="00951490">
        <w:rPr>
          <w:rFonts w:cstheme="minorHAnsi" w:hint="eastAsia"/>
        </w:rPr>
        <w:t>。</w:t>
      </w:r>
    </w:p>
    <w:p w:rsidR="0040207C" w:rsidRPr="00951490" w:rsidRDefault="0040207C">
      <w:pPr>
        <w:widowControl/>
        <w:jc w:val="left"/>
        <w:rPr>
          <w:rFonts w:cstheme="minorHAnsi"/>
        </w:rPr>
      </w:pPr>
    </w:p>
    <w:p w:rsidR="003B53B9" w:rsidRPr="00951490" w:rsidRDefault="00220403" w:rsidP="00306AF7">
      <w:pPr>
        <w:pStyle w:val="1"/>
      </w:pPr>
      <w:bookmarkStart w:id="4" w:name="_Toc69370625"/>
      <w:r>
        <w:lastRenderedPageBreak/>
        <w:t>ITA Conductor</w:t>
      </w:r>
      <w:r w:rsidR="0040207C" w:rsidRPr="00951490">
        <w:rPr>
          <w:rFonts w:hint="eastAsia"/>
        </w:rPr>
        <w:t>の</w:t>
      </w:r>
      <w:r w:rsidR="00856AD2" w:rsidRPr="00951490">
        <w:rPr>
          <w:rFonts w:hint="eastAsia"/>
        </w:rPr>
        <w:t>メニュー、画面構成</w:t>
      </w:r>
      <w:bookmarkEnd w:id="4"/>
    </w:p>
    <w:p w:rsidR="003B53B9" w:rsidRPr="00951490" w:rsidRDefault="003B53B9" w:rsidP="003B53B9">
      <w:pPr>
        <w:rPr>
          <w:rFonts w:cstheme="minorHAnsi"/>
        </w:rPr>
      </w:pPr>
    </w:p>
    <w:p w:rsidR="003B53B9" w:rsidRPr="00951490" w:rsidRDefault="003B53B9" w:rsidP="003B53B9">
      <w:pPr>
        <w:rPr>
          <w:rFonts w:cstheme="minorHAnsi"/>
        </w:rPr>
      </w:pPr>
      <w:r w:rsidRPr="00951490">
        <w:rPr>
          <w:rFonts w:cstheme="minorHAnsi"/>
        </w:rPr>
        <w:t>本章では、</w:t>
      </w:r>
      <w:r w:rsidR="00220403">
        <w:rPr>
          <w:rFonts w:cstheme="minorHAnsi"/>
        </w:rPr>
        <w:t>ITA Conductor</w:t>
      </w:r>
      <w:r w:rsidR="00540A19" w:rsidRPr="00951490">
        <w:rPr>
          <w:rFonts w:cstheme="minorHAnsi" w:hint="eastAsia"/>
        </w:rPr>
        <w:t>の</w:t>
      </w:r>
      <w:r w:rsidR="0040207C" w:rsidRPr="00951490">
        <w:rPr>
          <w:rFonts w:cstheme="minorHAnsi" w:hint="eastAsia"/>
        </w:rPr>
        <w:t>メニュー、</w:t>
      </w:r>
      <w:r w:rsidRPr="00951490">
        <w:rPr>
          <w:rFonts w:cstheme="minorHAnsi"/>
        </w:rPr>
        <w:t>画面構成について説明します</w:t>
      </w:r>
    </w:p>
    <w:p w:rsidR="003B53B9" w:rsidRPr="00951490" w:rsidRDefault="003B53B9" w:rsidP="003B53B9">
      <w:pPr>
        <w:rPr>
          <w:rFonts w:cstheme="minorHAnsi"/>
        </w:rPr>
      </w:pPr>
    </w:p>
    <w:p w:rsidR="00246770" w:rsidRPr="00951490" w:rsidRDefault="00246770" w:rsidP="00035D87">
      <w:pPr>
        <w:pStyle w:val="a8"/>
        <w:keepNext/>
        <w:numPr>
          <w:ilvl w:val="0"/>
          <w:numId w:val="8"/>
        </w:numPr>
        <w:ind w:leftChars="0" w:rightChars="2563" w:right="5382"/>
        <w:outlineLvl w:val="1"/>
        <w:rPr>
          <w:rFonts w:eastAsiaTheme="majorEastAsia" w:cstheme="minorHAnsi"/>
          <w:b/>
          <w:vanish/>
          <w:sz w:val="24"/>
          <w:szCs w:val="24"/>
        </w:rPr>
      </w:pPr>
      <w:bookmarkStart w:id="5" w:name="_Toc491356627"/>
      <w:bookmarkStart w:id="6" w:name="_Toc491357388"/>
      <w:bookmarkStart w:id="7" w:name="_Toc491938689"/>
      <w:bookmarkStart w:id="8" w:name="_Toc491951538"/>
      <w:bookmarkStart w:id="9" w:name="_Toc493068798"/>
      <w:bookmarkStart w:id="10" w:name="_Toc493069627"/>
      <w:bookmarkStart w:id="11" w:name="_Toc493070136"/>
      <w:bookmarkStart w:id="12" w:name="_Toc493073823"/>
      <w:bookmarkStart w:id="13" w:name="_Toc493077630"/>
      <w:bookmarkStart w:id="14" w:name="_Toc493616667"/>
      <w:bookmarkStart w:id="15" w:name="_Toc493616687"/>
      <w:bookmarkStart w:id="16" w:name="_Toc493777486"/>
      <w:bookmarkStart w:id="17" w:name="_Toc493858608"/>
      <w:bookmarkStart w:id="18" w:name="_Toc494037775"/>
      <w:bookmarkStart w:id="19" w:name="_Toc494135055"/>
      <w:bookmarkStart w:id="20" w:name="_Toc494194486"/>
      <w:bookmarkStart w:id="21" w:name="_Toc494212161"/>
      <w:bookmarkStart w:id="22" w:name="_Toc494266345"/>
      <w:bookmarkStart w:id="23" w:name="_Toc494266845"/>
      <w:bookmarkStart w:id="24" w:name="_Toc494271453"/>
      <w:bookmarkStart w:id="25" w:name="_Toc503352900"/>
      <w:bookmarkStart w:id="26" w:name="_Toc508886057"/>
      <w:bookmarkStart w:id="27" w:name="_Toc520190025"/>
      <w:bookmarkStart w:id="28" w:name="_Toc520190051"/>
      <w:bookmarkStart w:id="29" w:name="_Toc3289592"/>
      <w:bookmarkStart w:id="30" w:name="_Toc3879943"/>
      <w:bookmarkStart w:id="31" w:name="_Toc6415116"/>
      <w:bookmarkStart w:id="32" w:name="_Toc6504598"/>
      <w:bookmarkStart w:id="33" w:name="_Toc6564802"/>
      <w:bookmarkStart w:id="34" w:name="_Toc14438607"/>
      <w:bookmarkStart w:id="35" w:name="_Toc30175138"/>
      <w:bookmarkStart w:id="36" w:name="_Toc30178663"/>
      <w:bookmarkStart w:id="37" w:name="_Toc36114445"/>
      <w:bookmarkStart w:id="38" w:name="_Toc36646536"/>
      <w:bookmarkStart w:id="39" w:name="_Toc36723613"/>
      <w:bookmarkStart w:id="40" w:name="_Toc46151342"/>
      <w:bookmarkStart w:id="41" w:name="_Toc46151361"/>
      <w:bookmarkStart w:id="42" w:name="_Toc46151855"/>
      <w:bookmarkStart w:id="43" w:name="_Toc46153538"/>
      <w:bookmarkStart w:id="44" w:name="_Toc46827062"/>
      <w:bookmarkStart w:id="45" w:name="_Toc46915300"/>
      <w:bookmarkStart w:id="46" w:name="_Toc46915456"/>
      <w:bookmarkStart w:id="47" w:name="_Toc46922614"/>
      <w:bookmarkStart w:id="48" w:name="_Toc46929494"/>
      <w:bookmarkStart w:id="49" w:name="_Toc46930061"/>
      <w:bookmarkStart w:id="50" w:name="_Toc46930505"/>
      <w:bookmarkStart w:id="51" w:name="_Toc46931342"/>
      <w:bookmarkStart w:id="52" w:name="_Toc48033120"/>
      <w:bookmarkStart w:id="53" w:name="_Toc48033136"/>
      <w:bookmarkStart w:id="54" w:name="_Toc48115523"/>
      <w:bookmarkStart w:id="55" w:name="_Toc48118377"/>
      <w:bookmarkStart w:id="56" w:name="_Toc48119650"/>
      <w:bookmarkStart w:id="57" w:name="_Toc48121903"/>
      <w:bookmarkStart w:id="58" w:name="_Toc48123424"/>
      <w:bookmarkStart w:id="59" w:name="_Toc48124399"/>
      <w:bookmarkStart w:id="60" w:name="_Toc48831762"/>
      <w:bookmarkStart w:id="61" w:name="_Toc55835193"/>
      <w:bookmarkStart w:id="62" w:name="_Toc56417481"/>
      <w:bookmarkStart w:id="63" w:name="_Toc57203776"/>
      <w:bookmarkStart w:id="64" w:name="_Toc57204418"/>
      <w:bookmarkStart w:id="65" w:name="_Toc69370626"/>
      <w:bookmarkStart w:id="66" w:name="_Toc435436142"/>
      <w:bookmarkStart w:id="67" w:name="_Toc48986975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856AD2" w:rsidRPr="00951490" w:rsidRDefault="00220403" w:rsidP="00BF54A8">
      <w:pPr>
        <w:pStyle w:val="20"/>
      </w:pPr>
      <w:bookmarkStart w:id="68" w:name="_Toc69370627"/>
      <w:r>
        <w:rPr>
          <w:rFonts w:ascii="メイリオ" w:hAnsi="メイリオ" w:cs="Arial"/>
        </w:rPr>
        <w:t>ITA Conductor</w:t>
      </w:r>
      <w:r w:rsidR="00856AD2" w:rsidRPr="00951490">
        <w:t>メニュー</w:t>
      </w:r>
      <w:r w:rsidR="00FB2253" w:rsidRPr="00951490">
        <w:rPr>
          <w:rFonts w:hint="eastAsia"/>
        </w:rPr>
        <w:t xml:space="preserve"> </w:t>
      </w:r>
      <w:r w:rsidR="00856AD2" w:rsidRPr="00951490">
        <w:t>一覧</w:t>
      </w:r>
      <w:bookmarkEnd w:id="68"/>
    </w:p>
    <w:p w:rsidR="00856AD2" w:rsidRPr="00951490" w:rsidRDefault="00E01D67" w:rsidP="00BA6A81">
      <w:pPr>
        <w:ind w:leftChars="135" w:left="283"/>
        <w:rPr>
          <w:rFonts w:cstheme="minorHAnsi"/>
        </w:rPr>
      </w:pPr>
      <w:r>
        <w:rPr>
          <w:rFonts w:ascii="Arial" w:hAnsi="Arial" w:cs="Arial"/>
        </w:rPr>
        <w:t>ITA</w:t>
      </w:r>
      <w:r w:rsidR="00856AD2" w:rsidRPr="00951490">
        <w:rPr>
          <w:rFonts w:cstheme="minorHAnsi" w:hint="eastAsia"/>
        </w:rPr>
        <w:t>共通</w:t>
      </w:r>
      <w:r w:rsidR="00856AD2" w:rsidRPr="00951490">
        <w:rPr>
          <w:rFonts w:cstheme="minorHAnsi" w:hint="eastAsia"/>
        </w:rPr>
        <w:t>/</w:t>
      </w:r>
      <w:r w:rsidR="00220403">
        <w:rPr>
          <w:rFonts w:cstheme="minorHAnsi" w:hint="eastAsia"/>
        </w:rPr>
        <w:t>Conductor</w:t>
      </w:r>
      <w:r w:rsidR="00856AD2" w:rsidRPr="00951490">
        <w:rPr>
          <w:rFonts w:cstheme="minorHAnsi" w:hint="eastAsia"/>
        </w:rPr>
        <w:t>のメニューを以下に示します</w:t>
      </w:r>
      <w:r w:rsidR="00856AD2" w:rsidRPr="00951490">
        <w:rPr>
          <w:rFonts w:cstheme="minorHAnsi"/>
        </w:rPr>
        <w:t>。</w:t>
      </w:r>
    </w:p>
    <w:p w:rsidR="006E4C69" w:rsidRPr="00951490" w:rsidRDefault="006E4C69" w:rsidP="00856AD2">
      <w:pPr>
        <w:ind w:firstLine="680"/>
        <w:rPr>
          <w:rFonts w:cstheme="minorHAnsi"/>
        </w:rPr>
      </w:pPr>
    </w:p>
    <w:p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00E01D67">
        <w:rPr>
          <w:b/>
        </w:rPr>
        <w:t xml:space="preserve"> </w:t>
      </w:r>
      <w:r w:rsidR="00E01D67">
        <w:rPr>
          <w:rFonts w:asciiTheme="majorHAnsi" w:hAnsiTheme="majorHAnsi" w:cstheme="majorHAnsi"/>
          <w:b/>
        </w:rPr>
        <w:t>ITA</w:t>
      </w:r>
      <w:r w:rsidR="001A15BD">
        <w:rPr>
          <w:rFonts w:asciiTheme="majorHAnsi" w:hAnsiTheme="majorHAnsi" w:cstheme="majorHAnsi" w:hint="eastAsia"/>
          <w:b/>
        </w:rPr>
        <w:t xml:space="preserve">　</w:t>
      </w:r>
      <w:r w:rsidR="001A15BD">
        <w:rPr>
          <w:rFonts w:asciiTheme="majorHAnsi" w:hAnsiTheme="majorHAnsi" w:cstheme="majorHAnsi" w:hint="eastAsia"/>
          <w:b/>
        </w:rPr>
        <w:t>Conductor</w:t>
      </w:r>
      <w:r w:rsidRPr="000B76A5">
        <w:rPr>
          <w:b/>
        </w:rPr>
        <w:t>画面一覧</w:t>
      </w:r>
    </w:p>
    <w:tbl>
      <w:tblPr>
        <w:tblStyle w:val="aa"/>
        <w:tblW w:w="9923" w:type="dxa"/>
        <w:tblLook w:val="04A0" w:firstRow="1" w:lastRow="0" w:firstColumn="1" w:lastColumn="0" w:noHBand="0" w:noVBand="1"/>
      </w:tblPr>
      <w:tblGrid>
        <w:gridCol w:w="566"/>
        <w:gridCol w:w="1185"/>
        <w:gridCol w:w="2639"/>
        <w:gridCol w:w="5533"/>
      </w:tblGrid>
      <w:tr w:rsidR="00456169" w:rsidRPr="00951490" w:rsidTr="00EB1957">
        <w:trPr>
          <w:trHeight w:val="376"/>
        </w:trPr>
        <w:tc>
          <w:tcPr>
            <w:tcW w:w="566" w:type="dxa"/>
            <w:shd w:val="clear" w:color="auto" w:fill="002B62"/>
            <w:vAlign w:val="center"/>
          </w:tcPr>
          <w:p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185"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639" w:type="dxa"/>
            <w:shd w:val="clear" w:color="auto" w:fill="002B62"/>
            <w:vAlign w:val="center"/>
          </w:tcPr>
          <w:p w:rsidR="00456169" w:rsidRPr="00951490" w:rsidRDefault="003D2608" w:rsidP="00C64531">
            <w:pPr>
              <w:jc w:val="center"/>
              <w:rPr>
                <w:rFonts w:cstheme="minorHAnsi"/>
                <w:b/>
                <w:color w:val="FFFFFF" w:themeColor="background1"/>
                <w:sz w:val="18"/>
                <w:szCs w:val="18"/>
              </w:rPr>
            </w:pPr>
            <w:r>
              <w:rPr>
                <w:rFonts w:cstheme="minorHAnsi"/>
                <w:b/>
                <w:color w:val="FFFFFF" w:themeColor="background1"/>
                <w:sz w:val="18"/>
                <w:szCs w:val="18"/>
              </w:rPr>
              <w:t>メニュー</w:t>
            </w:r>
          </w:p>
        </w:tc>
        <w:tc>
          <w:tcPr>
            <w:tcW w:w="5533"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220403" w:rsidRPr="00951490" w:rsidTr="00EB1957">
        <w:tc>
          <w:tcPr>
            <w:tcW w:w="566" w:type="dxa"/>
            <w:tcBorders>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1</w:t>
            </w:r>
          </w:p>
        </w:tc>
        <w:tc>
          <w:tcPr>
            <w:tcW w:w="1185" w:type="dxa"/>
            <w:vMerge w:val="restart"/>
            <w:vAlign w:val="center"/>
          </w:tcPr>
          <w:p w:rsidR="00220403" w:rsidRPr="00EB1957" w:rsidRDefault="00220403" w:rsidP="00220403">
            <w:pPr>
              <w:rPr>
                <w:rFonts w:cstheme="minorHAnsi"/>
                <w:szCs w:val="18"/>
              </w:rPr>
            </w:pPr>
            <w:r w:rsidRPr="00EB1957">
              <w:rPr>
                <w:rFonts w:cstheme="minorHAnsi" w:hint="eastAsia"/>
                <w:szCs w:val="18"/>
              </w:rPr>
              <w:t>Conductor</w:t>
            </w:r>
          </w:p>
        </w:tc>
        <w:tc>
          <w:tcPr>
            <w:tcW w:w="2639" w:type="dxa"/>
            <w:tcBorders>
              <w:bottom w:val="dotted" w:sz="4" w:space="0" w:color="auto"/>
            </w:tcBorders>
          </w:tcPr>
          <w:p w:rsidR="00220403" w:rsidRPr="00EB1957" w:rsidRDefault="00220403" w:rsidP="00220403">
            <w:r w:rsidRPr="00EB1957">
              <w:rPr>
                <w:rFonts w:hint="eastAsia"/>
              </w:rPr>
              <w:t>Conductor</w:t>
            </w:r>
            <w:r w:rsidRPr="00EB1957">
              <w:rPr>
                <w:rFonts w:hint="eastAsia"/>
              </w:rPr>
              <w:t>インターフェース情報</w:t>
            </w:r>
          </w:p>
        </w:tc>
        <w:tc>
          <w:tcPr>
            <w:tcW w:w="5533" w:type="dxa"/>
            <w:tcBorders>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作業実行時の</w:t>
            </w:r>
            <w:r w:rsidRPr="00EB1957">
              <w:rPr>
                <w:rFonts w:cstheme="minorHAnsi" w:hint="eastAsia"/>
                <w:szCs w:val="18"/>
              </w:rPr>
              <w:t>Movement</w:t>
            </w:r>
            <w:r w:rsidRPr="00EB1957">
              <w:rPr>
                <w:rFonts w:cstheme="minorHAnsi" w:hint="eastAsia"/>
                <w:szCs w:val="18"/>
              </w:rPr>
              <w:t>で共有するディレクトリパスなどをメンテナンス</w:t>
            </w:r>
            <w:r w:rsidRPr="00EB1957">
              <w:rPr>
                <w:rFonts w:cstheme="minorHAnsi" w:hint="eastAsia"/>
                <w:szCs w:val="18"/>
              </w:rPr>
              <w:t>(</w:t>
            </w:r>
            <w:r w:rsidRPr="00EB1957">
              <w:rPr>
                <w:rFonts w:cstheme="minorHAnsi" w:hint="eastAsia"/>
                <w:szCs w:val="18"/>
              </w:rPr>
              <w:t>閲覧</w:t>
            </w:r>
            <w:r w:rsidRPr="00EB1957">
              <w:rPr>
                <w:rFonts w:cstheme="minorHAnsi" w:hint="eastAsia"/>
                <w:szCs w:val="18"/>
              </w:rPr>
              <w:t>/</w:t>
            </w:r>
            <w:r w:rsidRPr="00EB1957">
              <w:rPr>
                <w:rFonts w:cstheme="minorHAnsi" w:hint="eastAsia"/>
                <w:szCs w:val="18"/>
              </w:rPr>
              <w:t>登録</w:t>
            </w:r>
            <w:r w:rsidRPr="00EB1957">
              <w:rPr>
                <w:rFonts w:cstheme="minorHAnsi" w:hint="eastAsia"/>
                <w:szCs w:val="18"/>
              </w:rPr>
              <w:t>/</w:t>
            </w:r>
            <w:r w:rsidRPr="00EB1957">
              <w:rPr>
                <w:rFonts w:cstheme="minorHAnsi" w:hint="eastAsia"/>
                <w:szCs w:val="18"/>
              </w:rPr>
              <w:t>更新</w:t>
            </w:r>
            <w:r w:rsidRPr="00EB1957">
              <w:rPr>
                <w:rFonts w:cstheme="minorHAnsi" w:hint="eastAsia"/>
                <w:szCs w:val="18"/>
              </w:rPr>
              <w:t>/</w:t>
            </w:r>
            <w:r w:rsidRPr="00EB1957">
              <w:rPr>
                <w:rFonts w:cstheme="minorHAnsi" w:hint="eastAsia"/>
                <w:szCs w:val="18"/>
              </w:rPr>
              <w:t>廃止</w:t>
            </w:r>
            <w:r w:rsidRPr="00EB1957">
              <w:rPr>
                <w:rFonts w:cstheme="minorHAnsi" w:hint="eastAsia"/>
                <w:szCs w:val="18"/>
              </w:rPr>
              <w:t>)</w:t>
            </w:r>
            <w:r w:rsidRPr="00EB1957">
              <w:rPr>
                <w:rFonts w:cstheme="minorHAnsi" w:hint="eastAsia"/>
                <w:szCs w:val="18"/>
              </w:rPr>
              <w:t>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2</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クラス一覧</w:t>
            </w:r>
          </w:p>
        </w:tc>
        <w:tc>
          <w:tcPr>
            <w:tcW w:w="5533" w:type="dxa"/>
            <w:tcBorders>
              <w:top w:val="dotted" w:sz="4" w:space="0" w:color="auto"/>
              <w:bottom w:val="dotted" w:sz="4" w:space="0" w:color="auto"/>
            </w:tcBorders>
          </w:tcPr>
          <w:p w:rsidR="00B96467" w:rsidRPr="00B96467" w:rsidRDefault="00B96467" w:rsidP="00B96467">
            <w:pPr>
              <w:rPr>
                <w:rFonts w:cstheme="minorHAnsi"/>
                <w:szCs w:val="18"/>
              </w:rPr>
            </w:pPr>
            <w:r>
              <w:rPr>
                <w:rFonts w:cstheme="minorHAnsi" w:hint="eastAsia"/>
                <w:szCs w:val="18"/>
              </w:rPr>
              <w:t>Conductor</w:t>
            </w:r>
            <w:r w:rsidRPr="00B96467">
              <w:rPr>
                <w:rFonts w:cstheme="minorHAnsi" w:hint="eastAsia"/>
                <w:szCs w:val="18"/>
              </w:rPr>
              <w:t>クラスをメンテナンス</w:t>
            </w:r>
            <w:r w:rsidRPr="00B96467">
              <w:rPr>
                <w:rFonts w:cstheme="minorHAnsi" w:hint="eastAsia"/>
                <w:szCs w:val="18"/>
              </w:rPr>
              <w:t>(</w:t>
            </w:r>
            <w:r w:rsidRPr="00B96467">
              <w:rPr>
                <w:rFonts w:cstheme="minorHAnsi" w:hint="eastAsia"/>
                <w:szCs w:val="18"/>
              </w:rPr>
              <w:t>閲覧</w:t>
            </w:r>
            <w:r w:rsidRPr="00B96467">
              <w:rPr>
                <w:rFonts w:cstheme="minorHAnsi" w:hint="eastAsia"/>
                <w:szCs w:val="18"/>
              </w:rPr>
              <w:t>/</w:t>
            </w:r>
            <w:r w:rsidRPr="00B96467">
              <w:rPr>
                <w:rFonts w:cstheme="minorHAnsi" w:hint="eastAsia"/>
                <w:szCs w:val="18"/>
              </w:rPr>
              <w:t>廃止</w:t>
            </w:r>
            <w:r w:rsidRPr="00B96467">
              <w:rPr>
                <w:rFonts w:cstheme="minorHAnsi" w:hint="eastAsia"/>
                <w:szCs w:val="18"/>
              </w:rPr>
              <w:t>)</w:t>
            </w:r>
            <w:r w:rsidRPr="00B96467">
              <w:rPr>
                <w:rFonts w:cstheme="minorHAnsi" w:hint="eastAsia"/>
                <w:szCs w:val="18"/>
              </w:rPr>
              <w:t>できます</w:t>
            </w:r>
          </w:p>
          <w:p w:rsidR="00220403" w:rsidRPr="00EB1957" w:rsidRDefault="00B96467" w:rsidP="00B96467">
            <w:pPr>
              <w:rPr>
                <w:rFonts w:cstheme="minorHAnsi"/>
                <w:szCs w:val="18"/>
              </w:rPr>
            </w:pPr>
            <w:r w:rsidRPr="00B96467">
              <w:rPr>
                <w:rFonts w:cstheme="minorHAnsi" w:hint="eastAsia"/>
                <w:szCs w:val="18"/>
              </w:rPr>
              <w:t>「詳細」をクリックすると</w:t>
            </w:r>
            <w:r>
              <w:rPr>
                <w:rFonts w:cstheme="minorHAnsi" w:hint="eastAsia"/>
                <w:szCs w:val="18"/>
              </w:rPr>
              <w:t>Conductor</w:t>
            </w:r>
            <w:r w:rsidRPr="00B96467">
              <w:rPr>
                <w:rFonts w:cstheme="minorHAnsi" w:hint="eastAsia"/>
                <w:szCs w:val="18"/>
              </w:rPr>
              <w:t>クラス編集メニューに遷移します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3</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クラス編集</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クラスを編集できます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4</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作業実行</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00004CC6" w:rsidRPr="00004CC6">
              <w:rPr>
                <w:rFonts w:cstheme="minorHAnsi" w:hint="eastAsia"/>
                <w:szCs w:val="18"/>
              </w:rPr>
              <w:t>作業を実行できます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5</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作業確認</w:t>
            </w:r>
          </w:p>
        </w:tc>
        <w:tc>
          <w:tcPr>
            <w:tcW w:w="5533" w:type="dxa"/>
            <w:tcBorders>
              <w:top w:val="dotted" w:sz="4" w:space="0" w:color="auto"/>
              <w:bottom w:val="dotted" w:sz="4" w:space="0" w:color="auto"/>
            </w:tcBorders>
          </w:tcPr>
          <w:p w:rsidR="00220403" w:rsidRPr="00EB1957" w:rsidRDefault="00220403" w:rsidP="00220403">
            <w:r w:rsidRPr="00EB1957">
              <w:rPr>
                <w:rFonts w:hint="eastAsia"/>
              </w:rPr>
              <w:t>Conductor</w:t>
            </w:r>
            <w:r w:rsidR="00004CC6" w:rsidRPr="00004CC6">
              <w:rPr>
                <w:rFonts w:hint="eastAsia"/>
              </w:rPr>
              <w:t>作業の実行結果を確認できます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6</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作業一覧</w:t>
            </w:r>
          </w:p>
        </w:tc>
        <w:tc>
          <w:tcPr>
            <w:tcW w:w="5533" w:type="dxa"/>
            <w:tcBorders>
              <w:top w:val="dotted" w:sz="4" w:space="0" w:color="auto"/>
              <w:bottom w:val="dotted" w:sz="4" w:space="0" w:color="auto"/>
            </w:tcBorders>
          </w:tcPr>
          <w:p w:rsidR="00D72575" w:rsidRDefault="00220403" w:rsidP="00D72575">
            <w:r w:rsidRPr="00EB1957">
              <w:rPr>
                <w:rFonts w:hint="eastAsia"/>
              </w:rPr>
              <w:t>Conductor</w:t>
            </w:r>
            <w:r w:rsidR="00D72575">
              <w:rPr>
                <w:rFonts w:hint="eastAsia"/>
              </w:rPr>
              <w:t>一覧</w:t>
            </w:r>
            <w:r w:rsidR="00D72575">
              <w:rPr>
                <w:rFonts w:hint="eastAsia"/>
              </w:rPr>
              <w:t>(</w:t>
            </w:r>
            <w:r w:rsidR="00D72575">
              <w:rPr>
                <w:rFonts w:hint="eastAsia"/>
              </w:rPr>
              <w:t>実行履歴</w:t>
            </w:r>
            <w:r w:rsidR="00D72575">
              <w:rPr>
                <w:rFonts w:hint="eastAsia"/>
              </w:rPr>
              <w:t>)</w:t>
            </w:r>
            <w:r w:rsidR="00D72575">
              <w:rPr>
                <w:rFonts w:hint="eastAsia"/>
              </w:rPr>
              <w:t>を閲覧できます</w:t>
            </w:r>
          </w:p>
          <w:p w:rsidR="00220403" w:rsidRPr="00EB1957" w:rsidRDefault="00D72575" w:rsidP="00D72575">
            <w:r>
              <w:rPr>
                <w:rFonts w:hint="eastAsia"/>
              </w:rPr>
              <w:t>「詳細」をクリックすると</w:t>
            </w:r>
            <w:r>
              <w:rPr>
                <w:rFonts w:hint="eastAsia"/>
              </w:rPr>
              <w:t>Conductor</w:t>
            </w:r>
            <w:r>
              <w:rPr>
                <w:rFonts w:hint="eastAsia"/>
              </w:rPr>
              <w:t>作業確認に遷移します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7</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tcBorders>
            <w:vAlign w:val="center"/>
          </w:tcPr>
          <w:p w:rsidR="00220403" w:rsidRPr="00EB1957" w:rsidRDefault="00220403" w:rsidP="00220403">
            <w:r w:rsidRPr="00EB1957">
              <w:rPr>
                <w:rFonts w:cstheme="minorHAnsi" w:hint="eastAsia"/>
                <w:szCs w:val="18"/>
              </w:rPr>
              <w:t>Conductor</w:t>
            </w:r>
            <w:r w:rsidRPr="00EB1957">
              <w:rPr>
                <w:rFonts w:cstheme="minorHAnsi" w:hint="eastAsia"/>
                <w:szCs w:val="18"/>
              </w:rPr>
              <w:t>定期作業実行</w:t>
            </w:r>
          </w:p>
        </w:tc>
        <w:tc>
          <w:tcPr>
            <w:tcW w:w="5533" w:type="dxa"/>
            <w:tcBorders>
              <w:top w:val="dotted" w:sz="4" w:space="0" w:color="auto"/>
            </w:tcBorders>
          </w:tcPr>
          <w:p w:rsidR="001A15BD" w:rsidRPr="00EB1957" w:rsidRDefault="001A15BD" w:rsidP="00220403">
            <w:r w:rsidRPr="001A15BD">
              <w:rPr>
                <w:rFonts w:hint="eastAsia"/>
              </w:rPr>
              <w:t>スケジュールに従って定期的に実行する</w:t>
            </w:r>
            <w:r w:rsidR="00CF50A9">
              <w:t>Conductor</w:t>
            </w:r>
            <w:r w:rsidRPr="001A15BD">
              <w:rPr>
                <w:rFonts w:hint="eastAsia"/>
              </w:rPr>
              <w:t>作業を管理します。</w:t>
            </w:r>
          </w:p>
        </w:tc>
      </w:tr>
    </w:tbl>
    <w:p w:rsidR="00172272" w:rsidRPr="00951490" w:rsidRDefault="00172272" w:rsidP="00856AD2">
      <w:pPr>
        <w:rPr>
          <w:rFonts w:cstheme="minorHAnsi"/>
        </w:rPr>
      </w:pPr>
    </w:p>
    <w:p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11136" behindDoc="0" locked="0" layoutInCell="1" allowOverlap="1" wp14:anchorId="01A4B299" wp14:editId="767CD5D9">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77F197" id="正方形/長方形 2" o:spid="_x0000_s1026" style="position:absolute;left:0;text-align:left;margin-left:115.85pt;margin-top:1.5pt;width:39.35pt;height:16.3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66"/>
      <w:bookmarkEnd w:id="67"/>
    </w:p>
    <w:p w:rsidR="00246770" w:rsidRPr="00951490" w:rsidRDefault="00220403" w:rsidP="00306AF7">
      <w:pPr>
        <w:pStyle w:val="1"/>
      </w:pPr>
      <w:bookmarkStart w:id="69" w:name="_Toc69370628"/>
      <w:r>
        <w:lastRenderedPageBreak/>
        <w:t>ITA Conductor</w:t>
      </w:r>
      <w:r w:rsidR="00856AD2" w:rsidRPr="00951490">
        <w:rPr>
          <w:rFonts w:hint="eastAsia"/>
        </w:rPr>
        <w:t>利用手順</w:t>
      </w:r>
      <w:bookmarkEnd w:id="69"/>
    </w:p>
    <w:p w:rsidR="00246770" w:rsidRPr="00951490" w:rsidRDefault="00246770" w:rsidP="00BF54A8">
      <w:pPr>
        <w:pStyle w:val="20"/>
      </w:pPr>
      <w:bookmarkStart w:id="70" w:name="_Toc491356631"/>
      <w:bookmarkStart w:id="71" w:name="_Toc491357392"/>
      <w:bookmarkStart w:id="72" w:name="_Toc491938694"/>
      <w:bookmarkStart w:id="73" w:name="_Toc491951543"/>
      <w:bookmarkStart w:id="74" w:name="_Toc493068804"/>
      <w:bookmarkStart w:id="75" w:name="_Toc493069633"/>
      <w:bookmarkStart w:id="76" w:name="_Toc493070141"/>
      <w:bookmarkStart w:id="77" w:name="_Toc493073828"/>
      <w:bookmarkStart w:id="78" w:name="_Toc493077635"/>
      <w:bookmarkStart w:id="79" w:name="_Toc493616671"/>
      <w:bookmarkStart w:id="80" w:name="_Toc493616691"/>
      <w:bookmarkStart w:id="81" w:name="_Toc493777490"/>
      <w:bookmarkStart w:id="82" w:name="_Toc493858612"/>
      <w:bookmarkStart w:id="83" w:name="_Toc494037779"/>
      <w:bookmarkStart w:id="84" w:name="_Toc494135059"/>
      <w:bookmarkStart w:id="85" w:name="_Toc494194490"/>
      <w:bookmarkStart w:id="86" w:name="_Toc494212165"/>
      <w:bookmarkStart w:id="87" w:name="_Toc494266350"/>
      <w:bookmarkStart w:id="88" w:name="_Toc494266850"/>
      <w:bookmarkStart w:id="89" w:name="_Toc494271458"/>
      <w:bookmarkStart w:id="90" w:name="_Toc503352905"/>
      <w:bookmarkStart w:id="91" w:name="_Toc508886062"/>
      <w:bookmarkStart w:id="92" w:name="_Toc6937062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rsidRPr="00951490">
        <w:t>作業フロー</w:t>
      </w:r>
      <w:bookmarkEnd w:id="92"/>
    </w:p>
    <w:p w:rsidR="00CD2D07" w:rsidRPr="00951490" w:rsidRDefault="00220403" w:rsidP="00CD2D07">
      <w:pPr>
        <w:ind w:firstLine="227"/>
      </w:pPr>
      <w:r>
        <w:t>ITA Conductor</w:t>
      </w:r>
      <w:r w:rsidR="00CD2D07" w:rsidRPr="00951490">
        <w:rPr>
          <w:rFonts w:hint="eastAsia"/>
        </w:rPr>
        <w:t>における標準的な作業フローは以下の</w:t>
      </w:r>
      <w:r w:rsidR="007408A8" w:rsidRPr="00951490">
        <w:rPr>
          <w:rFonts w:hint="eastAsia"/>
        </w:rPr>
        <w:t>とおり</w:t>
      </w:r>
      <w:r w:rsidR="00CD2D07" w:rsidRPr="00951490">
        <w:rPr>
          <w:rFonts w:hint="eastAsia"/>
        </w:rPr>
        <w:t>です。</w:t>
      </w:r>
    </w:p>
    <w:p w:rsidR="00CD2D07" w:rsidRPr="00951490" w:rsidRDefault="00CD2D07" w:rsidP="00CD2D07">
      <w:pPr>
        <w:ind w:firstLine="227"/>
      </w:pPr>
      <w:r w:rsidRPr="00951490">
        <w:rPr>
          <w:rFonts w:hint="eastAsia"/>
        </w:rPr>
        <w:t>各作業の詳細は次項に記載しています。</w:t>
      </w:r>
    </w:p>
    <w:p w:rsidR="00E652B9" w:rsidRDefault="00EA392A" w:rsidP="00035D87">
      <w:pPr>
        <w:pStyle w:val="a8"/>
        <w:numPr>
          <w:ilvl w:val="1"/>
          <w:numId w:val="22"/>
        </w:numPr>
        <w:ind w:leftChars="0"/>
      </w:pPr>
      <w:r>
        <w:rPr>
          <w:rFonts w:hint="eastAsia"/>
        </w:rPr>
        <w:t>「</w:t>
      </w:r>
      <w:r w:rsidR="00E652B9">
        <w:rPr>
          <w:rFonts w:hint="eastAsia"/>
        </w:rPr>
        <w:t>機器情報</w:t>
      </w:r>
      <w:r>
        <w:rPr>
          <w:rFonts w:hint="eastAsia"/>
        </w:rPr>
        <w:t>」</w:t>
      </w:r>
      <w:r w:rsidR="00E652B9">
        <w:rPr>
          <w:rFonts w:hint="eastAsia"/>
        </w:rPr>
        <w:t>、</w:t>
      </w:r>
      <w:r>
        <w:rPr>
          <w:rFonts w:hint="eastAsia"/>
        </w:rPr>
        <w:t>「</w:t>
      </w:r>
      <w:r w:rsidR="00E652B9">
        <w:rPr>
          <w:rFonts w:hint="eastAsia"/>
        </w:rPr>
        <w:t>オペレーション</w:t>
      </w:r>
      <w:r>
        <w:rPr>
          <w:rFonts w:hint="eastAsia"/>
        </w:rPr>
        <w:t>」</w:t>
      </w:r>
      <w:r w:rsidR="00E652B9">
        <w:rPr>
          <w:rFonts w:hint="eastAsia"/>
        </w:rPr>
        <w:t>の登録方法については、「</w:t>
      </w:r>
      <w:r w:rsidR="00E652B9" w:rsidRPr="00951490">
        <w:rPr>
          <w:rFonts w:hint="eastAsia"/>
        </w:rPr>
        <w:t>利用手順マニュアル</w:t>
      </w:r>
      <w:r w:rsidR="00E652B9">
        <w:rPr>
          <w:rFonts w:hint="eastAsia"/>
        </w:rPr>
        <w:t xml:space="preserve">　基本コンソール」</w:t>
      </w:r>
      <w:r w:rsidR="00E652B9" w:rsidRPr="00951490">
        <w:rPr>
          <w:rFonts w:hint="eastAsia"/>
        </w:rPr>
        <w:t>を参照してください。</w:t>
      </w:r>
    </w:p>
    <w:p w:rsidR="00A37E85" w:rsidRDefault="009E0E79" w:rsidP="00035D87">
      <w:pPr>
        <w:pStyle w:val="a8"/>
        <w:numPr>
          <w:ilvl w:val="1"/>
          <w:numId w:val="22"/>
        </w:numPr>
        <w:ind w:leftChars="0"/>
      </w:pPr>
      <w:r w:rsidRPr="00951490">
        <w:rPr>
          <w:rFonts w:hint="eastAsia"/>
        </w:rPr>
        <w:t>Movement</w:t>
      </w:r>
      <w:r w:rsidRPr="00951490">
        <w:rPr>
          <w:rFonts w:hint="eastAsia"/>
        </w:rPr>
        <w:t>の登録方法については、各</w:t>
      </w:r>
      <w:r w:rsidRPr="00951490">
        <w:rPr>
          <w:rFonts w:hint="eastAsia"/>
        </w:rPr>
        <w:t>Driver</w:t>
      </w:r>
      <w:r w:rsidRPr="00951490">
        <w:rPr>
          <w:rFonts w:hint="eastAsia"/>
        </w:rPr>
        <w:t>の利用手順マニュアルを参照してください。</w:t>
      </w:r>
    </w:p>
    <w:p w:rsidR="00EF402D" w:rsidRDefault="00EF402D" w:rsidP="00EF402D">
      <w:pPr>
        <w:pStyle w:val="a8"/>
        <w:numPr>
          <w:ilvl w:val="1"/>
          <w:numId w:val="22"/>
        </w:numPr>
        <w:ind w:leftChars="0"/>
      </w:pPr>
      <w:r>
        <w:rPr>
          <w:rFonts w:hint="eastAsia"/>
        </w:rPr>
        <w:t>Conductor</w:t>
      </w:r>
      <w:r>
        <w:rPr>
          <w:rFonts w:hint="eastAsia"/>
        </w:rPr>
        <w:t>実行時の各</w:t>
      </w:r>
      <w:r>
        <w:rPr>
          <w:rFonts w:hint="eastAsia"/>
        </w:rPr>
        <w:t xml:space="preserve"> Movement </w:t>
      </w:r>
      <w:r>
        <w:rPr>
          <w:rFonts w:hint="eastAsia"/>
        </w:rPr>
        <w:t>で共有するディレクトリパスが利用可能です。</w:t>
      </w:r>
    </w:p>
    <w:p w:rsidR="00EF402D" w:rsidRDefault="00EF402D" w:rsidP="00EF402D">
      <w:pPr>
        <w:pStyle w:val="a8"/>
        <w:ind w:leftChars="0"/>
      </w:pPr>
      <w:r>
        <w:rPr>
          <w:rFonts w:hint="eastAsia"/>
        </w:rPr>
        <w:t>Movement</w:t>
      </w:r>
      <w:r>
        <w:rPr>
          <w:rFonts w:hint="eastAsia"/>
        </w:rPr>
        <w:t>間で情報伝達する必要がある場合、共有するディレクトリパスを利用する事で情報の受け渡しが可能となります。</w:t>
      </w:r>
    </w:p>
    <w:p w:rsidR="00EF402D" w:rsidRDefault="00EF402D" w:rsidP="00EF402D">
      <w:pPr>
        <w:pStyle w:val="a8"/>
        <w:ind w:leftChars="0"/>
      </w:pPr>
      <w:r>
        <w:rPr>
          <w:rFonts w:hint="eastAsia"/>
        </w:rPr>
        <w:t>共有対象については、「</w:t>
      </w:r>
      <w:r>
        <w:rPr>
          <w:rFonts w:hint="eastAsia"/>
        </w:rPr>
        <w:t>Ansible driver</w:t>
      </w:r>
      <w:r>
        <w:rPr>
          <w:rFonts w:hint="eastAsia"/>
        </w:rPr>
        <w:t>」のみ対象としています。</w:t>
      </w:r>
    </w:p>
    <w:p w:rsidR="00EF402D" w:rsidRDefault="00EF402D" w:rsidP="00EF402D">
      <w:pPr>
        <w:pStyle w:val="a8"/>
        <w:ind w:leftChars="0"/>
      </w:pPr>
      <w:r>
        <w:rPr>
          <w:rFonts w:hint="eastAsia"/>
        </w:rPr>
        <w:t>詳細は、別紙、「利用手順マニュアル</w:t>
      </w:r>
      <w:r>
        <w:rPr>
          <w:rFonts w:hint="eastAsia"/>
        </w:rPr>
        <w:t xml:space="preserve"> Ansible-driver</w:t>
      </w:r>
      <w:r>
        <w:rPr>
          <w:rFonts w:hint="eastAsia"/>
        </w:rPr>
        <w:t>」を参照してください。</w:t>
      </w:r>
    </w:p>
    <w:p w:rsidR="00EF402D" w:rsidRPr="00EA392A" w:rsidRDefault="00EF402D" w:rsidP="00EF402D">
      <w:pPr>
        <w:pStyle w:val="a8"/>
        <w:numPr>
          <w:ilvl w:val="1"/>
          <w:numId w:val="22"/>
        </w:numPr>
        <w:ind w:leftChars="0"/>
      </w:pPr>
      <w:r>
        <w:rPr>
          <w:rFonts w:hint="eastAsia"/>
        </w:rPr>
        <w:t>「</w:t>
      </w:r>
      <w:r>
        <w:rPr>
          <w:rFonts w:hint="eastAsia"/>
        </w:rPr>
        <w:t>Co</w:t>
      </w:r>
      <w:r>
        <w:t>nductor call</w:t>
      </w:r>
      <w:r>
        <w:rPr>
          <w:rFonts w:hint="eastAsia"/>
        </w:rPr>
        <w:t>」</w:t>
      </w:r>
      <w:r>
        <w:t>,</w:t>
      </w:r>
      <w:r>
        <w:rPr>
          <w:rFonts w:hint="eastAsia"/>
        </w:rPr>
        <w:t>「</w:t>
      </w:r>
      <w:r>
        <w:rPr>
          <w:rFonts w:hint="eastAsia"/>
        </w:rPr>
        <w:t>Symphony</w:t>
      </w:r>
      <w:r>
        <w:t xml:space="preserve"> call</w:t>
      </w:r>
      <w:r>
        <w:rPr>
          <w:rFonts w:hint="eastAsia"/>
        </w:rPr>
        <w:t>」</w:t>
      </w:r>
      <w:r>
        <w:t xml:space="preserve"> </w:t>
      </w:r>
      <w:r>
        <w:rPr>
          <w:rFonts w:hint="eastAsia"/>
        </w:rPr>
        <w:t>で実行した作業フローについては、それぞれ個別に共有ディレクトリパスを持ちます。</w:t>
      </w:r>
      <w:r w:rsidR="0036299F">
        <w:rPr>
          <w:rFonts w:hint="eastAsia"/>
        </w:rPr>
        <w:t>（</w:t>
      </w:r>
      <w:r>
        <w:rPr>
          <w:rFonts w:hint="eastAsia"/>
        </w:rPr>
        <w:t>作業フロー</w:t>
      </w:r>
      <w:r w:rsidR="00B5106E">
        <w:rPr>
          <w:rFonts w:hint="eastAsia"/>
        </w:rPr>
        <w:t>を跨いでいる</w:t>
      </w:r>
      <w:r>
        <w:rPr>
          <w:rFonts w:hint="eastAsia"/>
        </w:rPr>
        <w:t>Movemet</w:t>
      </w:r>
      <w:r w:rsidR="00B5106E">
        <w:rPr>
          <w:rFonts w:hint="eastAsia"/>
        </w:rPr>
        <w:t>については、共有の対象外となります。</w:t>
      </w:r>
      <w:r w:rsidR="0036299F">
        <w:rPr>
          <w:rFonts w:hint="eastAsia"/>
        </w:rPr>
        <w:t>）</w:t>
      </w:r>
    </w:p>
    <w:p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34831168" wp14:editId="2F31742E">
                <wp:extent cx="6184900" cy="4747260"/>
                <wp:effectExtent l="0" t="0" r="44450" b="1524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106680"/>
                            <a:ext cx="353683" cy="4254960"/>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角丸四角形 104"/>
                        <wps:cNvSpPr/>
                        <wps:spPr>
                          <a:xfrm>
                            <a:off x="103516" y="213943"/>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1D5173" w:rsidRPr="00CD2D07" w:rsidRDefault="001D5173"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6" y="675937"/>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1D5173" w:rsidRPr="00CD2D07" w:rsidRDefault="001D5173"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116217" y="251050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1D5173" w:rsidRPr="00CD2D07" w:rsidRDefault="001D5173"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116217" y="296366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1D5173" w:rsidRPr="00CD2D07" w:rsidRDefault="001D5173"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1D5173" w:rsidRPr="00CD2D07" w:rsidRDefault="001D5173"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85737" y="3419889"/>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1D5173" w:rsidRPr="00CD2D07" w:rsidRDefault="001D5173" w:rsidP="00CD2D07">
                              <w:pPr>
                                <w:jc w:val="left"/>
                                <w:rPr>
                                  <w:b/>
                                  <w:szCs w:val="21"/>
                                </w:rPr>
                              </w:pPr>
                              <w:r>
                                <w:rPr>
                                  <w:rFonts w:hint="eastAsia"/>
                                  <w:b/>
                                  <w:szCs w:val="21"/>
                                </w:rPr>
                                <w:t>⑧</w:t>
                              </w:r>
                              <w:r w:rsidRPr="00EB1957">
                                <w:rPr>
                                  <w:b/>
                                  <w:szCs w:val="21"/>
                                </w:rPr>
                                <w:t>Conductor</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94734" y="3864028"/>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1D5173" w:rsidRPr="00CD2D07" w:rsidRDefault="001D5173"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1D5173" w:rsidRPr="00CD2D07" w:rsidRDefault="001D5173"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94734" y="4322334"/>
                            <a:ext cx="3194566"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1D5173" w:rsidRPr="00CD2D07" w:rsidRDefault="001D5173"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1D5173" w:rsidRPr="00CD2D07" w:rsidRDefault="001D5173"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11984" y="1373115"/>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1D5173" w:rsidRPr="00CD2D07" w:rsidRDefault="001D5173"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611916" y="882381"/>
                            <a:ext cx="250948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1D5173" w:rsidRDefault="001D5173"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1D5173" w:rsidRPr="00CD2D07" w:rsidRDefault="001D5173"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26727" y="1088056"/>
                            <a:ext cx="2285187" cy="285059"/>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133148" y="2066675"/>
                            <a:ext cx="3210869"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1D5173" w:rsidRPr="00EB1957" w:rsidRDefault="001D5173"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 name="グループ化 4"/>
                        <wpg:cNvGrpSpPr/>
                        <wpg:grpSpPr>
                          <a:xfrm>
                            <a:off x="3335868" y="186532"/>
                            <a:ext cx="2446866" cy="1563615"/>
                            <a:chOff x="3395865" y="290322"/>
                            <a:chExt cx="2365988" cy="1258635"/>
                          </a:xfrm>
                        </wpg:grpSpPr>
                        <wps:wsp>
                          <wps:cNvPr id="1" name="右中かっこ 1"/>
                          <wps:cNvSpPr/>
                          <wps:spPr>
                            <a:xfrm>
                              <a:off x="3395865" y="290322"/>
                              <a:ext cx="429808" cy="1258635"/>
                            </a:xfrm>
                            <a:prstGeom prst="rightBrace">
                              <a:avLst>
                                <a:gd name="adj1" fmla="val 8333"/>
                                <a:gd name="adj2" fmla="val 30659"/>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正方形/長方形 3"/>
                          <wps:cNvSpPr/>
                          <wps:spPr>
                            <a:xfrm>
                              <a:off x="3978773" y="337683"/>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D5173" w:rsidRPr="00841806" w:rsidRDefault="001D5173" w:rsidP="00CA23B6">
                                <w:pPr>
                                  <w:rPr>
                                    <w:color w:val="FF0000"/>
                                    <w:sz w:val="32"/>
                                  </w:rPr>
                                </w:pPr>
                                <w:r w:rsidRPr="00841806">
                                  <w:rPr>
                                    <w:rFonts w:hint="eastAsia"/>
                                    <w:color w:val="FF0000"/>
                                    <w:sz w:val="32"/>
                                  </w:rPr>
                                  <w:t>基本コンソール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2" name="グループ化 72"/>
                        <wpg:cNvGrpSpPr/>
                        <wpg:grpSpPr>
                          <a:xfrm>
                            <a:off x="3327400" y="1843631"/>
                            <a:ext cx="2372866" cy="2831662"/>
                            <a:chOff x="-10666" y="135468"/>
                            <a:chExt cx="2372866" cy="1274403"/>
                          </a:xfrm>
                        </wpg:grpSpPr>
                        <wps:wsp>
                          <wps:cNvPr id="73" name="右中かっこ 73"/>
                          <wps:cNvSpPr/>
                          <wps:spPr>
                            <a:xfrm>
                              <a:off x="-10666" y="135468"/>
                              <a:ext cx="467866" cy="1274403"/>
                            </a:xfrm>
                            <a:prstGeom prst="rightBrace">
                              <a:avLst>
                                <a:gd name="adj1" fmla="val 8333"/>
                                <a:gd name="adj2" fmla="val 23388"/>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正方形/長方形 74"/>
                          <wps:cNvSpPr/>
                          <wps:spPr>
                            <a:xfrm>
                              <a:off x="579120" y="135468"/>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D5173" w:rsidRPr="00841806" w:rsidRDefault="001D5173"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4831168" id="キャンバス 452" o:spid="_x0000_s1026" editas="canvas" style="width:487pt;height:373.8pt;mso-position-horizontal-relative:char;mso-position-vertical-relative:line" coordsize="61849,47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49;height:47472;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9" o:spid="_x0000_s1028" type="#_x0000_t67" style="position:absolute;left:2674;top:1066;width:3537;height:42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" adj="20965" fillcolor="#003d8b" strokecolor="#003c8c [2905]" strokeweight="2pt">
                  <v:fill opacity="52428f"/>
                </v:shape>
                <v:roundrect id="角丸四角形 104" o:spid="_x0000_s1029" style="position:absolute;left:1035;top:2139;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" fillcolor="white [3201]" strokecolor="#003c8c [2905]" strokeweight="2pt">
                  <v:shadow on="t" color="black" opacity="26214f" origin="-.5,-.5" offset=".74836mm,.74836mm"/>
                  <v:textbox>
                    <w:txbxContent>
                      <w:p w:rsidR="001D5173" w:rsidRPr="00CD2D07" w:rsidRDefault="001D5173"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30" style="position:absolute;left:1035;top:6759;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RwwAAANwAAAAPAAAAZHJzL2Rvd25yZXYueG1sRI9Bi8Iw&#10;EIXvC/6HMIK3NXWF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GvKqkcMAAADcAAAADwAA&#10;AAAAAAAAAAAAAAAHAgAAZHJzL2Rvd25yZXYueG1sUEsFBgAAAAADAAMAtwAAAPcCAAAAAA==&#10;" fillcolor="white [3201]" strokecolor="#003c8c [2905]" strokeweight="2pt">
                  <v:shadow on="t" color="black" opacity="26214f" origin="-.5,-.5" offset=".74836mm,.74836mm"/>
                  <v:textbox>
                    <w:txbxContent>
                      <w:p w:rsidR="001D5173" w:rsidRPr="00CD2D07" w:rsidRDefault="001D5173"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31" style="position:absolute;left:1162;top:25105;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LlwwAAANwAAAAPAAAAZHJzL2Rvd25yZXYueG1sRI9Bi8Iw&#10;EIXvC/6HMIK3NXWR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lRsy5cMAAADcAAAADwAA&#10;AAAAAAAAAAAAAAAHAgAAZHJzL2Rvd25yZXYueG1sUEsFBgAAAAADAAMAtwAAAPcCAAAAAA==&#10;" fillcolor="white [3201]" strokecolor="#003c8c [2905]" strokeweight="2pt">
                  <v:shadow on="t" color="black" opacity="26214f" origin="-.5,-.5" offset=".74836mm,.74836mm"/>
                  <v:textbox>
                    <w:txbxContent>
                      <w:p w:rsidR="001D5173" w:rsidRPr="00CD2D07" w:rsidRDefault="001D5173"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v:textbox>
                </v:roundrect>
                <v:roundrect id="角丸四角形 117" o:spid="_x0000_s1032" style="position:absolute;left:1162;top:29636;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" fillcolor="white [3201]" strokecolor="#003c8c [2905]" strokeweight="2pt">
                  <v:shadow on="t" color="black" opacity="26214f" origin="-.5,-.5" offset=".74836mm,.74836mm"/>
                  <v:textbox>
                    <w:txbxContent>
                      <w:p w:rsidR="001D5173" w:rsidRPr="00CD2D07" w:rsidRDefault="001D5173"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1D5173" w:rsidRPr="00CD2D07" w:rsidRDefault="001D5173" w:rsidP="00CD2D07">
                        <w:pPr>
                          <w:jc w:val="left"/>
                          <w:rPr>
                            <w:b/>
                            <w:szCs w:val="21"/>
                          </w:rPr>
                        </w:pPr>
                      </w:p>
                    </w:txbxContent>
                  </v:textbox>
                </v:roundrect>
                <v:roundrect id="角丸四角形 118" o:spid="_x0000_s1033" style="position:absolute;left:857;top:34198;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" fillcolor="white [3201]" strokecolor="#003c8c [2905]" strokeweight="2pt">
                  <v:shadow on="t" color="black" opacity="26214f" origin="-.5,-.5" offset=".74836mm,.74836mm"/>
                  <v:textbox>
                    <w:txbxContent>
                      <w:p w:rsidR="001D5173" w:rsidRPr="00CD2D07" w:rsidRDefault="001D5173" w:rsidP="00CD2D07">
                        <w:pPr>
                          <w:jc w:val="left"/>
                          <w:rPr>
                            <w:b/>
                            <w:szCs w:val="21"/>
                          </w:rPr>
                        </w:pPr>
                        <w:r>
                          <w:rPr>
                            <w:rFonts w:hint="eastAsia"/>
                            <w:b/>
                            <w:szCs w:val="21"/>
                          </w:rPr>
                          <w:t>⑧</w:t>
                        </w:r>
                        <w:r w:rsidRPr="00EB1957">
                          <w:rPr>
                            <w:b/>
                            <w:szCs w:val="21"/>
                          </w:rPr>
                          <w:t>Conductor</w:t>
                        </w:r>
                        <w:r w:rsidRPr="00CD2D07">
                          <w:rPr>
                            <w:b/>
                            <w:szCs w:val="21"/>
                          </w:rPr>
                          <w:t>を実行する</w:t>
                        </w:r>
                      </w:p>
                    </w:txbxContent>
                  </v:textbox>
                </v:roundrect>
                <v:roundrect id="角丸四角形 121" o:spid="_x0000_s1034" style="position:absolute;left:947;top:38640;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" fillcolor="white [3201]" strokecolor="#003c8c [2905]" strokeweight="2pt">
                  <v:shadow on="t" color="black" opacity="26214f" origin="-.5,-.5" offset=".74836mm,.74836mm"/>
                  <v:textbox>
                    <w:txbxContent>
                      <w:p w:rsidR="001D5173" w:rsidRPr="00CD2D07" w:rsidRDefault="001D5173"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1D5173" w:rsidRPr="00CD2D07" w:rsidRDefault="001D5173" w:rsidP="00CD2D07">
                        <w:pPr>
                          <w:jc w:val="left"/>
                          <w:rPr>
                            <w:b/>
                            <w:szCs w:val="21"/>
                          </w:rPr>
                        </w:pPr>
                      </w:p>
                    </w:txbxContent>
                  </v:textbox>
                </v:roundrect>
                <v:roundrect id="角丸四角形 122" o:spid="_x0000_s1035" style="position:absolute;left:947;top:43223;width:3194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" fillcolor="white [3201]" strokecolor="#003c8c [2905]" strokeweight="2pt">
                  <v:shadow on="t" color="black" opacity="26214f" origin="-.5,-.5" offset=".74836mm,.74836mm"/>
                  <v:textbox>
                    <w:txbxContent>
                      <w:p w:rsidR="001D5173" w:rsidRPr="00CD2D07" w:rsidRDefault="001D5173"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1D5173" w:rsidRPr="00CD2D07" w:rsidRDefault="001D5173" w:rsidP="00CD2D07">
                        <w:pPr>
                          <w:jc w:val="left"/>
                          <w:rPr>
                            <w:b/>
                            <w:szCs w:val="21"/>
                          </w:rPr>
                        </w:pPr>
                      </w:p>
                    </w:txbxContent>
                  </v:textbox>
                </v:roundrect>
                <v:roundrect id="角丸四角形 165" o:spid="_x0000_s1036" style="position:absolute;left:1119;top:13731;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" fillcolor="white [3201]" strokecolor="#003c8c [2905]" strokeweight="2pt">
                  <v:shadow on="t" color="black" opacity="26214f" origin="-.5,-.5" offset=".74836mm,.74836mm"/>
                  <v:textbox>
                    <w:txbxContent>
                      <w:p w:rsidR="001D5173" w:rsidRPr="00CD2D07" w:rsidRDefault="001D5173"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37" style="position:absolute;left:36119;top:8823;width:25095;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" fillcolor="white [3201]" strokecolor="#7f7f7f [1612]" strokeweight="2pt">
                  <v:shadow on="t" color="black" opacity="26214f" origin="-.5,-.5" offset=".74836mm,.74836mm"/>
                  <v:textbox>
                    <w:txbxContent>
                      <w:p w:rsidR="001D5173" w:rsidRDefault="001D5173"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1D5173" w:rsidRPr="00CD2D07" w:rsidRDefault="001D5173" w:rsidP="004D513A">
                        <w:pPr>
                          <w:ind w:firstLineChars="100" w:firstLine="211"/>
                          <w:jc w:val="left"/>
                          <w:rPr>
                            <w:b/>
                          </w:rPr>
                        </w:pPr>
                        <w:r>
                          <w:rPr>
                            <w:rFonts w:hint="eastAsia"/>
                            <w:b/>
                          </w:rPr>
                          <w:t>登録する</w:t>
                        </w:r>
                      </w:p>
                    </w:txbxContent>
                  </v:textbox>
                </v:roundrect>
                <v:shape id="屈折矢印 116" o:spid="_x0000_s1038" style="position:absolute;left:13267;top:10880;width:22852;height:2851;rotation:180;visibility:visible;mso-wrap-style:square;v-text-anchor:middle" coordsize="2285187,28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" path="m,213794r2178290,l2178290,71265r-35632,l2213922,r71265,71265l2249555,71265r,213794l,285059,,213794xe" fillcolor="#7f7f7f" strokecolor="#7f7f7f [1612]" strokeweight="2pt">
                  <v:fill opacity="52428f"/>
                  <v:path arrowok="t" o:connecttype="custom" o:connectlocs="0,213794;2178290,213794;2178290,71265;2142658,71265;2213922,0;2285187,71265;2249555,71265;2249555,285059;0,285059;0,213794" o:connectangles="0,0,0,0,0,0,0,0,0,0"/>
                </v:shape>
                <v:roundrect id="角丸四角形 144" o:spid="_x0000_s1039" style="position:absolute;left:1331;top:20666;width:3210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" fillcolor="white [3201]" strokecolor="#003c8c [2905]" strokeweight="2pt">
                  <v:shadow on="t" color="black" opacity="26214f" origin="-.5,-.5" offset=".74836mm,.74836mm"/>
                  <v:textbox>
                    <w:txbxContent>
                      <w:p w:rsidR="001D5173" w:rsidRPr="00EB1957" w:rsidRDefault="001D5173"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v:textbox>
                </v:roundrect>
                <v:group id="グループ化 4" o:spid="_x0000_s1040" style="position:absolute;left:33358;top:1865;width:24469;height:15636" coordorigin="33958,2903" coordsize="23659,1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 o:spid="_x0000_s1041" type="#_x0000_t88" style="position:absolute;left:33958;top:2903;width:4298;height:12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" adj="615,6622" strokecolor="red" strokeweight="2.25pt"/>
                  <v:rect id="正方形/長方形 3" o:spid="_x0000_s1042" style="position:absolute;left:39787;top:3376;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" filled="f" stroked="f" strokeweight="2pt">
                    <v:textbox>
                      <w:txbxContent>
                        <w:p w:rsidR="001D5173" w:rsidRPr="00841806" w:rsidRDefault="001D5173" w:rsidP="00CA23B6">
                          <w:pPr>
                            <w:rPr>
                              <w:color w:val="FF0000"/>
                              <w:sz w:val="32"/>
                            </w:rPr>
                          </w:pPr>
                          <w:r w:rsidRPr="00841806">
                            <w:rPr>
                              <w:rFonts w:hint="eastAsia"/>
                              <w:color w:val="FF0000"/>
                              <w:sz w:val="32"/>
                            </w:rPr>
                            <w:t>基本コンソール</w:t>
                          </w:r>
                        </w:p>
                      </w:txbxContent>
                    </v:textbox>
                  </v:rect>
                </v:group>
                <v:group id="グループ化 72" o:spid="_x0000_s1043" style="position:absolute;left:33274;top:18436;width:23728;height:28316" coordorigin="-106,1354" coordsize="23728,12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右中かっこ 73" o:spid="_x0000_s1044" type="#_x0000_t88" style="position:absolute;left:-106;top:1354;width:4678;height:1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" adj="661,5052" strokecolor="red" strokeweight="2.25pt"/>
                  <v:rect id="正方形/長方形 74" o:spid="_x0000_s1045" style="position:absolute;left:5791;top:1354;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" filled="f" stroked="f" strokeweight="2pt">
                    <v:textbox>
                      <w:txbxContent>
                        <w:p w:rsidR="001D5173" w:rsidRPr="00841806" w:rsidRDefault="001D5173"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v:textbox>
                  </v:rect>
                </v:group>
                <w10:anchorlock/>
              </v:group>
            </w:pict>
          </mc:Fallback>
        </mc:AlternateContent>
      </w:r>
    </w:p>
    <w:p w:rsidR="00BF54A8" w:rsidRPr="00951490" w:rsidRDefault="00C6678A" w:rsidP="00C6678A">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rsidR="00856AD2" w:rsidRPr="00951490" w:rsidRDefault="00856AD2" w:rsidP="00856AD2">
      <w:pPr>
        <w:pStyle w:val="1"/>
      </w:pPr>
      <w:bookmarkStart w:id="93" w:name="_Toc69370630"/>
      <w:r w:rsidRPr="00951490">
        <w:rPr>
          <w:rFonts w:hint="eastAsia"/>
        </w:rPr>
        <w:lastRenderedPageBreak/>
        <w:t>機能・操作方法説明</w:t>
      </w:r>
      <w:bookmarkEnd w:id="93"/>
    </w:p>
    <w:p w:rsidR="00CA23B6" w:rsidRPr="00CA23B6" w:rsidRDefault="00220403" w:rsidP="00CA23B6">
      <w:pPr>
        <w:pStyle w:val="20"/>
        <w:rPr>
          <w:rFonts w:ascii="メイリオ" w:hAnsi="メイリオ"/>
        </w:rPr>
      </w:pPr>
      <w:bookmarkStart w:id="94" w:name="_Toc489869771"/>
      <w:bookmarkStart w:id="95" w:name="_Ref491938399"/>
      <w:bookmarkStart w:id="96" w:name="_Ref491938493"/>
      <w:bookmarkStart w:id="97" w:name="_Ref491939282"/>
      <w:bookmarkStart w:id="98" w:name="_Ref491939283"/>
      <w:bookmarkStart w:id="99" w:name="_Ref491939334"/>
      <w:bookmarkStart w:id="100" w:name="_Ref491939348"/>
      <w:bookmarkStart w:id="101" w:name="_Toc69370631"/>
      <w:r>
        <w:rPr>
          <w:rFonts w:ascii="メイリオ" w:hAnsi="メイリオ"/>
        </w:rPr>
        <w:t>ITA Conductor</w:t>
      </w:r>
      <w:bookmarkEnd w:id="94"/>
      <w:bookmarkEnd w:id="95"/>
      <w:bookmarkEnd w:id="96"/>
      <w:bookmarkEnd w:id="97"/>
      <w:bookmarkEnd w:id="98"/>
      <w:bookmarkEnd w:id="99"/>
      <w:bookmarkEnd w:id="100"/>
      <w:bookmarkEnd w:id="101"/>
    </w:p>
    <w:p w:rsidR="0032331C" w:rsidRPr="00951490" w:rsidRDefault="00220403" w:rsidP="00CA23B6">
      <w:pPr>
        <w:pStyle w:val="30"/>
      </w:pPr>
      <w:bookmarkStart w:id="102" w:name="_Ref35873403"/>
      <w:bookmarkStart w:id="103" w:name="_Ref35873408"/>
      <w:bookmarkStart w:id="104" w:name="_Ref35873417"/>
      <w:bookmarkStart w:id="105" w:name="_Toc69370632"/>
      <w:bookmarkStart w:id="106" w:name="_Toc441673830"/>
      <w:r>
        <w:rPr>
          <w:rFonts w:hint="eastAsia"/>
        </w:rPr>
        <w:t>Conductor</w:t>
      </w:r>
      <w:r w:rsidR="0032331C" w:rsidRPr="00951490">
        <w:rPr>
          <w:rFonts w:hint="eastAsia"/>
        </w:rPr>
        <w:t>インターフェース情報</w:t>
      </w:r>
      <w:bookmarkEnd w:id="102"/>
      <w:bookmarkEnd w:id="103"/>
      <w:bookmarkEnd w:id="104"/>
      <w:bookmarkEnd w:id="105"/>
    </w:p>
    <w:p w:rsidR="006F73F4" w:rsidRDefault="00435CB3" w:rsidP="00035D87">
      <w:pPr>
        <w:pStyle w:val="a8"/>
        <w:numPr>
          <w:ilvl w:val="0"/>
          <w:numId w:val="18"/>
        </w:numPr>
        <w:ind w:leftChars="0"/>
      </w:pPr>
      <w:r>
        <w:rPr>
          <w:rFonts w:hint="eastAsia"/>
        </w:rPr>
        <w:t>「</w:t>
      </w:r>
      <w:r w:rsidR="00220403">
        <w:rPr>
          <w:rFonts w:hint="eastAsia"/>
        </w:rPr>
        <w:t>Conductor</w:t>
      </w:r>
      <w:r w:rsidR="0032331C" w:rsidRPr="00951490">
        <w:rPr>
          <w:rFonts w:hint="eastAsia"/>
        </w:rPr>
        <w:t>インターフェース情報</w:t>
      </w:r>
      <w:r>
        <w:rPr>
          <w:rFonts w:hint="eastAsia"/>
        </w:rPr>
        <w:t>」メニュー</w:t>
      </w:r>
      <w:r w:rsidR="0032331C" w:rsidRPr="00951490">
        <w:rPr>
          <w:rFonts w:hint="eastAsia"/>
        </w:rPr>
        <w:t>では、</w:t>
      </w:r>
      <w:r w:rsidR="00220403">
        <w:t>Conductor</w:t>
      </w:r>
      <w:r w:rsidR="00C3705C" w:rsidRPr="00951490">
        <w:rPr>
          <w:rFonts w:hint="eastAsia"/>
        </w:rPr>
        <w:t>から実行される各</w:t>
      </w:r>
      <w:r w:rsidR="0032331C" w:rsidRPr="00951490">
        <w:rPr>
          <w:rFonts w:hint="eastAsia"/>
        </w:rPr>
        <w:t>Movement</w:t>
      </w:r>
      <w:r w:rsidR="006F73F4" w:rsidRPr="00951490">
        <w:rPr>
          <w:rFonts w:hint="eastAsia"/>
        </w:rPr>
        <w:t>で共有するディレクトリのパスと</w:t>
      </w:r>
      <w:r>
        <w:rPr>
          <w:rFonts w:hint="eastAsia"/>
        </w:rPr>
        <w:t>「</w:t>
      </w:r>
      <w:r w:rsidR="00220403">
        <w:t>Conductor</w:t>
      </w:r>
      <w:r w:rsidR="006F73F4" w:rsidRPr="00951490">
        <w:t>作業確認</w:t>
      </w:r>
      <w:r>
        <w:rPr>
          <w:rFonts w:hint="eastAsia"/>
        </w:rPr>
        <w:t>」メニュー</w:t>
      </w:r>
      <w:r w:rsidR="006F73F4" w:rsidRPr="00951490">
        <w:rPr>
          <w:rFonts w:hint="eastAsia"/>
        </w:rPr>
        <w:t>のリフレッシュ間隔を設定します。</w:t>
      </w:r>
    </w:p>
    <w:p w:rsidR="00D62358" w:rsidRDefault="00D62358" w:rsidP="00D62358">
      <w:pPr>
        <w:pStyle w:val="a8"/>
        <w:ind w:leftChars="0" w:left="1543"/>
      </w:pPr>
    </w:p>
    <w:p w:rsidR="00171476" w:rsidRPr="00654E1B" w:rsidRDefault="00171476" w:rsidP="00D62358">
      <w:pPr>
        <w:pStyle w:val="a8"/>
        <w:ind w:leftChars="0" w:left="1543"/>
      </w:pPr>
      <w:r w:rsidRPr="00951490">
        <w:rPr>
          <w:noProof/>
        </w:rPr>
        <mc:AlternateContent>
          <mc:Choice Requires="wps">
            <w:drawing>
              <wp:anchor distT="0" distB="0" distL="114300" distR="114300" simplePos="0" relativeHeight="251612160" behindDoc="0" locked="0" layoutInCell="1" allowOverlap="1" wp14:anchorId="0CB660A8" wp14:editId="4BA6B797">
                <wp:simplePos x="0" y="0"/>
                <wp:positionH relativeFrom="column">
                  <wp:posOffset>978858</wp:posOffset>
                </wp:positionH>
                <wp:positionV relativeFrom="paragraph">
                  <wp:posOffset>508382</wp:posOffset>
                </wp:positionV>
                <wp:extent cx="572202" cy="179514"/>
                <wp:effectExtent l="19050" t="19050" r="18415" b="11430"/>
                <wp:wrapNone/>
                <wp:docPr id="454" name="正方形/長方形 454"/>
                <wp:cNvGraphicFramePr/>
                <a:graphic xmlns:a="http://schemas.openxmlformats.org/drawingml/2006/main">
                  <a:graphicData uri="http://schemas.microsoft.com/office/word/2010/wordprocessingShape">
                    <wps:wsp>
                      <wps:cNvSpPr/>
                      <wps:spPr>
                        <a:xfrm>
                          <a:off x="0" y="0"/>
                          <a:ext cx="572202" cy="1795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2D2B" id="正方形/長方形 454" o:spid="_x0000_s1026" style="position:absolute;left:0;text-align:left;margin-left:77.1pt;margin-top:40.05pt;width:45.05pt;height:14.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" filled="f" strokecolor="#c00000" strokeweight="2.25pt"/>
            </w:pict>
          </mc:Fallback>
        </mc:AlternateContent>
      </w:r>
      <w:r>
        <w:rPr>
          <w:noProof/>
        </w:rPr>
        <w:drawing>
          <wp:inline distT="0" distB="0" distL="0" distR="0" wp14:anchorId="74204C40" wp14:editId="161A2EF6">
            <wp:extent cx="4912573" cy="2352323"/>
            <wp:effectExtent l="0" t="0" r="2540" b="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938823" cy="2364893"/>
                    </a:xfrm>
                    <a:prstGeom prst="rect">
                      <a:avLst/>
                    </a:prstGeom>
                    <a:ln>
                      <a:noFill/>
                    </a:ln>
                    <a:extLst>
                      <a:ext uri="{53640926-AAD7-44D8-BBD7-CCE9431645EC}">
                        <a14:shadowObscured xmlns:a14="http://schemas.microsoft.com/office/drawing/2010/main"/>
                      </a:ext>
                    </a:extLst>
                  </pic:spPr>
                </pic:pic>
              </a:graphicData>
            </a:graphic>
          </wp:inline>
        </w:drawing>
      </w:r>
    </w:p>
    <w:p w:rsidR="00D62358" w:rsidRPr="00951490" w:rsidRDefault="00493ACD" w:rsidP="00493AC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1</w:t>
      </w:r>
      <w:r>
        <w:fldChar w:fldCharType="end"/>
      </w:r>
      <w:r w:rsidR="00435CB3" w:rsidRPr="00493ACD">
        <w:rPr>
          <w:rFonts w:hint="eastAsia"/>
        </w:rPr>
        <w:t>「</w:t>
      </w:r>
      <w:r w:rsidR="00D62358" w:rsidRPr="00493ACD">
        <w:rPr>
          <w:rFonts w:hint="eastAsia"/>
        </w:rPr>
        <w:t>Conductor</w:t>
      </w:r>
      <w:r w:rsidR="00D62358" w:rsidRPr="00493ACD">
        <w:rPr>
          <w:rFonts w:hint="eastAsia"/>
        </w:rPr>
        <w:t>インターフェース情報</w:t>
      </w:r>
      <w:r w:rsidR="00435CB3" w:rsidRPr="00493ACD">
        <w:rPr>
          <w:rFonts w:cstheme="minorHAnsi" w:hint="eastAsia"/>
        </w:rPr>
        <w:t>」メニュー</w:t>
      </w:r>
    </w:p>
    <w:p w:rsidR="006F73F4" w:rsidRDefault="006F73F4" w:rsidP="008C7308"/>
    <w:p w:rsidR="00171476" w:rsidRPr="00171476" w:rsidRDefault="00171476" w:rsidP="008C7308"/>
    <w:p w:rsidR="006F73F4" w:rsidRPr="00951490" w:rsidRDefault="00435CB3" w:rsidP="00035D87">
      <w:pPr>
        <w:pStyle w:val="a8"/>
        <w:numPr>
          <w:ilvl w:val="0"/>
          <w:numId w:val="19"/>
        </w:numPr>
        <w:ind w:leftChars="0"/>
      </w:pPr>
      <w:r w:rsidRPr="00435CB3">
        <w:rPr>
          <w:rFonts w:hint="eastAsia"/>
        </w:rPr>
        <w:t>「</w:t>
      </w:r>
      <w:r w:rsidRPr="00435CB3">
        <w:rPr>
          <w:rFonts w:hint="eastAsia"/>
        </w:rPr>
        <w:t>Conductor</w:t>
      </w:r>
      <w:r w:rsidRPr="00435CB3">
        <w:rPr>
          <w:rFonts w:hint="eastAsia"/>
        </w:rPr>
        <w:t>インターフェース情報」メニュー</w:t>
      </w:r>
      <w:r>
        <w:rPr>
          <w:rFonts w:hint="eastAsia"/>
        </w:rPr>
        <w:t xml:space="preserve"> &gt; </w:t>
      </w:r>
      <w:r>
        <w:rPr>
          <w:rFonts w:hint="eastAsia"/>
        </w:rPr>
        <w:t>「</w:t>
      </w:r>
      <w:r w:rsidR="006F73F4" w:rsidRPr="00951490">
        <w:rPr>
          <w:rFonts w:hint="eastAsia"/>
        </w:rPr>
        <w:t>一覧</w:t>
      </w:r>
      <w:r>
        <w:rPr>
          <w:rFonts w:hint="eastAsia"/>
        </w:rPr>
        <w:t>」サブメニューの詳細は</w:t>
      </w:r>
      <w:r w:rsidR="006F73F4" w:rsidRPr="00951490">
        <w:rPr>
          <w:rFonts w:hint="eastAsia"/>
        </w:rPr>
        <w:t>以下のとおりです。</w:t>
      </w:r>
    </w:p>
    <w:p w:rsidR="006F73F4" w:rsidRPr="00951490" w:rsidRDefault="006F73F4" w:rsidP="006F73F4">
      <w:pPr>
        <w:rPr>
          <w:rFonts w:cstheme="minorHAnsi"/>
        </w:rPr>
      </w:pPr>
    </w:p>
    <w:p w:rsidR="006F73F4" w:rsidRPr="00951490"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1D5173">
        <w:rPr>
          <w:noProof/>
        </w:rPr>
        <w:t>1</w:t>
      </w:r>
      <w:r>
        <w:fldChar w:fldCharType="end"/>
      </w:r>
      <w:r w:rsidR="00435CB3" w:rsidRPr="00493ACD">
        <w:rPr>
          <w:rFonts w:cstheme="minorHAnsi" w:hint="eastAsia"/>
        </w:rPr>
        <w:t>「一覧」サブメニュー</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rsidTr="00D43D11">
        <w:tc>
          <w:tcPr>
            <w:tcW w:w="166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rsidTr="00220629">
        <w:tc>
          <w:tcPr>
            <w:tcW w:w="1668" w:type="dxa"/>
          </w:tcPr>
          <w:p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rsidR="00C3705C" w:rsidRPr="00951490" w:rsidRDefault="00220403" w:rsidP="00C3705C">
            <w:pPr>
              <w:spacing w:line="240" w:lineRule="exact"/>
            </w:pPr>
            <w:r>
              <w:t>Conductor</w:t>
            </w:r>
            <w:r w:rsidR="00C90CA5" w:rsidRPr="00951490">
              <w:rPr>
                <w:rFonts w:hint="eastAsia"/>
              </w:rPr>
              <w:t>実行時、各</w:t>
            </w:r>
            <w:r w:rsidR="00C90CA5" w:rsidRPr="00951490">
              <w:rPr>
                <w:rFonts w:hint="eastAsia"/>
              </w:rPr>
              <w:t>Movement</w:t>
            </w:r>
            <w:r w:rsidR="00C90CA5" w:rsidRPr="00951490">
              <w:rPr>
                <w:rFonts w:hint="eastAsia"/>
              </w:rPr>
              <w:t>で共有するディレクトリを</w:t>
            </w:r>
            <w:r w:rsidR="00C3705C" w:rsidRPr="00951490">
              <w:rPr>
                <w:rFonts w:hint="eastAsia"/>
              </w:rPr>
              <w:t>、</w:t>
            </w:r>
            <w:r w:rsidR="00E01D67">
              <w:t>ITA</w:t>
            </w:r>
            <w:r w:rsidR="003E1DEC">
              <w:rPr>
                <w:rFonts w:hint="eastAsia"/>
              </w:rPr>
              <w:t>サーバ</w:t>
            </w:r>
            <w:r w:rsidR="00C3705C" w:rsidRPr="00951490">
              <w:rPr>
                <w:rFonts w:hint="eastAsia"/>
              </w:rPr>
              <w:t>から見たディレクトリ</w:t>
            </w:r>
            <w:r w:rsidR="00C90CA5" w:rsidRPr="00951490">
              <w:rPr>
                <w:rFonts w:hint="eastAsia"/>
              </w:rPr>
              <w:t>パス</w:t>
            </w:r>
            <w:r w:rsidR="00C3705C" w:rsidRPr="00951490">
              <w:rPr>
                <w:rFonts w:hint="eastAsia"/>
              </w:rPr>
              <w:t>で入力します。</w:t>
            </w:r>
          </w:p>
          <w:p w:rsidR="00C3705C" w:rsidRPr="00951490" w:rsidRDefault="00C3705C" w:rsidP="00C90CA5">
            <w:pPr>
              <w:spacing w:line="240" w:lineRule="exact"/>
              <w:rPr>
                <w:rFonts w:ascii="ＭＳ Ｐゴシック" w:eastAsia="ＭＳ Ｐゴシック" w:hAnsi="ＭＳ Ｐゴシック"/>
              </w:rPr>
            </w:pPr>
            <w:r w:rsidRPr="00951490">
              <w:rPr>
                <w:rFonts w:ascii="ＭＳ Ｐゴシック" w:eastAsia="ＭＳ Ｐゴシック" w:hAnsi="ＭＳ Ｐゴシック" w:hint="eastAsia"/>
              </w:rPr>
              <w:t>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から見たパスは、各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の利用手順マニュアル</w:t>
            </w:r>
            <w:r w:rsidR="00C90CA5" w:rsidRPr="00951490">
              <w:rPr>
                <w:rFonts w:ascii="ＭＳ Ｐゴシック" w:eastAsia="ＭＳ Ｐゴシック" w:hAnsi="ＭＳ Ｐゴシック" w:hint="eastAsia"/>
              </w:rPr>
              <w:t>のインターフェース情報</w:t>
            </w:r>
            <w:r w:rsidRPr="00951490">
              <w:rPr>
                <w:rFonts w:ascii="ＭＳ Ｐゴシック" w:eastAsia="ＭＳ Ｐゴシック" w:hAnsi="ＭＳ Ｐゴシック" w:hint="eastAsia"/>
              </w:rPr>
              <w:t>を参照して下さい。</w:t>
            </w:r>
          </w:p>
          <w:p w:rsidR="00470297" w:rsidRPr="00951490" w:rsidRDefault="00470297" w:rsidP="00470297">
            <w:pPr>
              <w:spacing w:line="240" w:lineRule="exact"/>
            </w:pPr>
            <w:r w:rsidRPr="00951490">
              <w:rPr>
                <w:rFonts w:ascii="ＭＳ Ｐゴシック" w:eastAsia="ＭＳ Ｐゴシック" w:hAnsi="ＭＳ Ｐゴシック" w:hint="eastAsia"/>
              </w:rPr>
              <w:t>ディレクトリを</w:t>
            </w:r>
            <w:r w:rsidRPr="00951490">
              <w:rPr>
                <w:rFonts w:hint="eastAsia"/>
              </w:rPr>
              <w:t>共有することが出来る</w:t>
            </w:r>
            <w:r w:rsidRPr="00951490">
              <w:rPr>
                <w:rFonts w:ascii="ＭＳ Ｐゴシック" w:eastAsia="ＭＳ Ｐゴシック" w:hAnsi="ＭＳ Ｐゴシック" w:hint="eastAsia"/>
              </w:rPr>
              <w:t>Driver</w:t>
            </w:r>
            <w:r w:rsidR="004A395A">
              <w:rPr>
                <w:rFonts w:hint="eastAsia"/>
              </w:rPr>
              <w:t>は以下</w:t>
            </w:r>
            <w:r w:rsidRPr="00951490">
              <w:rPr>
                <w:rFonts w:hint="eastAsia"/>
              </w:rPr>
              <w:t>です。</w:t>
            </w:r>
          </w:p>
          <w:p w:rsidR="00470297" w:rsidRPr="00951490" w:rsidRDefault="00470297" w:rsidP="00470297">
            <w:pPr>
              <w:spacing w:line="240" w:lineRule="exact"/>
            </w:pPr>
            <w:r w:rsidRPr="00951490">
              <w:rPr>
                <w:rFonts w:hint="eastAsia"/>
              </w:rPr>
              <w:t>・</w:t>
            </w:r>
            <w:r w:rsidRPr="00951490">
              <w:rPr>
                <w:rFonts w:hint="eastAsia"/>
              </w:rPr>
              <w:t>Ansible</w:t>
            </w:r>
          </w:p>
          <w:p w:rsidR="004A395A" w:rsidRPr="00841806" w:rsidRDefault="00470297" w:rsidP="00470297">
            <w:pPr>
              <w:spacing w:line="240" w:lineRule="exact"/>
            </w:pPr>
            <w:r w:rsidRPr="00951490">
              <w:rPr>
                <w:rFonts w:hint="eastAsia"/>
              </w:rPr>
              <w:t>・</w:t>
            </w:r>
            <w:r w:rsidRPr="00951490">
              <w:rPr>
                <w:rFonts w:hint="eastAsia"/>
              </w:rPr>
              <w:t>Ansible-Tower</w:t>
            </w:r>
          </w:p>
        </w:tc>
        <w:tc>
          <w:tcPr>
            <w:tcW w:w="708"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rsidR="00C90CA5" w:rsidRPr="00951490" w:rsidRDefault="00C90CA5" w:rsidP="00C30EDA">
            <w:pPr>
              <w:spacing w:line="240" w:lineRule="exact"/>
            </w:pPr>
            <w:r w:rsidRPr="00951490">
              <w:rPr>
                <w:rFonts w:hint="eastAsia"/>
              </w:rPr>
              <w:t>「</w:t>
            </w:r>
            <w:r w:rsidR="00C30EDA" w:rsidRPr="00C30EDA">
              <w:rPr>
                <w:u w:val="single"/>
              </w:rPr>
              <w:fldChar w:fldCharType="begin"/>
            </w:r>
            <w:r w:rsidR="00C30EDA" w:rsidRPr="00C30EDA">
              <w:rPr>
                <w:u w:val="single"/>
              </w:rPr>
              <w:instrText xml:space="preserve"> </w:instrText>
            </w:r>
            <w:r w:rsidR="00C30EDA" w:rsidRPr="00C30EDA">
              <w:rPr>
                <w:rFonts w:hint="eastAsia"/>
                <w:u w:val="single"/>
              </w:rPr>
              <w:instrText>REF _Ref48032607 \n \h</w:instrText>
            </w:r>
            <w:r w:rsidR="00C30EDA" w:rsidRPr="00C30EDA">
              <w:rPr>
                <w:u w:val="single"/>
              </w:rPr>
              <w:instrText xml:space="preserve"> </w:instrText>
            </w:r>
            <w:r w:rsidR="00C30EDA" w:rsidRPr="00C30EDA">
              <w:rPr>
                <w:u w:val="single"/>
              </w:rPr>
            </w:r>
            <w:r w:rsidR="00C30EDA" w:rsidRPr="00C30EDA">
              <w:rPr>
                <w:u w:val="single"/>
              </w:rPr>
              <w:fldChar w:fldCharType="separate"/>
            </w:r>
            <w:r w:rsidR="001D5173">
              <w:rPr>
                <w:u w:val="single"/>
              </w:rPr>
              <w:t>4.1.4</w:t>
            </w:r>
            <w:r w:rsidR="00C30EDA" w:rsidRPr="00C30EDA">
              <w:rPr>
                <w:u w:val="single"/>
              </w:rPr>
              <w:fldChar w:fldCharType="end"/>
            </w:r>
            <w:r w:rsidR="00C30EDA">
              <w:rPr>
                <w:u w:val="single"/>
              </w:rPr>
              <w:t xml:space="preserve"> </w:t>
            </w:r>
            <w:r w:rsidR="00C30EDA" w:rsidRPr="00C30EDA">
              <w:rPr>
                <w:u w:val="single"/>
              </w:rPr>
              <w:fldChar w:fldCharType="begin"/>
            </w:r>
            <w:r w:rsidR="00C30EDA" w:rsidRPr="00C30EDA">
              <w:rPr>
                <w:u w:val="single"/>
              </w:rPr>
              <w:instrText xml:space="preserve"> REF _Ref48032587 \h </w:instrText>
            </w:r>
            <w:r w:rsidR="00C30EDA" w:rsidRPr="00C30EDA">
              <w:rPr>
                <w:u w:val="single"/>
              </w:rPr>
            </w:r>
            <w:r w:rsidR="00C30EDA" w:rsidRPr="00C30EDA">
              <w:rPr>
                <w:u w:val="single"/>
              </w:rPr>
              <w:fldChar w:fldCharType="separate"/>
            </w:r>
            <w:r w:rsidR="001D5173">
              <w:t>Conductor</w:t>
            </w:r>
            <w:r w:rsidR="001D5173" w:rsidRPr="00951490">
              <w:t>作業実行</w:t>
            </w:r>
            <w:r w:rsidR="00C30EDA" w:rsidRPr="00C30EDA">
              <w:rPr>
                <w:u w:val="single"/>
              </w:rPr>
              <w:fldChar w:fldCharType="end"/>
            </w:r>
            <w:r w:rsidRPr="00951490">
              <w:rPr>
                <w:rFonts w:hint="eastAsia"/>
              </w:rPr>
              <w:t>」の表示をリフレッシュする間隔を入力します。通常は</w:t>
            </w:r>
            <w:r w:rsidRPr="00951490">
              <w:rPr>
                <w:rFonts w:hint="eastAsia"/>
              </w:rPr>
              <w:t>3000</w:t>
            </w:r>
            <w:r w:rsidRPr="00951490">
              <w:rPr>
                <w:rFonts w:hint="eastAsia"/>
              </w:rPr>
              <w:t>ミリ秒程度が推奨値です。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F73F4" w:rsidRPr="00951490" w:rsidRDefault="006F73F4" w:rsidP="006F73F4">
      <w:pPr>
        <w:rPr>
          <w:rFonts w:cstheme="minorHAnsi"/>
        </w:rPr>
      </w:pPr>
    </w:p>
    <w:p w:rsidR="003B53B9" w:rsidRPr="00951490" w:rsidRDefault="00220403" w:rsidP="00267110">
      <w:pPr>
        <w:pStyle w:val="aff"/>
        <w:pageBreakBefore/>
      </w:pPr>
      <w:bookmarkStart w:id="107" w:name="_Ref453665507"/>
      <w:bookmarkStart w:id="108" w:name="_Ref453665529"/>
      <w:bookmarkStart w:id="109" w:name="_Toc489869775"/>
      <w:bookmarkStart w:id="110" w:name="_Toc69370633"/>
      <w:r>
        <w:lastRenderedPageBreak/>
        <w:t>Conductor</w:t>
      </w:r>
      <w:r w:rsidR="003B53B9" w:rsidRPr="00951490">
        <w:t>クラス一覧</w:t>
      </w:r>
      <w:bookmarkEnd w:id="107"/>
      <w:bookmarkEnd w:id="108"/>
      <w:bookmarkEnd w:id="109"/>
      <w:bookmarkEnd w:id="110"/>
    </w:p>
    <w:p w:rsidR="00435CB3" w:rsidRDefault="00435CB3" w:rsidP="00035D87">
      <w:pPr>
        <w:pStyle w:val="a8"/>
        <w:numPr>
          <w:ilvl w:val="0"/>
          <w:numId w:val="12"/>
        </w:numPr>
        <w:ind w:leftChars="0" w:left="704"/>
      </w:pPr>
      <w:r>
        <w:rPr>
          <w:rFonts w:hint="eastAsia"/>
        </w:rPr>
        <w:t>「</w:t>
      </w:r>
      <w:r w:rsidR="00220403">
        <w:rPr>
          <w:rFonts w:hint="eastAsia"/>
        </w:rPr>
        <w:t>Conductor</w:t>
      </w:r>
      <w:r w:rsidR="00540A19" w:rsidRPr="00951490">
        <w:rPr>
          <w:rFonts w:hint="eastAsia"/>
        </w:rPr>
        <w:t>クラス一覧</w:t>
      </w:r>
      <w:r>
        <w:rPr>
          <w:rFonts w:hint="eastAsia"/>
        </w:rPr>
        <w:t>」メニュー</w:t>
      </w:r>
      <w:r w:rsidR="00540A19" w:rsidRPr="00951490">
        <w:rPr>
          <w:rFonts w:hint="eastAsia"/>
        </w:rPr>
        <w:t>では、登録済みの</w:t>
      </w:r>
      <w:r w:rsidR="00220403">
        <w:t>Conductor</w:t>
      </w:r>
      <w:r w:rsidR="003B53B9" w:rsidRPr="00951490">
        <w:t>クラスを参照</w:t>
      </w:r>
      <w:r w:rsidR="005972CE">
        <w:rPr>
          <w:rFonts w:hint="eastAsia"/>
        </w:rPr>
        <w:t>/</w:t>
      </w:r>
      <w:r w:rsidR="005972CE">
        <w:rPr>
          <w:rFonts w:hint="eastAsia"/>
        </w:rPr>
        <w:t>廃止</w:t>
      </w:r>
      <w:r w:rsidR="003B53B9" w:rsidRPr="00951490">
        <w:t>できます。</w:t>
      </w:r>
    </w:p>
    <w:p w:rsidR="00654E1B" w:rsidRPr="00435CB3" w:rsidRDefault="00435CB3" w:rsidP="00435CB3">
      <w:pPr>
        <w:pStyle w:val="a8"/>
        <w:ind w:leftChars="0" w:left="704"/>
      </w:pPr>
      <w:r w:rsidRPr="00435CB3">
        <w:rPr>
          <w:rFonts w:cstheme="minorHAnsi" w:hint="eastAsia"/>
        </w:rPr>
        <w:t>「</w:t>
      </w:r>
      <w:r w:rsidR="003B53B9" w:rsidRPr="00435CB3">
        <w:rPr>
          <w:rFonts w:cstheme="minorHAnsi"/>
        </w:rPr>
        <w:t>一覧</w:t>
      </w:r>
      <w:r>
        <w:rPr>
          <w:rFonts w:cstheme="minorHAnsi" w:hint="eastAsia"/>
        </w:rPr>
        <w:t>」サブメニュー</w:t>
      </w:r>
      <w:r w:rsidR="003B53B9" w:rsidRPr="00435CB3">
        <w:rPr>
          <w:rFonts w:cstheme="minorHAnsi"/>
        </w:rPr>
        <w:t>の「詳細」ボタン</w:t>
      </w:r>
      <w:r w:rsidR="00801776" w:rsidRPr="00435CB3">
        <w:rPr>
          <w:rFonts w:cstheme="minorHAnsi" w:hint="eastAsia"/>
        </w:rPr>
        <w:t>をクリックすると</w:t>
      </w:r>
      <w:r w:rsidR="003B53B9" w:rsidRPr="00435CB3">
        <w:rPr>
          <w:rFonts w:cstheme="minorHAnsi"/>
        </w:rPr>
        <w:t>、その</w:t>
      </w:r>
      <w:r w:rsidR="00220403" w:rsidRPr="00435CB3">
        <w:rPr>
          <w:rFonts w:cstheme="minorHAnsi"/>
        </w:rPr>
        <w:t>Conductor</w:t>
      </w:r>
      <w:r w:rsidR="003B53B9" w:rsidRPr="00435CB3">
        <w:rPr>
          <w:rFonts w:cstheme="minorHAnsi"/>
        </w:rPr>
        <w:t>クラスの編集画面</w:t>
      </w:r>
      <w:r w:rsidR="006D499A"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1D5173">
        <w:rPr>
          <w:rFonts w:cstheme="minorHAnsi"/>
          <w:u w:val="single"/>
        </w:rPr>
        <w:t>4.1.3</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1D5173" w:rsidRPr="001D5173">
        <w:rPr>
          <w:rFonts w:hint="eastAsia"/>
          <w:u w:val="single"/>
        </w:rPr>
        <w:t>Conductor</w:t>
      </w:r>
      <w:r w:rsidR="001D5173" w:rsidRPr="001D5173">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rsidR="00171476" w:rsidRDefault="00171476" w:rsidP="004A395A">
      <w:pPr>
        <w:pStyle w:val="afb"/>
        <w:ind w:firstLineChars="400" w:firstLine="840"/>
        <w:rPr>
          <w:rFonts w:cstheme="minorHAnsi"/>
        </w:rPr>
      </w:pPr>
    </w:p>
    <w:p w:rsidR="003B53B9" w:rsidRPr="00951490" w:rsidRDefault="00171476" w:rsidP="004A395A">
      <w:pPr>
        <w:pStyle w:val="afb"/>
        <w:ind w:firstLineChars="400" w:firstLine="840"/>
        <w:rPr>
          <w:rFonts w:cstheme="minorHAnsi"/>
        </w:rPr>
      </w:pPr>
      <w:r w:rsidRPr="00951490">
        <w:rPr>
          <w:noProof/>
        </w:rPr>
        <mc:AlternateContent>
          <mc:Choice Requires="wps">
            <w:drawing>
              <wp:anchor distT="0" distB="0" distL="114300" distR="114300" simplePos="0" relativeHeight="251616256" behindDoc="0" locked="0" layoutInCell="1" allowOverlap="1" wp14:anchorId="273D074B" wp14:editId="6B4D9499">
                <wp:simplePos x="0" y="0"/>
                <wp:positionH relativeFrom="column">
                  <wp:posOffset>535410</wp:posOffset>
                </wp:positionH>
                <wp:positionV relativeFrom="paragraph">
                  <wp:posOffset>856619</wp:posOffset>
                </wp:positionV>
                <wp:extent cx="723900" cy="190500"/>
                <wp:effectExtent l="19050" t="19050" r="19050" b="19050"/>
                <wp:wrapNone/>
                <wp:docPr id="455" name="正方形/長方形 455"/>
                <wp:cNvGraphicFramePr/>
                <a:graphic xmlns:a="http://schemas.openxmlformats.org/drawingml/2006/main">
                  <a:graphicData uri="http://schemas.microsoft.com/office/word/2010/wordprocessingShape">
                    <wps:wsp>
                      <wps:cNvSpPr/>
                      <wps:spPr>
                        <a:xfrm>
                          <a:off x="0" y="0"/>
                          <a:ext cx="723900" cy="19050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223BE" id="正方形/長方形 455" o:spid="_x0000_s1026" style="position:absolute;left:0;text-align:left;margin-left:42.15pt;margin-top:67.45pt;width:57pt;height:1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" filled="f" strokecolor="#c00000" strokeweight="2.25pt"/>
            </w:pict>
          </mc:Fallback>
        </mc:AlternateContent>
      </w:r>
      <w:r>
        <w:rPr>
          <w:noProof/>
        </w:rPr>
        <w:drawing>
          <wp:inline distT="0" distB="0" distL="0" distR="0" wp14:anchorId="12EA9F7E" wp14:editId="54E7160C">
            <wp:extent cx="5764023" cy="2760030"/>
            <wp:effectExtent l="0" t="0" r="8255" b="254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77509" cy="2766488"/>
                    </a:xfrm>
                    <a:prstGeom prst="rect">
                      <a:avLst/>
                    </a:prstGeom>
                    <a:ln>
                      <a:noFill/>
                    </a:ln>
                    <a:extLst>
                      <a:ext uri="{53640926-AAD7-44D8-BBD7-CCE9431645EC}">
                        <a14:shadowObscured xmlns:a14="http://schemas.microsoft.com/office/drawing/2010/main"/>
                      </a:ext>
                    </a:extLst>
                  </pic:spPr>
                </pic:pic>
              </a:graphicData>
            </a:graphic>
          </wp:inline>
        </w:drawing>
      </w:r>
      <w:r w:rsidR="003B53B9" w:rsidRPr="00951490">
        <w:rPr>
          <w:noProof/>
        </w:rPr>
        <mc:AlternateContent>
          <mc:Choice Requires="wps">
            <w:drawing>
              <wp:anchor distT="0" distB="0" distL="114300" distR="114300" simplePos="0" relativeHeight="251607040" behindDoc="0" locked="0" layoutInCell="1" allowOverlap="1" wp14:anchorId="0C9D6544" wp14:editId="71D90ACE">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5173" w:rsidRPr="00A6170A" w:rsidRDefault="001D5173"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1D5173" w:rsidRPr="00A6170A" w:rsidRDefault="001D5173"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1D5173" w:rsidRDefault="001D5173"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1D5173" w:rsidRPr="00A6170A" w:rsidRDefault="001D5173"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1D5173" w:rsidRPr="00A6170A" w:rsidRDefault="001D5173"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1D5173" w:rsidRPr="00A6170A" w:rsidRDefault="001D5173"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D6544" id="正方形/長方形 474" o:spid="_x0000_s1046" style="position:absolute;left:0;text-align:left;margin-left:66.35pt;margin-top:-851.55pt;width:409.5pt;height:71.0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CJg/Cj&#10;uAIAAA0GAAAOAAAAAAAAAAAAAAAAAC4CAABkcnMvZTJvRG9jLnhtbFBLAQItABQABgAIAAAAIQDs&#10;Ts9I4QAAAA8BAAAPAAAAAAAAAAAAAAAAABIFAABkcnMvZG93bnJldi54bWxQSwUGAAAAAAQABADz&#10;AAAAIAYAAAAA&#10;" fillcolor="black [1615]" strokecolor="black [1615]" strokeweight="2pt">
                <v:textbox inset=",0,,0">
                  <w:txbxContent>
                    <w:p w:rsidR="001D5173" w:rsidRPr="00A6170A" w:rsidRDefault="001D5173"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1D5173" w:rsidRPr="00A6170A" w:rsidRDefault="001D5173"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1D5173" w:rsidRDefault="001D5173"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1D5173" w:rsidRPr="00A6170A" w:rsidRDefault="001D5173"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1D5173" w:rsidRPr="00A6170A" w:rsidRDefault="001D5173"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1D5173" w:rsidRPr="00A6170A" w:rsidRDefault="001D5173"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6F73F4" w:rsidRPr="00493ACD" w:rsidRDefault="00493ACD" w:rsidP="00493ACD">
      <w:pPr>
        <w:pStyle w:val="af1"/>
        <w:jc w:val="center"/>
        <w:rPr>
          <w:rFonts w:cstheme="minorHAnsi"/>
        </w:rPr>
      </w:pPr>
      <w:r w:rsidRPr="00493ACD">
        <w:rPr>
          <w:rFonts w:hint="eastAsia"/>
        </w:rPr>
        <w:t>図</w:t>
      </w:r>
      <w:r w:rsidRPr="00493ACD">
        <w:rPr>
          <w:rFonts w:hint="eastAsia"/>
        </w:rPr>
        <w:t xml:space="preserve"> 4.1- </w:t>
      </w:r>
      <w:r w:rsidRPr="00493ACD">
        <w:fldChar w:fldCharType="begin"/>
      </w:r>
      <w:r w:rsidRPr="00493ACD">
        <w:instrText xml:space="preserve"> </w:instrText>
      </w:r>
      <w:r w:rsidRPr="00493ACD">
        <w:rPr>
          <w:rFonts w:hint="eastAsia"/>
        </w:rPr>
        <w:instrText xml:space="preserve">SEQ </w:instrText>
      </w:r>
      <w:r w:rsidRPr="00493ACD">
        <w:rPr>
          <w:rFonts w:hint="eastAsia"/>
        </w:rPr>
        <w:instrText>図</w:instrText>
      </w:r>
      <w:r w:rsidRPr="00493ACD">
        <w:rPr>
          <w:rFonts w:hint="eastAsia"/>
        </w:rPr>
        <w:instrText>_4.1- \* ARABIC</w:instrText>
      </w:r>
      <w:r w:rsidRPr="00493ACD">
        <w:instrText xml:space="preserve"> </w:instrText>
      </w:r>
      <w:r w:rsidRPr="00493ACD">
        <w:fldChar w:fldCharType="separate"/>
      </w:r>
      <w:r w:rsidR="001D5173">
        <w:rPr>
          <w:noProof/>
        </w:rPr>
        <w:t>2</w:t>
      </w:r>
      <w:r w:rsidRPr="00493ACD">
        <w:fldChar w:fldCharType="end"/>
      </w:r>
      <w:r w:rsidR="00435CB3" w:rsidRPr="00493ACD">
        <w:rPr>
          <w:rFonts w:hint="eastAsia"/>
        </w:rPr>
        <w:t>「</w:t>
      </w:r>
      <w:r w:rsidR="00220403" w:rsidRPr="00493ACD">
        <w:rPr>
          <w:rFonts w:cstheme="minorHAnsi" w:hint="eastAsia"/>
        </w:rPr>
        <w:t>Conductor</w:t>
      </w:r>
      <w:r w:rsidR="00435CB3" w:rsidRPr="00493ACD">
        <w:rPr>
          <w:rFonts w:cstheme="minorHAnsi" w:hint="eastAsia"/>
        </w:rPr>
        <w:t>クラス一覧」メニュー</w:t>
      </w:r>
    </w:p>
    <w:p w:rsidR="003B53B9" w:rsidRDefault="00220403" w:rsidP="00267110">
      <w:pPr>
        <w:pStyle w:val="aff"/>
        <w:pageBreakBefore/>
      </w:pPr>
      <w:bookmarkStart w:id="111" w:name="_Toc489869776"/>
      <w:bookmarkStart w:id="112" w:name="_Ref491938443"/>
      <w:bookmarkStart w:id="113" w:name="_Ref491938473"/>
      <w:bookmarkStart w:id="114" w:name="_Ref491938511"/>
      <w:bookmarkStart w:id="115" w:name="_Ref491939323"/>
      <w:bookmarkStart w:id="116" w:name="_Ref491939352"/>
      <w:bookmarkStart w:id="117" w:name="_Ref491946721"/>
      <w:bookmarkStart w:id="118" w:name="_Ref491946723"/>
      <w:bookmarkStart w:id="119" w:name="_Ref48831958"/>
      <w:bookmarkStart w:id="120" w:name="_Toc69370634"/>
      <w:bookmarkEnd w:id="106"/>
      <w:r>
        <w:rPr>
          <w:rFonts w:hint="eastAsia"/>
        </w:rPr>
        <w:lastRenderedPageBreak/>
        <w:t>Conductor</w:t>
      </w:r>
      <w:r w:rsidR="009F6227" w:rsidRPr="00951490">
        <w:t>クラス編集</w:t>
      </w:r>
      <w:bookmarkEnd w:id="111"/>
      <w:bookmarkEnd w:id="112"/>
      <w:bookmarkEnd w:id="113"/>
      <w:bookmarkEnd w:id="114"/>
      <w:bookmarkEnd w:id="115"/>
      <w:bookmarkEnd w:id="116"/>
      <w:bookmarkEnd w:id="117"/>
      <w:bookmarkEnd w:id="118"/>
      <w:bookmarkEnd w:id="119"/>
      <w:bookmarkEnd w:id="120"/>
    </w:p>
    <w:p w:rsidR="000550E0" w:rsidRPr="000550E0" w:rsidRDefault="000550E0" w:rsidP="00BA5862">
      <w:pPr>
        <w:ind w:firstLine="284"/>
      </w:pPr>
    </w:p>
    <w:p w:rsidR="00A873C6" w:rsidRDefault="0034595B" w:rsidP="00035D87">
      <w:pPr>
        <w:pStyle w:val="a8"/>
        <w:numPr>
          <w:ilvl w:val="0"/>
          <w:numId w:val="13"/>
        </w:numPr>
        <w:ind w:leftChars="0"/>
      </w:pPr>
      <w:r>
        <w:rPr>
          <w:rFonts w:hint="eastAsia"/>
        </w:rPr>
        <w:t>「</w:t>
      </w:r>
      <w:r w:rsidR="00220403">
        <w:rPr>
          <w:rFonts w:hint="eastAsia"/>
        </w:rPr>
        <w:t>Conductor</w:t>
      </w:r>
      <w:r w:rsidR="00456169" w:rsidRPr="008D3459">
        <w:t xml:space="preserve"> </w:t>
      </w:r>
      <w:r w:rsidR="00456169" w:rsidRPr="008D3459">
        <w:rPr>
          <w:rFonts w:hint="eastAsia"/>
        </w:rPr>
        <w:t>クラス編集</w:t>
      </w:r>
      <w:r>
        <w:rPr>
          <w:rFonts w:hint="eastAsia"/>
        </w:rPr>
        <w:t>」メニュー</w:t>
      </w:r>
      <w:r w:rsidR="00A873C6">
        <w:rPr>
          <w:rFonts w:hint="eastAsia"/>
        </w:rPr>
        <w:t>について</w:t>
      </w:r>
    </w:p>
    <w:p w:rsidR="00A873C6" w:rsidRDefault="00A873C6" w:rsidP="00035D87">
      <w:pPr>
        <w:pStyle w:val="afb"/>
        <w:numPr>
          <w:ilvl w:val="0"/>
          <w:numId w:val="10"/>
        </w:numPr>
        <w:ind w:left="1100"/>
      </w:pPr>
      <w:r>
        <w:rPr>
          <w:rFonts w:hint="eastAsia"/>
        </w:rPr>
        <w:t>Conductor</w:t>
      </w:r>
      <w:r w:rsidR="00FC0F7C">
        <w:rPr>
          <w:rFonts w:hint="eastAsia"/>
        </w:rPr>
        <w:t>名称と、ジョブフローを構成する各パーツ（以下、</w:t>
      </w:r>
      <w:r w:rsidR="00FC0F7C">
        <w:rPr>
          <w:rFonts w:hint="eastAsia"/>
        </w:rPr>
        <w:t>Node</w:t>
      </w:r>
      <w:r w:rsidR="00FC0F7C">
        <w:rPr>
          <w:rFonts w:hint="eastAsia"/>
        </w:rPr>
        <w:t>）</w:t>
      </w:r>
      <w:r w:rsidRPr="008D3459">
        <w:rPr>
          <w:rFonts w:hint="eastAsia"/>
        </w:rPr>
        <w:t>を登録します</w:t>
      </w:r>
      <w:r w:rsidRPr="008D3459">
        <w:t>。</w:t>
      </w:r>
    </w:p>
    <w:p w:rsidR="00A873C6" w:rsidRDefault="00FC0F7C" w:rsidP="00035D87">
      <w:pPr>
        <w:pStyle w:val="afb"/>
        <w:numPr>
          <w:ilvl w:val="0"/>
          <w:numId w:val="10"/>
        </w:numPr>
        <w:ind w:left="1100"/>
      </w:pPr>
      <w:r>
        <w:rPr>
          <w:rFonts w:hint="eastAsia"/>
        </w:rPr>
        <w:t>画面上のモードについて、以下</w:t>
      </w:r>
      <w:r>
        <w:rPr>
          <w:rFonts w:hint="eastAsia"/>
        </w:rPr>
        <w:t>2</w:t>
      </w:r>
      <w:r>
        <w:rPr>
          <w:rFonts w:hint="eastAsia"/>
        </w:rPr>
        <w:t>種の</w:t>
      </w:r>
      <w:r w:rsidR="00A873C6" w:rsidRPr="00A873C6">
        <w:rPr>
          <w:rFonts w:hint="eastAsia"/>
        </w:rPr>
        <w:t>モードがあります。</w:t>
      </w:r>
    </w:p>
    <w:p w:rsidR="00A873C6" w:rsidRDefault="00A873C6" w:rsidP="00A873C6">
      <w:pPr>
        <w:pStyle w:val="afb"/>
        <w:ind w:left="1100" w:firstLine="0"/>
      </w:pPr>
    </w:p>
    <w:p w:rsidR="00A873C6" w:rsidRPr="00A873C6"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1D5173">
        <w:rPr>
          <w:noProof/>
        </w:rPr>
        <w:t>2</w:t>
      </w:r>
      <w:r>
        <w:fldChar w:fldCharType="end"/>
      </w:r>
      <w:r w:rsidR="00A873C6" w:rsidRPr="00596109">
        <w:rPr>
          <w:rFonts w:hint="eastAsia"/>
        </w:rPr>
        <w:t xml:space="preserve"> </w:t>
      </w:r>
      <w:r w:rsidR="00A873C6" w:rsidRPr="00493ACD">
        <w:rPr>
          <w:rFonts w:cstheme="minorHAnsi" w:hint="eastAsia"/>
        </w:rPr>
        <w:t>モード一覧</w:t>
      </w:r>
    </w:p>
    <w:tbl>
      <w:tblPr>
        <w:tblStyle w:val="aa"/>
        <w:tblW w:w="8492" w:type="dxa"/>
        <w:tblInd w:w="1146" w:type="dxa"/>
        <w:tblLayout w:type="fixed"/>
        <w:tblLook w:val="04A0" w:firstRow="1" w:lastRow="0" w:firstColumn="1" w:lastColumn="0" w:noHBand="0" w:noVBand="1"/>
      </w:tblPr>
      <w:tblGrid>
        <w:gridCol w:w="907"/>
        <w:gridCol w:w="7585"/>
      </w:tblGrid>
      <w:tr w:rsidR="00A873C6" w:rsidRPr="00951490" w:rsidTr="003B7526">
        <w:tc>
          <w:tcPr>
            <w:tcW w:w="907" w:type="dxa"/>
            <w:shd w:val="clear" w:color="auto" w:fill="002B62"/>
          </w:tcPr>
          <w:p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モード</w:t>
            </w:r>
          </w:p>
        </w:tc>
        <w:tc>
          <w:tcPr>
            <w:tcW w:w="7585" w:type="dxa"/>
            <w:shd w:val="clear" w:color="auto" w:fill="002B62"/>
          </w:tcPr>
          <w:p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A873C6" w:rsidRPr="00951490" w:rsidTr="003B7526">
        <w:tc>
          <w:tcPr>
            <w:tcW w:w="907"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EDIT</w:t>
            </w:r>
          </w:p>
        </w:tc>
        <w:tc>
          <w:tcPr>
            <w:tcW w:w="7585" w:type="dxa"/>
          </w:tcPr>
          <w:p w:rsidR="00A873C6" w:rsidRDefault="00A873C6" w:rsidP="00035D87">
            <w:pPr>
              <w:pStyle w:val="a8"/>
              <w:numPr>
                <w:ilvl w:val="0"/>
                <w:numId w:val="23"/>
              </w:numPr>
              <w:spacing w:line="240" w:lineRule="exact"/>
              <w:ind w:leftChars="0"/>
            </w:pPr>
            <w:r w:rsidRPr="00596109">
              <w:rPr>
                <w:rFonts w:hint="eastAsia"/>
              </w:rPr>
              <w:t xml:space="preserve">Conductor </w:t>
            </w:r>
            <w:r>
              <w:rPr>
                <w:rFonts w:hint="eastAsia"/>
              </w:rPr>
              <w:t>クラスを編集できるモード</w:t>
            </w:r>
          </w:p>
          <w:p w:rsidR="008C62E4" w:rsidRDefault="008C62E4" w:rsidP="00035D87">
            <w:pPr>
              <w:pStyle w:val="a8"/>
              <w:numPr>
                <w:ilvl w:val="0"/>
                <w:numId w:val="23"/>
              </w:numPr>
              <w:spacing w:line="240" w:lineRule="exact"/>
              <w:ind w:leftChars="0"/>
            </w:pPr>
            <w:r>
              <w:rPr>
                <w:rFonts w:hint="eastAsia"/>
              </w:rPr>
              <w:t>「</w:t>
            </w:r>
            <w:r w:rsidR="00A873C6">
              <w:rPr>
                <w:rFonts w:hint="eastAsia"/>
              </w:rPr>
              <w:t>Conductor</w:t>
            </w:r>
            <w:r w:rsidR="00A873C6" w:rsidRPr="008D3459">
              <w:t xml:space="preserve"> </w:t>
            </w:r>
            <w:r w:rsidR="00A873C6" w:rsidRPr="008D3459">
              <w:rPr>
                <w:rFonts w:hint="eastAsia"/>
              </w:rPr>
              <w:t>クラス編集</w:t>
            </w:r>
            <w:r>
              <w:rPr>
                <w:rFonts w:hint="eastAsia"/>
              </w:rPr>
              <w:t>」メニュー</w:t>
            </w:r>
            <w:r w:rsidR="00A873C6">
              <w:rPr>
                <w:rFonts w:hint="eastAsia"/>
              </w:rPr>
              <w:t>のデフォルトのモード</w:t>
            </w:r>
          </w:p>
          <w:p w:rsidR="00A873C6" w:rsidRPr="00596109" w:rsidRDefault="00A873C6" w:rsidP="00035D87">
            <w:pPr>
              <w:pStyle w:val="a8"/>
              <w:numPr>
                <w:ilvl w:val="0"/>
                <w:numId w:val="23"/>
              </w:numPr>
              <w:spacing w:line="240" w:lineRule="exact"/>
              <w:ind w:leftChars="0"/>
            </w:pPr>
            <w:r>
              <w:rPr>
                <w:rFonts w:hint="eastAsia"/>
              </w:rPr>
              <w:t>EDIT</w:t>
            </w:r>
            <w:r>
              <w:rPr>
                <w:rFonts w:hint="eastAsia"/>
              </w:rPr>
              <w:t>モードから</w:t>
            </w:r>
            <w:r w:rsidR="008C62E4">
              <w:rPr>
                <w:rFonts w:hint="eastAsia"/>
              </w:rPr>
              <w:t>「</w:t>
            </w:r>
            <w:r>
              <w:rPr>
                <w:rFonts w:hint="eastAsia"/>
              </w:rPr>
              <w:t>登録</w:t>
            </w:r>
            <w:r w:rsidR="008C62E4">
              <w:rPr>
                <w:rFonts w:hint="eastAsia"/>
              </w:rPr>
              <w:t>」ボタン</w:t>
            </w:r>
            <w:r>
              <w:rPr>
                <w:rFonts w:hint="eastAsia"/>
              </w:rPr>
              <w:t>/</w:t>
            </w:r>
            <w:r w:rsidR="008C62E4">
              <w:rPr>
                <w:rFonts w:hint="eastAsia"/>
              </w:rPr>
              <w:t>「</w:t>
            </w:r>
            <w:r>
              <w:rPr>
                <w:rFonts w:hint="eastAsia"/>
              </w:rPr>
              <w:t>更新</w:t>
            </w:r>
            <w:r w:rsidR="008C62E4">
              <w:rPr>
                <w:rFonts w:hint="eastAsia"/>
              </w:rPr>
              <w:t>」</w:t>
            </w:r>
            <w:r>
              <w:rPr>
                <w:rFonts w:hint="eastAsia"/>
              </w:rPr>
              <w:t>ボタン押下後に、</w:t>
            </w:r>
            <w:r>
              <w:t>VIEW</w:t>
            </w:r>
            <w:r>
              <w:rPr>
                <w:rFonts w:hint="eastAsia"/>
              </w:rPr>
              <w:t>モードへ変更</w:t>
            </w:r>
          </w:p>
        </w:tc>
      </w:tr>
      <w:tr w:rsidR="00A873C6" w:rsidRPr="00951490" w:rsidTr="003B7526">
        <w:tc>
          <w:tcPr>
            <w:tcW w:w="907"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VIEW</w:t>
            </w:r>
          </w:p>
        </w:tc>
        <w:tc>
          <w:tcPr>
            <w:tcW w:w="7585" w:type="dxa"/>
          </w:tcPr>
          <w:p w:rsidR="00A873C6" w:rsidRDefault="00A873C6" w:rsidP="00035D87">
            <w:pPr>
              <w:pStyle w:val="a8"/>
              <w:numPr>
                <w:ilvl w:val="0"/>
                <w:numId w:val="24"/>
              </w:numPr>
              <w:spacing w:line="240" w:lineRule="exact"/>
              <w:ind w:leftChars="0"/>
            </w:pPr>
            <w:r w:rsidRPr="00596109">
              <w:rPr>
                <w:rFonts w:hint="eastAsia"/>
              </w:rPr>
              <w:t xml:space="preserve">Conductor </w:t>
            </w:r>
            <w:r>
              <w:rPr>
                <w:rFonts w:hint="eastAsia"/>
              </w:rPr>
              <w:t>クラスを閲覧のみできるモード</w:t>
            </w:r>
          </w:p>
          <w:p w:rsidR="00A873C6" w:rsidRDefault="00094D3D" w:rsidP="00035D87">
            <w:pPr>
              <w:pStyle w:val="a8"/>
              <w:numPr>
                <w:ilvl w:val="0"/>
                <w:numId w:val="24"/>
              </w:numPr>
              <w:spacing w:line="240" w:lineRule="exact"/>
              <w:ind w:leftChars="0"/>
            </w:pPr>
            <w:r>
              <w:rPr>
                <w:rFonts w:hint="eastAsia"/>
              </w:rPr>
              <w:t>「</w:t>
            </w:r>
            <w:r w:rsidR="00A873C6" w:rsidRPr="00596109">
              <w:rPr>
                <w:rFonts w:hint="eastAsia"/>
              </w:rPr>
              <w:t xml:space="preserve">Conductor </w:t>
            </w:r>
            <w:r w:rsidR="00A873C6" w:rsidRPr="00596109">
              <w:rPr>
                <w:rFonts w:hint="eastAsia"/>
              </w:rPr>
              <w:t>クラス</w:t>
            </w:r>
            <w:r w:rsidR="00A873C6">
              <w:rPr>
                <w:rFonts w:hint="eastAsia"/>
              </w:rPr>
              <w:t>一覧</w:t>
            </w:r>
            <w:r>
              <w:rPr>
                <w:rFonts w:hint="eastAsia"/>
              </w:rPr>
              <w:t>」メニュー</w:t>
            </w:r>
            <w:r w:rsidR="00A873C6">
              <w:rPr>
                <w:rFonts w:hint="eastAsia"/>
              </w:rPr>
              <w:t>の</w:t>
            </w:r>
            <w:r>
              <w:rPr>
                <w:rFonts w:hint="eastAsia"/>
              </w:rPr>
              <w:t>「</w:t>
            </w:r>
            <w:r w:rsidR="00A873C6">
              <w:rPr>
                <w:rFonts w:hint="eastAsia"/>
              </w:rPr>
              <w:t>詳細</w:t>
            </w:r>
            <w:r>
              <w:rPr>
                <w:rFonts w:hint="eastAsia"/>
              </w:rPr>
              <w:t>」ボタン</w:t>
            </w:r>
            <w:r w:rsidR="00A873C6">
              <w:rPr>
                <w:rFonts w:hint="eastAsia"/>
              </w:rPr>
              <w:t>から画面遷移後のモード</w:t>
            </w:r>
          </w:p>
          <w:p w:rsidR="00A873C6" w:rsidRPr="00D2353A" w:rsidRDefault="00A873C6" w:rsidP="00035D87">
            <w:pPr>
              <w:pStyle w:val="a8"/>
              <w:numPr>
                <w:ilvl w:val="0"/>
                <w:numId w:val="24"/>
              </w:numPr>
              <w:spacing w:line="240" w:lineRule="exact"/>
              <w:ind w:leftChars="0"/>
            </w:pPr>
            <w:r>
              <w:rPr>
                <w:rFonts w:hint="eastAsia"/>
              </w:rPr>
              <w:t>VIEW</w:t>
            </w:r>
            <w:r>
              <w:rPr>
                <w:rFonts w:hint="eastAsia"/>
              </w:rPr>
              <w:t>モードから</w:t>
            </w:r>
            <w:r w:rsidR="008C62E4">
              <w:rPr>
                <w:rFonts w:hint="eastAsia"/>
              </w:rPr>
              <w:t>「</w:t>
            </w:r>
            <w:r>
              <w:rPr>
                <w:rFonts w:hint="eastAsia"/>
              </w:rPr>
              <w:t>編集</w:t>
            </w:r>
            <w:r w:rsidR="008C62E4">
              <w:rPr>
                <w:rFonts w:hint="eastAsia"/>
              </w:rPr>
              <w:t>」</w:t>
            </w:r>
            <w:r>
              <w:rPr>
                <w:rFonts w:hint="eastAsia"/>
              </w:rPr>
              <w:t>ボタン押下後に、</w:t>
            </w:r>
            <w:r>
              <w:rPr>
                <w:rFonts w:hint="eastAsia"/>
              </w:rPr>
              <w:t>EDIT</w:t>
            </w:r>
            <w:r>
              <w:rPr>
                <w:rFonts w:hint="eastAsia"/>
              </w:rPr>
              <w:t>モードへ変更</w:t>
            </w:r>
          </w:p>
        </w:tc>
      </w:tr>
    </w:tbl>
    <w:p w:rsidR="00A873C6" w:rsidRDefault="00094D3D" w:rsidP="00692BF6">
      <w:pPr>
        <w:pStyle w:val="afb"/>
        <w:ind w:left="1100" w:firstLine="0"/>
      </w:pPr>
      <w:r>
        <w:rPr>
          <w:rFonts w:hint="eastAsia"/>
        </w:rPr>
        <w:t>各モードで可能な操作については</w:t>
      </w:r>
      <w:r w:rsidR="0034595B">
        <w:rPr>
          <w:rFonts w:hint="eastAsia"/>
        </w:rPr>
        <w:t>「</w:t>
      </w:r>
      <w:r w:rsidR="007113C8" w:rsidRPr="007113C8">
        <w:rPr>
          <w:b/>
        </w:rPr>
        <w:fldChar w:fldCharType="begin"/>
      </w:r>
      <w:r w:rsidR="007113C8" w:rsidRPr="007113C8">
        <w:rPr>
          <w:b/>
        </w:rPr>
        <w:instrText xml:space="preserve"> </w:instrText>
      </w:r>
      <w:r w:rsidR="007113C8" w:rsidRPr="007113C8">
        <w:rPr>
          <w:rFonts w:hint="eastAsia"/>
          <w:b/>
        </w:rPr>
        <w:instrText>REF _Ref48121610 \h</w:instrText>
      </w:r>
      <w:r w:rsidR="007113C8" w:rsidRPr="007113C8">
        <w:rPr>
          <w:b/>
        </w:rPr>
        <w:instrText xml:space="preserve"> </w:instrText>
      </w:r>
      <w:r w:rsidR="007113C8">
        <w:rPr>
          <w:b/>
        </w:rPr>
        <w:instrText xml:space="preserve"> \* MERGEFORMAT </w:instrText>
      </w:r>
      <w:r w:rsidR="007113C8" w:rsidRPr="007113C8">
        <w:rPr>
          <w:b/>
        </w:rPr>
      </w:r>
      <w:r w:rsidR="007113C8" w:rsidRPr="007113C8">
        <w:rPr>
          <w:b/>
        </w:rPr>
        <w:fldChar w:fldCharType="separate"/>
      </w:r>
      <w:r w:rsidR="001D5173" w:rsidRPr="001D5173">
        <w:rPr>
          <w:rFonts w:hint="eastAsia"/>
          <w:b/>
        </w:rPr>
        <w:t>表</w:t>
      </w:r>
      <w:r w:rsidR="001D5173" w:rsidRPr="001D5173">
        <w:rPr>
          <w:rFonts w:hint="eastAsia"/>
          <w:b/>
        </w:rPr>
        <w:t xml:space="preserve"> 4.1- </w:t>
      </w:r>
      <w:r w:rsidR="001D5173" w:rsidRPr="001D5173">
        <w:rPr>
          <w:b/>
          <w:noProof/>
        </w:rPr>
        <w:t>13</w:t>
      </w:r>
      <w:r w:rsidR="001D5173" w:rsidRPr="001D5173">
        <w:rPr>
          <w:rFonts w:hint="eastAsia"/>
          <w:b/>
          <w:noProof/>
        </w:rPr>
        <w:t>「</w:t>
      </w:r>
      <w:r w:rsidR="001D5173" w:rsidRPr="001D5173">
        <w:rPr>
          <w:rFonts w:hint="eastAsia"/>
          <w:b/>
          <w:noProof/>
        </w:rPr>
        <w:t>Conductor</w:t>
      </w:r>
      <w:r w:rsidR="001D5173" w:rsidRPr="001D5173">
        <w:rPr>
          <w:rFonts w:hint="eastAsia"/>
          <w:b/>
          <w:noProof/>
        </w:rPr>
        <w:t>クラス編集」メニュー実行操作一覧</w:t>
      </w:r>
      <w:r w:rsidR="007113C8" w:rsidRPr="007113C8">
        <w:rPr>
          <w:b/>
        </w:rPr>
        <w:fldChar w:fldCharType="end"/>
      </w:r>
      <w:r w:rsidR="0034595B">
        <w:rPr>
          <w:rFonts w:hint="eastAsia"/>
        </w:rPr>
        <w:t>」を参照。</w:t>
      </w:r>
    </w:p>
    <w:p w:rsidR="00F0771A" w:rsidRDefault="00F0771A" w:rsidP="00692BF6">
      <w:pPr>
        <w:pStyle w:val="afb"/>
        <w:ind w:left="1100" w:firstLine="0"/>
      </w:pPr>
    </w:p>
    <w:p w:rsidR="00F0771A" w:rsidRDefault="00F0771A" w:rsidP="00035D87">
      <w:pPr>
        <w:pStyle w:val="afb"/>
        <w:numPr>
          <w:ilvl w:val="0"/>
          <w:numId w:val="10"/>
        </w:numPr>
        <w:ind w:left="1100"/>
      </w:pPr>
      <w:r>
        <w:rPr>
          <w:rFonts w:hint="eastAsia"/>
        </w:rPr>
        <w:t>選択した</w:t>
      </w:r>
      <w:r>
        <w:rPr>
          <w:rFonts w:hint="eastAsia"/>
        </w:rPr>
        <w:t>Node</w:t>
      </w:r>
      <w:r>
        <w:rPr>
          <w:rFonts w:hint="eastAsia"/>
        </w:rPr>
        <w:t>により、「</w:t>
      </w:r>
      <w:r>
        <w:rPr>
          <w:rFonts w:hint="eastAsia"/>
        </w:rPr>
        <w:t>B</w:t>
      </w:r>
      <w:r>
        <w:rPr>
          <w:rFonts w:hint="eastAsia"/>
        </w:rPr>
        <w:t>）詳細情報」に表示される内容が変わります。</w:t>
      </w:r>
    </w:p>
    <w:p w:rsidR="00F0771A" w:rsidRDefault="000E232F" w:rsidP="00692BF6">
      <w:pPr>
        <w:pStyle w:val="afb"/>
        <w:ind w:left="1100" w:firstLine="0"/>
        <w:rPr>
          <w:b/>
        </w:rPr>
      </w:pPr>
      <w:r w:rsidRPr="000E232F">
        <mc:AlternateContent>
          <mc:Choice Requires="wps">
            <w:drawing>
              <wp:anchor distT="0" distB="0" distL="114300" distR="114300" simplePos="0" relativeHeight="251683840" behindDoc="0" locked="0" layoutInCell="1" allowOverlap="1" wp14:anchorId="584E3CFE" wp14:editId="4C86D1B0">
                <wp:simplePos x="0" y="0"/>
                <wp:positionH relativeFrom="column">
                  <wp:posOffset>5001895</wp:posOffset>
                </wp:positionH>
                <wp:positionV relativeFrom="paragraph">
                  <wp:posOffset>156433</wp:posOffset>
                </wp:positionV>
                <wp:extent cx="927100" cy="323850"/>
                <wp:effectExtent l="19050" t="19050" r="25400" b="114300"/>
                <wp:wrapNone/>
                <wp:docPr id="75" name="線吹き出し 1 (枠付き) 75"/>
                <wp:cNvGraphicFramePr/>
                <a:graphic xmlns:a="http://schemas.openxmlformats.org/drawingml/2006/main">
                  <a:graphicData uri="http://schemas.microsoft.com/office/word/2010/wordprocessingShape">
                    <wps:wsp>
                      <wps:cNvSpPr/>
                      <wps:spPr>
                        <a:xfrm>
                          <a:off x="0" y="0"/>
                          <a:ext cx="927100" cy="323850"/>
                        </a:xfrm>
                        <a:prstGeom prst="borderCallout1">
                          <a:avLst>
                            <a:gd name="adj1" fmla="val 97319"/>
                            <a:gd name="adj2" fmla="val 84278"/>
                            <a:gd name="adj3" fmla="val 127231"/>
                            <a:gd name="adj4" fmla="val 84597"/>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5173" w:rsidRPr="00F0771A" w:rsidRDefault="001D5173" w:rsidP="000E232F">
                            <w:pPr>
                              <w:rPr>
                                <w:b/>
                                <w:color w:val="000000" w:themeColor="text1"/>
                              </w:rPr>
                            </w:pPr>
                            <w:r>
                              <w:rPr>
                                <w:b/>
                                <w:color w:val="000000" w:themeColor="text1"/>
                              </w:rPr>
                              <w:t>B</w:t>
                            </w:r>
                            <w:r w:rsidRPr="00F0771A">
                              <w:rPr>
                                <w:rFonts w:hint="eastAsia"/>
                                <w:b/>
                                <w:color w:val="000000" w:themeColor="text1"/>
                              </w:rPr>
                              <w:t>）詳細情報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4E3CF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5" o:spid="_x0000_s1047" type="#_x0000_t47" style="position:absolute;left:0;text-align:left;margin-left:393.85pt;margin-top:12.3pt;width:73pt;height:2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" adj="18273,27482,18204,21021" fillcolor="white [3212]" strokecolor="red" strokeweight="3pt">
                <v:textbox>
                  <w:txbxContent>
                    <w:p w:rsidR="001D5173" w:rsidRPr="00F0771A" w:rsidRDefault="001D5173" w:rsidP="000E232F">
                      <w:pPr>
                        <w:rPr>
                          <w:b/>
                          <w:color w:val="000000" w:themeColor="text1"/>
                        </w:rPr>
                      </w:pPr>
                      <w:r>
                        <w:rPr>
                          <w:b/>
                          <w:color w:val="000000" w:themeColor="text1"/>
                        </w:rPr>
                        <w:t>B</w:t>
                      </w:r>
                      <w:r w:rsidRPr="00F0771A">
                        <w:rPr>
                          <w:rFonts w:hint="eastAsia"/>
                          <w:b/>
                          <w:color w:val="000000" w:themeColor="text1"/>
                        </w:rPr>
                        <w:t>）詳細情報</w:t>
                      </w:r>
                    </w:p>
                  </w:txbxContent>
                </v:textbox>
                <o:callout v:ext="edit" minusx="t" minusy="t"/>
              </v:shape>
            </w:pict>
          </mc:Fallback>
        </mc:AlternateContent>
      </w:r>
    </w:p>
    <w:p w:rsidR="000E232F" w:rsidRPr="00F0771A" w:rsidRDefault="000E232F" w:rsidP="00692BF6">
      <w:pPr>
        <w:pStyle w:val="afb"/>
        <w:ind w:left="1100" w:firstLine="0"/>
        <w:rPr>
          <w:rFonts w:hint="eastAsia"/>
          <w:b/>
        </w:rPr>
      </w:pPr>
      <w:r w:rsidRPr="000E232F">
        <mc:AlternateContent>
          <mc:Choice Requires="wps">
            <w:drawing>
              <wp:anchor distT="0" distB="0" distL="114300" distR="114300" simplePos="0" relativeHeight="251708416" behindDoc="0" locked="0" layoutInCell="1" allowOverlap="1" wp14:anchorId="5CE4D87B" wp14:editId="5251CD09">
                <wp:simplePos x="0" y="0"/>
                <wp:positionH relativeFrom="margin">
                  <wp:posOffset>2877597</wp:posOffset>
                </wp:positionH>
                <wp:positionV relativeFrom="paragraph">
                  <wp:posOffset>1452880</wp:posOffset>
                </wp:positionV>
                <wp:extent cx="1266825" cy="328930"/>
                <wp:effectExtent l="0" t="0" r="0" b="0"/>
                <wp:wrapNone/>
                <wp:docPr id="77" name="正方形/長方形 10"/>
                <wp:cNvGraphicFramePr/>
                <a:graphic xmlns:a="http://schemas.openxmlformats.org/drawingml/2006/main">
                  <a:graphicData uri="http://schemas.microsoft.com/office/word/2010/wordprocessingShape">
                    <wps:wsp>
                      <wps:cNvSpPr/>
                      <wps:spPr bwMode="auto">
                        <a:xfrm>
                          <a:off x="0" y="0"/>
                          <a:ext cx="1266825" cy="328930"/>
                        </a:xfrm>
                        <a:prstGeom prst="rect">
                          <a:avLst/>
                        </a:prstGeom>
                        <a:noFill/>
                        <a:ln w="12700">
                          <a:noFill/>
                        </a:ln>
                        <a:effectLst/>
                        <a:extLst/>
                      </wps:spPr>
                      <wps:txbx>
                        <w:txbxContent>
                          <w:p w:rsidR="001D5173" w:rsidRPr="00290FBB" w:rsidRDefault="001D5173" w:rsidP="000E232F">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4D87B" id="正方形/長方形 10" o:spid="_x0000_s1048" style="position:absolute;left:0;text-align:left;margin-left:226.6pt;margin-top:114.4pt;width:99.75pt;height:25.9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" filled="f" stroked="f" strokeweight="1pt">
                <v:textbox inset="2mm,2mm,2mm,2mm">
                  <w:txbxContent>
                    <w:p w:rsidR="001D5173" w:rsidRPr="00290FBB" w:rsidRDefault="001D5173" w:rsidP="000E232F">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v:textbox>
                <w10:wrap anchorx="margin"/>
              </v:rect>
            </w:pict>
          </mc:Fallback>
        </mc:AlternateContent>
      </w:r>
      <w:r w:rsidRPr="000E232F">
        <mc:AlternateContent>
          <mc:Choice Requires="wps">
            <w:drawing>
              <wp:anchor distT="0" distB="0" distL="114300" distR="114300" simplePos="0" relativeHeight="251703296" behindDoc="0" locked="0" layoutInCell="1" allowOverlap="1" wp14:anchorId="55E82A68" wp14:editId="46AFBCDC">
                <wp:simplePos x="0" y="0"/>
                <wp:positionH relativeFrom="column">
                  <wp:posOffset>3690809</wp:posOffset>
                </wp:positionH>
                <wp:positionV relativeFrom="paragraph">
                  <wp:posOffset>2048617</wp:posOffset>
                </wp:positionV>
                <wp:extent cx="1096010" cy="349250"/>
                <wp:effectExtent l="19050" t="19050" r="218440" b="12700"/>
                <wp:wrapNone/>
                <wp:docPr id="76" name="線吹き出し 1 (枠付き) 76"/>
                <wp:cNvGraphicFramePr/>
                <a:graphic xmlns:a="http://schemas.openxmlformats.org/drawingml/2006/main">
                  <a:graphicData uri="http://schemas.microsoft.com/office/word/2010/wordprocessingShape">
                    <wps:wsp>
                      <wps:cNvSpPr/>
                      <wps:spPr>
                        <a:xfrm>
                          <a:off x="0" y="0"/>
                          <a:ext cx="1096010" cy="349250"/>
                        </a:xfrm>
                        <a:prstGeom prst="borderCallout1">
                          <a:avLst>
                            <a:gd name="adj1" fmla="val 53125"/>
                            <a:gd name="adj2" fmla="val 98269"/>
                            <a:gd name="adj3" fmla="val 50670"/>
                            <a:gd name="adj4" fmla="val 118020"/>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5173" w:rsidRPr="00F0771A" w:rsidRDefault="001D5173" w:rsidP="000E232F">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82A68" id="線吹き出し 1 (枠付き) 76" o:spid="_x0000_s1049" type="#_x0000_t47" style="position:absolute;left:0;text-align:left;margin-left:290.6pt;margin-top:161.3pt;width:86.3pt;height:2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" adj="25492,10945,21226,11475" fillcolor="white [3212]" strokecolor="red" strokeweight="3pt">
                <v:textbox>
                  <w:txbxContent>
                    <w:p w:rsidR="001D5173" w:rsidRPr="00F0771A" w:rsidRDefault="001D5173" w:rsidP="000E232F">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v:textbox>
                <o:callout v:ext="edit" minusx="t"/>
              </v:shape>
            </w:pict>
          </mc:Fallback>
        </mc:AlternateContent>
      </w:r>
      <w:r w:rsidRPr="000E232F">
        <mc:AlternateContent>
          <mc:Choice Requires="wps">
            <w:drawing>
              <wp:anchor distT="0" distB="0" distL="114300" distR="114300" simplePos="0" relativeHeight="251711488" behindDoc="0" locked="0" layoutInCell="1" allowOverlap="1" wp14:anchorId="0510B7D4" wp14:editId="6D690014">
                <wp:simplePos x="0" y="0"/>
                <wp:positionH relativeFrom="margin">
                  <wp:posOffset>4385998</wp:posOffset>
                </wp:positionH>
                <wp:positionV relativeFrom="paragraph">
                  <wp:posOffset>1128308</wp:posOffset>
                </wp:positionV>
                <wp:extent cx="113030" cy="1153795"/>
                <wp:effectExtent l="0" t="272733" r="0" b="166687"/>
                <wp:wrapNone/>
                <wp:docPr id="78" name="右大かっこ 9"/>
                <wp:cNvGraphicFramePr/>
                <a:graphic xmlns:a="http://schemas.openxmlformats.org/drawingml/2006/main">
                  <a:graphicData uri="http://schemas.microsoft.com/office/word/2010/wordprocessingShape">
                    <wps:wsp>
                      <wps:cNvSpPr/>
                      <wps:spPr bwMode="auto">
                        <a:xfrm rot="17616795" flipH="1">
                          <a:off x="0" y="0"/>
                          <a:ext cx="113030" cy="1153795"/>
                        </a:xfrm>
                        <a:prstGeom prst="rightBracket">
                          <a:avLst>
                            <a:gd name="adj" fmla="val 723931"/>
                          </a:avLst>
                        </a:prstGeom>
                        <a:noFill/>
                        <a:ln w="38100"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6F41342D"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345.35pt;margin-top:88.85pt;width:8.9pt;height:90.85pt;rotation:4350722fd;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" adj="15318" strokecolor="red" strokeweight="3pt">
                <v:stroke startarrow="block"/>
                <w10:wrap anchorx="margin"/>
              </v:shape>
            </w:pict>
          </mc:Fallback>
        </mc:AlternateContent>
      </w:r>
      <w:r w:rsidRPr="000E232F">
        <mc:AlternateContent>
          <mc:Choice Requires="wps">
            <w:drawing>
              <wp:anchor distT="0" distB="0" distL="114300" distR="114300" simplePos="0" relativeHeight="251658240" behindDoc="0" locked="0" layoutInCell="1" allowOverlap="1" wp14:anchorId="0DBD425E" wp14:editId="30A7C580">
                <wp:simplePos x="0" y="0"/>
                <wp:positionH relativeFrom="page">
                  <wp:posOffset>2267585</wp:posOffset>
                </wp:positionH>
                <wp:positionV relativeFrom="paragraph">
                  <wp:posOffset>769397</wp:posOffset>
                </wp:positionV>
                <wp:extent cx="3568535" cy="683260"/>
                <wp:effectExtent l="19050" t="19050" r="13335" b="21590"/>
                <wp:wrapNone/>
                <wp:docPr id="64" name="正方形/長方形 64"/>
                <wp:cNvGraphicFramePr/>
                <a:graphic xmlns:a="http://schemas.openxmlformats.org/drawingml/2006/main">
                  <a:graphicData uri="http://schemas.microsoft.com/office/word/2010/wordprocessingShape">
                    <wps:wsp>
                      <wps:cNvSpPr/>
                      <wps:spPr>
                        <a:xfrm>
                          <a:off x="0" y="0"/>
                          <a:ext cx="3568535" cy="68326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1D5173" w:rsidRPr="00FC0F7C" w:rsidRDefault="001D5173" w:rsidP="000E232F">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D425E" id="正方形/長方形 64" o:spid="_x0000_s1050" style="position:absolute;left:0;text-align:left;margin-left:178.55pt;margin-top:60.6pt;width:281pt;height:53.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" filled="f" strokecolor="red" strokeweight="3pt">
                <v:textbox>
                  <w:txbxContent>
                    <w:p w:rsidR="001D5173" w:rsidRPr="00FC0F7C" w:rsidRDefault="001D5173" w:rsidP="000E232F">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v:textbox>
                <w10:wrap anchorx="page"/>
              </v:rect>
            </w:pict>
          </mc:Fallback>
        </mc:AlternateContent>
      </w:r>
      <w:r w:rsidRPr="000E232F">
        <mc:AlternateContent>
          <mc:Choice Requires="wps">
            <w:drawing>
              <wp:anchor distT="0" distB="0" distL="114300" distR="114300" simplePos="0" relativeHeight="251644928" behindDoc="0" locked="0" layoutInCell="1" allowOverlap="1" wp14:anchorId="55E69115" wp14:editId="0958BEAE">
                <wp:simplePos x="0" y="0"/>
                <wp:positionH relativeFrom="margin">
                  <wp:posOffset>1306970</wp:posOffset>
                </wp:positionH>
                <wp:positionV relativeFrom="paragraph">
                  <wp:posOffset>2285884</wp:posOffset>
                </wp:positionV>
                <wp:extent cx="406400" cy="139700"/>
                <wp:effectExtent l="19050" t="19050" r="12700" b="12700"/>
                <wp:wrapNone/>
                <wp:docPr id="40" name="正方形/長方形 40"/>
                <wp:cNvGraphicFramePr/>
                <a:graphic xmlns:a="http://schemas.openxmlformats.org/drawingml/2006/main">
                  <a:graphicData uri="http://schemas.microsoft.com/office/word/2010/wordprocessingShape">
                    <wps:wsp>
                      <wps:cNvSpPr/>
                      <wps:spPr>
                        <a:xfrm>
                          <a:off x="0" y="0"/>
                          <a:ext cx="406400" cy="1397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7FD0E" id="正方形/長方形 40" o:spid="_x0000_s1026" style="position:absolute;left:0;text-align:left;margin-left:102.9pt;margin-top:180pt;width:32pt;height:11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" filled="f" strokecolor="red" strokeweight="3pt">
                <w10:wrap anchorx="margin"/>
              </v:rect>
            </w:pict>
          </mc:Fallback>
        </mc:AlternateContent>
      </w:r>
      <w:r w:rsidRPr="000E232F">
        <mc:AlternateContent>
          <mc:Choice Requires="wps">
            <w:drawing>
              <wp:anchor distT="0" distB="0" distL="114300" distR="114300" simplePos="0" relativeHeight="251669504" behindDoc="0" locked="0" layoutInCell="1" allowOverlap="1" wp14:anchorId="3E3A9CC4" wp14:editId="699CE2CB">
                <wp:simplePos x="0" y="0"/>
                <wp:positionH relativeFrom="column">
                  <wp:posOffset>5001605</wp:posOffset>
                </wp:positionH>
                <wp:positionV relativeFrom="paragraph">
                  <wp:posOffset>1400605</wp:posOffset>
                </wp:positionV>
                <wp:extent cx="1062693" cy="872836"/>
                <wp:effectExtent l="19050" t="19050" r="23495" b="22860"/>
                <wp:wrapNone/>
                <wp:docPr id="67" name="正方形/長方形 67"/>
                <wp:cNvGraphicFramePr/>
                <a:graphic xmlns:a="http://schemas.openxmlformats.org/drawingml/2006/main">
                  <a:graphicData uri="http://schemas.microsoft.com/office/word/2010/wordprocessingShape">
                    <wps:wsp>
                      <wps:cNvSpPr/>
                      <wps:spPr>
                        <a:xfrm>
                          <a:off x="0" y="0"/>
                          <a:ext cx="1062693" cy="872836"/>
                        </a:xfrm>
                        <a:prstGeom prst="rect">
                          <a:avLst/>
                        </a:prstGeom>
                        <a:noFill/>
                        <a:ln w="38100" cap="flat" cmpd="sng" algn="ctr">
                          <a:solidFill>
                            <a:srgbClr val="FF0000"/>
                          </a:solidFill>
                          <a:prstDash val="solid"/>
                        </a:ln>
                        <a:effectLst/>
                      </wps:spPr>
                      <wps:txbx>
                        <w:txbxContent>
                          <w:p w:rsidR="001D5173" w:rsidRPr="00290FBB" w:rsidRDefault="001D5173" w:rsidP="000E232F">
                            <w:pPr>
                              <w:rPr>
                                <w:rFonts w:asciiTheme="minorEastAsia" w:hAnsiTheme="minorEastAsia"/>
                                <w:b/>
                                <w:color w:val="FF0000"/>
                                <w:szCs w:val="21"/>
                                <w:u w:val="single"/>
                              </w:rPr>
                            </w:pPr>
                          </w:p>
                          <w:p w:rsidR="001D5173" w:rsidRPr="00290FBB" w:rsidRDefault="001D5173" w:rsidP="000E232F">
                            <w:pPr>
                              <w:rPr>
                                <w:rFonts w:asciiTheme="minorEastAsia" w:hAnsiTheme="minorEastAsia"/>
                                <w:b/>
                                <w:color w:val="FF0000"/>
                                <w:szCs w:val="21"/>
                                <w:u w:val="single"/>
                              </w:rPr>
                            </w:pPr>
                          </w:p>
                          <w:p w:rsidR="001D5173" w:rsidRPr="00290FBB" w:rsidRDefault="001D5173" w:rsidP="000E232F">
                            <w:pPr>
                              <w:rPr>
                                <w:rFonts w:asciiTheme="minorEastAsia" w:hAnsiTheme="minorEastAsia"/>
                                <w:b/>
                                <w:color w:val="FF0000"/>
                                <w:szCs w:val="21"/>
                                <w:u w:val="single"/>
                              </w:rPr>
                            </w:pPr>
                          </w:p>
                          <w:p w:rsidR="001D5173" w:rsidRPr="00290FBB" w:rsidRDefault="001D5173" w:rsidP="000E232F">
                            <w:pPr>
                              <w:rPr>
                                <w:rFonts w:asciiTheme="minorEastAsia" w:hAnsiTheme="minorEastAsia"/>
                                <w:b/>
                                <w:color w:val="FF0000"/>
                                <w:szCs w:val="21"/>
                                <w:u w:val="single"/>
                              </w:rPr>
                            </w:pPr>
                          </w:p>
                          <w:p w:rsidR="001D5173" w:rsidRPr="00290FBB" w:rsidRDefault="001D5173" w:rsidP="000E232F">
                            <w:pPr>
                              <w:rPr>
                                <w:rFonts w:asciiTheme="minorEastAsia" w:hAnsiTheme="minorEastAsia"/>
                                <w:b/>
                                <w:color w:val="FF0000"/>
                                <w:szCs w:val="21"/>
                                <w:u w:val="single"/>
                              </w:rPr>
                            </w:pPr>
                          </w:p>
                          <w:p w:rsidR="001D5173" w:rsidRPr="00290FBB" w:rsidRDefault="001D5173" w:rsidP="000E232F">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A9CC4" id="正方形/長方形 67" o:spid="_x0000_s1051" style="position:absolute;left:0;text-align:left;margin-left:393.85pt;margin-top:110.3pt;width:83.7pt;height:68.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" filled="f" strokecolor="red" strokeweight="3pt">
                <v:textbox>
                  <w:txbxContent>
                    <w:p w:rsidR="001D5173" w:rsidRPr="00290FBB" w:rsidRDefault="001D5173" w:rsidP="000E232F">
                      <w:pPr>
                        <w:rPr>
                          <w:rFonts w:asciiTheme="minorEastAsia" w:hAnsiTheme="minorEastAsia"/>
                          <w:b/>
                          <w:color w:val="FF0000"/>
                          <w:szCs w:val="21"/>
                          <w:u w:val="single"/>
                        </w:rPr>
                      </w:pPr>
                    </w:p>
                    <w:p w:rsidR="001D5173" w:rsidRPr="00290FBB" w:rsidRDefault="001D5173" w:rsidP="000E232F">
                      <w:pPr>
                        <w:rPr>
                          <w:rFonts w:asciiTheme="minorEastAsia" w:hAnsiTheme="minorEastAsia"/>
                          <w:b/>
                          <w:color w:val="FF0000"/>
                          <w:szCs w:val="21"/>
                          <w:u w:val="single"/>
                        </w:rPr>
                      </w:pPr>
                    </w:p>
                    <w:p w:rsidR="001D5173" w:rsidRPr="00290FBB" w:rsidRDefault="001D5173" w:rsidP="000E232F">
                      <w:pPr>
                        <w:rPr>
                          <w:rFonts w:asciiTheme="minorEastAsia" w:hAnsiTheme="minorEastAsia"/>
                          <w:b/>
                          <w:color w:val="FF0000"/>
                          <w:szCs w:val="21"/>
                          <w:u w:val="single"/>
                        </w:rPr>
                      </w:pPr>
                    </w:p>
                    <w:p w:rsidR="001D5173" w:rsidRPr="00290FBB" w:rsidRDefault="001D5173" w:rsidP="000E232F">
                      <w:pPr>
                        <w:rPr>
                          <w:rFonts w:asciiTheme="minorEastAsia" w:hAnsiTheme="minorEastAsia"/>
                          <w:b/>
                          <w:color w:val="FF0000"/>
                          <w:szCs w:val="21"/>
                          <w:u w:val="single"/>
                        </w:rPr>
                      </w:pPr>
                    </w:p>
                    <w:p w:rsidR="001D5173" w:rsidRPr="00290FBB" w:rsidRDefault="001D5173" w:rsidP="000E232F">
                      <w:pPr>
                        <w:rPr>
                          <w:rFonts w:asciiTheme="minorEastAsia" w:hAnsiTheme="minorEastAsia"/>
                          <w:b/>
                          <w:color w:val="FF0000"/>
                          <w:szCs w:val="21"/>
                          <w:u w:val="single"/>
                        </w:rPr>
                      </w:pPr>
                    </w:p>
                    <w:p w:rsidR="001D5173" w:rsidRPr="00290FBB" w:rsidRDefault="001D5173" w:rsidP="000E232F">
                      <w:pPr>
                        <w:rPr>
                          <w:rFonts w:asciiTheme="minorEastAsia" w:hAnsiTheme="minorEastAsia"/>
                          <w:b/>
                          <w:color w:val="FF0000"/>
                          <w:szCs w:val="21"/>
                          <w:u w:val="single"/>
                        </w:rPr>
                      </w:pPr>
                    </w:p>
                  </w:txbxContent>
                </v:textbox>
              </v:rect>
            </w:pict>
          </mc:Fallback>
        </mc:AlternateContent>
      </w:r>
      <w:r w:rsidRPr="000E232F">
        <mc:AlternateContent>
          <mc:Choice Requires="wps">
            <w:drawing>
              <wp:anchor distT="0" distB="0" distL="114300" distR="114300" simplePos="0" relativeHeight="251676672" behindDoc="0" locked="0" layoutInCell="1" allowOverlap="1" wp14:anchorId="451218CA" wp14:editId="624DE6BB">
                <wp:simplePos x="0" y="0"/>
                <wp:positionH relativeFrom="column">
                  <wp:posOffset>4983793</wp:posOffset>
                </wp:positionH>
                <wp:positionV relativeFrom="paragraph">
                  <wp:posOffset>391200</wp:posOffset>
                </wp:positionV>
                <wp:extent cx="1067518" cy="978065"/>
                <wp:effectExtent l="19050" t="19050" r="18415" b="12700"/>
                <wp:wrapNone/>
                <wp:docPr id="68" name="正方形/長方形 68"/>
                <wp:cNvGraphicFramePr/>
                <a:graphic xmlns:a="http://schemas.openxmlformats.org/drawingml/2006/main">
                  <a:graphicData uri="http://schemas.microsoft.com/office/word/2010/wordprocessingShape">
                    <wps:wsp>
                      <wps:cNvSpPr/>
                      <wps:spPr>
                        <a:xfrm>
                          <a:off x="0" y="0"/>
                          <a:ext cx="1067518" cy="978065"/>
                        </a:xfrm>
                        <a:prstGeom prst="rect">
                          <a:avLst/>
                        </a:prstGeom>
                        <a:noFill/>
                        <a:ln w="38100" cap="flat" cmpd="sng" algn="ctr">
                          <a:solidFill>
                            <a:srgbClr val="FF0000"/>
                          </a:solidFill>
                          <a:prstDash val="solid"/>
                        </a:ln>
                        <a:effectLst/>
                      </wps:spPr>
                      <wps:txbx>
                        <w:txbxContent>
                          <w:p w:rsidR="001D5173" w:rsidRPr="00290FBB" w:rsidRDefault="001D5173" w:rsidP="000E232F">
                            <w:pPr>
                              <w:rPr>
                                <w:rFonts w:asciiTheme="minorEastAsia" w:hAnsiTheme="minorEastAsia"/>
                                <w:b/>
                                <w:color w:val="FF0000"/>
                                <w:szCs w:val="21"/>
                                <w:u w:val="single"/>
                              </w:rPr>
                            </w:pPr>
                          </w:p>
                          <w:p w:rsidR="001D5173" w:rsidRPr="00290FBB" w:rsidRDefault="001D5173" w:rsidP="000E232F">
                            <w:pPr>
                              <w:rPr>
                                <w:rFonts w:asciiTheme="minorEastAsia" w:hAnsiTheme="minorEastAsia"/>
                                <w:b/>
                                <w:color w:val="FF0000"/>
                                <w:szCs w:val="21"/>
                                <w:u w:val="single"/>
                              </w:rPr>
                            </w:pPr>
                          </w:p>
                          <w:p w:rsidR="001D5173" w:rsidRPr="00290FBB" w:rsidRDefault="001D5173" w:rsidP="000E232F">
                            <w:pPr>
                              <w:rPr>
                                <w:rFonts w:asciiTheme="minorEastAsia" w:hAnsiTheme="minorEastAsia"/>
                                <w:b/>
                                <w:color w:val="FF0000"/>
                                <w:szCs w:val="21"/>
                                <w:u w:val="single"/>
                              </w:rPr>
                            </w:pPr>
                          </w:p>
                          <w:p w:rsidR="001D5173" w:rsidRPr="00290FBB" w:rsidRDefault="001D5173" w:rsidP="000E232F">
                            <w:pPr>
                              <w:rPr>
                                <w:rFonts w:asciiTheme="minorEastAsia" w:hAnsiTheme="minorEastAsia"/>
                                <w:b/>
                                <w:color w:val="FF0000"/>
                                <w:szCs w:val="21"/>
                                <w:u w:val="single"/>
                              </w:rPr>
                            </w:pPr>
                          </w:p>
                          <w:p w:rsidR="001D5173" w:rsidRPr="00290FBB" w:rsidRDefault="001D5173" w:rsidP="000E232F">
                            <w:pPr>
                              <w:jc w:val="center"/>
                              <w:rPr>
                                <w:rFonts w:asciiTheme="minorEastAsia" w:hAnsiTheme="minorEastAsia"/>
                                <w:b/>
                                <w:color w:val="FF0000"/>
                                <w:szCs w:val="21"/>
                                <w:u w:val="single"/>
                              </w:rPr>
                            </w:pPr>
                          </w:p>
                          <w:p w:rsidR="001D5173" w:rsidRPr="00290FBB" w:rsidRDefault="001D5173" w:rsidP="000E232F">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218CA" id="正方形/長方形 68" o:spid="_x0000_s1052" style="position:absolute;left:0;text-align:left;margin-left:392.4pt;margin-top:30.8pt;width:84.05pt;height:7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" filled="f" strokecolor="red" strokeweight="3pt">
                <v:textbox>
                  <w:txbxContent>
                    <w:p w:rsidR="001D5173" w:rsidRPr="00290FBB" w:rsidRDefault="001D5173" w:rsidP="000E232F">
                      <w:pPr>
                        <w:rPr>
                          <w:rFonts w:asciiTheme="minorEastAsia" w:hAnsiTheme="minorEastAsia"/>
                          <w:b/>
                          <w:color w:val="FF0000"/>
                          <w:szCs w:val="21"/>
                          <w:u w:val="single"/>
                        </w:rPr>
                      </w:pPr>
                    </w:p>
                    <w:p w:rsidR="001D5173" w:rsidRPr="00290FBB" w:rsidRDefault="001D5173" w:rsidP="000E232F">
                      <w:pPr>
                        <w:rPr>
                          <w:rFonts w:asciiTheme="minorEastAsia" w:hAnsiTheme="minorEastAsia"/>
                          <w:b/>
                          <w:color w:val="FF0000"/>
                          <w:szCs w:val="21"/>
                          <w:u w:val="single"/>
                        </w:rPr>
                      </w:pPr>
                    </w:p>
                    <w:p w:rsidR="001D5173" w:rsidRPr="00290FBB" w:rsidRDefault="001D5173" w:rsidP="000E232F">
                      <w:pPr>
                        <w:rPr>
                          <w:rFonts w:asciiTheme="minorEastAsia" w:hAnsiTheme="minorEastAsia"/>
                          <w:b/>
                          <w:color w:val="FF0000"/>
                          <w:szCs w:val="21"/>
                          <w:u w:val="single"/>
                        </w:rPr>
                      </w:pPr>
                    </w:p>
                    <w:p w:rsidR="001D5173" w:rsidRPr="00290FBB" w:rsidRDefault="001D5173" w:rsidP="000E232F">
                      <w:pPr>
                        <w:rPr>
                          <w:rFonts w:asciiTheme="minorEastAsia" w:hAnsiTheme="minorEastAsia"/>
                          <w:b/>
                          <w:color w:val="FF0000"/>
                          <w:szCs w:val="21"/>
                          <w:u w:val="single"/>
                        </w:rPr>
                      </w:pPr>
                    </w:p>
                    <w:p w:rsidR="001D5173" w:rsidRPr="00290FBB" w:rsidRDefault="001D5173" w:rsidP="000E232F">
                      <w:pPr>
                        <w:jc w:val="center"/>
                        <w:rPr>
                          <w:rFonts w:asciiTheme="minorEastAsia" w:hAnsiTheme="minorEastAsia"/>
                          <w:b/>
                          <w:color w:val="FF0000"/>
                          <w:szCs w:val="21"/>
                          <w:u w:val="single"/>
                        </w:rPr>
                      </w:pPr>
                    </w:p>
                    <w:p w:rsidR="001D5173" w:rsidRPr="00290FBB" w:rsidRDefault="001D5173" w:rsidP="000E232F">
                      <w:pPr>
                        <w:rPr>
                          <w:rFonts w:asciiTheme="minorEastAsia" w:hAnsiTheme="minorEastAsia"/>
                          <w:b/>
                          <w:color w:val="FF0000"/>
                          <w:szCs w:val="21"/>
                          <w:u w:val="single"/>
                        </w:rPr>
                      </w:pPr>
                    </w:p>
                  </w:txbxContent>
                </v:textbox>
              </v:rect>
            </w:pict>
          </mc:Fallback>
        </mc:AlternateContent>
      </w:r>
      <w:r w:rsidRPr="000E232F">
        <mc:AlternateContent>
          <mc:Choice Requires="wps">
            <w:drawing>
              <wp:anchor distT="0" distB="0" distL="114300" distR="114300" simplePos="0" relativeHeight="251649024" behindDoc="0" locked="0" layoutInCell="1" allowOverlap="1" wp14:anchorId="56271286" wp14:editId="33FE7B38">
                <wp:simplePos x="0" y="0"/>
                <wp:positionH relativeFrom="margin">
                  <wp:posOffset>617220</wp:posOffset>
                </wp:positionH>
                <wp:positionV relativeFrom="paragraph">
                  <wp:posOffset>876366</wp:posOffset>
                </wp:positionV>
                <wp:extent cx="689610" cy="184785"/>
                <wp:effectExtent l="19050" t="19050" r="15240" b="24765"/>
                <wp:wrapNone/>
                <wp:docPr id="43" name="正方形/長方形 43"/>
                <wp:cNvGraphicFramePr/>
                <a:graphic xmlns:a="http://schemas.openxmlformats.org/drawingml/2006/main">
                  <a:graphicData uri="http://schemas.microsoft.com/office/word/2010/wordprocessingShape">
                    <wps:wsp>
                      <wps:cNvSpPr/>
                      <wps:spPr>
                        <a:xfrm>
                          <a:off x="0" y="0"/>
                          <a:ext cx="689610" cy="18478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08216" id="正方形/長方形 43" o:spid="_x0000_s1026" style="position:absolute;left:0;text-align:left;margin-left:48.6pt;margin-top:69pt;width:54.3pt;height:14.5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" filled="f" strokecolor="red" strokeweight="3pt">
                <w10:wrap anchorx="margin"/>
              </v:rect>
            </w:pict>
          </mc:Fallback>
        </mc:AlternateContent>
      </w:r>
      <w:r w:rsidRPr="000E232F">
        <w:rPr>
          <w:b/>
        </w:rPr>
        <w:drawing>
          <wp:inline distT="0" distB="0" distL="0" distR="0" wp14:anchorId="124F031F" wp14:editId="400B368D">
            <wp:extent cx="5359474" cy="2525410"/>
            <wp:effectExtent l="0" t="0" r="0" b="825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5026" cy="2528026"/>
                    </a:xfrm>
                    <a:prstGeom prst="rect">
                      <a:avLst/>
                    </a:prstGeom>
                  </pic:spPr>
                </pic:pic>
              </a:graphicData>
            </a:graphic>
          </wp:inline>
        </w:drawing>
      </w:r>
    </w:p>
    <w:p w:rsidR="00692BF6" w:rsidRPr="00905223" w:rsidRDefault="00905223" w:rsidP="00905223">
      <w:pPr>
        <w:pStyle w:val="af1"/>
        <w:jc w:val="center"/>
        <w:rPr>
          <w:rFonts w:cstheme="minorHAnsi"/>
        </w:rPr>
      </w:pPr>
      <w:bookmarkStart w:id="121" w:name="_GoBack"/>
      <w:bookmarkEnd w:id="121"/>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3</w:t>
      </w:r>
      <w:r>
        <w:fldChar w:fldCharType="end"/>
      </w:r>
      <w:r w:rsidR="00692BF6" w:rsidRPr="00905223">
        <w:rPr>
          <w:rFonts w:hint="eastAsia"/>
        </w:rPr>
        <w:t>「</w:t>
      </w:r>
      <w:r w:rsidR="00692BF6" w:rsidRPr="00905223">
        <w:rPr>
          <w:rFonts w:hint="eastAsia"/>
        </w:rPr>
        <w:t>Conductor</w:t>
      </w:r>
      <w:r w:rsidR="00692BF6" w:rsidRPr="00905223">
        <w:rPr>
          <w:rFonts w:hint="eastAsia"/>
        </w:rPr>
        <w:t>クラス編集」メニュー</w:t>
      </w:r>
      <w:r w:rsidR="00692BF6" w:rsidRPr="00905223">
        <w:rPr>
          <w:rFonts w:cstheme="minorHAnsi" w:hint="eastAsia"/>
        </w:rPr>
        <w:t>（</w:t>
      </w:r>
      <w:r w:rsidR="00193186" w:rsidRPr="00905223">
        <w:rPr>
          <w:rFonts w:cstheme="minorHAnsi" w:hint="eastAsia"/>
        </w:rPr>
        <w:t>モード：</w:t>
      </w:r>
      <w:r w:rsidR="00692BF6" w:rsidRPr="00905223">
        <w:rPr>
          <w:rFonts w:cstheme="minorHAnsi" w:hint="eastAsia"/>
        </w:rPr>
        <w:t>EDIT</w:t>
      </w:r>
      <w:r w:rsidR="00692BF6" w:rsidRPr="00905223">
        <w:rPr>
          <w:rFonts w:cstheme="minorHAnsi" w:hint="eastAsia"/>
        </w:rPr>
        <w:t>）</w:t>
      </w:r>
    </w:p>
    <w:p w:rsidR="0034595B" w:rsidRDefault="0034595B" w:rsidP="00A873C6">
      <w:pPr>
        <w:pStyle w:val="afb"/>
        <w:ind w:left="680" w:firstLine="0"/>
      </w:pPr>
    </w:p>
    <w:p w:rsidR="003B7526" w:rsidRDefault="003B7526" w:rsidP="00A873C6">
      <w:pPr>
        <w:pStyle w:val="afb"/>
        <w:ind w:left="680" w:firstLine="0"/>
      </w:pPr>
    </w:p>
    <w:p w:rsidR="00F0771A" w:rsidRPr="00A873C6" w:rsidRDefault="00F0771A" w:rsidP="00035D87">
      <w:pPr>
        <w:pStyle w:val="afb"/>
        <w:numPr>
          <w:ilvl w:val="0"/>
          <w:numId w:val="25"/>
        </w:numPr>
      </w:pPr>
      <w:r>
        <w:rPr>
          <w:rFonts w:hint="eastAsia"/>
        </w:rPr>
        <w:t>Node</w:t>
      </w:r>
      <w:r w:rsidR="003B7526">
        <w:rPr>
          <w:rFonts w:hint="eastAsia"/>
        </w:rPr>
        <w:t>一覧</w:t>
      </w:r>
    </w:p>
    <w:p w:rsidR="00F0771A" w:rsidRDefault="00F0771A" w:rsidP="00035D87">
      <w:pPr>
        <w:pStyle w:val="afb"/>
        <w:numPr>
          <w:ilvl w:val="0"/>
          <w:numId w:val="26"/>
        </w:numPr>
        <w:rPr>
          <w:rFonts w:cstheme="minorHAnsi"/>
        </w:rPr>
      </w:pPr>
      <w:r>
        <w:rPr>
          <w:rFonts w:cstheme="minorHAnsi"/>
        </w:rPr>
        <w:t>画面右側</w:t>
      </w:r>
      <w:r>
        <w:rPr>
          <w:rFonts w:cstheme="minorHAnsi" w:hint="eastAsia"/>
        </w:rPr>
        <w:t>下部</w:t>
      </w:r>
      <w:r>
        <w:rPr>
          <w:rFonts w:cstheme="minorHAnsi"/>
        </w:rPr>
        <w:t>の領域には、</w:t>
      </w:r>
      <w:r>
        <w:rPr>
          <w:rFonts w:cstheme="minorHAnsi" w:hint="eastAsia"/>
        </w:rPr>
        <w:t>利用可能な</w:t>
      </w:r>
      <w:r>
        <w:rPr>
          <w:rFonts w:cstheme="minorHAnsi" w:hint="eastAsia"/>
        </w:rPr>
        <w:t>Node</w:t>
      </w:r>
      <w:r w:rsidRPr="008D3459">
        <w:rPr>
          <w:rFonts w:cstheme="minorHAnsi"/>
        </w:rPr>
        <w:t>が表示されます。</w:t>
      </w:r>
    </w:p>
    <w:p w:rsidR="00F0771A" w:rsidRDefault="00F0771A" w:rsidP="00035D87">
      <w:pPr>
        <w:pStyle w:val="afb"/>
        <w:numPr>
          <w:ilvl w:val="0"/>
          <w:numId w:val="26"/>
        </w:numPr>
        <w:rPr>
          <w:rFonts w:cstheme="minorHAnsi"/>
        </w:rPr>
      </w:pPr>
      <w:r>
        <w:rPr>
          <w:rFonts w:cstheme="minorHAnsi" w:hint="eastAsia"/>
        </w:rPr>
        <w:t>以下のタブから構成されます。</w:t>
      </w:r>
    </w:p>
    <w:p w:rsidR="00F0771A" w:rsidRPr="008C62E4" w:rsidRDefault="00F0771A" w:rsidP="00F0771A">
      <w:pPr>
        <w:widowControl/>
        <w:jc w:val="left"/>
        <w:rPr>
          <w:rFonts w:cstheme="minorHAnsi"/>
        </w:rPr>
      </w:pPr>
    </w:p>
    <w:p w:rsidR="00F0771A" w:rsidRPr="00C23756" w:rsidRDefault="00F0771A" w:rsidP="00035D87">
      <w:pPr>
        <w:pStyle w:val="afb"/>
        <w:numPr>
          <w:ilvl w:val="1"/>
          <w:numId w:val="26"/>
        </w:numPr>
      </w:pPr>
      <w:r>
        <w:rPr>
          <w:rFonts w:cstheme="minorHAnsi" w:hint="eastAsia"/>
        </w:rPr>
        <w:t>Moveme</w:t>
      </w:r>
      <w:r>
        <w:rPr>
          <w:rFonts w:cstheme="minorHAnsi"/>
        </w:rPr>
        <w:t>t</w:t>
      </w:r>
      <w:r>
        <w:rPr>
          <w:rFonts w:cstheme="minorHAnsi" w:hint="eastAsia"/>
        </w:rPr>
        <w:t>タブ</w:t>
      </w:r>
    </w:p>
    <w:p w:rsidR="00F0771A" w:rsidRPr="00094D3D" w:rsidRDefault="00F0771A" w:rsidP="00035D87">
      <w:pPr>
        <w:pStyle w:val="afb"/>
        <w:numPr>
          <w:ilvl w:val="2"/>
          <w:numId w:val="26"/>
        </w:numPr>
      </w:pPr>
      <w:r>
        <w:rPr>
          <w:rFonts w:cstheme="minorHAnsi" w:hint="eastAsia"/>
        </w:rPr>
        <w:t>登録済みの</w:t>
      </w:r>
      <w:r>
        <w:rPr>
          <w:rFonts w:cstheme="minorHAnsi" w:hint="eastAsia"/>
        </w:rPr>
        <w:t>Movement</w:t>
      </w:r>
      <w:r>
        <w:rPr>
          <w:rFonts w:cstheme="minorHAnsi" w:hint="eastAsia"/>
        </w:rPr>
        <w:t>の</w:t>
      </w:r>
      <w:r>
        <w:rPr>
          <w:rFonts w:cstheme="minorHAnsi" w:hint="eastAsia"/>
        </w:rPr>
        <w:t>ID</w:t>
      </w:r>
      <w:r>
        <w:rPr>
          <w:rFonts w:cstheme="minorHAnsi" w:hint="eastAsia"/>
        </w:rPr>
        <w:t>と名称の一覧</w:t>
      </w:r>
    </w:p>
    <w:p w:rsidR="00F0771A" w:rsidRPr="00C23756" w:rsidRDefault="00F0771A" w:rsidP="00F0771A">
      <w:pPr>
        <w:pStyle w:val="afb"/>
        <w:ind w:left="1847" w:firstLine="0"/>
      </w:pPr>
    </w:p>
    <w:p w:rsidR="00F0771A" w:rsidRPr="00C23756" w:rsidRDefault="00F0771A" w:rsidP="00035D87">
      <w:pPr>
        <w:pStyle w:val="afb"/>
        <w:numPr>
          <w:ilvl w:val="1"/>
          <w:numId w:val="26"/>
        </w:numPr>
      </w:pPr>
      <w:r>
        <w:rPr>
          <w:rFonts w:cstheme="minorHAnsi" w:hint="eastAsia"/>
        </w:rPr>
        <w:t>Function</w:t>
      </w:r>
      <w:r>
        <w:rPr>
          <w:rFonts w:cstheme="minorHAnsi" w:hint="eastAsia"/>
        </w:rPr>
        <w:t>タブ</w:t>
      </w:r>
    </w:p>
    <w:p w:rsidR="00F0771A" w:rsidRDefault="00F0771A" w:rsidP="00035D87">
      <w:pPr>
        <w:pStyle w:val="afb"/>
        <w:numPr>
          <w:ilvl w:val="2"/>
          <w:numId w:val="26"/>
        </w:numPr>
      </w:pPr>
      <w:r>
        <w:rPr>
          <w:rFonts w:hint="eastAsia"/>
        </w:rPr>
        <w:t>Conductor</w:t>
      </w:r>
      <w:r>
        <w:t xml:space="preserve"> end</w:t>
      </w:r>
    </w:p>
    <w:p w:rsidR="00F0771A" w:rsidRDefault="00F0771A" w:rsidP="00035D87">
      <w:pPr>
        <w:pStyle w:val="afb"/>
        <w:numPr>
          <w:ilvl w:val="2"/>
          <w:numId w:val="26"/>
        </w:numPr>
      </w:pPr>
      <w:r>
        <w:rPr>
          <w:rFonts w:hint="eastAsia"/>
        </w:rPr>
        <w:t>Conductor</w:t>
      </w:r>
      <w:r>
        <w:t xml:space="preserve"> pause</w:t>
      </w:r>
    </w:p>
    <w:p w:rsidR="00F0771A" w:rsidRDefault="00F0771A" w:rsidP="00035D87">
      <w:pPr>
        <w:pStyle w:val="afb"/>
        <w:numPr>
          <w:ilvl w:val="2"/>
          <w:numId w:val="26"/>
        </w:numPr>
      </w:pPr>
      <w:r>
        <w:rPr>
          <w:rFonts w:hint="eastAsia"/>
        </w:rPr>
        <w:t>Conductor</w:t>
      </w:r>
      <w:r>
        <w:t xml:space="preserve"> call</w:t>
      </w:r>
    </w:p>
    <w:p w:rsidR="00F0771A" w:rsidRDefault="00F0771A" w:rsidP="00035D87">
      <w:pPr>
        <w:pStyle w:val="afb"/>
        <w:numPr>
          <w:ilvl w:val="2"/>
          <w:numId w:val="26"/>
        </w:numPr>
      </w:pPr>
      <w:r>
        <w:rPr>
          <w:rFonts w:hint="eastAsia"/>
        </w:rPr>
        <w:t>Symphony</w:t>
      </w:r>
      <w:r>
        <w:t xml:space="preserve"> call</w:t>
      </w:r>
    </w:p>
    <w:p w:rsidR="00F0771A" w:rsidRDefault="00F0771A" w:rsidP="00035D87">
      <w:pPr>
        <w:pStyle w:val="afb"/>
        <w:numPr>
          <w:ilvl w:val="2"/>
          <w:numId w:val="26"/>
        </w:numPr>
      </w:pPr>
      <w:r>
        <w:lastRenderedPageBreak/>
        <w:t>Conditional branch</w:t>
      </w:r>
    </w:p>
    <w:p w:rsidR="00F0771A" w:rsidRPr="008D3459" w:rsidRDefault="00F0771A" w:rsidP="00035D87">
      <w:pPr>
        <w:pStyle w:val="afb"/>
        <w:numPr>
          <w:ilvl w:val="2"/>
          <w:numId w:val="26"/>
        </w:numPr>
      </w:pPr>
      <w:r>
        <w:t>Parallel branch</w:t>
      </w:r>
    </w:p>
    <w:p w:rsidR="00F0771A" w:rsidRPr="008D3459" w:rsidRDefault="00F0771A" w:rsidP="00035D87">
      <w:pPr>
        <w:pStyle w:val="afb"/>
        <w:numPr>
          <w:ilvl w:val="2"/>
          <w:numId w:val="26"/>
        </w:numPr>
      </w:pPr>
      <w:r w:rsidRPr="00E5060B">
        <w:t xml:space="preserve">Parallel </w:t>
      </w:r>
      <w:r>
        <w:rPr>
          <w:rFonts w:hint="eastAsia"/>
        </w:rPr>
        <w:t>m</w:t>
      </w:r>
      <w:r>
        <w:t>erge</w:t>
      </w:r>
    </w:p>
    <w:p w:rsidR="00F0771A" w:rsidRDefault="00F0771A" w:rsidP="00F0771A">
      <w:pPr>
        <w:pStyle w:val="afb"/>
        <w:ind w:left="1260" w:firstLine="0"/>
        <w:rPr>
          <w:rFonts w:cstheme="minorHAnsi"/>
        </w:rPr>
      </w:pPr>
    </w:p>
    <w:p w:rsidR="00F0771A" w:rsidRPr="00D425F8" w:rsidRDefault="00F0771A" w:rsidP="00F0771A">
      <w:pPr>
        <w:pStyle w:val="afb"/>
        <w:ind w:left="1260" w:firstLine="0"/>
        <w:rPr>
          <w:rFonts w:cstheme="minorHAnsi"/>
        </w:rPr>
      </w:pPr>
    </w:p>
    <w:p w:rsidR="00F0771A" w:rsidRDefault="00F0771A" w:rsidP="00035D87">
      <w:pPr>
        <w:pStyle w:val="afb"/>
        <w:numPr>
          <w:ilvl w:val="0"/>
          <w:numId w:val="26"/>
        </w:numPr>
      </w:pPr>
      <w:r>
        <w:rPr>
          <w:rFonts w:hint="eastAsia"/>
        </w:rPr>
        <w:t>各</w:t>
      </w:r>
      <w:r>
        <w:rPr>
          <w:rFonts w:hint="eastAsia"/>
        </w:rPr>
        <w:t>Node</w:t>
      </w:r>
      <w:r>
        <w:rPr>
          <w:rFonts w:cstheme="minorHAnsi" w:hint="eastAsia"/>
        </w:rPr>
        <w:t>について</w:t>
      </w:r>
      <w:r w:rsidR="00193186">
        <w:rPr>
          <w:rFonts w:cstheme="minorHAnsi" w:hint="eastAsia"/>
        </w:rPr>
        <w:t>、詳細</w:t>
      </w:r>
      <w:r>
        <w:rPr>
          <w:rFonts w:cstheme="minorHAnsi" w:hint="eastAsia"/>
        </w:rPr>
        <w:t>は以下の通りです。</w:t>
      </w:r>
    </w:p>
    <w:p w:rsidR="00F0771A" w:rsidRDefault="00F0771A" w:rsidP="00F0771A">
      <w:pPr>
        <w:pStyle w:val="afb"/>
        <w:ind w:left="1260" w:firstLine="0"/>
      </w:pPr>
    </w:p>
    <w:p w:rsidR="00F0771A" w:rsidRPr="00734C71" w:rsidRDefault="00905223" w:rsidP="00905223">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1D5173">
        <w:rPr>
          <w:noProof/>
        </w:rPr>
        <w:t>3</w:t>
      </w:r>
      <w:r>
        <w:fldChar w:fldCharType="end"/>
      </w:r>
      <w:r>
        <w:rPr>
          <w:rFonts w:hint="eastAsia"/>
        </w:rPr>
        <w:t xml:space="preserve"> </w:t>
      </w:r>
      <w:r w:rsidR="00F0771A" w:rsidRPr="00905223">
        <w:rPr>
          <w:rFonts w:cstheme="minorHAnsi" w:hint="eastAsia"/>
        </w:rPr>
        <w:t>Node</w:t>
      </w:r>
      <w:r w:rsidR="00F0771A" w:rsidRPr="00905223">
        <w:rPr>
          <w:rFonts w:cstheme="minorHAnsi" w:hint="eastAsia"/>
        </w:rPr>
        <w:t>一覧</w:t>
      </w:r>
    </w:p>
    <w:tbl>
      <w:tblPr>
        <w:tblStyle w:val="aa"/>
        <w:tblpPr w:leftFromText="142" w:rightFromText="142" w:vertAnchor="text" w:horzAnchor="margin" w:tblpXSpec="right" w:tblpY="275"/>
        <w:tblW w:w="8336" w:type="dxa"/>
        <w:tblLook w:val="04A0" w:firstRow="1" w:lastRow="0" w:firstColumn="1" w:lastColumn="0" w:noHBand="0" w:noVBand="1"/>
      </w:tblPr>
      <w:tblGrid>
        <w:gridCol w:w="1986"/>
        <w:gridCol w:w="2098"/>
        <w:gridCol w:w="4252"/>
      </w:tblGrid>
      <w:tr w:rsidR="00F0771A" w:rsidTr="00296CCA">
        <w:tc>
          <w:tcPr>
            <w:tcW w:w="1986" w:type="dxa"/>
            <w:shd w:val="clear" w:color="auto" w:fill="002B62"/>
          </w:tcPr>
          <w:p w:rsidR="00F0771A" w:rsidRPr="00596109" w:rsidRDefault="00F0771A" w:rsidP="00296CCA">
            <w:pPr>
              <w:pStyle w:val="a8"/>
              <w:ind w:leftChars="-135" w:left="-283" w:firstLineChars="133" w:firstLine="280"/>
              <w:jc w:val="center"/>
              <w:rPr>
                <w:b/>
              </w:rPr>
            </w:pPr>
            <w:r w:rsidRPr="00596109">
              <w:rPr>
                <w:rFonts w:hint="eastAsia"/>
                <w:b/>
              </w:rPr>
              <w:t>画像</w:t>
            </w:r>
          </w:p>
        </w:tc>
        <w:tc>
          <w:tcPr>
            <w:tcW w:w="2098" w:type="dxa"/>
            <w:shd w:val="clear" w:color="auto" w:fill="002B62"/>
          </w:tcPr>
          <w:p w:rsidR="00F0771A" w:rsidRPr="00596109" w:rsidRDefault="00F0771A" w:rsidP="00296CCA">
            <w:pPr>
              <w:pStyle w:val="a8"/>
              <w:ind w:leftChars="0" w:left="0"/>
              <w:jc w:val="center"/>
              <w:rPr>
                <w:b/>
              </w:rPr>
            </w:pPr>
            <w:r w:rsidRPr="00596109">
              <w:rPr>
                <w:rFonts w:hint="eastAsia"/>
                <w:b/>
              </w:rPr>
              <w:t>名称</w:t>
            </w:r>
          </w:p>
        </w:tc>
        <w:tc>
          <w:tcPr>
            <w:tcW w:w="4252" w:type="dxa"/>
            <w:shd w:val="clear" w:color="auto" w:fill="002B62"/>
          </w:tcPr>
          <w:p w:rsidR="00F0771A" w:rsidRPr="00596109" w:rsidRDefault="00F0771A" w:rsidP="00296CCA">
            <w:pPr>
              <w:pStyle w:val="a8"/>
              <w:ind w:leftChars="0" w:left="0"/>
              <w:jc w:val="center"/>
              <w:rPr>
                <w:b/>
              </w:rPr>
            </w:pPr>
            <w:r w:rsidRPr="00596109">
              <w:rPr>
                <w:rFonts w:hint="eastAsia"/>
                <w:b/>
              </w:rPr>
              <w:t>動作説明</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08DAE28B" wp14:editId="5031B082">
                  <wp:extent cx="1080000" cy="373622"/>
                  <wp:effectExtent l="0" t="0" r="6350" b="7620"/>
                  <wp:docPr id="60"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59"/>
                          <pic:cNvPicPr>
                            <a:picLocks noChangeAspect="1"/>
                          </pic:cNvPicPr>
                        </pic:nvPicPr>
                        <pic:blipFill rotWithShape="1">
                          <a:blip r:embed="rId13"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Conductor s</w:t>
            </w:r>
            <w:r>
              <w:t>tart</w:t>
            </w:r>
          </w:p>
        </w:tc>
        <w:tc>
          <w:tcPr>
            <w:tcW w:w="4252" w:type="dxa"/>
          </w:tcPr>
          <w:p w:rsidR="00F0771A" w:rsidRDefault="00F0771A" w:rsidP="00296CCA">
            <w:pPr>
              <w:pStyle w:val="a8"/>
              <w:ind w:leftChars="0" w:left="0"/>
            </w:pPr>
            <w:r>
              <w:rPr>
                <w:rFonts w:hint="eastAsia"/>
              </w:rPr>
              <w:t>Conductor</w:t>
            </w:r>
            <w:r>
              <w:rPr>
                <w:rFonts w:hint="eastAsia"/>
              </w:rPr>
              <w:t>を開始します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1D4D460B" wp14:editId="3884CD2B">
                  <wp:extent cx="1080000" cy="373622"/>
                  <wp:effectExtent l="0" t="0" r="6350" b="7620"/>
                  <wp:docPr id="6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0"/>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rsidR="00F0771A" w:rsidRDefault="00F0771A" w:rsidP="00296CCA">
            <w:pPr>
              <w:pStyle w:val="a8"/>
              <w:ind w:leftChars="0" w:left="0"/>
            </w:pPr>
            <w:r w:rsidRPr="001446B2">
              <w:t>Conductor end</w:t>
            </w:r>
          </w:p>
        </w:tc>
        <w:tc>
          <w:tcPr>
            <w:tcW w:w="4252" w:type="dxa"/>
          </w:tcPr>
          <w:p w:rsidR="00F0771A" w:rsidRDefault="00F0771A" w:rsidP="00296CCA">
            <w:pPr>
              <w:pStyle w:val="a8"/>
              <w:ind w:leftChars="0" w:left="0"/>
            </w:pPr>
            <w:r>
              <w:rPr>
                <w:rFonts w:hint="eastAsia"/>
              </w:rPr>
              <w:t>Conductor</w:t>
            </w:r>
            <w:r>
              <w:rPr>
                <w:rFonts w:hint="eastAsia"/>
              </w:rPr>
              <w:t>終了します。</w:t>
            </w:r>
          </w:p>
          <w:p w:rsidR="00F0771A" w:rsidRDefault="00F0771A" w:rsidP="00296CCA">
            <w:pPr>
              <w:pStyle w:val="a8"/>
              <w:ind w:leftChars="0" w:left="0"/>
            </w:pPr>
            <w:r>
              <w:rPr>
                <w:rFonts w:hint="eastAsia"/>
              </w:rPr>
              <w:t>※複数の</w:t>
            </w:r>
            <w:r w:rsidRPr="00B85AB3">
              <w:t xml:space="preserve">Conductor </w:t>
            </w:r>
            <w:r>
              <w:rPr>
                <w:rFonts w:hint="eastAsia"/>
              </w:rPr>
              <w:t>end</w:t>
            </w:r>
            <w:r>
              <w:rPr>
                <w:rFonts w:hint="eastAsia"/>
              </w:rPr>
              <w:t>がある場合、全ての</w:t>
            </w:r>
            <w:r w:rsidRPr="00B85AB3">
              <w:t xml:space="preserve">Conductor </w:t>
            </w:r>
            <w:r>
              <w:rPr>
                <w:rFonts w:hint="eastAsia"/>
              </w:rPr>
              <w:t>end</w:t>
            </w:r>
            <w:r>
              <w:rPr>
                <w:rFonts w:hint="eastAsia"/>
              </w:rPr>
              <w:t>が終了を待ちます。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59BFB4CD" wp14:editId="2A87EF92">
                  <wp:extent cx="1080000" cy="286092"/>
                  <wp:effectExtent l="0" t="0" r="6350" b="0"/>
                  <wp:docPr id="63"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2"/>
                          <pic:cNvPicPr>
                            <a:picLocks noChangeAspect="1"/>
                          </pic:cNvPicPr>
                        </pic:nvPicPr>
                        <pic:blipFill rotWithShape="1">
                          <a:blip r:embed="rId15" cstate="print">
                            <a:extLst>
                              <a:ext uri="{28A0092B-C50C-407E-A947-70E740481C1C}">
                                <a14:useLocalDpi xmlns:a14="http://schemas.microsoft.com/office/drawing/2010/main" val="0"/>
                              </a:ext>
                            </a:extLst>
                          </a:blip>
                          <a:srcRect/>
                          <a:stretch/>
                        </pic:blipFill>
                        <pic:spPr>
                          <a:xfrm>
                            <a:off x="0" y="0"/>
                            <a:ext cx="1080000" cy="286092"/>
                          </a:xfrm>
                          <a:prstGeom prst="rect">
                            <a:avLst/>
                          </a:prstGeom>
                        </pic:spPr>
                      </pic:pic>
                    </a:graphicData>
                  </a:graphic>
                </wp:inline>
              </w:drawing>
            </w:r>
          </w:p>
        </w:tc>
        <w:tc>
          <w:tcPr>
            <w:tcW w:w="2098" w:type="dxa"/>
          </w:tcPr>
          <w:p w:rsidR="00F0771A" w:rsidRDefault="00F0771A" w:rsidP="00296CCA">
            <w:pPr>
              <w:pStyle w:val="a8"/>
              <w:ind w:leftChars="0" w:left="0"/>
            </w:pPr>
            <w:r>
              <w:t>Conductor pause</w:t>
            </w:r>
          </w:p>
        </w:tc>
        <w:tc>
          <w:tcPr>
            <w:tcW w:w="4252" w:type="dxa"/>
          </w:tcPr>
          <w:p w:rsidR="00F0771A" w:rsidRDefault="003B7526" w:rsidP="00296CCA">
            <w:pPr>
              <w:pStyle w:val="a8"/>
              <w:ind w:leftChars="0" w:left="0"/>
            </w:pPr>
            <w:r>
              <w:rPr>
                <w:rFonts w:hint="eastAsia"/>
              </w:rPr>
              <w:t>ジョブ</w:t>
            </w:r>
            <w:r w:rsidR="00F0771A">
              <w:rPr>
                <w:rFonts w:hint="eastAsia"/>
              </w:rPr>
              <w:t>フローを一時停止します。</w:t>
            </w:r>
          </w:p>
          <w:p w:rsidR="00F0771A" w:rsidRDefault="00F0771A" w:rsidP="00296CCA">
            <w:pPr>
              <w:pStyle w:val="a8"/>
              <w:ind w:leftChars="0" w:left="0"/>
            </w:pPr>
            <w:r>
              <w:rPr>
                <w:rFonts w:hint="eastAsia"/>
              </w:rPr>
              <w:t>一時停止を解除すると、次の処理へ進みます。</w:t>
            </w:r>
          </w:p>
        </w:tc>
      </w:tr>
      <w:tr w:rsidR="00F0771A" w:rsidTr="00296CCA">
        <w:tc>
          <w:tcPr>
            <w:tcW w:w="1986" w:type="dxa"/>
          </w:tcPr>
          <w:p w:rsidR="00F0771A" w:rsidRDefault="00F0771A" w:rsidP="00296CCA">
            <w:pPr>
              <w:pStyle w:val="a8"/>
              <w:ind w:leftChars="-135" w:left="-283" w:firstLineChars="133" w:firstLine="279"/>
            </w:pPr>
            <w:r>
              <w:rPr>
                <w:noProof/>
              </w:rPr>
              <w:drawing>
                <wp:inline distT="0" distB="0" distL="0" distR="0" wp14:anchorId="3BFE7860" wp14:editId="2C5CC787">
                  <wp:extent cx="1116000" cy="313263"/>
                  <wp:effectExtent l="0" t="0" r="8255" b="0"/>
                  <wp:docPr id="6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1"/>
                          <pic:cNvPicPr>
                            <a:picLocks noChangeAspect="1"/>
                          </pic:cNvPicPr>
                        </pic:nvPicPr>
                        <pic:blipFill rotWithShape="1">
                          <a:blip r:embed="rId16" cstate="print">
                            <a:extLst>
                              <a:ext uri="{28A0092B-C50C-407E-A947-70E740481C1C}">
                                <a14:useLocalDpi xmlns:a14="http://schemas.microsoft.com/office/drawing/2010/main" val="0"/>
                              </a:ext>
                            </a:extLst>
                          </a:blip>
                          <a:srcRect/>
                          <a:stretch/>
                        </pic:blipFill>
                        <pic:spPr>
                          <a:xfrm>
                            <a:off x="0" y="0"/>
                            <a:ext cx="1116000" cy="313263"/>
                          </a:xfrm>
                          <a:prstGeom prst="rect">
                            <a:avLst/>
                          </a:prstGeom>
                        </pic:spPr>
                      </pic:pic>
                    </a:graphicData>
                  </a:graphic>
                </wp:inline>
              </w:drawing>
            </w:r>
          </w:p>
        </w:tc>
        <w:tc>
          <w:tcPr>
            <w:tcW w:w="2098" w:type="dxa"/>
          </w:tcPr>
          <w:p w:rsidR="00F0771A" w:rsidRDefault="00F0771A" w:rsidP="00296CCA">
            <w:pPr>
              <w:pStyle w:val="a8"/>
              <w:ind w:leftChars="0" w:left="0"/>
            </w:pPr>
            <w:r>
              <w:t>Conductor call</w:t>
            </w:r>
          </w:p>
        </w:tc>
        <w:tc>
          <w:tcPr>
            <w:tcW w:w="4252" w:type="dxa"/>
          </w:tcPr>
          <w:p w:rsidR="00F0771A" w:rsidRDefault="00F0771A" w:rsidP="00296CCA">
            <w:pPr>
              <w:pStyle w:val="a8"/>
              <w:ind w:leftChars="0" w:left="0"/>
            </w:pPr>
            <w:r>
              <w:rPr>
                <w:rFonts w:hint="eastAsia"/>
              </w:rPr>
              <w:t>別の登録済みの</w:t>
            </w:r>
            <w:r>
              <w:rPr>
                <w:rFonts w:hint="eastAsia"/>
              </w:rPr>
              <w:t>Conductor</w:t>
            </w:r>
            <w:r>
              <w:rPr>
                <w:rFonts w:hint="eastAsia"/>
              </w:rPr>
              <w:t>クラスを呼び出し実行します。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rPr>
                <w:noProof/>
              </w:rPr>
            </w:pPr>
            <w:r>
              <w:rPr>
                <w:noProof/>
              </w:rPr>
              <w:drawing>
                <wp:inline distT="0" distB="0" distL="0" distR="0" wp14:anchorId="7E5F58E9" wp14:editId="2AE2DECD">
                  <wp:extent cx="1080000" cy="281113"/>
                  <wp:effectExtent l="0" t="0" r="6350" b="508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7"/>
                          <a:srcRect l="36546" t="42626" r="46011" b="51303"/>
                          <a:stretch/>
                        </pic:blipFill>
                        <pic:spPr bwMode="auto">
                          <a:xfrm>
                            <a:off x="0" y="0"/>
                            <a:ext cx="1080000" cy="281113"/>
                          </a:xfrm>
                          <a:prstGeom prst="rect">
                            <a:avLst/>
                          </a:prstGeom>
                          <a:ln>
                            <a:noFill/>
                          </a:ln>
                          <a:extLst>
                            <a:ext uri="{53640926-AAD7-44D8-BBD7-CCE9431645EC}">
                              <a14:shadowObscured xmlns:a14="http://schemas.microsoft.com/office/drawing/2010/main"/>
                            </a:ext>
                          </a:extLst>
                        </pic:spPr>
                      </pic:pic>
                    </a:graphicData>
                  </a:graphic>
                </wp:inline>
              </w:drawing>
            </w:r>
          </w:p>
        </w:tc>
        <w:tc>
          <w:tcPr>
            <w:tcW w:w="2098" w:type="dxa"/>
          </w:tcPr>
          <w:p w:rsidR="00F0771A" w:rsidRDefault="00F0771A" w:rsidP="00296CCA">
            <w:pPr>
              <w:pStyle w:val="a8"/>
              <w:ind w:leftChars="0" w:left="0"/>
            </w:pPr>
            <w:r>
              <w:rPr>
                <w:rFonts w:hint="eastAsia"/>
              </w:rPr>
              <w:t>Symphony call</w:t>
            </w:r>
          </w:p>
        </w:tc>
        <w:tc>
          <w:tcPr>
            <w:tcW w:w="4252" w:type="dxa"/>
          </w:tcPr>
          <w:p w:rsidR="00F0771A" w:rsidRDefault="00F0771A" w:rsidP="00296CCA">
            <w:pPr>
              <w:pStyle w:val="a8"/>
              <w:ind w:leftChars="0" w:left="0"/>
            </w:pPr>
            <w:r>
              <w:rPr>
                <w:rFonts w:hint="eastAsia"/>
              </w:rPr>
              <w:t>登録済みの</w:t>
            </w:r>
            <w:r>
              <w:t>Symphony</w:t>
            </w:r>
            <w:r>
              <w:rPr>
                <w:rFonts w:hint="eastAsia"/>
              </w:rPr>
              <w:t>クラスを呼び出し実行します。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5C8A3790" wp14:editId="3D826807">
                  <wp:extent cx="1080000" cy="613266"/>
                  <wp:effectExtent l="0" t="0" r="6350" b="0"/>
                  <wp:docPr id="69"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8"/>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a:xfrm>
                            <a:off x="0" y="0"/>
                            <a:ext cx="1080000" cy="613266"/>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C</w:t>
            </w:r>
            <w:r>
              <w:t>onditional branch</w:t>
            </w:r>
          </w:p>
        </w:tc>
        <w:tc>
          <w:tcPr>
            <w:tcW w:w="4252" w:type="dxa"/>
          </w:tcPr>
          <w:p w:rsidR="00F0771A" w:rsidRDefault="00F0771A" w:rsidP="00296CCA">
            <w:pPr>
              <w:pStyle w:val="a8"/>
              <w:ind w:leftChars="0" w:left="0"/>
            </w:pPr>
            <w:r>
              <w:rPr>
                <w:rFonts w:hint="eastAsia"/>
              </w:rPr>
              <w:t>接続された、「</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」の結果によって、後続の処理を分岐させます。</w:t>
            </w:r>
          </w:p>
          <w:p w:rsidR="00F0771A" w:rsidRDefault="00F0771A" w:rsidP="00296CCA">
            <w:pPr>
              <w:pStyle w:val="a8"/>
              <w:ind w:leftChars="0" w:left="0"/>
            </w:pPr>
            <w:r>
              <w:rPr>
                <w:rFonts w:hint="eastAsia"/>
              </w:rPr>
              <w:t>指定可能なステータスは、以下になります。</w:t>
            </w:r>
          </w:p>
          <w:p w:rsidR="00F0771A" w:rsidRPr="004A395A" w:rsidRDefault="00F0771A" w:rsidP="00296CCA">
            <w:pPr>
              <w:pStyle w:val="a8"/>
              <w:ind w:leftChars="0" w:left="0"/>
              <w:rPr>
                <w:sz w:val="20"/>
              </w:rPr>
            </w:pPr>
            <w:r w:rsidRPr="004A395A">
              <w:rPr>
                <w:rFonts w:hint="eastAsia"/>
                <w:sz w:val="20"/>
              </w:rPr>
              <w:t>・正常終了</w:t>
            </w:r>
          </w:p>
          <w:p w:rsidR="00F0771A" w:rsidRPr="004A395A" w:rsidRDefault="00F0771A" w:rsidP="00296CCA">
            <w:pPr>
              <w:pStyle w:val="a8"/>
              <w:ind w:leftChars="0" w:left="0"/>
              <w:rPr>
                <w:sz w:val="20"/>
              </w:rPr>
            </w:pPr>
            <w:r w:rsidRPr="004A395A">
              <w:rPr>
                <w:rFonts w:hint="eastAsia"/>
                <w:sz w:val="20"/>
              </w:rPr>
              <w:t>・異常終了</w:t>
            </w:r>
          </w:p>
          <w:p w:rsidR="00F0771A" w:rsidRPr="004A395A" w:rsidRDefault="00F0771A" w:rsidP="00296CCA">
            <w:pPr>
              <w:pStyle w:val="a8"/>
              <w:ind w:leftChars="0" w:left="0"/>
              <w:rPr>
                <w:sz w:val="20"/>
              </w:rPr>
            </w:pPr>
            <w:r w:rsidRPr="004A395A">
              <w:rPr>
                <w:rFonts w:hint="eastAsia"/>
                <w:sz w:val="20"/>
              </w:rPr>
              <w:t>・緊急停止</w:t>
            </w:r>
          </w:p>
          <w:p w:rsidR="00F0771A" w:rsidRPr="004A395A" w:rsidRDefault="00F0771A" w:rsidP="00296CCA">
            <w:pPr>
              <w:pStyle w:val="a8"/>
              <w:ind w:leftChars="0" w:left="0"/>
              <w:rPr>
                <w:sz w:val="20"/>
              </w:rPr>
            </w:pPr>
            <w:r w:rsidRPr="004A395A">
              <w:rPr>
                <w:rFonts w:hint="eastAsia"/>
                <w:sz w:val="20"/>
              </w:rPr>
              <w:t>・準備エラー</w:t>
            </w:r>
          </w:p>
          <w:p w:rsidR="00F0771A" w:rsidRPr="004A395A" w:rsidRDefault="00F0771A" w:rsidP="00296CCA">
            <w:pPr>
              <w:pStyle w:val="a8"/>
              <w:ind w:leftChars="0" w:left="0"/>
              <w:rPr>
                <w:sz w:val="20"/>
              </w:rPr>
            </w:pPr>
            <w:r w:rsidRPr="004A395A">
              <w:rPr>
                <w:rFonts w:hint="eastAsia"/>
                <w:sz w:val="20"/>
              </w:rPr>
              <w:t>・想定外エラー</w:t>
            </w:r>
          </w:p>
          <w:p w:rsidR="00F0771A" w:rsidRPr="00F900BD" w:rsidRDefault="00F0771A" w:rsidP="00296CCA">
            <w:pPr>
              <w:pStyle w:val="a8"/>
              <w:ind w:leftChars="0" w:left="0"/>
            </w:pPr>
            <w:r w:rsidRPr="004A395A">
              <w:rPr>
                <w:rFonts w:hint="eastAsia"/>
                <w:sz w:val="20"/>
              </w:rPr>
              <w:t>・</w:t>
            </w:r>
            <w:r w:rsidRPr="004A395A">
              <w:rPr>
                <w:rFonts w:hint="eastAsia"/>
                <w:sz w:val="20"/>
              </w:rPr>
              <w:t>SKIP</w:t>
            </w:r>
            <w:r w:rsidRPr="004A395A">
              <w:rPr>
                <w:rFonts w:hint="eastAsia"/>
                <w:sz w:val="20"/>
              </w:rPr>
              <w:t>完了</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4EDDB0C7" wp14:editId="29D3B323">
                  <wp:extent cx="1080000" cy="892916"/>
                  <wp:effectExtent l="0" t="0" r="6350" b="2540"/>
                  <wp:docPr id="7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9"/>
                          <pic:cNvPicPr>
                            <a:picLocks noChangeAspect="1"/>
                          </pic:cNvPicPr>
                        </pic:nvPicPr>
                        <pic:blipFill rotWithShape="1">
                          <a:blip r:embed="rId19" cstate="print">
                            <a:extLst>
                              <a:ext uri="{28A0092B-C50C-407E-A947-70E740481C1C}">
                                <a14:useLocalDpi xmlns:a14="http://schemas.microsoft.com/office/drawing/2010/main" val="0"/>
                              </a:ext>
                            </a:extLst>
                          </a:blip>
                          <a:srcRect/>
                          <a:stretch/>
                        </pic:blipFill>
                        <pic:spPr>
                          <a:xfrm>
                            <a:off x="0" y="0"/>
                            <a:ext cx="1080000" cy="892916"/>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P</w:t>
            </w:r>
            <w:r>
              <w:t>arallel branch</w:t>
            </w:r>
          </w:p>
        </w:tc>
        <w:tc>
          <w:tcPr>
            <w:tcW w:w="4252" w:type="dxa"/>
          </w:tcPr>
          <w:p w:rsidR="00F0771A" w:rsidRDefault="00F0771A" w:rsidP="00296CCA">
            <w:pPr>
              <w:pStyle w:val="a8"/>
              <w:ind w:leftChars="0" w:left="0"/>
            </w:pPr>
            <w:r>
              <w:rPr>
                <w:rFonts w:hint="eastAsia"/>
              </w:rPr>
              <w:t>並列して、「</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」を実行します。</w:t>
            </w:r>
          </w:p>
          <w:p w:rsidR="00F0771A" w:rsidRDefault="00F0771A" w:rsidP="00296CCA">
            <w:pPr>
              <w:pStyle w:val="a8"/>
              <w:ind w:leftChars="0" w:left="0"/>
            </w:pPr>
            <w:r>
              <w:rPr>
                <w:rFonts w:hint="eastAsia"/>
              </w:rPr>
              <w:t>※並列可能な実行数は、</w:t>
            </w:r>
            <w:r>
              <w:rPr>
                <w:rFonts w:hint="eastAsia"/>
              </w:rPr>
              <w:t>ITA</w:t>
            </w:r>
            <w:r>
              <w:rPr>
                <w:rFonts w:hint="eastAsia"/>
              </w:rPr>
              <w:t>の構成やサーバースペックに依存します。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398C0E52" wp14:editId="4D0E3A01">
                  <wp:extent cx="1080000" cy="618751"/>
                  <wp:effectExtent l="0" t="0" r="6350" b="0"/>
                  <wp:docPr id="7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0"/>
                          <pic:cNvPicPr>
                            <a:picLocks noChangeAspect="1"/>
                          </pic:cNvPicPr>
                        </pic:nvPicPr>
                        <pic:blipFill rotWithShape="1">
                          <a:blip r:embed="rId20" cstate="print">
                            <a:extLst>
                              <a:ext uri="{28A0092B-C50C-407E-A947-70E740481C1C}">
                                <a14:useLocalDpi xmlns:a14="http://schemas.microsoft.com/office/drawing/2010/main" val="0"/>
                              </a:ext>
                            </a:extLst>
                          </a:blip>
                          <a:srcRect/>
                          <a:stretch/>
                        </pic:blipFill>
                        <pic:spPr>
                          <a:xfrm>
                            <a:off x="0" y="0"/>
                            <a:ext cx="1080000" cy="618751"/>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P</w:t>
            </w:r>
            <w:r>
              <w:t>arallel merge</w:t>
            </w:r>
          </w:p>
        </w:tc>
        <w:tc>
          <w:tcPr>
            <w:tcW w:w="4252" w:type="dxa"/>
          </w:tcPr>
          <w:p w:rsidR="00F0771A" w:rsidRDefault="00F0771A" w:rsidP="00296CCA">
            <w:pPr>
              <w:pStyle w:val="a8"/>
              <w:ind w:leftChars="0" w:left="0"/>
            </w:pPr>
            <w:r>
              <w:rPr>
                <w:rFonts w:hint="eastAsia"/>
              </w:rPr>
              <w:t>接続している全</w:t>
            </w:r>
            <w:r>
              <w:rPr>
                <w:rFonts w:hint="eastAsia"/>
              </w:rPr>
              <w:t>Node</w:t>
            </w:r>
            <w:r>
              <w:rPr>
                <w:rFonts w:hint="eastAsia"/>
              </w:rPr>
              <w:t>の処理が完了後、次の処理を実行します。</w:t>
            </w:r>
          </w:p>
        </w:tc>
      </w:tr>
      <w:tr w:rsidR="00F0771A" w:rsidTr="00296CCA">
        <w:tc>
          <w:tcPr>
            <w:tcW w:w="1986" w:type="dxa"/>
          </w:tcPr>
          <w:p w:rsidR="00F0771A" w:rsidRDefault="00F0771A" w:rsidP="00296CCA">
            <w:pPr>
              <w:pStyle w:val="a8"/>
              <w:ind w:leftChars="-135" w:left="-283" w:firstLineChars="133" w:firstLine="279"/>
            </w:pPr>
            <w:r>
              <w:rPr>
                <w:noProof/>
              </w:rPr>
              <w:lastRenderedPageBreak/>
              <w:drawing>
                <wp:inline distT="0" distB="0" distL="0" distR="0" wp14:anchorId="35D40684" wp14:editId="220ABABD">
                  <wp:extent cx="1080000" cy="1370352"/>
                  <wp:effectExtent l="0" t="0" r="6350" b="127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080000" cy="13703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98" w:type="dxa"/>
          </w:tcPr>
          <w:p w:rsidR="00F0771A" w:rsidRDefault="00F0771A" w:rsidP="00296CCA">
            <w:pPr>
              <w:pStyle w:val="a8"/>
              <w:ind w:leftChars="0" w:left="0"/>
            </w:pPr>
            <w:r>
              <w:rPr>
                <w:rFonts w:hint="eastAsia"/>
              </w:rPr>
              <w:t>M</w:t>
            </w:r>
            <w:r>
              <w:t>ovement</w:t>
            </w:r>
            <w:r>
              <w:rPr>
                <w:rFonts w:hint="eastAsia"/>
              </w:rPr>
              <w:t>各種</w:t>
            </w:r>
          </w:p>
        </w:tc>
        <w:tc>
          <w:tcPr>
            <w:tcW w:w="4252" w:type="dxa"/>
          </w:tcPr>
          <w:p w:rsidR="00F0771A" w:rsidRDefault="00F0771A" w:rsidP="00296CCA">
            <w:pPr>
              <w:pStyle w:val="a8"/>
              <w:ind w:leftChars="0" w:left="0"/>
            </w:pPr>
            <w:r>
              <w:rPr>
                <w:rFonts w:hint="eastAsia"/>
              </w:rPr>
              <w:t>Movement</w:t>
            </w:r>
            <w:r>
              <w:rPr>
                <w:rFonts w:hint="eastAsia"/>
              </w:rPr>
              <w:t>を実行します。</w:t>
            </w:r>
          </w:p>
        </w:tc>
      </w:tr>
    </w:tbl>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Pr="00FC0F7C" w:rsidRDefault="00F0771A" w:rsidP="00035D87">
      <w:pPr>
        <w:pStyle w:val="afb"/>
        <w:numPr>
          <w:ilvl w:val="0"/>
          <w:numId w:val="26"/>
        </w:numPr>
      </w:pPr>
      <w:r w:rsidRPr="00AD64C2">
        <w:rPr>
          <w:rFonts w:cstheme="minorHAnsi" w:hint="eastAsia"/>
        </w:rPr>
        <w:t>Node</w:t>
      </w:r>
      <w:r w:rsidRPr="00AD64C2">
        <w:rPr>
          <w:rFonts w:cstheme="minorHAnsi" w:hint="eastAsia"/>
        </w:rPr>
        <w:t>における制約事項は以下の通りです。</w:t>
      </w:r>
    </w:p>
    <w:p w:rsidR="00F0771A" w:rsidRPr="00FC0F7C" w:rsidRDefault="00F0771A" w:rsidP="00F0771A">
      <w:pPr>
        <w:pStyle w:val="afb"/>
        <w:ind w:left="1520" w:firstLine="0"/>
      </w:pPr>
    </w:p>
    <w:p w:rsidR="00F0771A" w:rsidRPr="00FC0F7C" w:rsidRDefault="00F0771A" w:rsidP="00035D87">
      <w:pPr>
        <w:pStyle w:val="afb"/>
        <w:numPr>
          <w:ilvl w:val="1"/>
          <w:numId w:val="26"/>
        </w:numPr>
      </w:pPr>
      <w:r w:rsidRPr="00FC0F7C">
        <w:rPr>
          <w:rFonts w:cstheme="minorHAnsi" w:hint="eastAsia"/>
        </w:rPr>
        <w:t>登録</w:t>
      </w:r>
      <w:r w:rsidRPr="00FC0F7C">
        <w:rPr>
          <w:rFonts w:cstheme="minorHAnsi" w:hint="eastAsia"/>
        </w:rPr>
        <w:t>/</w:t>
      </w:r>
      <w:r w:rsidRPr="00FC0F7C">
        <w:rPr>
          <w:rFonts w:cstheme="minorHAnsi" w:hint="eastAsia"/>
        </w:rPr>
        <w:t>更新を行うには、全ての</w:t>
      </w:r>
      <w:r w:rsidRPr="00FC0F7C">
        <w:rPr>
          <w:rFonts w:cstheme="minorHAnsi" w:hint="eastAsia"/>
        </w:rPr>
        <w:t>Node</w:t>
      </w:r>
      <w:r w:rsidRPr="00FC0F7C">
        <w:rPr>
          <w:rFonts w:cstheme="minorHAnsi" w:hint="eastAsia"/>
        </w:rPr>
        <w:t>の</w:t>
      </w:r>
      <w:r w:rsidRPr="00FC0F7C">
        <w:rPr>
          <w:rFonts w:cstheme="minorHAnsi" w:hint="eastAsia"/>
        </w:rPr>
        <w:t>IN</w:t>
      </w:r>
      <w:r w:rsidRPr="00FC0F7C">
        <w:rPr>
          <w:rFonts w:cstheme="minorHAnsi"/>
        </w:rPr>
        <w:t>/</w:t>
      </w:r>
      <w:r w:rsidRPr="00FC0F7C">
        <w:rPr>
          <w:rFonts w:cstheme="minorHAnsi" w:hint="eastAsia"/>
        </w:rPr>
        <w:t>OUT</w:t>
      </w:r>
      <w:r w:rsidRPr="00FC0F7C">
        <w:rPr>
          <w:rFonts w:cstheme="minorHAnsi" w:hint="eastAsia"/>
        </w:rPr>
        <w:t xml:space="preserve">　が接続されている必要があります。</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63360" behindDoc="0" locked="0" layoutInCell="1" allowOverlap="1" wp14:anchorId="10AAB4C3" wp14:editId="7FE556FB">
                <wp:simplePos x="0" y="0"/>
                <wp:positionH relativeFrom="column">
                  <wp:posOffset>3838050</wp:posOffset>
                </wp:positionH>
                <wp:positionV relativeFrom="paragraph">
                  <wp:posOffset>117143</wp:posOffset>
                </wp:positionV>
                <wp:extent cx="954156" cy="675005"/>
                <wp:effectExtent l="19050" t="19050" r="17780" b="10795"/>
                <wp:wrapNone/>
                <wp:docPr id="26" name="正方形/長方形 26"/>
                <wp:cNvGraphicFramePr/>
                <a:graphic xmlns:a="http://schemas.openxmlformats.org/drawingml/2006/main">
                  <a:graphicData uri="http://schemas.microsoft.com/office/word/2010/wordprocessingShape">
                    <wps:wsp>
                      <wps:cNvSpPr/>
                      <wps:spPr>
                        <a:xfrm>
                          <a:off x="0" y="0"/>
                          <a:ext cx="9541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A42D5" id="正方形/長方形 26" o:spid="_x0000_s1026" style="position:absolute;left:0;text-align:left;margin-left:302.2pt;margin-top:9.2pt;width:75.15pt;height:5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1660288" behindDoc="0" locked="0" layoutInCell="1" allowOverlap="1" wp14:anchorId="1C46D997" wp14:editId="651639D0">
                <wp:simplePos x="0" y="0"/>
                <wp:positionH relativeFrom="column">
                  <wp:posOffset>1810909</wp:posOffset>
                </wp:positionH>
                <wp:positionV relativeFrom="paragraph">
                  <wp:posOffset>117171</wp:posOffset>
                </wp:positionV>
                <wp:extent cx="644056" cy="675005"/>
                <wp:effectExtent l="19050" t="19050" r="22860" b="10795"/>
                <wp:wrapNone/>
                <wp:docPr id="34" name="正方形/長方形 34"/>
                <wp:cNvGraphicFramePr/>
                <a:graphic xmlns:a="http://schemas.openxmlformats.org/drawingml/2006/main">
                  <a:graphicData uri="http://schemas.microsoft.com/office/word/2010/wordprocessingShape">
                    <wps:wsp>
                      <wps:cNvSpPr/>
                      <wps:spPr>
                        <a:xfrm>
                          <a:off x="0" y="0"/>
                          <a:ext cx="6440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ACFBA" id="正方形/長方形 34" o:spid="_x0000_s1026" style="position:absolute;left:0;text-align:left;margin-left:142.6pt;margin-top:9.25pt;width:50.7pt;height:53.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" filled="f" strokecolor="red" strokeweight="3pt"/>
            </w:pict>
          </mc:Fallback>
        </mc:AlternateContent>
      </w:r>
      <w:r>
        <w:rPr>
          <w:noProof/>
        </w:rPr>
        <w:drawing>
          <wp:inline distT="0" distB="0" distL="0" distR="0" wp14:anchorId="20B4D71A" wp14:editId="54ACC18F">
            <wp:extent cx="4860000" cy="777013"/>
            <wp:effectExtent l="0" t="0" r="0" b="444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860000" cy="777013"/>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4</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正常例：</w:t>
      </w:r>
      <w:r w:rsidR="00F0771A" w:rsidRPr="00DA41EA">
        <w:rPr>
          <w:rFonts w:cstheme="minorHAnsi"/>
        </w:rPr>
        <w:t>Parallel branch</w:t>
      </w:r>
      <w:r w:rsidR="00F0771A" w:rsidRPr="00DA41EA">
        <w:rPr>
          <w:rFonts w:cstheme="minorHAnsi" w:hint="eastAsia"/>
        </w:rPr>
        <w:t>）</w:t>
      </w:r>
    </w:p>
    <w:p w:rsidR="00F0771A" w:rsidRDefault="00F0771A" w:rsidP="00F0771A">
      <w:pPr>
        <w:ind w:leftChars="405" w:left="850"/>
        <w:jc w:val="center"/>
        <w:rPr>
          <w:rFonts w:cstheme="minorHAnsi"/>
          <w:b/>
        </w:rPr>
      </w:pPr>
    </w:p>
    <w:p w:rsidR="00F0771A" w:rsidRDefault="00F0771A" w:rsidP="00F0771A">
      <w:pPr>
        <w:ind w:leftChars="405" w:left="850"/>
        <w:jc w:val="center"/>
        <w:rPr>
          <w:rFonts w:cstheme="minorHAnsi"/>
          <w:b/>
        </w:rPr>
      </w:pPr>
    </w:p>
    <w:p w:rsidR="00F0771A" w:rsidRPr="00FC0F7C" w:rsidRDefault="00F0771A" w:rsidP="00035D87">
      <w:pPr>
        <w:pStyle w:val="afb"/>
        <w:numPr>
          <w:ilvl w:val="1"/>
          <w:numId w:val="26"/>
        </w:numPr>
      </w:pPr>
      <w:r w:rsidRPr="00FC0F7C">
        <w:rPr>
          <w:rFonts w:cstheme="minorHAnsi"/>
        </w:rPr>
        <w:t>Parallel merge</w:t>
      </w:r>
      <w:r w:rsidRPr="00FC0F7C">
        <w:rPr>
          <w:rFonts w:cstheme="minorHAnsi" w:hint="eastAsia"/>
        </w:rPr>
        <w:t>を使用する場合、</w:t>
      </w:r>
      <w:r w:rsidRPr="00FC0F7C">
        <w:rPr>
          <w:rFonts w:cstheme="minorHAnsi" w:hint="eastAsia"/>
        </w:rPr>
        <w:t>Parallel branch</w:t>
      </w:r>
      <w:r w:rsidRPr="00FC0F7C">
        <w:rPr>
          <w:rFonts w:cstheme="minorHAnsi" w:hint="eastAsia"/>
        </w:rPr>
        <w:t>を使用している必要があります。</w:t>
      </w:r>
    </w:p>
    <w:p w:rsidR="00F0771A" w:rsidRDefault="00F0771A" w:rsidP="00F0771A">
      <w:pPr>
        <w:ind w:leftChars="405" w:left="850"/>
        <w:jc w:val="center"/>
        <w:rPr>
          <w:rFonts w:cstheme="minorHAnsi"/>
        </w:rPr>
      </w:pPr>
      <w:r w:rsidRPr="002012C5">
        <w:rPr>
          <w:rFonts w:cstheme="minorHAnsi"/>
          <w:noProof/>
        </w:rPr>
        <mc:AlternateContent>
          <mc:Choice Requires="wps">
            <w:drawing>
              <wp:anchor distT="0" distB="0" distL="114300" distR="114300" simplePos="0" relativeHeight="251659264" behindDoc="0" locked="0" layoutInCell="1" allowOverlap="1" wp14:anchorId="028A5EDF" wp14:editId="11665546">
                <wp:simplePos x="0" y="0"/>
                <wp:positionH relativeFrom="column">
                  <wp:posOffset>3311967</wp:posOffset>
                </wp:positionH>
                <wp:positionV relativeFrom="paragraph">
                  <wp:posOffset>118662</wp:posOffset>
                </wp:positionV>
                <wp:extent cx="518160" cy="350520"/>
                <wp:effectExtent l="19050" t="0" r="0" b="11430"/>
                <wp:wrapNone/>
                <wp:docPr id="465" name="乗算 465"/>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B1C54" id="乗算 465" o:spid="_x0000_s1026" style="position:absolute;left:0;text-align:left;margin-left:260.8pt;margin-top:9.35pt;width:40.8pt;height:27.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ctvgIAAMA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Pr="002012C5">
        <w:rPr>
          <w:rFonts w:cstheme="minorHAnsi"/>
          <w:noProof/>
        </w:rPr>
        <mc:AlternateContent>
          <mc:Choice Requires="wps">
            <w:drawing>
              <wp:anchor distT="0" distB="0" distL="114300" distR="114300" simplePos="0" relativeHeight="251652096" behindDoc="0" locked="0" layoutInCell="1" allowOverlap="1" wp14:anchorId="1DE2241E" wp14:editId="07905A89">
                <wp:simplePos x="0" y="0"/>
                <wp:positionH relativeFrom="column">
                  <wp:posOffset>3134360</wp:posOffset>
                </wp:positionH>
                <wp:positionV relativeFrom="paragraph">
                  <wp:posOffset>309245</wp:posOffset>
                </wp:positionV>
                <wp:extent cx="828000" cy="0"/>
                <wp:effectExtent l="0" t="19050" r="29845" b="19050"/>
                <wp:wrapNone/>
                <wp:docPr id="464" name="直線コネクタ 464"/>
                <wp:cNvGraphicFramePr/>
                <a:graphic xmlns:a="http://schemas.openxmlformats.org/drawingml/2006/main">
                  <a:graphicData uri="http://schemas.microsoft.com/office/word/2010/wordprocessingShape">
                    <wps:wsp>
                      <wps:cNvCnPr/>
                      <wps:spPr>
                        <a:xfrm>
                          <a:off x="0" y="0"/>
                          <a:ext cx="828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C8123E" id="直線コネクタ 464" o:spid="_x0000_s1026" style="position:absolute;left:0;text-align:lef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8pt,24.35pt" to="31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" strokecolor="#318bff [1625]" strokeweight="3pt"/>
            </w:pict>
          </mc:Fallback>
        </mc:AlternateContent>
      </w:r>
      <w:r>
        <w:rPr>
          <w:noProof/>
        </w:rPr>
        <w:drawing>
          <wp:inline distT="0" distB="0" distL="0" distR="0" wp14:anchorId="47EDDFC2" wp14:editId="0BADF2D7">
            <wp:extent cx="4860000" cy="707851"/>
            <wp:effectExtent l="0" t="0" r="0" b="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4860000" cy="707851"/>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5</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cstheme="minorHAnsi"/>
        </w:rPr>
        <w:t>Parallel branch</w:t>
      </w:r>
      <w:r w:rsidR="00F0771A" w:rsidRPr="00DA41EA">
        <w:rPr>
          <w:rFonts w:cstheme="minorHAnsi" w:hint="eastAsia"/>
        </w:rPr>
        <w:t>）</w:t>
      </w:r>
    </w:p>
    <w:p w:rsidR="00F0771A" w:rsidRDefault="00F0771A" w:rsidP="00F0771A">
      <w:pPr>
        <w:ind w:leftChars="405" w:left="850"/>
        <w:jc w:val="center"/>
        <w:rPr>
          <w:rFonts w:cstheme="minorHAnsi"/>
          <w:b/>
        </w:rPr>
      </w:pPr>
    </w:p>
    <w:p w:rsidR="00F0771A" w:rsidRPr="00FC0F7C" w:rsidRDefault="00F0771A" w:rsidP="00F0771A">
      <w:pPr>
        <w:ind w:leftChars="405" w:left="850"/>
        <w:jc w:val="center"/>
        <w:rPr>
          <w:rFonts w:cstheme="minorHAnsi"/>
          <w:b/>
        </w:rPr>
      </w:pPr>
    </w:p>
    <w:p w:rsidR="00F0771A" w:rsidRPr="00FC0F7C" w:rsidRDefault="00F0771A" w:rsidP="00035D87">
      <w:pPr>
        <w:pStyle w:val="afb"/>
        <w:numPr>
          <w:ilvl w:val="1"/>
          <w:numId w:val="26"/>
        </w:numPr>
      </w:pPr>
      <w:r w:rsidRPr="00FC0F7C">
        <w:rPr>
          <w:rFonts w:cstheme="minorHAnsi"/>
        </w:rPr>
        <w:t xml:space="preserve">Conditional branch </w:t>
      </w:r>
      <w:r w:rsidRPr="00FC0F7C">
        <w:rPr>
          <w:rFonts w:cstheme="minorHAnsi" w:hint="eastAsia"/>
        </w:rPr>
        <w:t>で分岐されたフローについて</w:t>
      </w:r>
      <w:r w:rsidRPr="00FC0F7C">
        <w:rPr>
          <w:rFonts w:cstheme="minorHAnsi"/>
        </w:rPr>
        <w:t>Parallel merge</w:t>
      </w:r>
      <w:r w:rsidRPr="00FC0F7C">
        <w:rPr>
          <w:rFonts w:cstheme="minorHAnsi" w:hint="eastAsia"/>
        </w:rPr>
        <w:t>でマージする事はできません。</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51072" behindDoc="0" locked="0" layoutInCell="1" allowOverlap="1" wp14:anchorId="2B49E205" wp14:editId="4C70B155">
                <wp:simplePos x="0" y="0"/>
                <wp:positionH relativeFrom="column">
                  <wp:posOffset>3779741</wp:posOffset>
                </wp:positionH>
                <wp:positionV relativeFrom="paragraph">
                  <wp:posOffset>367665</wp:posOffset>
                </wp:positionV>
                <wp:extent cx="518160" cy="350520"/>
                <wp:effectExtent l="19050" t="0" r="0" b="11430"/>
                <wp:wrapNone/>
                <wp:docPr id="24" name="乗算 24"/>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067BC" id="乗算 24" o:spid="_x0000_s1026" style="position:absolute;left:0;text-align:left;margin-left:297.6pt;margin-top:28.95pt;width:40.8pt;height:27.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7OPvQIAAL4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Pr>
          <w:noProof/>
        </w:rPr>
        <mc:AlternateContent>
          <mc:Choice Requires="wps">
            <w:drawing>
              <wp:anchor distT="0" distB="0" distL="114300" distR="114300" simplePos="0" relativeHeight="251650048" behindDoc="0" locked="0" layoutInCell="1" allowOverlap="1" wp14:anchorId="1A4FE9B7" wp14:editId="06C5D12C">
                <wp:simplePos x="0" y="0"/>
                <wp:positionH relativeFrom="column">
                  <wp:posOffset>3823970</wp:posOffset>
                </wp:positionH>
                <wp:positionV relativeFrom="paragraph">
                  <wp:posOffset>546100</wp:posOffset>
                </wp:positionV>
                <wp:extent cx="432000" cy="0"/>
                <wp:effectExtent l="0" t="19050" r="25400" b="19050"/>
                <wp:wrapNone/>
                <wp:docPr id="7" name="直線コネクタ 7"/>
                <wp:cNvGraphicFramePr/>
                <a:graphic xmlns:a="http://schemas.openxmlformats.org/drawingml/2006/main">
                  <a:graphicData uri="http://schemas.microsoft.com/office/word/2010/wordprocessingShape">
                    <wps:wsp>
                      <wps:cNvCnPr/>
                      <wps:spPr>
                        <a:xfrm>
                          <a:off x="0" y="0"/>
                          <a:ext cx="432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7C533E4" id="直線コネクタ 7" o:spid="_x0000_s1026" style="position:absolute;left:0;text-align:lef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1pt,43pt" to="335.1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" strokecolor="#318bff [1625]" strokeweight="3pt"/>
            </w:pict>
          </mc:Fallback>
        </mc:AlternateContent>
      </w:r>
      <w:r>
        <w:rPr>
          <w:noProof/>
        </w:rPr>
        <w:drawing>
          <wp:inline distT="0" distB="0" distL="0" distR="0" wp14:anchorId="6DF64798" wp14:editId="1C257E6B">
            <wp:extent cx="4860000" cy="94037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860000" cy="940377"/>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6</w:t>
      </w:r>
      <w:r>
        <w:fldChar w:fldCharType="end"/>
      </w:r>
      <w:r w:rsidR="00F0771A">
        <w:rPr>
          <w:b w:val="0"/>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hint="eastAsia"/>
        </w:rPr>
        <w:t>Conditional branch</w:t>
      </w:r>
      <w:r w:rsidR="00F0771A" w:rsidRPr="00DA41EA">
        <w:rPr>
          <w:rFonts w:hint="eastAsia"/>
        </w:rPr>
        <w:t>）</w:t>
      </w:r>
    </w:p>
    <w:p w:rsidR="00F0771A" w:rsidRDefault="00F0771A" w:rsidP="00F0771A">
      <w:pPr>
        <w:ind w:leftChars="405" w:left="850"/>
        <w:jc w:val="center"/>
        <w:rPr>
          <w:b/>
        </w:rPr>
      </w:pPr>
    </w:p>
    <w:p w:rsidR="00F0771A" w:rsidRDefault="00F0771A" w:rsidP="00F0771A">
      <w:pPr>
        <w:ind w:leftChars="405" w:left="850"/>
        <w:jc w:val="center"/>
        <w:rPr>
          <w:b/>
        </w:rPr>
      </w:pPr>
    </w:p>
    <w:p w:rsidR="00F0771A" w:rsidRPr="00FC0F7C" w:rsidRDefault="00F0771A" w:rsidP="00035D87">
      <w:pPr>
        <w:pStyle w:val="afb"/>
        <w:numPr>
          <w:ilvl w:val="1"/>
          <w:numId w:val="26"/>
        </w:numPr>
      </w:pPr>
      <w:r w:rsidRPr="00FC0F7C">
        <w:rPr>
          <w:rFonts w:cstheme="minorHAnsi" w:hint="eastAsia"/>
        </w:rPr>
        <w:t>Parallel branch</w:t>
      </w:r>
      <w:r w:rsidRPr="00FC0F7C">
        <w:rPr>
          <w:rFonts w:cstheme="minorHAnsi" w:hint="eastAsia"/>
        </w:rPr>
        <w:t>、</w:t>
      </w:r>
      <w:r w:rsidRPr="00FC0F7C">
        <w:rPr>
          <w:rFonts w:cstheme="minorHAnsi" w:hint="eastAsia"/>
        </w:rPr>
        <w:t>Conditional branch</w:t>
      </w:r>
      <w:r w:rsidRPr="00FC0F7C">
        <w:rPr>
          <w:rFonts w:cstheme="minorHAnsi" w:hint="eastAsia"/>
        </w:rPr>
        <w:t>、</w:t>
      </w:r>
      <w:r w:rsidRPr="00FC0F7C">
        <w:rPr>
          <w:rFonts w:cstheme="minorHAnsi" w:hint="eastAsia"/>
        </w:rPr>
        <w:t>Parallel merge</w:t>
      </w:r>
      <w:r>
        <w:rPr>
          <w:rFonts w:hint="eastAsia"/>
        </w:rPr>
        <w:t>、</w:t>
      </w:r>
      <w:r w:rsidRPr="00FC0F7C">
        <w:rPr>
          <w:rFonts w:cstheme="minorHAnsi"/>
        </w:rPr>
        <w:t>Conductor pause</w:t>
      </w:r>
      <w:r w:rsidRPr="00FC0F7C">
        <w:rPr>
          <w:rFonts w:cstheme="minorHAnsi" w:hint="eastAsia"/>
        </w:rPr>
        <w:t>について、連続して同じ種類の</w:t>
      </w:r>
      <w:r w:rsidRPr="00FC0F7C">
        <w:rPr>
          <w:rFonts w:cstheme="minorHAnsi" w:hint="eastAsia"/>
        </w:rPr>
        <w:t>Node</w:t>
      </w:r>
      <w:r w:rsidRPr="00FC0F7C">
        <w:rPr>
          <w:rFonts w:cstheme="minorHAnsi" w:hint="eastAsia"/>
        </w:rPr>
        <w:t>を接続する事はできません。</w:t>
      </w:r>
    </w:p>
    <w:p w:rsidR="00F0771A" w:rsidRDefault="00F0771A" w:rsidP="00F0771A">
      <w:pPr>
        <w:ind w:leftChars="405" w:left="850"/>
        <w:jc w:val="center"/>
        <w:rPr>
          <w:noProof/>
        </w:rPr>
      </w:pPr>
      <w:r w:rsidRPr="00133E43">
        <w:rPr>
          <w:rFonts w:cstheme="minorHAnsi"/>
          <w:noProof/>
        </w:rPr>
        <w:lastRenderedPageBreak/>
        <mc:AlternateContent>
          <mc:Choice Requires="wps">
            <w:drawing>
              <wp:anchor distT="0" distB="0" distL="114300" distR="114300" simplePos="0" relativeHeight="251679744" behindDoc="0" locked="0" layoutInCell="1" allowOverlap="1" wp14:anchorId="656F8D6F" wp14:editId="0391CEDE">
                <wp:simplePos x="0" y="0"/>
                <wp:positionH relativeFrom="margin">
                  <wp:posOffset>4616671</wp:posOffset>
                </wp:positionH>
                <wp:positionV relativeFrom="paragraph">
                  <wp:posOffset>1399319</wp:posOffset>
                </wp:positionV>
                <wp:extent cx="382905" cy="245745"/>
                <wp:effectExtent l="0" t="0" r="0" b="1905"/>
                <wp:wrapNone/>
                <wp:docPr id="32" name="乗算 3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70C1A" id="乗算 32" o:spid="_x0000_s1026" style="position:absolute;left:0;text-align:left;margin-left:363.5pt;margin-top:110.2pt;width:30.15pt;height:19.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72576" behindDoc="0" locked="0" layoutInCell="1" allowOverlap="1" wp14:anchorId="0BB9D193" wp14:editId="72A9AD58">
                <wp:simplePos x="0" y="0"/>
                <wp:positionH relativeFrom="column">
                  <wp:posOffset>4504690</wp:posOffset>
                </wp:positionH>
                <wp:positionV relativeFrom="paragraph">
                  <wp:posOffset>1524000</wp:posOffset>
                </wp:positionV>
                <wp:extent cx="504000" cy="0"/>
                <wp:effectExtent l="0" t="19050" r="29845" b="19050"/>
                <wp:wrapNone/>
                <wp:docPr id="470" name="直線コネクタ 470"/>
                <wp:cNvGraphicFramePr/>
                <a:graphic xmlns:a="http://schemas.openxmlformats.org/drawingml/2006/main">
                  <a:graphicData uri="http://schemas.microsoft.com/office/word/2010/wordprocessingShape">
                    <wps:wsp>
                      <wps:cNvCnPr/>
                      <wps:spPr>
                        <a:xfrm>
                          <a:off x="0" y="0"/>
                          <a:ext cx="504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475606" id="直線コネクタ 470" o:spid="_x0000_s1026" style="position:absolute;left:0;text-align:lef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7pt,120pt" to="394.4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" strokecolor="#318bff [1625]" strokeweight="2.25pt"/>
            </w:pict>
          </mc:Fallback>
        </mc:AlternateContent>
      </w:r>
      <w:r w:rsidRPr="00133E43">
        <w:rPr>
          <w:rFonts w:cstheme="minorHAnsi"/>
          <w:noProof/>
        </w:rPr>
        <mc:AlternateContent>
          <mc:Choice Requires="wps">
            <w:drawing>
              <wp:anchor distT="0" distB="0" distL="114300" distR="114300" simplePos="0" relativeHeight="251678720" behindDoc="0" locked="0" layoutInCell="1" allowOverlap="1" wp14:anchorId="726C0AF7" wp14:editId="35EDABA1">
                <wp:simplePos x="0" y="0"/>
                <wp:positionH relativeFrom="margin">
                  <wp:posOffset>4604081</wp:posOffset>
                </wp:positionH>
                <wp:positionV relativeFrom="paragraph">
                  <wp:posOffset>457752</wp:posOffset>
                </wp:positionV>
                <wp:extent cx="382905" cy="245745"/>
                <wp:effectExtent l="0" t="0" r="0" b="1905"/>
                <wp:wrapNone/>
                <wp:docPr id="472" name="乗算 47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800FF" id="乗算 472" o:spid="_x0000_s1026" style="position:absolute;left:0;text-align:left;margin-left:362.55pt;margin-top:36.05pt;width:30.15pt;height:19.3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GGW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71552" behindDoc="0" locked="0" layoutInCell="1" allowOverlap="1" wp14:anchorId="79DE09BD" wp14:editId="56289816">
                <wp:simplePos x="0" y="0"/>
                <wp:positionH relativeFrom="column">
                  <wp:posOffset>4551045</wp:posOffset>
                </wp:positionH>
                <wp:positionV relativeFrom="paragraph">
                  <wp:posOffset>586740</wp:posOffset>
                </wp:positionV>
                <wp:extent cx="468000" cy="0"/>
                <wp:effectExtent l="0" t="19050" r="27305" b="19050"/>
                <wp:wrapNone/>
                <wp:docPr id="469" name="直線コネクタ 469"/>
                <wp:cNvGraphicFramePr/>
                <a:graphic xmlns:a="http://schemas.openxmlformats.org/drawingml/2006/main">
                  <a:graphicData uri="http://schemas.microsoft.com/office/word/2010/wordprocessingShape">
                    <wps:wsp>
                      <wps:cNvCnPr/>
                      <wps:spPr>
                        <a:xfrm>
                          <a:off x="0" y="0"/>
                          <a:ext cx="468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77DB7" id="直線コネクタ 469" o:spid="_x0000_s1026" style="position:absolute;left:0;text-align:lef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35pt,46.2pt" to="395.2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77696" behindDoc="0" locked="0" layoutInCell="1" allowOverlap="1" wp14:anchorId="6E5F6AB7" wp14:editId="5D8DEFCE">
                <wp:simplePos x="0" y="0"/>
                <wp:positionH relativeFrom="margin">
                  <wp:posOffset>1780181</wp:posOffset>
                </wp:positionH>
                <wp:positionV relativeFrom="paragraph">
                  <wp:posOffset>1225854</wp:posOffset>
                </wp:positionV>
                <wp:extent cx="382905" cy="245745"/>
                <wp:effectExtent l="0" t="0" r="0" b="1905"/>
                <wp:wrapNone/>
                <wp:docPr id="471" name="乗算 471"/>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EDAA1" id="乗算 471" o:spid="_x0000_s1026" style="position:absolute;left:0;text-align:left;margin-left:140.15pt;margin-top:96.5pt;width:30.15pt;height:19.3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70528" behindDoc="0" locked="0" layoutInCell="1" allowOverlap="1" wp14:anchorId="29359F75" wp14:editId="09331B62">
                <wp:simplePos x="0" y="0"/>
                <wp:positionH relativeFrom="column">
                  <wp:posOffset>1830732</wp:posOffset>
                </wp:positionH>
                <wp:positionV relativeFrom="paragraph">
                  <wp:posOffset>1355090</wp:posOffset>
                </wp:positionV>
                <wp:extent cx="320040" cy="0"/>
                <wp:effectExtent l="0" t="19050" r="22860" b="19050"/>
                <wp:wrapNone/>
                <wp:docPr id="468" name="直線コネクタ 46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3EAB1" id="直線コネクタ 468"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106.7pt" to="169.35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62336" behindDoc="0" locked="0" layoutInCell="1" allowOverlap="1" wp14:anchorId="08AE23D8" wp14:editId="1BA1D383">
                <wp:simplePos x="0" y="0"/>
                <wp:positionH relativeFrom="margin">
                  <wp:posOffset>1772589</wp:posOffset>
                </wp:positionH>
                <wp:positionV relativeFrom="paragraph">
                  <wp:posOffset>385445</wp:posOffset>
                </wp:positionV>
                <wp:extent cx="382905" cy="245745"/>
                <wp:effectExtent l="0" t="0" r="0" b="1905"/>
                <wp:wrapNone/>
                <wp:docPr id="29" name="乗算 29"/>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F4B2E" id="乗算 29" o:spid="_x0000_s1026" style="position:absolute;left:0;text-align:left;margin-left:139.55pt;margin-top:30.35pt;width:30.15pt;height:19.3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1312" behindDoc="0" locked="0" layoutInCell="1" allowOverlap="1" wp14:anchorId="2A3C0B5A" wp14:editId="5C8C4F77">
                <wp:simplePos x="0" y="0"/>
                <wp:positionH relativeFrom="column">
                  <wp:posOffset>1816735</wp:posOffset>
                </wp:positionH>
                <wp:positionV relativeFrom="paragraph">
                  <wp:posOffset>524841</wp:posOffset>
                </wp:positionV>
                <wp:extent cx="320040" cy="0"/>
                <wp:effectExtent l="0" t="19050" r="22860" b="19050"/>
                <wp:wrapNone/>
                <wp:docPr id="28" name="直線コネクタ 2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B96C5A" id="直線コネクタ 28"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05pt,41.35pt" to="168.2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" strokecolor="#318bff [1625]" strokeweight="2.25pt"/>
            </w:pict>
          </mc:Fallback>
        </mc:AlternateContent>
      </w:r>
      <w:r w:rsidRPr="002012C5">
        <w:rPr>
          <w:noProof/>
        </w:rPr>
        <w:t xml:space="preserve"> </w:t>
      </w:r>
      <w:r>
        <w:rPr>
          <w:noProof/>
        </w:rPr>
        <w:drawing>
          <wp:inline distT="0" distB="0" distL="0" distR="0" wp14:anchorId="0DD164EC" wp14:editId="3519594C">
            <wp:extent cx="4860000" cy="1718906"/>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860000" cy="1718906"/>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7</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例：連続使用）</w:t>
      </w:r>
    </w:p>
    <w:p w:rsidR="00F0771A" w:rsidRDefault="00F0771A" w:rsidP="00F0771A">
      <w:pPr>
        <w:ind w:leftChars="405" w:left="850"/>
        <w:jc w:val="center"/>
        <w:rPr>
          <w:b/>
        </w:rPr>
      </w:pPr>
    </w:p>
    <w:p w:rsidR="00F0771A" w:rsidRDefault="00F0771A" w:rsidP="00F0771A">
      <w:pPr>
        <w:ind w:leftChars="405" w:left="850"/>
        <w:jc w:val="center"/>
        <w:rPr>
          <w:b/>
        </w:rPr>
      </w:pPr>
    </w:p>
    <w:p w:rsidR="00F0771A" w:rsidRPr="005175E8" w:rsidRDefault="00F0771A" w:rsidP="00035D87">
      <w:pPr>
        <w:pStyle w:val="afb"/>
        <w:numPr>
          <w:ilvl w:val="1"/>
          <w:numId w:val="26"/>
        </w:numPr>
      </w:pPr>
      <w:r w:rsidRPr="00414052">
        <w:rPr>
          <w:rFonts w:cstheme="minorHAnsi" w:hint="eastAsia"/>
        </w:rPr>
        <w:t>Conductor</w:t>
      </w:r>
      <w:r w:rsidRPr="00414052">
        <w:rPr>
          <w:rFonts w:cstheme="minorHAnsi"/>
        </w:rPr>
        <w:t xml:space="preserve"> call</w:t>
      </w:r>
      <w:r w:rsidRPr="00414052">
        <w:rPr>
          <w:rFonts w:cstheme="minorHAnsi" w:hint="eastAsia"/>
        </w:rPr>
        <w:t>について、更新中の</w:t>
      </w:r>
      <w:r w:rsidRPr="00414052">
        <w:rPr>
          <w:rFonts w:cstheme="minorHAnsi" w:hint="eastAsia"/>
        </w:rPr>
        <w:t>Conductor</w:t>
      </w:r>
      <w:r w:rsidRPr="00414052">
        <w:rPr>
          <w:rFonts w:cstheme="minorHAnsi" w:hint="eastAsia"/>
        </w:rPr>
        <w:t>を</w:t>
      </w:r>
      <w:r w:rsidRPr="00414052">
        <w:rPr>
          <w:rFonts w:cstheme="minorHAnsi" w:hint="eastAsia"/>
        </w:rPr>
        <w:t>Conductor</w:t>
      </w:r>
      <w:r w:rsidRPr="00414052">
        <w:rPr>
          <w:rFonts w:cstheme="minorHAnsi"/>
        </w:rPr>
        <w:t xml:space="preserve"> call</w:t>
      </w:r>
      <w:r w:rsidRPr="00414052">
        <w:rPr>
          <w:rFonts w:cstheme="minorHAnsi" w:hint="eastAsia"/>
        </w:rPr>
        <w:t>で指定し、更新することはできません。</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85888" behindDoc="0" locked="0" layoutInCell="1" allowOverlap="1" wp14:anchorId="28838EDB" wp14:editId="5A0C1DA8">
                <wp:simplePos x="0" y="0"/>
                <wp:positionH relativeFrom="column">
                  <wp:posOffset>4806646</wp:posOffset>
                </wp:positionH>
                <wp:positionV relativeFrom="paragraph">
                  <wp:posOffset>43180</wp:posOffset>
                </wp:positionV>
                <wp:extent cx="972000" cy="548640"/>
                <wp:effectExtent l="19050" t="19050" r="19050" b="22860"/>
                <wp:wrapNone/>
                <wp:docPr id="46" name="正方形/長方形 46"/>
                <wp:cNvGraphicFramePr/>
                <a:graphic xmlns:a="http://schemas.openxmlformats.org/drawingml/2006/main">
                  <a:graphicData uri="http://schemas.microsoft.com/office/word/2010/wordprocessingShape">
                    <wps:wsp>
                      <wps:cNvSpPr/>
                      <wps:spPr>
                        <a:xfrm>
                          <a:off x="0" y="0"/>
                          <a:ext cx="972000" cy="5486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D8DA5" id="正方形/長方形 46" o:spid="_x0000_s1026" style="position:absolute;left:0;text-align:left;margin-left:378.5pt;margin-top:3.4pt;width:76.55pt;height:43.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" filled="f" strokecolor="red" strokeweight="3pt"/>
            </w:pict>
          </mc:Fallback>
        </mc:AlternateContent>
      </w:r>
      <w:r>
        <w:rPr>
          <w:noProof/>
        </w:rPr>
        <mc:AlternateContent>
          <mc:Choice Requires="wps">
            <w:drawing>
              <wp:anchor distT="0" distB="0" distL="114300" distR="114300" simplePos="0" relativeHeight="251684864" behindDoc="0" locked="0" layoutInCell="1" allowOverlap="1" wp14:anchorId="1DDA956B" wp14:editId="65A2E61D">
                <wp:simplePos x="0" y="0"/>
                <wp:positionH relativeFrom="column">
                  <wp:posOffset>2085340</wp:posOffset>
                </wp:positionH>
                <wp:positionV relativeFrom="paragraph">
                  <wp:posOffset>603554</wp:posOffset>
                </wp:positionV>
                <wp:extent cx="1476000" cy="432000"/>
                <wp:effectExtent l="19050" t="19050" r="10160" b="25400"/>
                <wp:wrapNone/>
                <wp:docPr id="42" name="正方形/長方形 42"/>
                <wp:cNvGraphicFramePr/>
                <a:graphic xmlns:a="http://schemas.openxmlformats.org/drawingml/2006/main">
                  <a:graphicData uri="http://schemas.microsoft.com/office/word/2010/wordprocessingShape">
                    <wps:wsp>
                      <wps:cNvSpPr/>
                      <wps:spPr>
                        <a:xfrm>
                          <a:off x="0" y="0"/>
                          <a:ext cx="1476000" cy="432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47C94" id="正方形/長方形 42" o:spid="_x0000_s1026" style="position:absolute;left:0;text-align:left;margin-left:164.2pt;margin-top:47.5pt;width:116.2pt;height: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" filled="f" strokecolor="red" strokeweight="3pt"/>
            </w:pict>
          </mc:Fallback>
        </mc:AlternateContent>
      </w:r>
      <w:r>
        <w:rPr>
          <w:noProof/>
        </w:rPr>
        <w:drawing>
          <wp:inline distT="0" distB="0" distL="0" distR="0" wp14:anchorId="3562C1E0" wp14:editId="28B471F6">
            <wp:extent cx="4860000" cy="962781"/>
            <wp:effectExtent l="0" t="0" r="0" b="889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860000" cy="962781"/>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8</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w:t>
      </w:r>
      <w:r w:rsidR="00F0771A" w:rsidRPr="00DA41EA">
        <w:t>Conductor call</w:t>
      </w:r>
      <w:r w:rsidR="00F0771A" w:rsidRPr="00DA41EA">
        <w:rPr>
          <w:rFonts w:hint="eastAsia"/>
        </w:rPr>
        <w:t>）</w:t>
      </w:r>
    </w:p>
    <w:p w:rsidR="003055CF" w:rsidRDefault="003055CF" w:rsidP="00F0771A">
      <w:pPr>
        <w:ind w:leftChars="405" w:left="850"/>
        <w:jc w:val="center"/>
        <w:rPr>
          <w:b/>
        </w:rPr>
      </w:pPr>
    </w:p>
    <w:p w:rsidR="003055CF" w:rsidRPr="00951490" w:rsidRDefault="003055CF" w:rsidP="00F0771A">
      <w:pPr>
        <w:ind w:leftChars="405" w:left="850"/>
        <w:jc w:val="center"/>
        <w:rPr>
          <w:rFonts w:cstheme="minorHAnsi"/>
          <w:b/>
        </w:rPr>
      </w:pPr>
    </w:p>
    <w:p w:rsidR="00F0771A" w:rsidRDefault="00B126BB" w:rsidP="00035D87">
      <w:pPr>
        <w:pStyle w:val="afb"/>
        <w:numPr>
          <w:ilvl w:val="0"/>
          <w:numId w:val="26"/>
        </w:numPr>
        <w:rPr>
          <w:rFonts w:cstheme="minorHAnsi"/>
        </w:rPr>
      </w:pPr>
      <w:r w:rsidRPr="00F0771A">
        <w:rPr>
          <w:rFonts w:cstheme="minorHAnsi" w:hint="eastAsia"/>
        </w:rPr>
        <w:t>各</w:t>
      </w:r>
      <w:r w:rsidRPr="00F0771A">
        <w:rPr>
          <w:rFonts w:cstheme="minorHAnsi" w:hint="eastAsia"/>
        </w:rPr>
        <w:t>Node</w:t>
      </w:r>
      <w:r>
        <w:rPr>
          <w:rFonts w:cstheme="minorHAnsi"/>
        </w:rPr>
        <w:t>を</w:t>
      </w:r>
      <w:r w:rsidR="00F0771A" w:rsidRPr="00F0771A">
        <w:rPr>
          <w:rFonts w:cstheme="minorHAnsi" w:hint="eastAsia"/>
        </w:rPr>
        <w:t>Node</w:t>
      </w:r>
      <w:r w:rsidR="00F0771A" w:rsidRPr="00F0771A">
        <w:rPr>
          <w:rFonts w:cstheme="minorHAnsi" w:hint="eastAsia"/>
        </w:rPr>
        <w:t>一覧</w:t>
      </w:r>
      <w:r>
        <w:rPr>
          <w:rFonts w:cstheme="minorHAnsi"/>
        </w:rPr>
        <w:t>から</w:t>
      </w:r>
      <w:r w:rsidR="00F0771A" w:rsidRPr="00F0771A">
        <w:rPr>
          <w:rFonts w:cstheme="minorHAnsi"/>
        </w:rPr>
        <w:t>ドラッグ＆ドロップで</w:t>
      </w:r>
      <w:r>
        <w:rPr>
          <w:rFonts w:cstheme="minorHAnsi" w:hint="eastAsia"/>
        </w:rPr>
        <w:t>追加することが可能です。</w:t>
      </w:r>
    </w:p>
    <w:p w:rsidR="00F0771A" w:rsidRDefault="00F0771A" w:rsidP="00035D87">
      <w:pPr>
        <w:pStyle w:val="afb"/>
        <w:numPr>
          <w:ilvl w:val="0"/>
          <w:numId w:val="26"/>
        </w:numPr>
        <w:rPr>
          <w:rFonts w:cstheme="minorHAnsi"/>
        </w:rPr>
      </w:pPr>
      <w:r w:rsidRPr="00F0771A">
        <w:rPr>
          <w:rFonts w:cstheme="minorHAnsi" w:hint="eastAsia"/>
        </w:rPr>
        <w:t>Node</w:t>
      </w:r>
      <w:r w:rsidR="003B7526">
        <w:rPr>
          <w:rFonts w:cstheme="minorHAnsi" w:hint="eastAsia"/>
        </w:rPr>
        <w:t>選択時「</w:t>
      </w:r>
      <w:r w:rsidR="003B7526">
        <w:rPr>
          <w:rFonts w:cstheme="minorHAnsi" w:hint="eastAsia"/>
        </w:rPr>
        <w:t>B</w:t>
      </w:r>
      <w:r w:rsidR="003B7526">
        <w:rPr>
          <w:rFonts w:cstheme="minorHAnsi" w:hint="eastAsia"/>
        </w:rPr>
        <w:t>）詳細情報」に表示される</w:t>
      </w:r>
      <w:r w:rsidRPr="00F0771A">
        <w:rPr>
          <w:rFonts w:cstheme="minorHAnsi" w:hint="eastAsia"/>
        </w:rPr>
        <w:t>「</w:t>
      </w:r>
      <w:r w:rsidRPr="00F0771A">
        <w:rPr>
          <w:rFonts w:cstheme="minorHAnsi" w:hint="eastAsia"/>
        </w:rPr>
        <w:t>Note</w:t>
      </w:r>
      <w:r w:rsidRPr="00F0771A">
        <w:rPr>
          <w:rFonts w:cstheme="minorHAnsi" w:hint="eastAsia"/>
        </w:rPr>
        <w:t>」欄には、処理説明やコメントをメモすることが可能です。</w:t>
      </w:r>
    </w:p>
    <w:p w:rsidR="00F0771A" w:rsidRDefault="00F0771A" w:rsidP="00035D87">
      <w:pPr>
        <w:pStyle w:val="afb"/>
        <w:numPr>
          <w:ilvl w:val="0"/>
          <w:numId w:val="26"/>
        </w:numPr>
        <w:rPr>
          <w:rFonts w:cstheme="minorHAnsi"/>
        </w:rPr>
      </w:pPr>
      <w:r w:rsidRPr="00F0771A">
        <w:rPr>
          <w:rFonts w:cstheme="minorHAnsi" w:hint="eastAsia"/>
        </w:rPr>
        <w:t>「</w:t>
      </w:r>
      <w:r w:rsidRPr="00F0771A">
        <w:rPr>
          <w:rFonts w:cstheme="minorHAnsi" w:hint="eastAsia"/>
        </w:rPr>
        <w:t>Note</w:t>
      </w:r>
      <w:r w:rsidRPr="00F0771A">
        <w:rPr>
          <w:rFonts w:cstheme="minorHAnsi" w:hint="eastAsia"/>
        </w:rPr>
        <w:t>」欄の記述は処理実行に影響はありません。</w:t>
      </w:r>
      <w:r w:rsidRPr="00F0771A">
        <w:rPr>
          <w:rFonts w:cstheme="minorHAnsi" w:hint="eastAsia"/>
        </w:rPr>
        <w:t>Web</w:t>
      </w:r>
      <w:r w:rsidRPr="00F0771A">
        <w:rPr>
          <w:rFonts w:cstheme="minorHAnsi" w:hint="eastAsia"/>
        </w:rPr>
        <w:t>上でのみ参照できるメモ欄です。</w:t>
      </w:r>
    </w:p>
    <w:p w:rsidR="00F0771A" w:rsidRPr="00F0771A" w:rsidRDefault="00F0771A" w:rsidP="00035D87">
      <w:pPr>
        <w:pStyle w:val="afb"/>
        <w:numPr>
          <w:ilvl w:val="0"/>
          <w:numId w:val="26"/>
        </w:numPr>
        <w:rPr>
          <w:rFonts w:cstheme="minorHAnsi"/>
        </w:rPr>
      </w:pPr>
      <w:r w:rsidRPr="00F0771A">
        <w:rPr>
          <w:rFonts w:cstheme="minorHAnsi" w:hint="eastAsia"/>
        </w:rPr>
        <w:t>Node</w:t>
      </w:r>
      <w:r w:rsidR="007D351A">
        <w:rPr>
          <w:rFonts w:cstheme="minorHAnsi" w:hint="eastAsia"/>
        </w:rPr>
        <w:t>設定後、「登録」ボタンを押下して</w:t>
      </w:r>
      <w:r>
        <w:rPr>
          <w:rFonts w:hint="eastAsia"/>
        </w:rPr>
        <w:t>Conductor</w:t>
      </w:r>
      <w:r w:rsidRPr="008D3459">
        <w:t>クラス</w:t>
      </w:r>
      <w:r w:rsidRPr="008D3459">
        <w:rPr>
          <w:rFonts w:hint="eastAsia"/>
        </w:rPr>
        <w:t>を登録します</w:t>
      </w:r>
    </w:p>
    <w:p w:rsidR="00F0771A" w:rsidRDefault="00F0771A" w:rsidP="00F0771A">
      <w:pPr>
        <w:pStyle w:val="afb"/>
        <w:ind w:left="1100" w:firstLine="0"/>
      </w:pPr>
    </w:p>
    <w:p w:rsidR="00F0771A" w:rsidRPr="007D351A" w:rsidRDefault="00F0771A" w:rsidP="00F0771A">
      <w:pPr>
        <w:pStyle w:val="afb"/>
        <w:ind w:left="680" w:firstLine="0"/>
        <w:jc w:val="center"/>
      </w:pPr>
    </w:p>
    <w:p w:rsidR="00F0771A" w:rsidRDefault="00F0771A" w:rsidP="00F0771A">
      <w:pPr>
        <w:pStyle w:val="afb"/>
        <w:ind w:left="680" w:firstLine="0"/>
      </w:pPr>
    </w:p>
    <w:p w:rsidR="00094D3D" w:rsidRDefault="00094D3D" w:rsidP="00035D87">
      <w:pPr>
        <w:pStyle w:val="afb"/>
        <w:numPr>
          <w:ilvl w:val="0"/>
          <w:numId w:val="25"/>
        </w:numPr>
      </w:pPr>
      <w:r>
        <w:rPr>
          <w:rFonts w:hint="eastAsia"/>
        </w:rPr>
        <w:t>詳細情報</w:t>
      </w:r>
    </w:p>
    <w:p w:rsidR="00D425F8" w:rsidRPr="00D425F8" w:rsidRDefault="00094D3D" w:rsidP="00035D87">
      <w:pPr>
        <w:pStyle w:val="afb"/>
        <w:numPr>
          <w:ilvl w:val="0"/>
          <w:numId w:val="26"/>
        </w:numPr>
      </w:pPr>
      <w:r>
        <w:rPr>
          <w:rFonts w:cstheme="minorHAnsi"/>
        </w:rPr>
        <w:t>画面右側</w:t>
      </w:r>
      <w:r>
        <w:rPr>
          <w:rFonts w:cstheme="minorHAnsi" w:hint="eastAsia"/>
        </w:rPr>
        <w:t>上部</w:t>
      </w:r>
      <w:r>
        <w:rPr>
          <w:rFonts w:cstheme="minorHAnsi"/>
        </w:rPr>
        <w:t>の領域には、</w:t>
      </w:r>
      <w:r>
        <w:rPr>
          <w:rFonts w:cstheme="minorHAnsi" w:hint="eastAsia"/>
        </w:rPr>
        <w:t>選択している</w:t>
      </w:r>
      <w:r>
        <w:rPr>
          <w:rFonts w:cstheme="minorHAnsi" w:hint="eastAsia"/>
        </w:rPr>
        <w:t>Node</w:t>
      </w:r>
      <w:r>
        <w:rPr>
          <w:rFonts w:cstheme="minorHAnsi" w:hint="eastAsia"/>
        </w:rPr>
        <w:t>の詳細情報</w:t>
      </w:r>
      <w:r w:rsidRPr="008D3459">
        <w:rPr>
          <w:rFonts w:cstheme="minorHAnsi"/>
        </w:rPr>
        <w:t>が表示されます。</w:t>
      </w:r>
    </w:p>
    <w:p w:rsidR="00D425F8" w:rsidRPr="00901C9B" w:rsidRDefault="00D425F8" w:rsidP="00035D87">
      <w:pPr>
        <w:pStyle w:val="afb"/>
        <w:numPr>
          <w:ilvl w:val="0"/>
          <w:numId w:val="26"/>
        </w:numPr>
      </w:pPr>
      <w:r>
        <w:rPr>
          <w:rFonts w:cstheme="minorHAnsi" w:hint="eastAsia"/>
        </w:rPr>
        <w:t>選択している</w:t>
      </w:r>
      <w:r>
        <w:rPr>
          <w:rFonts w:cstheme="minorHAnsi" w:hint="eastAsia"/>
        </w:rPr>
        <w:t>Node</w:t>
      </w:r>
      <w:r>
        <w:rPr>
          <w:rFonts w:cstheme="minorHAnsi" w:hint="eastAsia"/>
        </w:rPr>
        <w:t>によってタブの名称が変わります。</w:t>
      </w:r>
    </w:p>
    <w:p w:rsidR="00901C9B" w:rsidRDefault="00901C9B" w:rsidP="00901C9B">
      <w:pPr>
        <w:pStyle w:val="afb"/>
        <w:ind w:left="1260" w:firstLine="0"/>
      </w:pPr>
    </w:p>
    <w:p w:rsidR="00901C9B" w:rsidRDefault="00D425F8" w:rsidP="00035D87">
      <w:pPr>
        <w:pStyle w:val="afb"/>
        <w:numPr>
          <w:ilvl w:val="0"/>
          <w:numId w:val="27"/>
        </w:numPr>
      </w:pPr>
      <w:r>
        <w:rPr>
          <w:rFonts w:hint="eastAsia"/>
        </w:rPr>
        <w:t>「</w:t>
      </w:r>
      <w:r>
        <w:rPr>
          <w:rFonts w:hint="eastAsia"/>
        </w:rPr>
        <w:t>Conductor</w:t>
      </w:r>
      <w:r>
        <w:rPr>
          <w:rFonts w:hint="eastAsia"/>
        </w:rPr>
        <w:t>名称」タブ</w:t>
      </w:r>
    </w:p>
    <w:p w:rsidR="00901C9B" w:rsidRDefault="00901C9B" w:rsidP="00035D87">
      <w:pPr>
        <w:pStyle w:val="afb"/>
        <w:numPr>
          <w:ilvl w:val="0"/>
          <w:numId w:val="28"/>
        </w:numPr>
      </w:pPr>
      <w:r>
        <w:rPr>
          <w:rFonts w:hint="eastAsia"/>
        </w:rPr>
        <w:t>Node</w:t>
      </w:r>
      <w:r>
        <w:rPr>
          <w:rFonts w:hint="eastAsia"/>
        </w:rPr>
        <w:t>未選択の場合表示されます。</w:t>
      </w:r>
    </w:p>
    <w:p w:rsidR="00901C9B" w:rsidRDefault="00DF2306" w:rsidP="00035D87">
      <w:pPr>
        <w:pStyle w:val="afb"/>
        <w:numPr>
          <w:ilvl w:val="0"/>
          <w:numId w:val="28"/>
        </w:numPr>
      </w:pPr>
      <w:r>
        <w:rPr>
          <w:rFonts w:hint="eastAsia"/>
        </w:rPr>
        <w:t>タブ内の項目は以下の通りです。</w:t>
      </w:r>
    </w:p>
    <w:p w:rsidR="00901C9B" w:rsidRDefault="00901C9B" w:rsidP="00901C9B">
      <w:pPr>
        <w:pStyle w:val="afb"/>
        <w:ind w:left="1680" w:firstLine="0"/>
      </w:pPr>
    </w:p>
    <w:p w:rsidR="00901C9B"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1D5173">
        <w:rPr>
          <w:noProof/>
        </w:rPr>
        <w:t>4</w:t>
      </w:r>
      <w:r>
        <w:fldChar w:fldCharType="end"/>
      </w:r>
      <w:r w:rsidR="00901C9B" w:rsidRPr="000814DD">
        <w:rPr>
          <w:rFonts w:cstheme="minorHAnsi" w:hint="eastAsia"/>
        </w:rPr>
        <w:t xml:space="preserve"> </w:t>
      </w:r>
      <w:r w:rsidR="00901C9B" w:rsidRPr="000814DD">
        <w:rPr>
          <w:rFonts w:cstheme="minorHAnsi" w:hint="eastAsia"/>
        </w:rPr>
        <w:t>「</w:t>
      </w:r>
      <w:r w:rsidR="00901C9B" w:rsidRPr="000814DD">
        <w:rPr>
          <w:rFonts w:cstheme="minorHAnsi" w:hint="eastAsia"/>
        </w:rPr>
        <w:t>Conductor</w:t>
      </w:r>
      <w:r w:rsidR="00901C9B" w:rsidRPr="000814DD">
        <w:rPr>
          <w:rFonts w:cstheme="minorHAnsi" w:hint="eastAsia"/>
        </w:rPr>
        <w:t>名称」タブ</w:t>
      </w:r>
    </w:p>
    <w:tbl>
      <w:tblPr>
        <w:tblStyle w:val="aa"/>
        <w:tblW w:w="7796" w:type="dxa"/>
        <w:tblInd w:w="1848" w:type="dxa"/>
        <w:tblLayout w:type="fixed"/>
        <w:tblLook w:val="04A0" w:firstRow="1" w:lastRow="0" w:firstColumn="1" w:lastColumn="0" w:noHBand="0" w:noVBand="1"/>
      </w:tblPr>
      <w:tblGrid>
        <w:gridCol w:w="850"/>
        <w:gridCol w:w="3969"/>
        <w:gridCol w:w="709"/>
        <w:gridCol w:w="1134"/>
        <w:gridCol w:w="1134"/>
      </w:tblGrid>
      <w:tr w:rsidR="00901C9B" w:rsidRPr="00951490" w:rsidTr="0017433E">
        <w:tc>
          <w:tcPr>
            <w:tcW w:w="850" w:type="dxa"/>
            <w:shd w:val="clear" w:color="auto" w:fill="002B62"/>
            <w:vAlign w:val="center"/>
          </w:tcPr>
          <w:p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969" w:type="dxa"/>
            <w:shd w:val="clear" w:color="auto" w:fill="002B62"/>
            <w:vAlign w:val="center"/>
          </w:tcPr>
          <w:p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に対応した一意の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が自動採番されます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クラス名称を入力します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EA4BE8" w:rsidRDefault="00901C9B" w:rsidP="008B6987">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Role</w:t>
            </w:r>
          </w:p>
        </w:tc>
        <w:tc>
          <w:tcPr>
            <w:tcW w:w="3969" w:type="dxa"/>
          </w:tcPr>
          <w:p w:rsidR="00901C9B" w:rsidRDefault="00901C9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このConductorへアクセス可能なロールを選択します。</w:t>
            </w:r>
          </w:p>
          <w:p w:rsidR="00901C9B" w:rsidRDefault="00901C9B" w:rsidP="008B6987">
            <w:pPr>
              <w:spacing w:line="240" w:lineRule="exact"/>
              <w:rPr>
                <w:rFonts w:asciiTheme="minorEastAsia" w:hAnsiTheme="minorEastAsia" w:cstheme="minorHAnsi"/>
                <w:color w:val="000000"/>
                <w:sz w:val="18"/>
                <w:szCs w:val="18"/>
                <w:shd w:val="clear" w:color="auto" w:fill="FFFFFF"/>
              </w:rPr>
            </w:pPr>
            <w:r w:rsidRPr="007E1583">
              <w:rPr>
                <w:rFonts w:asciiTheme="minorEastAsia" w:hAnsiTheme="minorEastAsia" w:cstheme="minorHAnsi" w:hint="eastAsia"/>
                <w:color w:val="000000"/>
                <w:sz w:val="18"/>
                <w:szCs w:val="18"/>
                <w:shd w:val="clear" w:color="auto" w:fill="FFFFFF"/>
              </w:rPr>
              <w:t>ロールが1つも選択されていない場合は、すべて</w:t>
            </w:r>
            <w:r w:rsidRPr="007E1583">
              <w:rPr>
                <w:rFonts w:asciiTheme="minorEastAsia" w:hAnsiTheme="minorEastAsia" w:cstheme="minorHAnsi" w:hint="eastAsia"/>
                <w:color w:val="000000"/>
                <w:sz w:val="18"/>
                <w:szCs w:val="18"/>
                <w:shd w:val="clear" w:color="auto" w:fill="FFFFFF"/>
              </w:rPr>
              <w:lastRenderedPageBreak/>
              <w:t>のロールがアクセス可能となります。</w:t>
            </w:r>
          </w:p>
          <w:p w:rsidR="009C0A4D" w:rsidRPr="00951490" w:rsidRDefault="009C0A4D"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「Permission role select」ボタンを押下して表示される一覧から任意の値を選択できます。</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クラスに対する説明やコメントを入力します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901C9B" w:rsidRDefault="00901C9B" w:rsidP="00901C9B">
      <w:pPr>
        <w:pStyle w:val="afb"/>
        <w:ind w:left="1680" w:firstLine="0"/>
      </w:pPr>
    </w:p>
    <w:p w:rsidR="00901C9B" w:rsidRDefault="00901C9B" w:rsidP="00901C9B">
      <w:pPr>
        <w:pStyle w:val="afb"/>
        <w:ind w:left="1680" w:firstLine="0"/>
      </w:pPr>
    </w:p>
    <w:p w:rsidR="00901C9B" w:rsidRDefault="00901C9B" w:rsidP="00901C9B">
      <w:pPr>
        <w:jc w:val="center"/>
        <w:rPr>
          <w:rFonts w:cstheme="minorHAnsi"/>
        </w:rPr>
      </w:pPr>
      <w:r>
        <w:rPr>
          <w:noProof/>
        </w:rPr>
        <w:drawing>
          <wp:inline distT="0" distB="0" distL="0" distR="0" wp14:anchorId="18D5B8B2" wp14:editId="5A1B5237">
            <wp:extent cx="3240000" cy="3627817"/>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6096" t="22973" r="-197" b="41464"/>
                    <a:stretch/>
                  </pic:blipFill>
                  <pic:spPr bwMode="auto">
                    <a:xfrm>
                      <a:off x="0" y="0"/>
                      <a:ext cx="3240000" cy="3627817"/>
                    </a:xfrm>
                    <a:prstGeom prst="rect">
                      <a:avLst/>
                    </a:prstGeom>
                    <a:ln>
                      <a:noFill/>
                    </a:ln>
                    <a:extLst>
                      <a:ext uri="{53640926-AAD7-44D8-BBD7-CCE9431645EC}">
                        <a14:shadowObscured xmlns:a14="http://schemas.microsoft.com/office/drawing/2010/main"/>
                      </a:ext>
                    </a:extLst>
                  </pic:spPr>
                </pic:pic>
              </a:graphicData>
            </a:graphic>
          </wp:inline>
        </w:drawing>
      </w:r>
    </w:p>
    <w:p w:rsidR="00901C9B" w:rsidRDefault="000814DD" w:rsidP="000814DD">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9</w:t>
      </w:r>
      <w:r>
        <w:fldChar w:fldCharType="end"/>
      </w:r>
      <w:r w:rsidR="00DF2306" w:rsidRPr="000814DD">
        <w:rPr>
          <w:rFonts w:hint="eastAsia"/>
        </w:rPr>
        <w:t xml:space="preserve"> </w:t>
      </w:r>
      <w:r w:rsidR="00DF2306" w:rsidRPr="000814DD">
        <w:rPr>
          <w:rFonts w:hint="eastAsia"/>
        </w:rPr>
        <w:t>「</w:t>
      </w:r>
      <w:r w:rsidR="00901C9B" w:rsidRPr="000814DD">
        <w:rPr>
          <w:rFonts w:hint="eastAsia"/>
        </w:rPr>
        <w:t>Conductor</w:t>
      </w:r>
      <w:r w:rsidR="00DF2306" w:rsidRPr="000814DD">
        <w:rPr>
          <w:rFonts w:cstheme="minorHAnsi" w:hint="eastAsia"/>
        </w:rPr>
        <w:t>」名称タブ</w:t>
      </w:r>
    </w:p>
    <w:p w:rsidR="00901C9B" w:rsidRDefault="00901C9B" w:rsidP="00901C9B">
      <w:pPr>
        <w:ind w:leftChars="872" w:left="1831" w:firstLine="689"/>
        <w:rPr>
          <w:b/>
        </w:rPr>
      </w:pPr>
    </w:p>
    <w:p w:rsidR="00901C9B" w:rsidRPr="00951490" w:rsidRDefault="00901C9B" w:rsidP="00901C9B">
      <w:pPr>
        <w:ind w:leftChars="872" w:left="1831" w:firstLine="689"/>
        <w:rPr>
          <w:b/>
        </w:rPr>
      </w:pPr>
    </w:p>
    <w:p w:rsidR="00901C9B" w:rsidRDefault="00901C9B" w:rsidP="00901C9B">
      <w:pPr>
        <w:jc w:val="center"/>
      </w:pPr>
      <w:r>
        <w:rPr>
          <w:noProof/>
        </w:rPr>
        <w:drawing>
          <wp:inline distT="0" distB="0" distL="0" distR="0" wp14:anchorId="652DE1BE" wp14:editId="2C3A2717">
            <wp:extent cx="3240000" cy="921398"/>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338" t="44669" r="20302" b="33086"/>
                    <a:stretch/>
                  </pic:blipFill>
                  <pic:spPr bwMode="auto">
                    <a:xfrm>
                      <a:off x="0" y="0"/>
                      <a:ext cx="3240000" cy="921398"/>
                    </a:xfrm>
                    <a:prstGeom prst="rect">
                      <a:avLst/>
                    </a:prstGeom>
                    <a:ln>
                      <a:noFill/>
                    </a:ln>
                    <a:extLst>
                      <a:ext uri="{53640926-AAD7-44D8-BBD7-CCE9431645EC}">
                        <a14:shadowObscured xmlns:a14="http://schemas.microsoft.com/office/drawing/2010/main"/>
                      </a:ext>
                    </a:extLst>
                  </pic:spPr>
                </pic:pic>
              </a:graphicData>
            </a:graphic>
          </wp:inline>
        </w:drawing>
      </w:r>
    </w:p>
    <w:p w:rsidR="00901C9B" w:rsidRPr="00951490"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10</w:t>
      </w:r>
      <w:r>
        <w:fldChar w:fldCharType="end"/>
      </w:r>
      <w:r w:rsidR="00DF2306" w:rsidRPr="000814DD">
        <w:rPr>
          <w:rFonts w:hint="eastAsia"/>
        </w:rPr>
        <w:t xml:space="preserve"> </w:t>
      </w:r>
      <w:r w:rsidR="00DF2306" w:rsidRPr="000814DD">
        <w:rPr>
          <w:rFonts w:hint="eastAsia"/>
        </w:rPr>
        <w:t>「</w:t>
      </w:r>
      <w:r w:rsidR="00E13223" w:rsidRPr="000814DD">
        <w:rPr>
          <w:rFonts w:cstheme="minorHAnsi"/>
        </w:rPr>
        <w:t>Permission role</w:t>
      </w:r>
      <w:r w:rsidR="00DF2306" w:rsidRPr="000814DD">
        <w:rPr>
          <w:rFonts w:cstheme="minorHAnsi" w:hint="eastAsia"/>
        </w:rPr>
        <w:t>」のポップアップ</w:t>
      </w:r>
    </w:p>
    <w:p w:rsidR="00901C9B" w:rsidRDefault="00901C9B">
      <w:pPr>
        <w:widowControl/>
        <w:jc w:val="left"/>
      </w:pPr>
    </w:p>
    <w:p w:rsidR="00901C9B" w:rsidRDefault="00901C9B" w:rsidP="00901C9B">
      <w:pPr>
        <w:pStyle w:val="afb"/>
        <w:ind w:firstLine="0"/>
      </w:pPr>
    </w:p>
    <w:p w:rsidR="00D425F8" w:rsidRDefault="00DF2306" w:rsidP="00035D87">
      <w:pPr>
        <w:pStyle w:val="afb"/>
        <w:numPr>
          <w:ilvl w:val="0"/>
          <w:numId w:val="27"/>
        </w:numPr>
      </w:pPr>
      <w:r>
        <w:rPr>
          <w:rFonts w:hint="eastAsia"/>
        </w:rPr>
        <w:t>「</w:t>
      </w:r>
      <w:r>
        <w:rPr>
          <w:rFonts w:hint="eastAsia"/>
        </w:rPr>
        <w:t>Movement</w:t>
      </w:r>
      <w:r>
        <w:rPr>
          <w:rFonts w:hint="eastAsia"/>
        </w:rPr>
        <w:t>」タブ</w:t>
      </w:r>
    </w:p>
    <w:p w:rsidR="00DF2306" w:rsidRPr="00DF2306" w:rsidRDefault="00DF2306" w:rsidP="00035D87">
      <w:pPr>
        <w:pStyle w:val="afb"/>
        <w:numPr>
          <w:ilvl w:val="0"/>
          <w:numId w:val="29"/>
        </w:numPr>
      </w:pPr>
      <w:r>
        <w:rPr>
          <w:rFonts w:cstheme="minorHAnsi" w:hint="eastAsia"/>
        </w:rPr>
        <w:t>「</w:t>
      </w:r>
      <w:r w:rsidR="003055CF">
        <w:rPr>
          <w:rFonts w:cstheme="minorHAnsi" w:hint="eastAsia"/>
        </w:rPr>
        <w:t>A</w:t>
      </w:r>
      <w:r w:rsidR="003055CF">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」タブ内の</w:t>
      </w:r>
      <w:r>
        <w:rPr>
          <w:rFonts w:cstheme="minorHAnsi" w:hint="eastAsia"/>
        </w:rPr>
        <w:t>Node</w:t>
      </w:r>
      <w:r>
        <w:rPr>
          <w:rFonts w:cstheme="minorHAnsi" w:hint="eastAsia"/>
        </w:rPr>
        <w:t>を選択した場合表示されます。</w:t>
      </w:r>
    </w:p>
    <w:p w:rsidR="00DF2306" w:rsidRPr="00DF2306" w:rsidRDefault="00DF2306" w:rsidP="00035D87">
      <w:pPr>
        <w:pStyle w:val="afb"/>
        <w:numPr>
          <w:ilvl w:val="0"/>
          <w:numId w:val="29"/>
        </w:numPr>
      </w:pPr>
      <w:r>
        <w:rPr>
          <w:rFonts w:cstheme="minorHAnsi" w:hint="eastAsia"/>
        </w:rPr>
        <w:t>タブ内の項目は以下の通りです。</w:t>
      </w:r>
    </w:p>
    <w:p w:rsidR="00DF2306" w:rsidRDefault="00DF2306" w:rsidP="00DF2306">
      <w:pPr>
        <w:ind w:left="1680"/>
      </w:pPr>
    </w:p>
    <w:p w:rsidR="00DF2306" w:rsidRPr="000814DD"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1D5173">
        <w:rPr>
          <w:noProof/>
        </w:rPr>
        <w:t>5</w:t>
      </w:r>
      <w:r>
        <w:fldChar w:fldCharType="end"/>
      </w:r>
      <w:r w:rsidR="008C5FCD" w:rsidRPr="000814DD">
        <w:rPr>
          <w:rFonts w:cstheme="minorHAnsi" w:hint="eastAsia"/>
        </w:rPr>
        <w:t>「</w:t>
      </w:r>
      <w:r w:rsidR="00DF2306" w:rsidRPr="000814DD">
        <w:rPr>
          <w:rFonts w:cstheme="minorHAnsi" w:hint="eastAsia"/>
        </w:rPr>
        <w:t>Movement</w:t>
      </w:r>
      <w:r w:rsidR="008C5FCD" w:rsidRPr="000814DD">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DF2306" w:rsidRPr="00951490" w:rsidTr="005D7289">
        <w:tc>
          <w:tcPr>
            <w:tcW w:w="1413"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 xml:space="preserve">Movement ID </w:t>
            </w:r>
            <w:r w:rsidRPr="00951490">
              <w:rPr>
                <w:rFonts w:asciiTheme="minorEastAsia" w:hAnsiTheme="minorEastAsia" w:cstheme="minorHAnsi" w:hint="eastAsia"/>
                <w:color w:val="000000"/>
                <w:sz w:val="18"/>
                <w:szCs w:val="18"/>
                <w:shd w:val="clear" w:color="auto" w:fill="FFFFFF"/>
              </w:rPr>
              <w:t xml:space="preserve">　</w:t>
            </w:r>
          </w:p>
        </w:tc>
        <w:tc>
          <w:tcPr>
            <w:tcW w:w="3402" w:type="dxa"/>
          </w:tcPr>
          <w:p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Orchestrator</w:t>
            </w:r>
          </w:p>
        </w:tc>
        <w:tc>
          <w:tcPr>
            <w:tcW w:w="3402" w:type="dxa"/>
          </w:tcPr>
          <w:p w:rsidR="00DF2306" w:rsidRDefault="00DF2306"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オーケストレータ名</w:t>
            </w:r>
            <w:r w:rsidRPr="00951490">
              <w:rPr>
                <w:rFonts w:asciiTheme="minorEastAsia" w:hAnsiTheme="minorEastAsia" w:cstheme="minorHAnsi" w:hint="eastAsia"/>
                <w:color w:val="000000"/>
                <w:sz w:val="18"/>
                <w:szCs w:val="18"/>
                <w:shd w:val="clear" w:color="auto" w:fill="FFFFFF"/>
              </w:rPr>
              <w:lastRenderedPageBreak/>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A803BA"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402" w:type="dxa"/>
          </w:tcPr>
          <w:p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名称</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Pr="00EA4BE8"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DF2306" w:rsidRDefault="00DF2306"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8C5FCD">
              <w:rPr>
                <w:rFonts w:ascii="Arial" w:hAnsi="Arial" w:cs="Arial" w:hint="eastAsia"/>
                <w:color w:val="000000"/>
                <w:sz w:val="18"/>
                <w:szCs w:val="18"/>
                <w:shd w:val="clear" w:color="auto" w:fill="FFFFFF"/>
              </w:rPr>
              <w:t>。</w:t>
            </w:r>
            <w:r w:rsidR="008B6987">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w:t>
            </w:r>
            <w:r w:rsidR="008B6987">
              <w:rPr>
                <w:rFonts w:ascii="Arial" w:hAnsi="Arial" w:cs="Arial" w:hint="eastAsia"/>
                <w:color w:val="000000"/>
                <w:sz w:val="18"/>
                <w:szCs w:val="18"/>
                <w:shd w:val="clear" w:color="auto" w:fill="FFFFFF"/>
              </w:rPr>
              <w:t>」メニュー</w:t>
            </w:r>
            <w:r>
              <w:rPr>
                <w:rFonts w:ascii="Arial" w:hAnsi="Arial" w:cs="Arial" w:hint="eastAsia"/>
                <w:color w:val="000000"/>
                <w:sz w:val="18"/>
                <w:szCs w:val="18"/>
                <w:shd w:val="clear" w:color="auto" w:fill="FFFFFF"/>
              </w:rPr>
              <w:t>にて、変更可能なパラメータ</w:t>
            </w:r>
            <w:r w:rsidR="008C5FCD">
              <w:rPr>
                <w:rFonts w:ascii="Arial" w:hAnsi="Arial" w:cs="Arial" w:hint="eastAsia"/>
                <w:color w:val="000000"/>
                <w:sz w:val="18"/>
                <w:szCs w:val="18"/>
                <w:shd w:val="clear" w:color="auto" w:fill="FFFFFF"/>
              </w:rPr>
              <w:t>です。</w:t>
            </w:r>
          </w:p>
        </w:tc>
        <w:tc>
          <w:tcPr>
            <w:tcW w:w="709" w:type="dxa"/>
          </w:tcPr>
          <w:p w:rsidR="00DF2306"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DF2306" w:rsidRDefault="008F2F0D"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DF2306">
              <w:rPr>
                <w:rFonts w:ascii="Arial" w:hAnsi="Arial" w:cs="Arial" w:hint="eastAsia"/>
                <w:color w:val="000000"/>
                <w:sz w:val="18"/>
                <w:szCs w:val="18"/>
                <w:shd w:val="clear" w:color="auto" w:fill="FFFFFF"/>
              </w:rPr>
              <w:t>Select</w:t>
            </w:r>
            <w:r w:rsidR="009C0A4D">
              <w:rPr>
                <w:rFonts w:ascii="Arial" w:hAnsi="Arial" w:cs="Arial" w:hint="eastAsia"/>
                <w:color w:val="000000"/>
                <w:sz w:val="18"/>
                <w:szCs w:val="18"/>
                <w:shd w:val="clear" w:color="auto" w:fill="FFFFFF"/>
              </w:rPr>
              <w:t>」ボタンを押下して</w:t>
            </w:r>
            <w:r w:rsidR="00DF2306">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任意の値を</w:t>
            </w:r>
            <w:r w:rsidR="009C0A4D">
              <w:rPr>
                <w:rFonts w:ascii="Arial" w:hAnsi="Arial" w:cs="Arial" w:hint="eastAsia"/>
                <w:color w:val="000000"/>
                <w:sz w:val="18"/>
                <w:szCs w:val="18"/>
                <w:shd w:val="clear" w:color="auto" w:fill="FFFFFF"/>
              </w:rPr>
              <w:t>選択できます</w:t>
            </w:r>
            <w:r w:rsidR="00DF2306">
              <w:rPr>
                <w:rFonts w:ascii="Arial" w:hAnsi="Arial" w:cs="Arial" w:hint="eastAsia"/>
                <w:color w:val="000000"/>
                <w:sz w:val="18"/>
                <w:szCs w:val="18"/>
                <w:shd w:val="clear" w:color="auto" w:fill="FFFFFF"/>
              </w:rPr>
              <w:t>。</w:t>
            </w:r>
          </w:p>
          <w:p w:rsidR="00DF2306" w:rsidRPr="00951490" w:rsidRDefault="008F2F0D"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DF2306">
              <w:rPr>
                <w:rFonts w:ascii="Arial" w:hAnsi="Arial" w:cs="Arial" w:hint="eastAsia"/>
                <w:color w:val="000000"/>
                <w:sz w:val="18"/>
                <w:szCs w:val="18"/>
                <w:shd w:val="clear" w:color="auto" w:fill="FFFFFF"/>
              </w:rPr>
              <w:t>した</w:t>
            </w:r>
            <w:r w:rsidR="00DF2306" w:rsidRPr="00C23756">
              <w:rPr>
                <w:rFonts w:ascii="Arial" w:hAnsi="Arial" w:cs="Arial" w:hint="eastAsia"/>
                <w:color w:val="000000"/>
                <w:sz w:val="18"/>
                <w:szCs w:val="18"/>
                <w:shd w:val="clear" w:color="auto" w:fill="FFFFFF"/>
              </w:rPr>
              <w:t>オペレーション</w:t>
            </w:r>
            <w:r w:rsidR="00DF2306">
              <w:rPr>
                <w:rFonts w:ascii="Arial" w:hAnsi="Arial" w:cs="Arial" w:hint="eastAsia"/>
                <w:color w:val="000000"/>
                <w:sz w:val="18"/>
                <w:szCs w:val="18"/>
                <w:shd w:val="clear" w:color="auto" w:fill="FFFFFF"/>
              </w:rPr>
              <w:t>名が表示されます。</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C5FCD" w:rsidRPr="00951490" w:rsidTr="005D7289">
        <w:tc>
          <w:tcPr>
            <w:tcW w:w="1413" w:type="dxa"/>
          </w:tcPr>
          <w:p w:rsidR="008C5FCD" w:rsidRPr="00951490" w:rsidRDefault="008C5FCD" w:rsidP="008C5FCD">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8C5FCD" w:rsidRPr="00951490" w:rsidRDefault="008C5FCD" w:rsidP="008C5FCD">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8C5FCD" w:rsidRPr="00951490" w:rsidRDefault="008C5FCD"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DF2306" w:rsidRDefault="00DF2306" w:rsidP="00DF2306">
      <w:pPr>
        <w:ind w:left="1680"/>
      </w:pPr>
    </w:p>
    <w:p w:rsidR="00DF2306" w:rsidRDefault="00DF2306" w:rsidP="008C5FCD">
      <w:pPr>
        <w:ind w:left="1680"/>
      </w:pPr>
    </w:p>
    <w:p w:rsidR="00DF2306" w:rsidRDefault="00DF2306" w:rsidP="008C5FCD">
      <w:pPr>
        <w:ind w:left="1680"/>
        <w:jc w:val="center"/>
      </w:pPr>
      <w:r>
        <w:rPr>
          <w:noProof/>
        </w:rPr>
        <w:drawing>
          <wp:inline distT="0" distB="0" distL="0" distR="0" wp14:anchorId="63AC3C0A" wp14:editId="618834D5">
            <wp:extent cx="3240000" cy="3247467"/>
            <wp:effectExtent l="0" t="0" r="0" b="0"/>
            <wp:docPr id="456"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2"/>
                    <pic:cNvPicPr>
                      <a:picLocks noChangeAspect="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3240000" cy="3247467"/>
                    </a:xfrm>
                    <a:prstGeom prst="rect">
                      <a:avLst/>
                    </a:prstGeom>
                    <a:ln>
                      <a:noFill/>
                    </a:ln>
                    <a:extLst>
                      <a:ext uri="{53640926-AAD7-44D8-BBD7-CCE9431645EC}">
                        <a14:shadowObscured xmlns:a14="http://schemas.microsoft.com/office/drawing/2010/main"/>
                      </a:ext>
                    </a:extLst>
                  </pic:spPr>
                </pic:pic>
              </a:graphicData>
            </a:graphic>
          </wp:inline>
        </w:drawing>
      </w:r>
    </w:p>
    <w:p w:rsidR="00DF2306" w:rsidRPr="000814DD" w:rsidRDefault="000814DD" w:rsidP="000814DD">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11</w:t>
      </w:r>
      <w:r>
        <w:fldChar w:fldCharType="end"/>
      </w:r>
      <w:r w:rsidR="008C5FCD" w:rsidRPr="000814DD">
        <w:rPr>
          <w:rFonts w:hint="eastAsia"/>
        </w:rPr>
        <w:t>「</w:t>
      </w:r>
      <w:r w:rsidR="00DF2306" w:rsidRPr="000814DD">
        <w:rPr>
          <w:rFonts w:cstheme="minorHAnsi" w:hint="eastAsia"/>
        </w:rPr>
        <w:t>Movement</w:t>
      </w:r>
      <w:r w:rsidR="008C5FCD" w:rsidRPr="000814DD">
        <w:rPr>
          <w:rFonts w:cstheme="minorHAnsi" w:hint="eastAsia"/>
        </w:rPr>
        <w:t>」タブ</w:t>
      </w:r>
    </w:p>
    <w:p w:rsidR="00DF2306" w:rsidRDefault="00DF2306" w:rsidP="008C5FCD">
      <w:pPr>
        <w:ind w:left="1680"/>
      </w:pPr>
    </w:p>
    <w:p w:rsidR="00296E39" w:rsidRDefault="00296E39" w:rsidP="008C5FCD">
      <w:pPr>
        <w:ind w:left="1680"/>
      </w:pPr>
    </w:p>
    <w:p w:rsidR="00DF2306" w:rsidRDefault="00296E39" w:rsidP="008C5FCD">
      <w:pPr>
        <w:ind w:left="1680"/>
        <w:jc w:val="center"/>
      </w:pPr>
      <w:r w:rsidRPr="00296E39">
        <w:rPr>
          <w:noProof/>
        </w:rPr>
        <w:drawing>
          <wp:inline distT="0" distB="0" distL="0" distR="0" wp14:anchorId="48C1CBF8" wp14:editId="0F0EF0EF">
            <wp:extent cx="3243353" cy="1213209"/>
            <wp:effectExtent l="0" t="0" r="0" b="6350"/>
            <wp:docPr id="3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30"/>
                    <a:stretch>
                      <a:fillRect/>
                    </a:stretch>
                  </pic:blipFill>
                  <pic:spPr>
                    <a:xfrm>
                      <a:off x="0" y="0"/>
                      <a:ext cx="3243353" cy="1213209"/>
                    </a:xfrm>
                    <a:prstGeom prst="rect">
                      <a:avLst/>
                    </a:prstGeom>
                  </pic:spPr>
                </pic:pic>
              </a:graphicData>
            </a:graphic>
          </wp:inline>
        </w:drawing>
      </w:r>
    </w:p>
    <w:p w:rsidR="00DF2306" w:rsidRPr="008C5FCD"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12</w:t>
      </w:r>
      <w:r>
        <w:fldChar w:fldCharType="end"/>
      </w:r>
      <w:r w:rsidR="008C5FCD" w:rsidRPr="000814DD">
        <w:rPr>
          <w:rFonts w:hint="eastAsia"/>
        </w:rPr>
        <w:t xml:space="preserve"> </w:t>
      </w:r>
      <w:r w:rsidR="008C5FCD" w:rsidRPr="000814DD">
        <w:rPr>
          <w:rFonts w:hint="eastAsia"/>
        </w:rPr>
        <w:t>「</w:t>
      </w:r>
      <w:r w:rsidR="00DF2306" w:rsidRPr="000814DD">
        <w:rPr>
          <w:rFonts w:cstheme="minorHAnsi" w:hint="eastAsia"/>
        </w:rPr>
        <w:t>Operation</w:t>
      </w:r>
      <w:r w:rsidR="00DF2306" w:rsidRPr="000814DD">
        <w:rPr>
          <w:rFonts w:cstheme="minorHAnsi"/>
        </w:rPr>
        <w:t xml:space="preserve"> select</w:t>
      </w:r>
      <w:r w:rsidR="008C5FCD" w:rsidRPr="000814DD">
        <w:rPr>
          <w:rFonts w:cstheme="minorHAnsi" w:hint="eastAsia"/>
        </w:rPr>
        <w:t>」のポップアップ</w:t>
      </w:r>
    </w:p>
    <w:p w:rsidR="00DF2306" w:rsidRPr="00DF2306" w:rsidRDefault="00DF2306" w:rsidP="008C5FCD">
      <w:pPr>
        <w:pStyle w:val="afb"/>
        <w:ind w:left="1680" w:firstLine="0"/>
      </w:pPr>
    </w:p>
    <w:p w:rsidR="00DF2306" w:rsidRPr="00DF2306" w:rsidRDefault="00DF2306" w:rsidP="00DF2306">
      <w:pPr>
        <w:pStyle w:val="afb"/>
        <w:ind w:firstLine="0"/>
      </w:pPr>
    </w:p>
    <w:p w:rsidR="00DF2306" w:rsidRDefault="00DF2306" w:rsidP="00DF2306">
      <w:pPr>
        <w:pStyle w:val="afb"/>
        <w:ind w:firstLine="0"/>
      </w:pPr>
    </w:p>
    <w:p w:rsidR="00D425F8" w:rsidRDefault="00DF2306" w:rsidP="00035D87">
      <w:pPr>
        <w:pStyle w:val="afb"/>
        <w:numPr>
          <w:ilvl w:val="0"/>
          <w:numId w:val="27"/>
        </w:numPr>
      </w:pPr>
      <w:r>
        <w:rPr>
          <w:rFonts w:hint="eastAsia"/>
        </w:rPr>
        <w:t>「</w:t>
      </w:r>
      <w:r>
        <w:rPr>
          <w:rFonts w:hint="eastAsia"/>
        </w:rPr>
        <w:t>Function</w:t>
      </w:r>
      <w:r>
        <w:rPr>
          <w:rFonts w:hint="eastAsia"/>
        </w:rPr>
        <w:t>」タブ</w:t>
      </w:r>
    </w:p>
    <w:p w:rsidR="00DF2306" w:rsidRPr="004176AB" w:rsidRDefault="00DF2306" w:rsidP="00035D87">
      <w:pPr>
        <w:pStyle w:val="afb"/>
        <w:numPr>
          <w:ilvl w:val="0"/>
          <w:numId w:val="30"/>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6A62AF">
        <w:rPr>
          <w:rFonts w:cstheme="minorHAnsi" w:hint="eastAsia"/>
        </w:rPr>
        <w:t>「</w:t>
      </w:r>
      <w:r w:rsidR="00911EE5">
        <w:rPr>
          <w:rFonts w:cstheme="minorHAnsi" w:hint="eastAsia"/>
        </w:rPr>
        <w:t>Conductor s</w:t>
      </w:r>
      <w:r w:rsidR="006A62AF">
        <w:rPr>
          <w:rFonts w:cstheme="minorHAnsi" w:hint="eastAsia"/>
        </w:rPr>
        <w:t>tart</w:t>
      </w:r>
      <w:r w:rsidR="006A62AF">
        <w:rPr>
          <w:rFonts w:cstheme="minorHAnsi" w:hint="eastAsia"/>
        </w:rPr>
        <w:t>」「</w:t>
      </w:r>
      <w:r w:rsidR="00911EE5">
        <w:rPr>
          <w:rFonts w:cstheme="minorHAnsi" w:hint="eastAsia"/>
        </w:rPr>
        <w:t>Conductor e</w:t>
      </w:r>
      <w:r w:rsidR="006A62AF">
        <w:rPr>
          <w:rFonts w:cstheme="minorHAnsi" w:hint="eastAsia"/>
        </w:rPr>
        <w:t>nd</w:t>
      </w:r>
      <w:r w:rsidR="006A62AF">
        <w:rPr>
          <w:rFonts w:cstheme="minorHAnsi" w:hint="eastAsia"/>
        </w:rPr>
        <w:t>」「</w:t>
      </w:r>
      <w:r w:rsidR="00911EE5">
        <w:rPr>
          <w:rFonts w:cstheme="minorHAnsi" w:hint="eastAsia"/>
        </w:rPr>
        <w:t>Conductor pause</w:t>
      </w:r>
      <w:r w:rsidR="006A62AF">
        <w:rPr>
          <w:rFonts w:cstheme="minorHAnsi" w:hint="eastAsia"/>
        </w:rPr>
        <w:t>」</w:t>
      </w:r>
      <w:r>
        <w:rPr>
          <w:rFonts w:cstheme="minorHAnsi" w:hint="eastAsia"/>
        </w:rPr>
        <w:t>を選択した場合表示されます。</w:t>
      </w:r>
    </w:p>
    <w:p w:rsidR="004176AB" w:rsidRPr="00DF2306" w:rsidRDefault="004176AB" w:rsidP="00035D87">
      <w:pPr>
        <w:pStyle w:val="afb"/>
        <w:numPr>
          <w:ilvl w:val="0"/>
          <w:numId w:val="30"/>
        </w:numPr>
      </w:pPr>
      <w:r>
        <w:rPr>
          <w:rFonts w:cstheme="minorHAnsi" w:hint="eastAsia"/>
        </w:rPr>
        <w:lastRenderedPageBreak/>
        <w:t>タブ内の項目は以下の通りです。</w:t>
      </w:r>
    </w:p>
    <w:p w:rsidR="004176AB" w:rsidRDefault="004176AB" w:rsidP="004176AB">
      <w:pPr>
        <w:pStyle w:val="afb"/>
        <w:ind w:left="1680" w:firstLine="0"/>
        <w:rPr>
          <w:rFonts w:cstheme="minorHAnsi"/>
        </w:rPr>
      </w:pPr>
    </w:p>
    <w:p w:rsidR="004176AB" w:rsidRPr="000814DD" w:rsidRDefault="000814DD" w:rsidP="000814DD">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1D5173">
        <w:rPr>
          <w:noProof/>
        </w:rPr>
        <w:t>6</w:t>
      </w:r>
      <w:r>
        <w:fldChar w:fldCharType="end"/>
      </w:r>
      <w:r>
        <w:rPr>
          <w:rFonts w:hint="eastAsia"/>
        </w:rPr>
        <w:t xml:space="preserve"> </w:t>
      </w:r>
      <w:r w:rsidR="00AA662C" w:rsidRPr="000814DD">
        <w:rPr>
          <w:rFonts w:cstheme="minorHAnsi" w:hint="eastAsia"/>
        </w:rPr>
        <w:t>「</w:t>
      </w:r>
      <w:r w:rsidR="00AA662C" w:rsidRPr="000814DD">
        <w:rPr>
          <w:rFonts w:cstheme="minorHAnsi" w:hint="eastAsia"/>
        </w:rPr>
        <w:t>Function</w:t>
      </w:r>
      <w:r w:rsidR="00AA662C" w:rsidRPr="000814DD">
        <w:rPr>
          <w:rFonts w:cstheme="minorHAnsi" w:hint="eastAsia"/>
        </w:rPr>
        <w:t>」タブ</w:t>
      </w:r>
    </w:p>
    <w:tbl>
      <w:tblPr>
        <w:tblStyle w:val="aa"/>
        <w:tblW w:w="7796" w:type="dxa"/>
        <w:tblInd w:w="1835" w:type="dxa"/>
        <w:tblLayout w:type="fixed"/>
        <w:tblLook w:val="04A0" w:firstRow="1" w:lastRow="0" w:firstColumn="1" w:lastColumn="0" w:noHBand="0" w:noVBand="1"/>
      </w:tblPr>
      <w:tblGrid>
        <w:gridCol w:w="1134"/>
        <w:gridCol w:w="3685"/>
        <w:gridCol w:w="709"/>
        <w:gridCol w:w="1134"/>
        <w:gridCol w:w="1134"/>
      </w:tblGrid>
      <w:tr w:rsidR="004176AB" w:rsidRPr="00951490" w:rsidTr="0017433E">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176AB" w:rsidRPr="00951490" w:rsidTr="004176AB">
        <w:tc>
          <w:tcPr>
            <w:tcW w:w="1134" w:type="dxa"/>
          </w:tcPr>
          <w:p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Type</w:t>
            </w:r>
          </w:p>
        </w:tc>
        <w:tc>
          <w:tcPr>
            <w:tcW w:w="3685" w:type="dxa"/>
          </w:tcPr>
          <w:p w:rsidR="004176AB" w:rsidRPr="00902A40" w:rsidRDefault="004176AB"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タイプ</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3055CF">
              <w:rPr>
                <w:rFonts w:asciiTheme="minorEastAsia" w:hAnsiTheme="minorEastAsia" w:cstheme="minorHAnsi" w:hint="eastAsia"/>
                <w:color w:val="000000"/>
                <w:sz w:val="18"/>
                <w:szCs w:val="18"/>
                <w:shd w:val="clear" w:color="auto" w:fill="FFFFFF"/>
              </w:rPr>
              <w:t>。</w:t>
            </w:r>
          </w:p>
        </w:tc>
        <w:tc>
          <w:tcPr>
            <w:tcW w:w="709"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176AB" w:rsidRPr="00951490" w:rsidTr="004176AB">
        <w:tc>
          <w:tcPr>
            <w:tcW w:w="1134" w:type="dxa"/>
          </w:tcPr>
          <w:p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rsidR="004176AB" w:rsidRPr="00951490" w:rsidRDefault="004176A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4176AB" w:rsidRDefault="004176AB" w:rsidP="004176AB">
      <w:pPr>
        <w:pStyle w:val="afb"/>
        <w:ind w:left="1680" w:firstLine="0"/>
      </w:pPr>
    </w:p>
    <w:p w:rsidR="005D7289" w:rsidRPr="00DF2306" w:rsidRDefault="005D7289" w:rsidP="004176AB">
      <w:pPr>
        <w:pStyle w:val="afb"/>
        <w:ind w:left="1680" w:firstLine="0"/>
      </w:pPr>
    </w:p>
    <w:p w:rsidR="004176AB" w:rsidRDefault="004176AB" w:rsidP="004176AB">
      <w:pPr>
        <w:ind w:left="1680"/>
        <w:jc w:val="center"/>
      </w:pPr>
      <w:r>
        <w:rPr>
          <w:noProof/>
        </w:rPr>
        <w:drawing>
          <wp:inline distT="0" distB="0" distL="0" distR="0" wp14:anchorId="5E03B48F" wp14:editId="4F32C2CA">
            <wp:extent cx="3240000" cy="1591655"/>
            <wp:effectExtent l="0" t="0" r="0" b="8890"/>
            <wp:docPr id="83"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2"/>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a:xfrm>
                      <a:off x="0" y="0"/>
                      <a:ext cx="3240000" cy="1591655"/>
                    </a:xfrm>
                    <a:prstGeom prst="rect">
                      <a:avLst/>
                    </a:prstGeom>
                  </pic:spPr>
                </pic:pic>
              </a:graphicData>
            </a:graphic>
          </wp:inline>
        </w:drawing>
      </w:r>
    </w:p>
    <w:p w:rsidR="004176AB"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13</w:t>
      </w:r>
      <w:r>
        <w:fldChar w:fldCharType="end"/>
      </w:r>
      <w:r w:rsidR="00AA662C" w:rsidRPr="00D66B10">
        <w:rPr>
          <w:rFonts w:hint="eastAsia"/>
        </w:rPr>
        <w:t xml:space="preserve"> </w:t>
      </w:r>
      <w:r w:rsidR="00AA662C" w:rsidRPr="00D66B10">
        <w:rPr>
          <w:rFonts w:hint="eastAsia"/>
        </w:rPr>
        <w:t>「</w:t>
      </w:r>
      <w:r w:rsidR="00AA662C" w:rsidRPr="00D66B10">
        <w:rPr>
          <w:rFonts w:hint="eastAsia"/>
        </w:rPr>
        <w:t>Function</w:t>
      </w:r>
      <w:r w:rsidR="00AA662C" w:rsidRPr="00D66B10">
        <w:rPr>
          <w:rFonts w:hint="eastAsia"/>
        </w:rPr>
        <w:t>タブ」</w:t>
      </w:r>
    </w:p>
    <w:p w:rsidR="00DF2306" w:rsidRDefault="00DF2306" w:rsidP="00AA662C">
      <w:pPr>
        <w:pStyle w:val="afb"/>
        <w:ind w:left="1680" w:firstLine="0"/>
      </w:pPr>
    </w:p>
    <w:p w:rsidR="00CF75EB" w:rsidRDefault="00CF75EB" w:rsidP="00AA662C">
      <w:pPr>
        <w:pStyle w:val="afb"/>
        <w:ind w:left="1680" w:firstLine="0"/>
      </w:pPr>
    </w:p>
    <w:p w:rsidR="004818D0" w:rsidRDefault="004818D0" w:rsidP="00035D87">
      <w:pPr>
        <w:pStyle w:val="afb"/>
        <w:numPr>
          <w:ilvl w:val="0"/>
          <w:numId w:val="27"/>
        </w:numPr>
      </w:pPr>
      <w:r>
        <w:rPr>
          <w:rFonts w:hint="eastAsia"/>
        </w:rPr>
        <w:t>「</w:t>
      </w:r>
      <w:r>
        <w:t>Conductor call</w:t>
      </w:r>
      <w:r>
        <w:rPr>
          <w:rFonts w:hint="eastAsia"/>
        </w:rPr>
        <w:t>」タブ</w:t>
      </w:r>
    </w:p>
    <w:p w:rsidR="00AA662C" w:rsidRPr="004176AB" w:rsidRDefault="00AA662C" w:rsidP="00035D87">
      <w:pPr>
        <w:pStyle w:val="afb"/>
        <w:numPr>
          <w:ilvl w:val="0"/>
          <w:numId w:val="31"/>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Conductor call</w:t>
      </w:r>
      <w:r>
        <w:rPr>
          <w:rFonts w:hint="eastAsia"/>
        </w:rPr>
        <w:t>」</w:t>
      </w:r>
      <w:r>
        <w:rPr>
          <w:rFonts w:cstheme="minorHAnsi" w:hint="eastAsia"/>
        </w:rPr>
        <w:t>を選択した場合表示されます。</w:t>
      </w:r>
    </w:p>
    <w:p w:rsidR="00AA662C" w:rsidRPr="00DF2306" w:rsidRDefault="00AA662C" w:rsidP="00035D87">
      <w:pPr>
        <w:pStyle w:val="afb"/>
        <w:numPr>
          <w:ilvl w:val="0"/>
          <w:numId w:val="31"/>
        </w:numPr>
      </w:pPr>
      <w:r>
        <w:rPr>
          <w:rFonts w:cstheme="minorHAnsi" w:hint="eastAsia"/>
        </w:rPr>
        <w:t>タブ内の項目は以下の通りです。</w:t>
      </w:r>
    </w:p>
    <w:p w:rsidR="00AA662C" w:rsidRPr="00AA662C" w:rsidRDefault="00AA662C" w:rsidP="00AA662C">
      <w:pPr>
        <w:ind w:left="1260"/>
        <w:rPr>
          <w:rFonts w:cstheme="minorHAnsi"/>
          <w:b/>
        </w:rPr>
      </w:pPr>
    </w:p>
    <w:p w:rsidR="00AA662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1D5173">
        <w:rPr>
          <w:noProof/>
        </w:rPr>
        <w:t>7</w:t>
      </w:r>
      <w:r>
        <w:fldChar w:fldCharType="end"/>
      </w:r>
      <w:r>
        <w:rPr>
          <w:rFonts w:hint="eastAsia"/>
        </w:rPr>
        <w:t xml:space="preserve"> </w:t>
      </w:r>
      <w:r w:rsidR="00CF75EB" w:rsidRPr="00D66B10">
        <w:rPr>
          <w:rFonts w:hint="eastAsia"/>
        </w:rPr>
        <w:t>「</w:t>
      </w:r>
      <w:r w:rsidR="00CF75EB" w:rsidRPr="00D66B10">
        <w:t>Conductor call</w:t>
      </w:r>
      <w:r w:rsidR="00CF75EB" w:rsidRPr="00D66B10">
        <w:rPr>
          <w:rFonts w:hint="eastAsia"/>
        </w:rPr>
        <w:t>」タブ</w:t>
      </w:r>
    </w:p>
    <w:tbl>
      <w:tblPr>
        <w:tblStyle w:val="aa"/>
        <w:tblW w:w="7683" w:type="dxa"/>
        <w:tblInd w:w="1948" w:type="dxa"/>
        <w:tblLayout w:type="fixed"/>
        <w:tblLook w:val="04A0" w:firstRow="1" w:lastRow="0" w:firstColumn="1" w:lastColumn="0" w:noHBand="0" w:noVBand="1"/>
      </w:tblPr>
      <w:tblGrid>
        <w:gridCol w:w="1304"/>
        <w:gridCol w:w="3402"/>
        <w:gridCol w:w="709"/>
        <w:gridCol w:w="1134"/>
        <w:gridCol w:w="1134"/>
      </w:tblGrid>
      <w:tr w:rsidR="00AA662C" w:rsidRPr="00951490" w:rsidTr="00AA662C">
        <w:tc>
          <w:tcPr>
            <w:tcW w:w="130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A662C" w:rsidRPr="00951490" w:rsidTr="005D7289">
        <w:tc>
          <w:tcPr>
            <w:tcW w:w="1304" w:type="dxa"/>
          </w:tcPr>
          <w:p w:rsidR="00AA662C" w:rsidRPr="00EA4BE8" w:rsidRDefault="00AA662C"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AA662C" w:rsidRDefault="00AA662C"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CF75EB">
              <w:rPr>
                <w:rFonts w:ascii="Arial" w:hAnsi="Arial" w:cs="Arial" w:hint="eastAsia"/>
                <w:color w:val="000000"/>
                <w:sz w:val="18"/>
                <w:szCs w:val="18"/>
                <w:shd w:val="clear" w:color="auto" w:fill="FFFFFF"/>
              </w:rPr>
              <w:t>。</w:t>
            </w:r>
          </w:p>
          <w:p w:rsidR="00AA662C" w:rsidRDefault="00AA662C"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CF75EB">
              <w:rPr>
                <w:rFonts w:ascii="Arial" w:hAnsi="Arial" w:cs="Arial" w:hint="eastAsia"/>
                <w:color w:val="000000"/>
                <w:sz w:val="18"/>
                <w:szCs w:val="18"/>
                <w:shd w:val="clear" w:color="auto" w:fill="FFFFFF"/>
              </w:rPr>
              <w:t>です。</w:t>
            </w:r>
          </w:p>
        </w:tc>
        <w:tc>
          <w:tcPr>
            <w:tcW w:w="709" w:type="dxa"/>
          </w:tcPr>
          <w:p w:rsidR="00AA662C"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A662C" w:rsidRPr="00951490" w:rsidTr="005D7289">
        <w:tc>
          <w:tcPr>
            <w:tcW w:w="1304" w:type="dxa"/>
          </w:tcPr>
          <w:p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902A40">
              <w:rPr>
                <w:rFonts w:ascii="Arial" w:hAnsi="Arial" w:cs="Arial"/>
                <w:color w:val="000000"/>
                <w:sz w:val="18"/>
                <w:szCs w:val="18"/>
                <w:shd w:val="clear" w:color="auto" w:fill="FFFFFF"/>
              </w:rPr>
              <w:t>Conductor</w:t>
            </w:r>
          </w:p>
        </w:tc>
        <w:tc>
          <w:tcPr>
            <w:tcW w:w="3402" w:type="dxa"/>
          </w:tcPr>
          <w:p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」ボタンを押下して表示される</w:t>
            </w:r>
            <w:r w:rsidR="00AA662C">
              <w:rPr>
                <w:rFonts w:ascii="Arial" w:hAnsi="Arial" w:cs="Arial" w:hint="eastAsia"/>
                <w:color w:val="000000"/>
                <w:sz w:val="18"/>
                <w:szCs w:val="18"/>
                <w:shd w:val="clear" w:color="auto" w:fill="FFFFFF"/>
              </w:rPr>
              <w:t>一覧から</w:t>
            </w:r>
            <w:r w:rsidR="007D7E92">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を選択できます</w:t>
            </w:r>
            <w:r w:rsidR="00AA662C">
              <w:rPr>
                <w:rFonts w:ascii="Arial" w:hAnsi="Arial" w:cs="Arial" w:hint="eastAsia"/>
                <w:color w:val="000000"/>
                <w:sz w:val="18"/>
                <w:szCs w:val="18"/>
                <w:shd w:val="clear" w:color="auto" w:fill="FFFFFF"/>
              </w:rPr>
              <w:t>。</w:t>
            </w:r>
          </w:p>
          <w:p w:rsidR="00AA662C" w:rsidRPr="00951490" w:rsidRDefault="00A803BA"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AA662C">
              <w:rPr>
                <w:rFonts w:ascii="Arial" w:hAnsi="Arial" w:cs="Arial" w:hint="eastAsia"/>
                <w:color w:val="000000"/>
                <w:sz w:val="18"/>
                <w:szCs w:val="18"/>
                <w:shd w:val="clear" w:color="auto" w:fill="FFFFFF"/>
              </w:rPr>
              <w:t>した</w:t>
            </w:r>
            <w:r w:rsidR="00AA662C">
              <w:rPr>
                <w:rFonts w:ascii="Arial" w:hAnsi="Arial" w:cs="Arial" w:hint="eastAsia"/>
                <w:color w:val="000000"/>
                <w:sz w:val="18"/>
                <w:szCs w:val="18"/>
                <w:shd w:val="clear" w:color="auto" w:fill="FFFFFF"/>
              </w:rPr>
              <w:t>Conductor</w:t>
            </w:r>
            <w:r w:rsidR="00AA662C">
              <w:rPr>
                <w:rFonts w:ascii="Arial" w:hAnsi="Arial" w:cs="Arial" w:hint="eastAsia"/>
                <w:color w:val="000000"/>
                <w:sz w:val="18"/>
                <w:szCs w:val="18"/>
                <w:shd w:val="clear" w:color="auto" w:fill="FFFFFF"/>
              </w:rPr>
              <w:t>クラス名称が表示されます。</w:t>
            </w:r>
          </w:p>
        </w:tc>
        <w:tc>
          <w:tcPr>
            <w:tcW w:w="709"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A662C" w:rsidRPr="00951490" w:rsidTr="005D7289">
        <w:tc>
          <w:tcPr>
            <w:tcW w:w="1304" w:type="dxa"/>
          </w:tcPr>
          <w:p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w:t>
            </w:r>
            <w:r w:rsidR="00AA662C">
              <w:rPr>
                <w:rFonts w:ascii="Arial" w:hAnsi="Arial" w:cs="Arial" w:hint="eastAsia"/>
                <w:color w:val="000000"/>
                <w:sz w:val="18"/>
                <w:szCs w:val="18"/>
                <w:shd w:val="clear" w:color="auto" w:fill="FFFFFF"/>
              </w:rPr>
              <w:t>ボタンを押下</w:t>
            </w:r>
            <w:r>
              <w:rPr>
                <w:rFonts w:ascii="Arial" w:hAnsi="Arial" w:cs="Arial" w:hint="eastAsia"/>
                <w:color w:val="000000"/>
                <w:sz w:val="18"/>
                <w:szCs w:val="18"/>
                <w:shd w:val="clear" w:color="auto" w:fill="FFFFFF"/>
              </w:rPr>
              <w:t>して表示される一覧から</w:t>
            </w:r>
            <w:r w:rsidR="007D7E92">
              <w:rPr>
                <w:rFonts w:ascii="Arial" w:hAnsi="Arial" w:cs="Arial" w:hint="eastAsia"/>
                <w:color w:val="000000"/>
                <w:sz w:val="18"/>
                <w:szCs w:val="18"/>
                <w:shd w:val="clear" w:color="auto" w:fill="FFFFFF"/>
              </w:rPr>
              <w:t>、任意のオペレーションを選択できます</w:t>
            </w:r>
            <w:r w:rsidR="00AA662C">
              <w:rPr>
                <w:rFonts w:ascii="Arial" w:hAnsi="Arial" w:cs="Arial" w:hint="eastAsia"/>
                <w:color w:val="000000"/>
                <w:sz w:val="18"/>
                <w:szCs w:val="18"/>
                <w:shd w:val="clear" w:color="auto" w:fill="FFFFFF"/>
              </w:rPr>
              <w:t>。</w:t>
            </w:r>
          </w:p>
          <w:p w:rsidR="00AA662C" w:rsidRPr="00951490" w:rsidRDefault="00AA662C"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rsidTr="005D7289">
        <w:tc>
          <w:tcPr>
            <w:tcW w:w="1304"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A662C" w:rsidRDefault="00AA662C" w:rsidP="00AA662C">
      <w:pPr>
        <w:ind w:left="1260"/>
      </w:pPr>
    </w:p>
    <w:p w:rsidR="005D7289" w:rsidRDefault="005D7289" w:rsidP="00AA662C">
      <w:pPr>
        <w:ind w:left="1260"/>
      </w:pPr>
    </w:p>
    <w:p w:rsidR="00AA662C" w:rsidRDefault="00AA662C" w:rsidP="00AA662C">
      <w:pPr>
        <w:ind w:left="1260"/>
        <w:jc w:val="center"/>
      </w:pPr>
      <w:r>
        <w:rPr>
          <w:noProof/>
        </w:rPr>
        <w:lastRenderedPageBreak/>
        <w:drawing>
          <wp:inline distT="0" distB="0" distL="0" distR="0" wp14:anchorId="3D74BFFF" wp14:editId="42F66A69">
            <wp:extent cx="3240000" cy="3515768"/>
            <wp:effectExtent l="0" t="0" r="0" b="8890"/>
            <wp:docPr id="79"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8"/>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240000" cy="3515768"/>
                    </a:xfrm>
                    <a:prstGeom prst="rect">
                      <a:avLst/>
                    </a:prstGeom>
                    <a:ln>
                      <a:noFill/>
                    </a:ln>
                    <a:extLst>
                      <a:ext uri="{53640926-AAD7-44D8-BBD7-CCE9431645EC}">
                        <a14:shadowObscured xmlns:a14="http://schemas.microsoft.com/office/drawing/2010/main"/>
                      </a:ext>
                    </a:extLst>
                  </pic:spPr>
                </pic:pic>
              </a:graphicData>
            </a:graphic>
          </wp:inline>
        </w:drawing>
      </w:r>
    </w:p>
    <w:p w:rsidR="00AA662C"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14</w:t>
      </w:r>
      <w:r>
        <w:fldChar w:fldCharType="end"/>
      </w:r>
      <w:r w:rsidR="005D7289" w:rsidRPr="00D66B10">
        <w:rPr>
          <w:rFonts w:hint="eastAsia"/>
        </w:rPr>
        <w:t xml:space="preserve"> </w:t>
      </w:r>
      <w:r w:rsidR="005D7289" w:rsidRPr="00D66B10">
        <w:rPr>
          <w:rFonts w:hint="eastAsia"/>
        </w:rPr>
        <w:t>「</w:t>
      </w:r>
      <w:r w:rsidR="005D7289" w:rsidRPr="00D66B10">
        <w:t>Conductor call</w:t>
      </w:r>
      <w:r w:rsidR="005D7289" w:rsidRPr="00D66B10">
        <w:rPr>
          <w:rFonts w:hint="eastAsia"/>
        </w:rPr>
        <w:t>」タブ</w:t>
      </w:r>
    </w:p>
    <w:p w:rsidR="00AA662C" w:rsidRDefault="00AA662C" w:rsidP="00AA662C">
      <w:pPr>
        <w:ind w:left="1260"/>
        <w:jc w:val="center"/>
      </w:pPr>
    </w:p>
    <w:p w:rsidR="00617D32" w:rsidRDefault="00617D32" w:rsidP="00AA662C">
      <w:pPr>
        <w:ind w:left="1260"/>
        <w:jc w:val="center"/>
      </w:pPr>
    </w:p>
    <w:p w:rsidR="00AA662C" w:rsidRDefault="00325DD4" w:rsidP="00AA662C">
      <w:pPr>
        <w:ind w:left="1260"/>
        <w:jc w:val="center"/>
      </w:pPr>
      <w:r w:rsidRPr="00325DD4">
        <w:rPr>
          <w:noProof/>
        </w:rPr>
        <w:drawing>
          <wp:inline distT="0" distB="0" distL="0" distR="0" wp14:anchorId="59E7A338" wp14:editId="266D71E3">
            <wp:extent cx="3240000" cy="1362890"/>
            <wp:effectExtent l="0" t="0" r="0" b="8890"/>
            <wp:docPr id="44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33"/>
                    <a:stretch>
                      <a:fillRect/>
                    </a:stretch>
                  </pic:blipFill>
                  <pic:spPr>
                    <a:xfrm>
                      <a:off x="0" y="0"/>
                      <a:ext cx="3240000" cy="1362890"/>
                    </a:xfrm>
                    <a:prstGeom prst="rect">
                      <a:avLst/>
                    </a:prstGeom>
                  </pic:spPr>
                </pic:pic>
              </a:graphicData>
            </a:graphic>
          </wp:inline>
        </w:drawing>
      </w:r>
    </w:p>
    <w:p w:rsidR="00AA662C" w:rsidRPr="00D66B10" w:rsidRDefault="00D66B10" w:rsidP="00D66B10">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15</w:t>
      </w:r>
      <w:r>
        <w:fldChar w:fldCharType="end"/>
      </w:r>
      <w:r w:rsidR="007D7E92" w:rsidRPr="00D66B10">
        <w:rPr>
          <w:rFonts w:hint="eastAsia"/>
        </w:rPr>
        <w:t>「</w:t>
      </w:r>
      <w:r w:rsidR="00AA662C" w:rsidRPr="00D66B10">
        <w:rPr>
          <w:rFonts w:hint="eastAsia"/>
        </w:rPr>
        <w:t>Conductor</w:t>
      </w:r>
      <w:r w:rsidR="00325DD4" w:rsidRPr="00D66B10">
        <w:t xml:space="preserve"> </w:t>
      </w:r>
      <w:r w:rsidR="00AA662C" w:rsidRPr="00D66B10">
        <w:t>select</w:t>
      </w:r>
      <w:r w:rsidR="007D7E92" w:rsidRPr="00D66B10">
        <w:rPr>
          <w:rFonts w:cstheme="minorHAnsi" w:hint="eastAsia"/>
        </w:rPr>
        <w:t>」のポップアップ</w:t>
      </w:r>
    </w:p>
    <w:p w:rsidR="004818D0" w:rsidRDefault="004818D0" w:rsidP="004818D0">
      <w:pPr>
        <w:pStyle w:val="afb"/>
        <w:ind w:left="1680" w:firstLine="0"/>
      </w:pPr>
    </w:p>
    <w:p w:rsidR="007D7E92" w:rsidRPr="00AA662C" w:rsidRDefault="007D7E92" w:rsidP="004818D0">
      <w:pPr>
        <w:pStyle w:val="afb"/>
        <w:ind w:left="1680" w:firstLine="0"/>
      </w:pPr>
    </w:p>
    <w:p w:rsidR="007D7E92" w:rsidRDefault="004818D0" w:rsidP="00035D87">
      <w:pPr>
        <w:pStyle w:val="afb"/>
        <w:numPr>
          <w:ilvl w:val="0"/>
          <w:numId w:val="27"/>
        </w:numPr>
      </w:pPr>
      <w:r>
        <w:rPr>
          <w:rFonts w:hint="eastAsia"/>
        </w:rPr>
        <w:t>「</w:t>
      </w:r>
      <w:r>
        <w:t>Symphony call</w:t>
      </w:r>
      <w:r>
        <w:rPr>
          <w:rFonts w:hint="eastAsia"/>
        </w:rPr>
        <w:t>」タブ</w:t>
      </w:r>
    </w:p>
    <w:p w:rsidR="007D7E92" w:rsidRPr="007D7E92" w:rsidRDefault="007D7E92"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rsidR="00EA6E6B">
        <w:rPr>
          <w:rFonts w:hint="eastAsia"/>
        </w:rPr>
        <w:t>Symphony</w:t>
      </w:r>
      <w:r>
        <w:t xml:space="preserve"> call</w:t>
      </w:r>
      <w:r>
        <w:rPr>
          <w:rFonts w:hint="eastAsia"/>
        </w:rPr>
        <w:t>」</w:t>
      </w:r>
      <w:r>
        <w:rPr>
          <w:rFonts w:cstheme="minorHAnsi" w:hint="eastAsia"/>
        </w:rPr>
        <w:t>を選択した場合表示されます。</w:t>
      </w:r>
    </w:p>
    <w:p w:rsidR="007D7E92" w:rsidRPr="004176AB" w:rsidRDefault="007D7E92" w:rsidP="00035D87">
      <w:pPr>
        <w:pStyle w:val="afb"/>
        <w:numPr>
          <w:ilvl w:val="0"/>
          <w:numId w:val="31"/>
        </w:numPr>
      </w:pPr>
      <w:r>
        <w:rPr>
          <w:rFonts w:cstheme="minorHAnsi" w:hint="eastAsia"/>
        </w:rPr>
        <w:t>タブ内の項目は以下の通りです。</w:t>
      </w:r>
    </w:p>
    <w:p w:rsidR="007D7E92" w:rsidRPr="007D7E92" w:rsidRDefault="007D7E92" w:rsidP="007D7E92">
      <w:pPr>
        <w:pStyle w:val="afb"/>
        <w:ind w:firstLine="0"/>
      </w:pPr>
    </w:p>
    <w:p w:rsidR="007D7E92" w:rsidRPr="007D7E92" w:rsidRDefault="00D66B10" w:rsidP="00D66B10">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1D5173">
        <w:rPr>
          <w:noProof/>
        </w:rPr>
        <w:t>8</w:t>
      </w:r>
      <w:r>
        <w:fldChar w:fldCharType="end"/>
      </w:r>
      <w:r w:rsidR="007D7E92" w:rsidRPr="00D66B10">
        <w:rPr>
          <w:rFonts w:cstheme="minorHAnsi"/>
        </w:rPr>
        <w:t xml:space="preserve">　</w:t>
      </w:r>
      <w:r w:rsidR="00EA6E6B" w:rsidRPr="00D66B10">
        <w:rPr>
          <w:rFonts w:cstheme="minorHAnsi" w:hint="eastAsia"/>
        </w:rPr>
        <w:t>「</w:t>
      </w:r>
      <w:r w:rsidR="007D7E92" w:rsidRPr="00D66B10">
        <w:rPr>
          <w:rFonts w:cstheme="minorHAnsi"/>
        </w:rPr>
        <w:t>Symphony c</w:t>
      </w:r>
      <w:r w:rsidR="007D7E92" w:rsidRPr="00D66B10">
        <w:rPr>
          <w:rFonts w:cstheme="minorHAnsi" w:hint="eastAsia"/>
        </w:rPr>
        <w:t>all</w:t>
      </w:r>
      <w:r w:rsidR="00EA6E6B" w:rsidRPr="00D66B10">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7D7E92" w:rsidRPr="00951490" w:rsidTr="007D7E92">
        <w:tc>
          <w:tcPr>
            <w:tcW w:w="1413"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7D7E92" w:rsidRPr="00951490" w:rsidTr="007D7E92">
        <w:tc>
          <w:tcPr>
            <w:tcW w:w="1413" w:type="dxa"/>
          </w:tcPr>
          <w:p w:rsidR="007D7E92" w:rsidRPr="00EA4BE8" w:rsidRDefault="007D7E92" w:rsidP="00296CCA">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7D7E92" w:rsidRDefault="007D7E92" w:rsidP="00296CCA">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EA6E6B">
              <w:rPr>
                <w:rFonts w:ascii="Arial" w:hAnsi="Arial" w:cs="Arial" w:hint="eastAsia"/>
                <w:color w:val="000000"/>
                <w:sz w:val="18"/>
                <w:szCs w:val="18"/>
                <w:shd w:val="clear" w:color="auto" w:fill="FFFFFF"/>
              </w:rPr>
              <w:t>。</w:t>
            </w:r>
          </w:p>
          <w:p w:rsidR="007D7E92" w:rsidRDefault="007D7E92"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EA6E6B">
              <w:rPr>
                <w:rFonts w:ascii="Arial" w:hAnsi="Arial" w:cs="Arial" w:hint="eastAsia"/>
                <w:color w:val="000000"/>
                <w:sz w:val="18"/>
                <w:szCs w:val="18"/>
                <w:shd w:val="clear" w:color="auto" w:fill="FFFFFF"/>
              </w:rPr>
              <w:t>です。</w:t>
            </w:r>
          </w:p>
        </w:tc>
        <w:tc>
          <w:tcPr>
            <w:tcW w:w="709" w:type="dxa"/>
          </w:tcPr>
          <w:p w:rsidR="007D7E92"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7D7E92" w:rsidRPr="00951490" w:rsidTr="007D7E92">
        <w:tc>
          <w:tcPr>
            <w:tcW w:w="1413" w:type="dxa"/>
          </w:tcPr>
          <w:p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Symphony</w:t>
            </w:r>
          </w:p>
        </w:tc>
        <w:tc>
          <w:tcPr>
            <w:tcW w:w="3402" w:type="dxa"/>
          </w:tcPr>
          <w:p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Symphony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を選択できます。</w:t>
            </w:r>
          </w:p>
          <w:p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lastRenderedPageBreak/>
              <w:t>選択</w:t>
            </w:r>
            <w:r w:rsidR="007D7E92">
              <w:rPr>
                <w:rFonts w:ascii="Arial" w:hAnsi="Arial" w:cs="Arial" w:hint="eastAsia"/>
                <w:color w:val="000000"/>
                <w:sz w:val="18"/>
                <w:szCs w:val="18"/>
                <w:shd w:val="clear" w:color="auto" w:fill="FFFFFF"/>
              </w:rPr>
              <w:t>した</w:t>
            </w:r>
            <w:r w:rsidR="007D7E92">
              <w:rPr>
                <w:rFonts w:ascii="Arial" w:hAnsi="Arial" w:cs="Arial" w:hint="eastAsia"/>
                <w:color w:val="000000"/>
                <w:sz w:val="18"/>
                <w:szCs w:val="18"/>
                <w:shd w:val="clear" w:color="auto" w:fill="FFFFFF"/>
              </w:rPr>
              <w:t>Symphony</w:t>
            </w:r>
            <w:r w:rsidR="007D7E92">
              <w:rPr>
                <w:rFonts w:ascii="Arial" w:hAnsi="Arial" w:cs="Arial" w:hint="eastAsia"/>
                <w:color w:val="000000"/>
                <w:sz w:val="18"/>
                <w:szCs w:val="18"/>
                <w:shd w:val="clear" w:color="auto" w:fill="FFFFFF"/>
              </w:rPr>
              <w:t>クラス名称が表示されます。</w:t>
            </w:r>
          </w:p>
        </w:tc>
        <w:tc>
          <w:tcPr>
            <w:tcW w:w="709"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〇</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E92" w:rsidRPr="00951490" w:rsidTr="007D7E92">
        <w:tc>
          <w:tcPr>
            <w:tcW w:w="1413" w:type="dxa"/>
          </w:tcPr>
          <w:p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407E61">
              <w:rPr>
                <w:rFonts w:ascii="Arial" w:hAnsi="Arial" w:cs="Arial" w:hint="eastAsia"/>
                <w:color w:val="000000"/>
                <w:sz w:val="18"/>
                <w:szCs w:val="18"/>
                <w:shd w:val="clear" w:color="auto" w:fill="FFFFFF"/>
              </w:rPr>
              <w:t xml:space="preserve">Operation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オペレーションを選択できます</w:t>
            </w:r>
            <w:r w:rsidR="007D7E92">
              <w:rPr>
                <w:rFonts w:ascii="Arial" w:hAnsi="Arial" w:cs="Arial" w:hint="eastAsia"/>
                <w:color w:val="000000"/>
                <w:sz w:val="18"/>
                <w:szCs w:val="18"/>
                <w:shd w:val="clear" w:color="auto" w:fill="FFFFFF"/>
              </w:rPr>
              <w:t>。</w:t>
            </w:r>
          </w:p>
          <w:p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7D7E92">
              <w:rPr>
                <w:rFonts w:ascii="Arial" w:hAnsi="Arial" w:cs="Arial" w:hint="eastAsia"/>
                <w:color w:val="000000"/>
                <w:sz w:val="18"/>
                <w:szCs w:val="18"/>
                <w:shd w:val="clear" w:color="auto" w:fill="FFFFFF"/>
              </w:rPr>
              <w:t>した</w:t>
            </w:r>
            <w:r w:rsidR="007D7E92" w:rsidRPr="00C23756">
              <w:rPr>
                <w:rFonts w:ascii="Arial" w:hAnsi="Arial" w:cs="Arial" w:hint="eastAsia"/>
                <w:color w:val="000000"/>
                <w:sz w:val="18"/>
                <w:szCs w:val="18"/>
                <w:shd w:val="clear" w:color="auto" w:fill="FFFFFF"/>
              </w:rPr>
              <w:t>オペレーション</w:t>
            </w:r>
            <w:r w:rsidR="007D7E92">
              <w:rPr>
                <w:rFonts w:ascii="Arial" w:hAnsi="Arial" w:cs="Arial" w:hint="eastAsia"/>
                <w:color w:val="000000"/>
                <w:sz w:val="18"/>
                <w:szCs w:val="18"/>
                <w:shd w:val="clear" w:color="auto" w:fill="FFFFFF"/>
              </w:rPr>
              <w:t>名が表示されます。</w:t>
            </w:r>
          </w:p>
        </w:tc>
        <w:tc>
          <w:tcPr>
            <w:tcW w:w="709"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rsidTr="007D7E92">
        <w:tc>
          <w:tcPr>
            <w:tcW w:w="1413"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D7E92" w:rsidRDefault="007D7E92" w:rsidP="007D7E92">
      <w:pPr>
        <w:ind w:left="1260"/>
        <w:jc w:val="center"/>
      </w:pPr>
    </w:p>
    <w:p w:rsidR="007D7E92" w:rsidRDefault="007D7E92" w:rsidP="007D7E92">
      <w:pPr>
        <w:ind w:left="1260"/>
        <w:jc w:val="center"/>
      </w:pPr>
    </w:p>
    <w:p w:rsidR="007D7E92" w:rsidRDefault="007D7E92" w:rsidP="007D7E92">
      <w:pPr>
        <w:ind w:left="1260"/>
        <w:jc w:val="center"/>
      </w:pPr>
      <w:r>
        <w:rPr>
          <w:noProof/>
        </w:rPr>
        <w:drawing>
          <wp:inline distT="0" distB="0" distL="0" distR="0" wp14:anchorId="7935D3E2" wp14:editId="210E6BE8">
            <wp:extent cx="3240000" cy="3394188"/>
            <wp:effectExtent l="0" t="0" r="0" b="0"/>
            <wp:docPr id="45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7"/>
                    <a:srcRect l="79142" t="20888" r="3" b="49898"/>
                    <a:stretch/>
                  </pic:blipFill>
                  <pic:spPr>
                    <a:xfrm>
                      <a:off x="0" y="0"/>
                      <a:ext cx="3240000" cy="3394188"/>
                    </a:xfrm>
                    <a:prstGeom prst="rect">
                      <a:avLst/>
                    </a:prstGeom>
                  </pic:spPr>
                </pic:pic>
              </a:graphicData>
            </a:graphic>
          </wp:inline>
        </w:drawing>
      </w:r>
    </w:p>
    <w:p w:rsid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16</w:t>
      </w:r>
      <w:r>
        <w:fldChar w:fldCharType="end"/>
      </w:r>
      <w:r w:rsidR="00407E61">
        <w:rPr>
          <w:rFonts w:hint="eastAsia"/>
          <w:b w:val="0"/>
        </w:rPr>
        <w:t xml:space="preserve"> </w:t>
      </w:r>
      <w:r w:rsidR="00407E61" w:rsidRPr="00D66B10">
        <w:rPr>
          <w:rFonts w:hint="eastAsia"/>
        </w:rPr>
        <w:t>「</w:t>
      </w:r>
      <w:r w:rsidR="007D7E92" w:rsidRPr="00D66B10">
        <w:rPr>
          <w:rFonts w:hint="eastAsia"/>
        </w:rPr>
        <w:t>Symphony</w:t>
      </w:r>
      <w:r w:rsidR="007D7E92" w:rsidRPr="00D66B10">
        <w:t xml:space="preserve"> call</w:t>
      </w:r>
      <w:r w:rsidR="00407E61" w:rsidRPr="00D66B10">
        <w:rPr>
          <w:rFonts w:cstheme="minorHAnsi" w:hint="eastAsia"/>
        </w:rPr>
        <w:t>」タブ</w:t>
      </w:r>
    </w:p>
    <w:p w:rsidR="00407E61" w:rsidRDefault="00407E61" w:rsidP="00407E61">
      <w:pPr>
        <w:ind w:left="1260"/>
        <w:jc w:val="center"/>
        <w:rPr>
          <w:rFonts w:cstheme="minorHAnsi"/>
          <w:b/>
        </w:rPr>
      </w:pPr>
    </w:p>
    <w:p w:rsidR="00407E61" w:rsidRPr="00407E61" w:rsidRDefault="00407E61" w:rsidP="00407E61">
      <w:pPr>
        <w:ind w:left="1260"/>
        <w:jc w:val="center"/>
        <w:rPr>
          <w:rFonts w:cstheme="minorHAnsi"/>
          <w:b/>
        </w:rPr>
      </w:pPr>
    </w:p>
    <w:p w:rsidR="007D7E92" w:rsidRDefault="007D7E92" w:rsidP="007D7E92">
      <w:pPr>
        <w:ind w:left="1260"/>
        <w:jc w:val="center"/>
      </w:pPr>
      <w:r>
        <w:rPr>
          <w:noProof/>
        </w:rPr>
        <w:drawing>
          <wp:inline distT="0" distB="0" distL="0" distR="0" wp14:anchorId="414E5ED9" wp14:editId="7699942E">
            <wp:extent cx="3240000" cy="912558"/>
            <wp:effectExtent l="0" t="0" r="0" b="190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775" t="44284" r="26035" b="33265"/>
                    <a:stretch/>
                  </pic:blipFill>
                  <pic:spPr bwMode="auto">
                    <a:xfrm>
                      <a:off x="0" y="0"/>
                      <a:ext cx="3240000" cy="912558"/>
                    </a:xfrm>
                    <a:prstGeom prst="rect">
                      <a:avLst/>
                    </a:prstGeom>
                    <a:ln>
                      <a:noFill/>
                    </a:ln>
                    <a:extLst>
                      <a:ext uri="{53640926-AAD7-44D8-BBD7-CCE9431645EC}">
                        <a14:shadowObscured xmlns:a14="http://schemas.microsoft.com/office/drawing/2010/main"/>
                      </a:ext>
                    </a:extLst>
                  </pic:spPr>
                </pic:pic>
              </a:graphicData>
            </a:graphic>
          </wp:inline>
        </w:drawing>
      </w:r>
    </w:p>
    <w:p w:rsidR="007D7E92" w:rsidRP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17</w:t>
      </w:r>
      <w:r>
        <w:fldChar w:fldCharType="end"/>
      </w:r>
      <w:r>
        <w:rPr>
          <w:rFonts w:hint="eastAsia"/>
        </w:rPr>
        <w:t xml:space="preserve"> </w:t>
      </w:r>
      <w:r w:rsidR="00407E61" w:rsidRPr="00D66B10">
        <w:rPr>
          <w:rFonts w:hint="eastAsia"/>
        </w:rPr>
        <w:t>「</w:t>
      </w:r>
      <w:r w:rsidR="007D7E92" w:rsidRPr="00D66B10">
        <w:rPr>
          <w:rFonts w:hint="eastAsia"/>
        </w:rPr>
        <w:t>Symphony</w:t>
      </w:r>
      <w:r w:rsidR="007D7E92" w:rsidRPr="00D66B10">
        <w:t xml:space="preserve"> select</w:t>
      </w:r>
      <w:r w:rsidR="00407E61" w:rsidRPr="00D66B10">
        <w:rPr>
          <w:rFonts w:cstheme="minorHAnsi" w:hint="eastAsia"/>
        </w:rPr>
        <w:t>」のポップアップ</w:t>
      </w:r>
    </w:p>
    <w:p w:rsidR="007D7E92" w:rsidRDefault="007D7E92" w:rsidP="007D7E92">
      <w:pPr>
        <w:ind w:left="1260"/>
        <w:jc w:val="center"/>
      </w:pPr>
    </w:p>
    <w:p w:rsidR="004818D0" w:rsidRPr="007D7E92" w:rsidRDefault="004818D0" w:rsidP="004818D0">
      <w:pPr>
        <w:pStyle w:val="a8"/>
      </w:pPr>
    </w:p>
    <w:p w:rsidR="004818D0" w:rsidRDefault="004818D0" w:rsidP="004818D0">
      <w:pPr>
        <w:pStyle w:val="afb"/>
        <w:ind w:left="1680" w:firstLine="0"/>
      </w:pPr>
    </w:p>
    <w:p w:rsidR="00407E61" w:rsidRDefault="004818D0" w:rsidP="00035D87">
      <w:pPr>
        <w:pStyle w:val="afb"/>
        <w:numPr>
          <w:ilvl w:val="0"/>
          <w:numId w:val="27"/>
        </w:numPr>
      </w:pPr>
      <w:r>
        <w:rPr>
          <w:rFonts w:hint="eastAsia"/>
        </w:rPr>
        <w:t>「</w:t>
      </w:r>
      <w:r>
        <w:t>Parallel branch</w:t>
      </w:r>
      <w:r>
        <w:rPr>
          <w:rFonts w:hint="eastAsia"/>
        </w:rPr>
        <w:t>」タブ</w:t>
      </w:r>
    </w:p>
    <w:p w:rsidR="00407E61" w:rsidRPr="007D7E92" w:rsidRDefault="00407E61"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Parallel branch</w:t>
      </w:r>
      <w:r>
        <w:rPr>
          <w:rFonts w:hint="eastAsia"/>
        </w:rPr>
        <w:t>」</w:t>
      </w:r>
      <w:r>
        <w:rPr>
          <w:rFonts w:cstheme="minorHAnsi" w:hint="eastAsia"/>
        </w:rPr>
        <w:t>を選択した場合表示されます。</w:t>
      </w:r>
    </w:p>
    <w:p w:rsidR="00407E61" w:rsidRDefault="00407E61" w:rsidP="00035D87">
      <w:pPr>
        <w:pStyle w:val="afb"/>
        <w:numPr>
          <w:ilvl w:val="0"/>
          <w:numId w:val="31"/>
        </w:numPr>
      </w:pPr>
      <w:r>
        <w:rPr>
          <w:rFonts w:cstheme="minorHAnsi" w:hint="eastAsia"/>
        </w:rPr>
        <w:t>タブ内の項目は以下の通りです。</w:t>
      </w:r>
    </w:p>
    <w:p w:rsidR="00407E61" w:rsidRDefault="00407E61" w:rsidP="00407E61">
      <w:pPr>
        <w:pStyle w:val="afb"/>
        <w:ind w:left="1680" w:firstLine="0"/>
      </w:pPr>
    </w:p>
    <w:p w:rsidR="00407E61" w:rsidRDefault="00407E61" w:rsidP="00407E61">
      <w:pPr>
        <w:pStyle w:val="afb"/>
        <w:ind w:left="1680" w:firstLine="0"/>
      </w:pPr>
    </w:p>
    <w:p w:rsidR="00407E61" w:rsidRPr="00D66B10" w:rsidRDefault="00D66B10" w:rsidP="00D66B10">
      <w:pPr>
        <w:pStyle w:val="af1"/>
        <w:jc w:val="center"/>
      </w:pPr>
      <w:r>
        <w:rPr>
          <w:rFonts w:hint="eastAsia"/>
        </w:rPr>
        <w:lastRenderedPageBreak/>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1D5173">
        <w:rPr>
          <w:noProof/>
        </w:rPr>
        <w:t>9</w:t>
      </w:r>
      <w:r>
        <w:fldChar w:fldCharType="end"/>
      </w:r>
      <w:r w:rsidR="00407E61" w:rsidRPr="00D66B10">
        <w:rPr>
          <w:rFonts w:cstheme="minorHAnsi"/>
        </w:rPr>
        <w:t xml:space="preserve">　</w:t>
      </w:r>
      <w:r w:rsidR="00407E61" w:rsidRPr="00D66B10">
        <w:rPr>
          <w:rFonts w:cstheme="minorHAnsi" w:hint="eastAsia"/>
        </w:rPr>
        <w:t xml:space="preserve"> </w:t>
      </w:r>
      <w:r w:rsidR="00407E61" w:rsidRPr="00D66B10">
        <w:rPr>
          <w:rFonts w:cstheme="minorHAnsi" w:hint="eastAsia"/>
        </w:rPr>
        <w:t>「</w:t>
      </w:r>
      <w:r w:rsidR="00407E61" w:rsidRPr="00D66B10">
        <w:rPr>
          <w:rFonts w:cstheme="minorHAnsi" w:hint="eastAsia"/>
        </w:rPr>
        <w:t>Parallel</w:t>
      </w:r>
      <w:r w:rsidR="00407E61" w:rsidRPr="00D66B10">
        <w:rPr>
          <w:rFonts w:cstheme="minorHAnsi"/>
        </w:rPr>
        <w:t xml:space="preserve"> </w:t>
      </w:r>
      <w:r w:rsidR="00407E61" w:rsidRPr="00D66B10">
        <w:rPr>
          <w:rFonts w:cstheme="minorHAnsi" w:hint="eastAsia"/>
        </w:rPr>
        <w:t>b</w:t>
      </w:r>
      <w:r w:rsidR="00407E61" w:rsidRPr="00D66B10">
        <w:rPr>
          <w:rFonts w:cstheme="minorHAnsi"/>
        </w:rPr>
        <w:t>ranch</w:t>
      </w:r>
      <w:r w:rsidR="00407E61" w:rsidRPr="00D66B10">
        <w:rPr>
          <w:rFonts w:cstheme="minorHAnsi" w:hint="eastAsia"/>
        </w:rPr>
        <w:t>」タブ</w:t>
      </w:r>
    </w:p>
    <w:tbl>
      <w:tblPr>
        <w:tblStyle w:val="aa"/>
        <w:tblW w:w="7343" w:type="dxa"/>
        <w:tblInd w:w="2286" w:type="dxa"/>
        <w:tblLayout w:type="fixed"/>
        <w:tblLook w:val="04A0" w:firstRow="1" w:lastRow="0" w:firstColumn="1" w:lastColumn="0" w:noHBand="0" w:noVBand="1"/>
      </w:tblPr>
      <w:tblGrid>
        <w:gridCol w:w="964"/>
        <w:gridCol w:w="3402"/>
        <w:gridCol w:w="709"/>
        <w:gridCol w:w="1134"/>
        <w:gridCol w:w="1134"/>
      </w:tblGrid>
      <w:tr w:rsidR="00407E61" w:rsidRPr="00951490" w:rsidTr="00296CCA">
        <w:tc>
          <w:tcPr>
            <w:tcW w:w="96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07E61" w:rsidRPr="00951490" w:rsidTr="00296CCA">
        <w:tc>
          <w:tcPr>
            <w:tcW w:w="964" w:type="dxa"/>
          </w:tcPr>
          <w:p w:rsidR="00407E61" w:rsidRPr="00EA4BE8" w:rsidRDefault="00407E61"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402" w:type="dxa"/>
          </w:tcPr>
          <w:p w:rsid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rsidR="00407E61" w:rsidRP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rsidR="00407E61"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113A7A" w:rsidRPr="00951490" w:rsidTr="00296CCA">
        <w:tc>
          <w:tcPr>
            <w:tcW w:w="964"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407E61" w:rsidRDefault="00407E61" w:rsidP="00407E61">
      <w:pPr>
        <w:pStyle w:val="afb"/>
        <w:ind w:left="1680" w:firstLine="0"/>
      </w:pPr>
    </w:p>
    <w:p w:rsidR="00E13223" w:rsidRPr="00407E61" w:rsidRDefault="00E13223" w:rsidP="00407E61">
      <w:pPr>
        <w:pStyle w:val="afb"/>
        <w:ind w:left="1680" w:firstLine="0"/>
      </w:pPr>
    </w:p>
    <w:p w:rsidR="00407E61" w:rsidRDefault="00407E61" w:rsidP="00407E61">
      <w:pPr>
        <w:ind w:left="1260"/>
        <w:jc w:val="center"/>
      </w:pPr>
      <w:r>
        <w:rPr>
          <w:noProof/>
        </w:rPr>
        <w:drawing>
          <wp:inline distT="0" distB="0" distL="0" distR="0" wp14:anchorId="25D3A2C1" wp14:editId="43178042">
            <wp:extent cx="3240000" cy="1555459"/>
            <wp:effectExtent l="0" t="0" r="0" b="6985"/>
            <wp:docPr id="80"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79"/>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3240000" cy="1555459"/>
                    </a:xfrm>
                    <a:prstGeom prst="rect">
                      <a:avLst/>
                    </a:prstGeom>
                    <a:ln>
                      <a:noFill/>
                    </a:ln>
                    <a:extLst>
                      <a:ext uri="{53640926-AAD7-44D8-BBD7-CCE9431645EC}">
                        <a14:shadowObscured xmlns:a14="http://schemas.microsoft.com/office/drawing/2010/main"/>
                      </a:ext>
                    </a:extLst>
                  </pic:spPr>
                </pic:pic>
              </a:graphicData>
            </a:graphic>
          </wp:inline>
        </w:drawing>
      </w:r>
    </w:p>
    <w:p w:rsidR="00407E61"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18</w:t>
      </w:r>
      <w:r>
        <w:fldChar w:fldCharType="end"/>
      </w:r>
      <w:r w:rsidR="00113A7A" w:rsidRPr="00D66B10">
        <w:rPr>
          <w:rFonts w:hint="eastAsia"/>
        </w:rPr>
        <w:t xml:space="preserve"> </w:t>
      </w:r>
      <w:r w:rsidR="00113A7A" w:rsidRPr="00D66B10">
        <w:rPr>
          <w:rFonts w:hint="eastAsia"/>
        </w:rPr>
        <w:t>「</w:t>
      </w:r>
      <w:r w:rsidR="00113A7A" w:rsidRPr="00D66B10">
        <w:t>Parallel branch</w:t>
      </w:r>
      <w:r w:rsidR="00113A7A" w:rsidRPr="00D66B10">
        <w:rPr>
          <w:rFonts w:hint="eastAsia"/>
        </w:rPr>
        <w:t>」タブ</w:t>
      </w:r>
    </w:p>
    <w:p w:rsidR="00113A7A" w:rsidRDefault="00113A7A" w:rsidP="00407E61">
      <w:pPr>
        <w:ind w:left="1260"/>
        <w:jc w:val="center"/>
        <w:rPr>
          <w:b/>
        </w:rPr>
      </w:pPr>
    </w:p>
    <w:p w:rsidR="00113A7A" w:rsidRPr="00407E61" w:rsidRDefault="00113A7A" w:rsidP="00407E61">
      <w:pPr>
        <w:ind w:left="1260"/>
        <w:jc w:val="center"/>
        <w:rPr>
          <w:rFonts w:cstheme="minorHAnsi"/>
          <w:b/>
        </w:rPr>
      </w:pPr>
    </w:p>
    <w:p w:rsidR="00635E7C" w:rsidRDefault="004818D0" w:rsidP="00035D87">
      <w:pPr>
        <w:pStyle w:val="afb"/>
        <w:numPr>
          <w:ilvl w:val="0"/>
          <w:numId w:val="27"/>
        </w:numPr>
      </w:pPr>
      <w:r>
        <w:rPr>
          <w:rFonts w:hint="eastAsia"/>
        </w:rPr>
        <w:t>「</w:t>
      </w:r>
      <w:r>
        <w:t>Conditional branch</w:t>
      </w:r>
      <w:r>
        <w:rPr>
          <w:rFonts w:hint="eastAsia"/>
        </w:rPr>
        <w:t>」タブ</w:t>
      </w:r>
    </w:p>
    <w:p w:rsidR="00635E7C" w:rsidRPr="007D7E92" w:rsidRDefault="00635E7C"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Conditional branch</w:t>
      </w:r>
      <w:r>
        <w:rPr>
          <w:rFonts w:hint="eastAsia"/>
        </w:rPr>
        <w:t>」</w:t>
      </w:r>
      <w:r>
        <w:rPr>
          <w:rFonts w:cstheme="minorHAnsi" w:hint="eastAsia"/>
        </w:rPr>
        <w:t>を選択した場合表示されます。</w:t>
      </w:r>
    </w:p>
    <w:p w:rsidR="004818D0" w:rsidRPr="00635E7C" w:rsidRDefault="00635E7C" w:rsidP="00035D87">
      <w:pPr>
        <w:pStyle w:val="afb"/>
        <w:numPr>
          <w:ilvl w:val="0"/>
          <w:numId w:val="31"/>
        </w:numPr>
      </w:pPr>
      <w:r>
        <w:rPr>
          <w:rFonts w:cstheme="minorHAnsi" w:hint="eastAsia"/>
        </w:rPr>
        <w:t>タブ内の項目は以下の通りです。</w:t>
      </w:r>
    </w:p>
    <w:p w:rsidR="00635E7C" w:rsidRDefault="00635E7C" w:rsidP="00635E7C">
      <w:pPr>
        <w:pStyle w:val="afb"/>
        <w:ind w:left="1680" w:firstLine="0"/>
        <w:rPr>
          <w:rFonts w:cstheme="minorHAnsi"/>
        </w:rPr>
      </w:pPr>
    </w:p>
    <w:p w:rsidR="00635E7C" w:rsidRDefault="00635E7C" w:rsidP="00635E7C">
      <w:pPr>
        <w:pStyle w:val="afb"/>
        <w:ind w:left="1680" w:firstLine="0"/>
        <w:rPr>
          <w:rFonts w:cstheme="minorHAnsi"/>
        </w:rPr>
      </w:pPr>
    </w:p>
    <w:p w:rsidR="00635E7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1D5173">
        <w:rPr>
          <w:noProof/>
        </w:rPr>
        <w:t>10</w:t>
      </w:r>
      <w:r>
        <w:fldChar w:fldCharType="end"/>
      </w:r>
      <w:r w:rsidR="00635E7C" w:rsidRPr="00D66B10">
        <w:rPr>
          <w:rFonts w:cstheme="minorHAnsi"/>
        </w:rPr>
        <w:t xml:space="preserve">　</w:t>
      </w:r>
      <w:r w:rsidR="00635E7C" w:rsidRPr="00D66B10">
        <w:rPr>
          <w:rFonts w:cstheme="minorHAnsi" w:hint="eastAsia"/>
        </w:rPr>
        <w:t xml:space="preserve"> </w:t>
      </w:r>
      <w:r w:rsidR="00635E7C" w:rsidRPr="00D66B10">
        <w:rPr>
          <w:rFonts w:cstheme="minorHAnsi" w:hint="eastAsia"/>
        </w:rPr>
        <w:t>「</w:t>
      </w:r>
      <w:r w:rsidR="00635E7C" w:rsidRPr="00D66B10">
        <w:rPr>
          <w:rFonts w:cstheme="minorHAnsi"/>
        </w:rPr>
        <w:t>Conditional branch</w:t>
      </w:r>
      <w:r w:rsidR="00635E7C" w:rsidRPr="00D66B10">
        <w:rPr>
          <w:rFonts w:cstheme="minorHAnsi" w:hint="eastAsia"/>
        </w:rPr>
        <w:t>」タブ</w:t>
      </w:r>
    </w:p>
    <w:tbl>
      <w:tblPr>
        <w:tblStyle w:val="aa"/>
        <w:tblW w:w="7682" w:type="dxa"/>
        <w:tblInd w:w="1725" w:type="dxa"/>
        <w:tblLayout w:type="fixed"/>
        <w:tblLook w:val="04A0" w:firstRow="1" w:lastRow="0" w:firstColumn="1" w:lastColumn="0" w:noHBand="0" w:noVBand="1"/>
      </w:tblPr>
      <w:tblGrid>
        <w:gridCol w:w="850"/>
        <w:gridCol w:w="3855"/>
        <w:gridCol w:w="709"/>
        <w:gridCol w:w="1134"/>
        <w:gridCol w:w="1134"/>
      </w:tblGrid>
      <w:tr w:rsidR="00635E7C" w:rsidRPr="00951490" w:rsidTr="00635E7C">
        <w:tc>
          <w:tcPr>
            <w:tcW w:w="850"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855"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35E7C" w:rsidRPr="00951490" w:rsidTr="00635E7C">
        <w:tc>
          <w:tcPr>
            <w:tcW w:w="850" w:type="dxa"/>
          </w:tcPr>
          <w:p w:rsidR="00635E7C" w:rsidRPr="00EA4BE8" w:rsidRDefault="00635E7C"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case </w:t>
            </w:r>
            <w:r>
              <w:rPr>
                <w:rFonts w:ascii="Arial" w:hAnsi="Arial" w:cs="Arial"/>
                <w:color w:val="000000"/>
                <w:sz w:val="18"/>
                <w:szCs w:val="18"/>
                <w:shd w:val="clear" w:color="auto" w:fill="FFFFFF"/>
              </w:rPr>
              <w:br/>
              <w:t>(</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-6)</w:t>
            </w:r>
          </w:p>
        </w:tc>
        <w:tc>
          <w:tcPr>
            <w:tcW w:w="3855" w:type="dxa"/>
          </w:tcPr>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Symphony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の実行結果による条件分岐を設定します。</w:t>
            </w:r>
          </w:p>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ドラッグアンドドロップで設定を変更できます。</w:t>
            </w:r>
          </w:p>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デフォルトは以下の通りです。</w:t>
            </w:r>
          </w:p>
          <w:p w:rsidR="00C23272" w:rsidRDefault="00C23272" w:rsidP="00635E7C">
            <w:pPr>
              <w:spacing w:line="240" w:lineRule="exact"/>
              <w:jc w:val="left"/>
              <w:rPr>
                <w:rFonts w:ascii="Arial" w:hAnsi="Arial" w:cs="Arial"/>
                <w:color w:val="000000"/>
                <w:sz w:val="18"/>
                <w:szCs w:val="18"/>
                <w:shd w:val="clear" w:color="auto" w:fill="FFFFFF"/>
              </w:rPr>
            </w:pPr>
          </w:p>
          <w:tbl>
            <w:tblPr>
              <w:tblStyle w:val="aa"/>
              <w:tblW w:w="3401" w:type="dxa"/>
              <w:tblInd w:w="210" w:type="dxa"/>
              <w:tblLayout w:type="fixed"/>
              <w:tblLook w:val="04A0" w:firstRow="1" w:lastRow="0" w:firstColumn="1" w:lastColumn="0" w:noHBand="0" w:noVBand="1"/>
            </w:tblPr>
            <w:tblGrid>
              <w:gridCol w:w="850"/>
              <w:gridCol w:w="2551"/>
            </w:tblGrid>
            <w:tr w:rsidR="00635E7C" w:rsidTr="00635E7C">
              <w:tc>
                <w:tcPr>
                  <w:tcW w:w="850" w:type="dxa"/>
                  <w:vAlign w:val="center"/>
                </w:tcPr>
                <w:p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Ca</w:t>
                  </w:r>
                  <w:r w:rsidR="00635E7C" w:rsidRPr="00635E7C">
                    <w:rPr>
                      <w:rFonts w:ascii="Arial" w:hAnsi="Arial" w:cs="Arial" w:hint="eastAsia"/>
                      <w:b/>
                      <w:color w:val="000000"/>
                      <w:sz w:val="18"/>
                      <w:szCs w:val="18"/>
                      <w:shd w:val="clear" w:color="auto" w:fill="FFFFFF"/>
                    </w:rPr>
                    <w:t>se1</w:t>
                  </w:r>
                </w:p>
              </w:tc>
              <w:tc>
                <w:tcPr>
                  <w:tcW w:w="2551" w:type="dxa"/>
                </w:tcPr>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正常終了</w:t>
                  </w:r>
                </w:p>
              </w:tc>
            </w:tr>
            <w:tr w:rsidR="00635E7C" w:rsidTr="00635E7C">
              <w:tc>
                <w:tcPr>
                  <w:tcW w:w="850" w:type="dxa"/>
                  <w:vAlign w:val="center"/>
                </w:tcPr>
                <w:p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O</w:t>
                  </w:r>
                  <w:r w:rsidR="00635E7C" w:rsidRPr="00635E7C">
                    <w:rPr>
                      <w:rFonts w:ascii="Arial" w:hAnsi="Arial" w:cs="Arial" w:hint="eastAsia"/>
                      <w:b/>
                      <w:color w:val="000000"/>
                      <w:sz w:val="18"/>
                      <w:szCs w:val="18"/>
                      <w:shd w:val="clear" w:color="auto" w:fill="FFFFFF"/>
                    </w:rPr>
                    <w:t>ther</w:t>
                  </w:r>
                </w:p>
              </w:tc>
              <w:tc>
                <w:tcPr>
                  <w:tcW w:w="2551" w:type="dxa"/>
                </w:tcPr>
                <w:p w:rsidR="00635E7C" w:rsidRP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異常終了、緊急停止、準備エラー、想定外エラー、</w:t>
                  </w:r>
                  <w:r>
                    <w:rPr>
                      <w:rFonts w:ascii="Arial" w:hAnsi="Arial" w:cs="Arial" w:hint="eastAsia"/>
                      <w:color w:val="000000"/>
                      <w:sz w:val="18"/>
                      <w:szCs w:val="18"/>
                      <w:shd w:val="clear" w:color="auto" w:fill="FFFFFF"/>
                    </w:rPr>
                    <w:t>s</w:t>
                  </w:r>
                  <w:r>
                    <w:rPr>
                      <w:rFonts w:ascii="Arial" w:hAnsi="Arial" w:cs="Arial"/>
                      <w:color w:val="000000"/>
                      <w:sz w:val="18"/>
                      <w:szCs w:val="18"/>
                      <w:shd w:val="clear" w:color="auto" w:fill="FFFFFF"/>
                    </w:rPr>
                    <w:t>kip</w:t>
                  </w:r>
                  <w:r>
                    <w:rPr>
                      <w:rFonts w:ascii="Arial" w:hAnsi="Arial" w:cs="Arial" w:hint="eastAsia"/>
                      <w:color w:val="000000"/>
                      <w:sz w:val="18"/>
                      <w:szCs w:val="18"/>
                      <w:shd w:val="clear" w:color="auto" w:fill="FFFFFF"/>
                    </w:rPr>
                    <w:t>完了</w:t>
                  </w:r>
                </w:p>
              </w:tc>
            </w:tr>
          </w:tbl>
          <w:p w:rsidR="00635E7C" w:rsidRDefault="00635E7C" w:rsidP="00635E7C">
            <w:pPr>
              <w:spacing w:line="240" w:lineRule="exact"/>
              <w:ind w:leftChars="100" w:left="210"/>
              <w:jc w:val="left"/>
              <w:rPr>
                <w:rFonts w:ascii="Arial" w:hAnsi="Arial" w:cs="Arial"/>
                <w:color w:val="000000"/>
                <w:sz w:val="18"/>
                <w:szCs w:val="18"/>
                <w:shd w:val="clear" w:color="auto" w:fill="FFFFFF"/>
              </w:rPr>
            </w:pPr>
          </w:p>
          <w:p w:rsidR="00635E7C" w:rsidRPr="00635E7C" w:rsidRDefault="00635E7C" w:rsidP="00635E7C">
            <w:pPr>
              <w:spacing w:line="240" w:lineRule="exact"/>
              <w:ind w:leftChars="100" w:left="210"/>
              <w:jc w:val="left"/>
              <w:rPr>
                <w:rFonts w:ascii="Arial" w:hAnsi="Arial" w:cs="Arial"/>
                <w:color w:val="000000"/>
                <w:sz w:val="18"/>
                <w:szCs w:val="18"/>
                <w:shd w:val="clear" w:color="auto" w:fill="FFFFFF"/>
              </w:rPr>
            </w:pPr>
          </w:p>
        </w:tc>
        <w:tc>
          <w:tcPr>
            <w:tcW w:w="709" w:type="dxa"/>
          </w:tcPr>
          <w:p w:rsidR="00635E7C"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p>
        </w:tc>
      </w:tr>
      <w:tr w:rsidR="00E13223" w:rsidRPr="00951490" w:rsidTr="00635E7C">
        <w:tc>
          <w:tcPr>
            <w:tcW w:w="850" w:type="dxa"/>
          </w:tcPr>
          <w:p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855" w:type="dxa"/>
          </w:tcPr>
          <w:p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35E7C" w:rsidRDefault="00635E7C" w:rsidP="00635E7C">
      <w:pPr>
        <w:pStyle w:val="afb"/>
        <w:ind w:left="1680" w:firstLine="0"/>
        <w:rPr>
          <w:rFonts w:cstheme="minorHAnsi"/>
        </w:rPr>
      </w:pPr>
    </w:p>
    <w:p w:rsidR="00635E7C" w:rsidRDefault="00635E7C" w:rsidP="00635E7C">
      <w:pPr>
        <w:pStyle w:val="afb"/>
        <w:ind w:left="1680" w:firstLine="0"/>
        <w:rPr>
          <w:rFonts w:cstheme="minorHAnsi"/>
        </w:rPr>
      </w:pPr>
    </w:p>
    <w:p w:rsidR="00635E7C" w:rsidRDefault="00635E7C" w:rsidP="00635E7C">
      <w:pPr>
        <w:ind w:left="1260"/>
        <w:jc w:val="center"/>
      </w:pPr>
      <w:r>
        <w:rPr>
          <w:noProof/>
        </w:rPr>
        <w:lastRenderedPageBreak/>
        <w:drawing>
          <wp:inline distT="0" distB="0" distL="0" distR="0" wp14:anchorId="76FE4C51" wp14:editId="14C2B212">
            <wp:extent cx="2880000" cy="2434345"/>
            <wp:effectExtent l="0" t="0" r="0" b="4445"/>
            <wp:docPr id="82"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1"/>
                    <pic:cNvPicPr>
                      <a:picLocks noChangeAspect="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2880000" cy="2434345"/>
                    </a:xfrm>
                    <a:prstGeom prst="rect">
                      <a:avLst/>
                    </a:prstGeom>
                    <a:ln>
                      <a:noFill/>
                    </a:ln>
                    <a:extLst>
                      <a:ext uri="{53640926-AAD7-44D8-BBD7-CCE9431645EC}">
                        <a14:shadowObscured xmlns:a14="http://schemas.microsoft.com/office/drawing/2010/main"/>
                      </a:ext>
                    </a:extLst>
                  </pic:spPr>
                </pic:pic>
              </a:graphicData>
            </a:graphic>
          </wp:inline>
        </w:drawing>
      </w:r>
    </w:p>
    <w:p w:rsidR="00635E7C" w:rsidRPr="00D66B10" w:rsidRDefault="00D66B10" w:rsidP="00D66B10">
      <w:pPr>
        <w:pStyle w:val="af1"/>
        <w:jc w:val="center"/>
      </w:pPr>
      <w:r>
        <w:rPr>
          <w:rFonts w:hint="eastAsia"/>
        </w:rPr>
        <w:t>図</w:t>
      </w:r>
      <w:r w:rsidRPr="00D66B10">
        <w:rPr>
          <w:rFonts w:hint="eastAsia"/>
        </w:rPr>
        <w:t xml:space="preserve"> 4.1- </w:t>
      </w:r>
      <w:r w:rsidRPr="00D66B10">
        <w:fldChar w:fldCharType="begin"/>
      </w:r>
      <w:r w:rsidRPr="00D66B10">
        <w:instrText xml:space="preserve"> </w:instrText>
      </w:r>
      <w:r w:rsidRPr="00D66B10">
        <w:rPr>
          <w:rFonts w:hint="eastAsia"/>
        </w:rPr>
        <w:instrText xml:space="preserve">SEQ </w:instrText>
      </w:r>
      <w:r w:rsidRPr="00D66B10">
        <w:rPr>
          <w:rFonts w:hint="eastAsia"/>
        </w:rPr>
        <w:instrText>図</w:instrText>
      </w:r>
      <w:r w:rsidRPr="00D66B10">
        <w:rPr>
          <w:rFonts w:hint="eastAsia"/>
        </w:rPr>
        <w:instrText>_4.1- \* ARABIC</w:instrText>
      </w:r>
      <w:r w:rsidRPr="00D66B10">
        <w:instrText xml:space="preserve"> </w:instrText>
      </w:r>
      <w:r w:rsidRPr="00D66B10">
        <w:fldChar w:fldCharType="separate"/>
      </w:r>
      <w:r w:rsidR="001D5173">
        <w:rPr>
          <w:noProof/>
        </w:rPr>
        <w:t>19</w:t>
      </w:r>
      <w:r w:rsidRPr="00D66B10">
        <w:fldChar w:fldCharType="end"/>
      </w:r>
      <w:r w:rsidRPr="00D66B10">
        <w:rPr>
          <w:rFonts w:hint="eastAsia"/>
        </w:rPr>
        <w:t xml:space="preserve"> </w:t>
      </w:r>
      <w:r>
        <w:rPr>
          <w:rFonts w:hint="eastAsia"/>
        </w:rPr>
        <w:t>「</w:t>
      </w:r>
      <w:r w:rsidR="00635E7C" w:rsidRPr="00D66B10">
        <w:rPr>
          <w:rFonts w:cstheme="minorHAnsi"/>
        </w:rPr>
        <w:t xml:space="preserve">Conditional </w:t>
      </w:r>
      <w:r>
        <w:t>branch</w:t>
      </w:r>
      <w:r>
        <w:rPr>
          <w:rFonts w:hint="eastAsia"/>
        </w:rPr>
        <w:t>」タブ</w:t>
      </w:r>
    </w:p>
    <w:p w:rsidR="00635E7C" w:rsidRDefault="00635E7C" w:rsidP="00635E7C">
      <w:pPr>
        <w:pStyle w:val="afb"/>
        <w:ind w:left="1680" w:firstLine="0"/>
      </w:pPr>
    </w:p>
    <w:p w:rsidR="005153FA" w:rsidRDefault="005153FA" w:rsidP="00635E7C">
      <w:pPr>
        <w:pStyle w:val="afb"/>
        <w:ind w:left="1680" w:firstLine="0"/>
      </w:pPr>
    </w:p>
    <w:p w:rsidR="00A1630B" w:rsidRDefault="00E4208C" w:rsidP="00035D87">
      <w:pPr>
        <w:pStyle w:val="afb"/>
        <w:numPr>
          <w:ilvl w:val="0"/>
          <w:numId w:val="27"/>
        </w:numPr>
      </w:pPr>
      <w:r>
        <w:rPr>
          <w:rFonts w:hint="eastAsia"/>
        </w:rPr>
        <w:t>「</w:t>
      </w:r>
      <w:r w:rsidR="00492380">
        <w:rPr>
          <w:rFonts w:hint="eastAsia"/>
        </w:rPr>
        <w:t xml:space="preserve">Parallel </w:t>
      </w:r>
      <w:r w:rsidR="00C34D60">
        <w:rPr>
          <w:rFonts w:hint="eastAsia"/>
        </w:rPr>
        <w:t>M</w:t>
      </w:r>
      <w:r>
        <w:t>erge</w:t>
      </w:r>
      <w:r>
        <w:rPr>
          <w:rFonts w:hint="eastAsia"/>
        </w:rPr>
        <w:t>」タブ</w:t>
      </w:r>
    </w:p>
    <w:p w:rsidR="00A1630B" w:rsidRPr="007D7E92" w:rsidRDefault="00A1630B"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C34D60">
        <w:rPr>
          <w:rFonts w:hint="eastAsia"/>
        </w:rPr>
        <w:t>「</w:t>
      </w:r>
      <w:r w:rsidR="00C34D60">
        <w:t>Parallel merge</w:t>
      </w:r>
      <w:r w:rsidR="00C34D60">
        <w:rPr>
          <w:rFonts w:hint="eastAsia"/>
        </w:rPr>
        <w:t>」</w:t>
      </w:r>
      <w:r>
        <w:rPr>
          <w:rFonts w:cstheme="minorHAnsi" w:hint="eastAsia"/>
        </w:rPr>
        <w:t>を選択した場合表示されます。</w:t>
      </w:r>
    </w:p>
    <w:p w:rsidR="00A1630B" w:rsidRPr="00635E7C" w:rsidRDefault="00A1630B" w:rsidP="00035D87">
      <w:pPr>
        <w:pStyle w:val="afb"/>
        <w:numPr>
          <w:ilvl w:val="0"/>
          <w:numId w:val="31"/>
        </w:numPr>
      </w:pPr>
      <w:r>
        <w:rPr>
          <w:rFonts w:cstheme="minorHAnsi" w:hint="eastAsia"/>
        </w:rPr>
        <w:t>タブ内の項目は以下の通りです。</w:t>
      </w:r>
    </w:p>
    <w:p w:rsidR="00A1630B" w:rsidRDefault="00A1630B" w:rsidP="00A1630B">
      <w:pPr>
        <w:pStyle w:val="afb"/>
        <w:ind w:left="1680" w:firstLine="0"/>
        <w:rPr>
          <w:rFonts w:cstheme="minorHAnsi"/>
        </w:rPr>
      </w:pPr>
    </w:p>
    <w:p w:rsidR="00A1630B"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1D5173">
        <w:rPr>
          <w:noProof/>
        </w:rPr>
        <w:t>11</w:t>
      </w:r>
      <w:r>
        <w:fldChar w:fldCharType="end"/>
      </w:r>
      <w:r w:rsidR="00A1630B" w:rsidRPr="00BE6252">
        <w:rPr>
          <w:rFonts w:cstheme="minorHAnsi"/>
        </w:rPr>
        <w:t xml:space="preserve">　</w:t>
      </w:r>
      <w:r w:rsidR="00A1630B" w:rsidRPr="00BE6252">
        <w:rPr>
          <w:rFonts w:cstheme="minorHAnsi" w:hint="eastAsia"/>
        </w:rPr>
        <w:t xml:space="preserve"> </w:t>
      </w:r>
      <w:r w:rsidR="00A1630B" w:rsidRPr="00BE6252">
        <w:rPr>
          <w:rFonts w:cstheme="minorHAnsi" w:hint="eastAsia"/>
        </w:rPr>
        <w:t>「</w:t>
      </w:r>
      <w:r w:rsidR="00C34D60" w:rsidRPr="00BE6252">
        <w:rPr>
          <w:rFonts w:cstheme="minorHAnsi" w:hint="eastAsia"/>
        </w:rPr>
        <w:t>M</w:t>
      </w:r>
      <w:r w:rsidR="00A1630B" w:rsidRPr="00BE6252">
        <w:rPr>
          <w:rFonts w:cstheme="minorHAnsi"/>
        </w:rPr>
        <w:t>erge</w:t>
      </w:r>
      <w:r w:rsidR="00A1630B"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A1630B" w:rsidRPr="00951490" w:rsidTr="00A1630B">
        <w:tc>
          <w:tcPr>
            <w:tcW w:w="850"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1630B" w:rsidRPr="00951490" w:rsidTr="00A1630B">
        <w:tc>
          <w:tcPr>
            <w:tcW w:w="850" w:type="dxa"/>
          </w:tcPr>
          <w:p w:rsidR="00A1630B" w:rsidRPr="00EA4BE8" w:rsidRDefault="00A1630B" w:rsidP="00A1630B">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685" w:type="dxa"/>
          </w:tcPr>
          <w:p w:rsidR="00A1630B"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rsidR="00A1630B" w:rsidRPr="00407E61"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rsidR="00A1630B"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p>
        </w:tc>
      </w:tr>
      <w:tr w:rsidR="00E13223" w:rsidRPr="00951490" w:rsidTr="00A1630B">
        <w:tc>
          <w:tcPr>
            <w:tcW w:w="850" w:type="dxa"/>
          </w:tcPr>
          <w:p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1630B" w:rsidRDefault="00A1630B" w:rsidP="00A1630B">
      <w:pPr>
        <w:pStyle w:val="afb"/>
        <w:ind w:left="1680" w:firstLine="0"/>
        <w:rPr>
          <w:rFonts w:cstheme="minorHAnsi"/>
        </w:rPr>
      </w:pPr>
    </w:p>
    <w:p w:rsidR="00C34D60" w:rsidRDefault="00C34D60" w:rsidP="00A1630B">
      <w:pPr>
        <w:pStyle w:val="afb"/>
        <w:ind w:left="1680" w:firstLine="0"/>
        <w:rPr>
          <w:rFonts w:cstheme="minorHAnsi"/>
        </w:rPr>
      </w:pPr>
    </w:p>
    <w:p w:rsidR="00492380" w:rsidRDefault="00492380" w:rsidP="00492380">
      <w:pPr>
        <w:pStyle w:val="afb"/>
        <w:ind w:leftChars="1400" w:left="2940" w:firstLine="0"/>
        <w:rPr>
          <w:rFonts w:cstheme="minorHAnsi"/>
        </w:rPr>
      </w:pPr>
      <w:r w:rsidRPr="00492380">
        <w:rPr>
          <w:rFonts w:cstheme="minorHAnsi"/>
          <w:noProof/>
        </w:rPr>
        <w:drawing>
          <wp:inline distT="0" distB="0" distL="0" distR="0" wp14:anchorId="3791715E" wp14:editId="4295F8C8">
            <wp:extent cx="3067478" cy="1562318"/>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7478" cy="1562318"/>
                    </a:xfrm>
                    <a:prstGeom prst="rect">
                      <a:avLst/>
                    </a:prstGeom>
                  </pic:spPr>
                </pic:pic>
              </a:graphicData>
            </a:graphic>
          </wp:inline>
        </w:drawing>
      </w:r>
    </w:p>
    <w:p w:rsidR="00A1630B"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20</w:t>
      </w:r>
      <w:r>
        <w:fldChar w:fldCharType="end"/>
      </w:r>
      <w:r w:rsidR="00C34D60" w:rsidRPr="00BE6252">
        <w:rPr>
          <w:rFonts w:hint="eastAsia"/>
        </w:rPr>
        <w:t xml:space="preserve"> </w:t>
      </w:r>
      <w:r w:rsidR="00C34D60" w:rsidRPr="00BE6252">
        <w:rPr>
          <w:rFonts w:cstheme="minorHAnsi" w:hint="eastAsia"/>
        </w:rPr>
        <w:t>「</w:t>
      </w:r>
      <w:r w:rsidR="00E12726" w:rsidRPr="00BE6252">
        <w:rPr>
          <w:rFonts w:cstheme="minorHAnsi" w:hint="eastAsia"/>
        </w:rPr>
        <w:t>M</w:t>
      </w:r>
      <w:r w:rsidR="00A1630B" w:rsidRPr="00BE6252">
        <w:rPr>
          <w:rFonts w:cstheme="minorHAnsi"/>
        </w:rPr>
        <w:t>erge</w:t>
      </w:r>
      <w:r w:rsidR="00C34D60" w:rsidRPr="00BE6252">
        <w:rPr>
          <w:rFonts w:cstheme="minorHAnsi" w:hint="eastAsia"/>
        </w:rPr>
        <w:t>」タブ</w:t>
      </w:r>
    </w:p>
    <w:p w:rsidR="00635E7C" w:rsidRPr="00A1630B" w:rsidRDefault="00635E7C" w:rsidP="00A1630B">
      <w:pPr>
        <w:pStyle w:val="afb"/>
        <w:ind w:left="1680" w:firstLine="0"/>
      </w:pPr>
    </w:p>
    <w:p w:rsidR="00A1630B" w:rsidRPr="00A1630B" w:rsidRDefault="00A1630B" w:rsidP="00A1630B">
      <w:pPr>
        <w:pStyle w:val="afb"/>
        <w:ind w:left="1680" w:firstLine="0"/>
      </w:pPr>
    </w:p>
    <w:p w:rsidR="006C7308" w:rsidRDefault="00D425F8" w:rsidP="00035D87">
      <w:pPr>
        <w:pStyle w:val="afb"/>
        <w:numPr>
          <w:ilvl w:val="0"/>
          <w:numId w:val="27"/>
        </w:numPr>
      </w:pPr>
      <w:r>
        <w:rPr>
          <w:rFonts w:hint="eastAsia"/>
        </w:rPr>
        <w:t>「</w:t>
      </w:r>
      <w:r>
        <w:rPr>
          <w:rFonts w:hint="eastAsia"/>
        </w:rPr>
        <w:t>Node</w:t>
      </w:r>
      <w:r>
        <w:rPr>
          <w:rFonts w:hint="eastAsia"/>
        </w:rPr>
        <w:t>」タブ</w:t>
      </w:r>
    </w:p>
    <w:p w:rsidR="006C7308" w:rsidRPr="006A62AF" w:rsidRDefault="006C7308"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」タブおよび「</w:t>
      </w:r>
      <w:r>
        <w:rPr>
          <w:rFonts w:cstheme="minorHAnsi" w:hint="eastAsia"/>
        </w:rPr>
        <w:t>Function</w:t>
      </w:r>
      <w:r>
        <w:rPr>
          <w:rFonts w:cstheme="minorHAnsi" w:hint="eastAsia"/>
        </w:rPr>
        <w:t>」タブ内の</w:t>
      </w:r>
      <w:r>
        <w:rPr>
          <w:rFonts w:hint="eastAsia"/>
        </w:rPr>
        <w:t>Node</w:t>
      </w:r>
      <w:r>
        <w:rPr>
          <w:rFonts w:cstheme="minorHAnsi" w:hint="eastAsia"/>
        </w:rPr>
        <w:t>を複数選択した場合表示されます。</w:t>
      </w:r>
    </w:p>
    <w:p w:rsidR="006A62AF" w:rsidRPr="007D7E92" w:rsidRDefault="00617D32" w:rsidP="00617D32">
      <w:pPr>
        <w:pStyle w:val="afb"/>
        <w:numPr>
          <w:ilvl w:val="0"/>
          <w:numId w:val="31"/>
        </w:numPr>
      </w:pPr>
      <w:r>
        <w:rPr>
          <w:rFonts w:cstheme="minorHAnsi" w:hint="eastAsia"/>
        </w:rPr>
        <w:t>Node</w:t>
      </w:r>
      <w:r>
        <w:rPr>
          <w:rFonts w:cstheme="minorHAnsi" w:hint="eastAsia"/>
        </w:rPr>
        <w:t>を</w:t>
      </w:r>
      <w:r w:rsidR="006A62AF">
        <w:rPr>
          <w:rFonts w:cstheme="minorHAnsi" w:hint="eastAsia"/>
        </w:rPr>
        <w:t>複数選択</w:t>
      </w:r>
      <w:r>
        <w:rPr>
          <w:rFonts w:cstheme="minorHAnsi" w:hint="eastAsia"/>
        </w:rPr>
        <w:t>する</w:t>
      </w:r>
      <w:r w:rsidR="006A62AF">
        <w:rPr>
          <w:rFonts w:cstheme="minorHAnsi" w:hint="eastAsia"/>
        </w:rPr>
        <w:t>方法について</w:t>
      </w:r>
      <w:r>
        <w:rPr>
          <w:rFonts w:cstheme="minorHAnsi" w:hint="eastAsia"/>
        </w:rPr>
        <w:t>は、</w:t>
      </w:r>
      <w:r w:rsidR="006A62AF">
        <w:rPr>
          <w:rFonts w:cstheme="minorHAnsi" w:hint="eastAsia"/>
        </w:rPr>
        <w:t>ドラッグアンドドロップ</w:t>
      </w:r>
      <w:r>
        <w:rPr>
          <w:rFonts w:cstheme="minorHAnsi" w:hint="eastAsia"/>
        </w:rPr>
        <w:t>での範囲選択の他</w:t>
      </w:r>
      <w:r w:rsidR="006A62AF">
        <w:rPr>
          <w:rFonts w:cstheme="minorHAnsi" w:hint="eastAsia"/>
        </w:rPr>
        <w:t>、</w:t>
      </w:r>
      <w:r w:rsidR="0076674A">
        <w:rPr>
          <w:rFonts w:cstheme="minorHAnsi" w:hint="eastAsia"/>
        </w:rPr>
        <w:t>「</w:t>
      </w:r>
      <w:r w:rsidR="006A62AF">
        <w:rPr>
          <w:rFonts w:cstheme="minorHAnsi" w:hint="eastAsia"/>
        </w:rPr>
        <w:t>shift</w:t>
      </w:r>
      <w:r w:rsidR="0076674A">
        <w:rPr>
          <w:rFonts w:cstheme="minorHAnsi" w:hint="eastAsia"/>
        </w:rPr>
        <w:t>」</w:t>
      </w:r>
      <w:r>
        <w:rPr>
          <w:rFonts w:cstheme="minorHAnsi" w:hint="eastAsia"/>
        </w:rPr>
        <w:t>キーを押下しながら</w:t>
      </w:r>
      <w:r w:rsidR="0076674A">
        <w:rPr>
          <w:rFonts w:cstheme="minorHAnsi" w:hint="eastAsia"/>
        </w:rPr>
        <w:t>の</w:t>
      </w:r>
      <w:r>
        <w:rPr>
          <w:rFonts w:cstheme="minorHAnsi" w:hint="eastAsia"/>
        </w:rPr>
        <w:t>選択が</w:t>
      </w:r>
      <w:r w:rsidR="0076674A">
        <w:rPr>
          <w:rFonts w:cstheme="minorHAnsi" w:hint="eastAsia"/>
        </w:rPr>
        <w:t>可能です</w:t>
      </w:r>
      <w:r>
        <w:rPr>
          <w:rFonts w:cstheme="minorHAnsi" w:hint="eastAsia"/>
        </w:rPr>
        <w:t>。</w:t>
      </w:r>
    </w:p>
    <w:p w:rsidR="006C7308" w:rsidRPr="006C7308" w:rsidRDefault="006C7308" w:rsidP="00035D87">
      <w:pPr>
        <w:pStyle w:val="afb"/>
        <w:numPr>
          <w:ilvl w:val="0"/>
          <w:numId w:val="31"/>
        </w:numPr>
      </w:pPr>
      <w:r>
        <w:rPr>
          <w:rFonts w:cstheme="minorHAnsi" w:hint="eastAsia"/>
        </w:rPr>
        <w:lastRenderedPageBreak/>
        <w:t>タブ内の項目は以下の通りです。</w:t>
      </w:r>
    </w:p>
    <w:p w:rsidR="006C7308" w:rsidRDefault="006C7308" w:rsidP="006C7308">
      <w:pPr>
        <w:pStyle w:val="afb"/>
        <w:ind w:left="2100" w:firstLine="0"/>
        <w:rPr>
          <w:rFonts w:cstheme="minorHAnsi"/>
        </w:rPr>
      </w:pPr>
    </w:p>
    <w:p w:rsidR="006C7308"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1D5173">
        <w:rPr>
          <w:noProof/>
        </w:rPr>
        <w:t>12</w:t>
      </w:r>
      <w:r>
        <w:fldChar w:fldCharType="end"/>
      </w:r>
      <w:r w:rsidRPr="00BE6252">
        <w:rPr>
          <w:rFonts w:cstheme="minorHAnsi"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6C7308" w:rsidRPr="00951490" w:rsidTr="00296CCA">
        <w:tc>
          <w:tcPr>
            <w:tcW w:w="850"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C7308" w:rsidRPr="00951490" w:rsidTr="00296CCA">
        <w:tc>
          <w:tcPr>
            <w:tcW w:w="850" w:type="dxa"/>
          </w:tcPr>
          <w:p w:rsidR="006C7308" w:rsidRDefault="006C7308" w:rsidP="00296CCA">
            <w:pPr>
              <w:spacing w:line="240" w:lineRule="exact"/>
              <w:jc w:val="left"/>
              <w:rPr>
                <w:rFonts w:ascii="Arial" w:hAnsi="Arial" w:cs="Arial"/>
                <w:color w:val="000000"/>
                <w:sz w:val="18"/>
                <w:szCs w:val="18"/>
                <w:shd w:val="clear" w:color="auto" w:fill="FFFFFF"/>
              </w:rPr>
            </w:pPr>
          </w:p>
          <w:p w:rsidR="006C7308" w:rsidRDefault="006C7308" w:rsidP="00296CCA">
            <w:pPr>
              <w:spacing w:line="240" w:lineRule="exact"/>
              <w:jc w:val="left"/>
              <w:rPr>
                <w:rFonts w:ascii="Arial" w:hAnsi="Arial" w:cs="Arial"/>
                <w:color w:val="000000"/>
                <w:sz w:val="18"/>
                <w:szCs w:val="18"/>
                <w:shd w:val="clear" w:color="auto" w:fill="FFFFFF"/>
              </w:rPr>
            </w:pPr>
          </w:p>
          <w:p w:rsidR="006C7308" w:rsidRPr="00EA4BE8" w:rsidRDefault="006C7308" w:rsidP="00296CCA">
            <w:pPr>
              <w:spacing w:line="240" w:lineRule="exact"/>
              <w:jc w:val="left"/>
              <w:rPr>
                <w:rFonts w:ascii="Arial" w:hAnsi="Arial" w:cs="Arial"/>
                <w:color w:val="000000"/>
                <w:sz w:val="18"/>
                <w:szCs w:val="18"/>
                <w:shd w:val="clear" w:color="auto" w:fill="FFFFFF"/>
              </w:rPr>
            </w:pPr>
            <w:r w:rsidRPr="00666D87">
              <w:rPr>
                <w:noProof/>
              </w:rPr>
              <w:drawing>
                <wp:inline distT="0" distB="0" distL="0" distR="0" wp14:anchorId="0E5D3FB1" wp14:editId="2A612B50">
                  <wp:extent cx="360000" cy="360000"/>
                  <wp:effectExtent l="0" t="0" r="2540" b="2540"/>
                  <wp:docPr id="45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0729" t="18730" r="16702" b="76703"/>
                          <a:stretch/>
                        </pic:blipFill>
                        <pic:spPr bwMode="auto">
                          <a:xfrm>
                            <a:off x="0" y="0"/>
                            <a:ext cx="360000" cy="360000"/>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6C7308" w:rsidRPr="00407E61" w:rsidRDefault="006C7308"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6C7308"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6C7308" w:rsidRPr="00951490"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6C7308"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Pr="00951490"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3CF5B253" wp14:editId="38C6FDA8">
                  <wp:extent cx="360000" cy="393488"/>
                  <wp:effectExtent l="0" t="0" r="2540" b="6985"/>
                  <wp:docPr id="4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3242" t="18730" r="14357" b="76604"/>
                          <a:stretch/>
                        </pic:blipFill>
                        <pic:spPr bwMode="auto">
                          <a:xfrm>
                            <a:off x="0" y="0"/>
                            <a:ext cx="360000" cy="393488"/>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を左右中央揃えに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32B4B1B" wp14:editId="7EECF8E3">
                  <wp:extent cx="360000" cy="375319"/>
                  <wp:effectExtent l="0" t="0" r="2540" b="5715"/>
                  <wp:docPr id="5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5590" t="18631" r="11785" b="76505"/>
                          <a:stretch/>
                        </pic:blipFill>
                        <pic:spPr bwMode="auto">
                          <a:xfrm>
                            <a:off x="0" y="0"/>
                            <a:ext cx="360000" cy="375319"/>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を右揃えに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2FBD73D2" wp14:editId="12110713">
                  <wp:extent cx="360000" cy="352341"/>
                  <wp:effectExtent l="0" t="0" r="2540" b="0"/>
                  <wp:docPr id="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8713" t="18830" r="8662" b="76604"/>
                          <a:stretch/>
                        </pic:blipFill>
                        <pic:spPr bwMode="auto">
                          <a:xfrm>
                            <a:off x="0" y="0"/>
                            <a:ext cx="360000" cy="352341"/>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4BD6A1A5" wp14:editId="040414E8">
                  <wp:extent cx="360000" cy="375653"/>
                  <wp:effectExtent l="0" t="0" r="2540" b="5715"/>
                  <wp:docPr id="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91114" t="18631" r="6317" b="76603"/>
                          <a:stretch/>
                        </pic:blipFill>
                        <pic:spPr bwMode="auto">
                          <a:xfrm>
                            <a:off x="0" y="0"/>
                            <a:ext cx="360000" cy="375653"/>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を上下中央揃えに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7D8AA8B1" wp14:editId="4B767F5E">
                  <wp:extent cx="360000" cy="368285"/>
                  <wp:effectExtent l="0" t="0" r="2540" b="0"/>
                  <wp:docPr id="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93570" t="18830" r="3918" b="76601"/>
                          <a:stretch/>
                        </pic:blipFill>
                        <pic:spPr bwMode="auto">
                          <a:xfrm>
                            <a:off x="0" y="0"/>
                            <a:ext cx="360000" cy="3682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を下揃えに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4E264AE1" wp14:editId="2E136CAF">
                  <wp:extent cx="341906" cy="363545"/>
                  <wp:effectExtent l="0" t="0" r="1270" b="0"/>
                  <wp:docPr id="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0841" t="27817" r="17034" b="68167"/>
                          <a:stretch/>
                        </pic:blipFill>
                        <pic:spPr bwMode="auto">
                          <a:xfrm>
                            <a:off x="0" y="0"/>
                            <a:ext cx="342467" cy="364142"/>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を左右等間隔に</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4D799AA" wp14:editId="2E2ECF0C">
                  <wp:extent cx="360000" cy="368485"/>
                  <wp:effectExtent l="0" t="0" r="2540" b="0"/>
                  <wp:docPr id="5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2907" t="27665" r="14748" b="68068"/>
                          <a:stretch/>
                        </pic:blipFill>
                        <pic:spPr bwMode="auto">
                          <a:xfrm>
                            <a:off x="0" y="0"/>
                            <a:ext cx="360000" cy="3684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を上下等間隔に</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bl>
    <w:p w:rsidR="006C7308" w:rsidRDefault="006C7308" w:rsidP="006C7308">
      <w:pPr>
        <w:pStyle w:val="afb"/>
        <w:ind w:left="2100" w:firstLine="0"/>
        <w:rPr>
          <w:rFonts w:cstheme="minorHAnsi"/>
        </w:rPr>
      </w:pPr>
    </w:p>
    <w:p w:rsidR="006C7308" w:rsidRPr="006C7308" w:rsidRDefault="006C7308" w:rsidP="006C7308">
      <w:pPr>
        <w:pStyle w:val="afb"/>
        <w:ind w:left="1680" w:firstLine="0"/>
      </w:pPr>
    </w:p>
    <w:p w:rsidR="006C7308" w:rsidRDefault="006C7308" w:rsidP="006C7308">
      <w:pPr>
        <w:pStyle w:val="afb"/>
        <w:ind w:left="2100" w:firstLine="0"/>
        <w:rPr>
          <w:rFonts w:cstheme="minorHAnsi"/>
        </w:rPr>
      </w:pPr>
      <w:r w:rsidRPr="00666D87">
        <w:rPr>
          <w:noProof/>
        </w:rPr>
        <w:drawing>
          <wp:inline distT="0" distB="0" distL="0" distR="0" wp14:anchorId="63E3A9E8" wp14:editId="2FFA22E4">
            <wp:extent cx="2880000" cy="3203397"/>
            <wp:effectExtent l="0" t="0" r="0" b="0"/>
            <wp:docPr id="2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79780" t="12477" b="47540"/>
                    <a:stretch/>
                  </pic:blipFill>
                  <pic:spPr bwMode="auto">
                    <a:xfrm>
                      <a:off x="0" y="0"/>
                      <a:ext cx="2880000" cy="3203397"/>
                    </a:xfrm>
                    <a:prstGeom prst="rect">
                      <a:avLst/>
                    </a:prstGeom>
                    <a:ln>
                      <a:noFill/>
                    </a:ln>
                    <a:extLst>
                      <a:ext uri="{53640926-AAD7-44D8-BBD7-CCE9431645EC}">
                        <a14:shadowObscured xmlns:a14="http://schemas.microsoft.com/office/drawing/2010/main"/>
                      </a:ext>
                    </a:extLst>
                  </pic:spPr>
                </pic:pic>
              </a:graphicData>
            </a:graphic>
          </wp:inline>
        </w:drawing>
      </w:r>
    </w:p>
    <w:p w:rsidR="006C7308"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21</w:t>
      </w:r>
      <w:r>
        <w:fldChar w:fldCharType="end"/>
      </w:r>
      <w:r w:rsidR="006C7308" w:rsidRPr="00BE6252">
        <w:rPr>
          <w:rFonts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p w:rsidR="006C7308" w:rsidRDefault="006C7308" w:rsidP="006C7308">
      <w:pPr>
        <w:pStyle w:val="afb"/>
        <w:ind w:left="2100" w:firstLine="0"/>
        <w:rPr>
          <w:rFonts w:cstheme="minorHAnsi"/>
        </w:rPr>
      </w:pPr>
    </w:p>
    <w:p w:rsidR="006C7308" w:rsidRDefault="006C7308" w:rsidP="006C7308">
      <w:pPr>
        <w:pStyle w:val="afb"/>
        <w:ind w:left="2100" w:firstLine="0"/>
        <w:rPr>
          <w:rFonts w:cstheme="minorHAnsi"/>
        </w:rPr>
      </w:pPr>
    </w:p>
    <w:p w:rsidR="00AA662C" w:rsidRDefault="00AA662C">
      <w:pPr>
        <w:widowControl/>
        <w:jc w:val="left"/>
      </w:pPr>
    </w:p>
    <w:p w:rsidR="00AA662C" w:rsidRDefault="00AA662C" w:rsidP="00035D87">
      <w:pPr>
        <w:pStyle w:val="afb"/>
        <w:numPr>
          <w:ilvl w:val="0"/>
          <w:numId w:val="26"/>
        </w:numPr>
      </w:pPr>
      <w:r>
        <w:rPr>
          <w:rFonts w:hint="eastAsia"/>
        </w:rPr>
        <w:t>「</w:t>
      </w:r>
      <w:r>
        <w:rPr>
          <w:rFonts w:hint="eastAsia"/>
        </w:rPr>
        <w:t>Conductor</w:t>
      </w:r>
      <w:r>
        <w:t>クラス編集</w:t>
      </w:r>
      <w:r>
        <w:rPr>
          <w:rFonts w:hint="eastAsia"/>
        </w:rPr>
        <w:t>」メニュー</w:t>
      </w:r>
      <w:r>
        <w:t>で実行可能な操作は以下</w:t>
      </w:r>
      <w:r>
        <w:rPr>
          <w:rFonts w:hint="eastAsia"/>
        </w:rPr>
        <w:t>の通りです</w:t>
      </w:r>
      <w:r>
        <w:t>。</w:t>
      </w:r>
    </w:p>
    <w:p w:rsidR="00C95DBD" w:rsidRDefault="00C95DBD" w:rsidP="00C95DBD">
      <w:pPr>
        <w:pStyle w:val="afb"/>
        <w:ind w:left="1260" w:firstLine="0"/>
      </w:pPr>
    </w:p>
    <w:p w:rsidR="00705633" w:rsidRPr="007113C8" w:rsidRDefault="007113C8" w:rsidP="007113C8">
      <w:pPr>
        <w:pStyle w:val="af1"/>
        <w:jc w:val="center"/>
        <w:rPr>
          <w:rFonts w:cstheme="minorHAnsi"/>
        </w:rPr>
      </w:pPr>
      <w:bookmarkStart w:id="122" w:name="_Ref48121610"/>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1D5173">
        <w:rPr>
          <w:noProof/>
        </w:rPr>
        <w:t>13</w:t>
      </w:r>
      <w:r>
        <w:fldChar w:fldCharType="end"/>
      </w:r>
      <w:r w:rsidR="00705633" w:rsidRPr="007113C8">
        <w:rPr>
          <w:rFonts w:cstheme="minorHAnsi" w:hint="eastAsia"/>
        </w:rPr>
        <w:t>「</w:t>
      </w:r>
      <w:r w:rsidR="00705633" w:rsidRPr="007113C8">
        <w:rPr>
          <w:rFonts w:cstheme="minorHAnsi" w:hint="eastAsia"/>
        </w:rPr>
        <w:t>Conductor</w:t>
      </w:r>
      <w:r w:rsidR="00705633" w:rsidRPr="007113C8">
        <w:rPr>
          <w:rFonts w:cstheme="minorHAnsi" w:hint="eastAsia"/>
        </w:rPr>
        <w:t>クラス編集」メニュー実行操作一覧</w:t>
      </w:r>
      <w:bookmarkEnd w:id="122"/>
    </w:p>
    <w:p w:rsidR="00705633" w:rsidRPr="00705633" w:rsidRDefault="00705633" w:rsidP="00705633">
      <w:pPr>
        <w:pStyle w:val="afb"/>
        <w:ind w:left="1260" w:firstLine="0"/>
        <w:jc w:val="center"/>
        <w:rPr>
          <w:rFonts w:cstheme="minorHAnsi"/>
          <w:b/>
        </w:rPr>
      </w:pPr>
    </w:p>
    <w:tbl>
      <w:tblPr>
        <w:tblStyle w:val="aa"/>
        <w:tblpPr w:leftFromText="142" w:rightFromText="142" w:vertAnchor="text" w:horzAnchor="margin" w:tblpXSpec="right" w:tblpY="-9"/>
        <w:tblW w:w="837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178"/>
        <w:gridCol w:w="4252"/>
        <w:gridCol w:w="737"/>
        <w:gridCol w:w="680"/>
        <w:gridCol w:w="681"/>
        <w:gridCol w:w="850"/>
      </w:tblGrid>
      <w:tr w:rsidR="00705633" w:rsidRPr="00951490" w:rsidTr="0057589B">
        <w:trPr>
          <w:trHeight w:val="340"/>
        </w:trPr>
        <w:tc>
          <w:tcPr>
            <w:tcW w:w="1178" w:type="dxa"/>
            <w:vMerge w:val="restart"/>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2" w:type="dxa"/>
            <w:vMerge w:val="restart"/>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37" w:type="dxa"/>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新規</w:t>
            </w:r>
          </w:p>
        </w:tc>
        <w:tc>
          <w:tcPr>
            <w:tcW w:w="1361" w:type="dxa"/>
            <w:gridSpan w:val="2"/>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w:t>
            </w:r>
          </w:p>
        </w:tc>
        <w:tc>
          <w:tcPr>
            <w:tcW w:w="850" w:type="dxa"/>
            <w:vMerge w:val="restart"/>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705633" w:rsidRPr="00951490" w:rsidTr="0057589B">
        <w:trPr>
          <w:trHeight w:val="283"/>
        </w:trPr>
        <w:tc>
          <w:tcPr>
            <w:tcW w:w="1178" w:type="dxa"/>
            <w:vMerge/>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4252" w:type="dxa"/>
            <w:vMerge/>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737"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680"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VIEW</w:t>
            </w:r>
          </w:p>
        </w:tc>
        <w:tc>
          <w:tcPr>
            <w:tcW w:w="681"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850" w:type="dxa"/>
            <w:vMerge/>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新規</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初期状態へ戻します。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描画されている状態を、ファイル形式で保存します。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読み込み</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保存したファイルを読み込み、状態を復元します。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8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取り消し</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直前の処理を取り消します。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7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やり直し</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直前の取り消しをやり直します。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8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ノード削除</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選択している</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を削除します。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登録を実施します。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EDIT</w:t>
            </w:r>
            <w:r>
              <w:rPr>
                <w:rFonts w:ascii="Arial" w:hAnsi="Arial" w:cs="Arial" w:hint="eastAsia"/>
                <w:color w:val="000000"/>
                <w:sz w:val="18"/>
                <w:szCs w:val="18"/>
                <w:shd w:val="clear" w:color="auto" w:fill="FFFFFF"/>
              </w:rPr>
              <w:t>モードへ変更し、</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の編集を行います。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463"/>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流用新規</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登録済の</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を流用して、新規作成が行えます。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更新</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編集内容を更新します。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再読込</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変更をキャンセルし、変更前の状態へ戻します。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キャンセル</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w:t>
            </w:r>
            <w:r>
              <w:rPr>
                <w:rFonts w:ascii="Arial" w:hAnsi="Arial" w:cs="Arial" w:hint="eastAsia"/>
                <w:color w:val="000000"/>
                <w:sz w:val="18"/>
                <w:szCs w:val="18"/>
                <w:shd w:val="clear" w:color="auto" w:fill="FFFFFF"/>
              </w:rPr>
              <w:t>VIEW</w:t>
            </w:r>
            <w:r>
              <w:rPr>
                <w:rFonts w:ascii="Arial" w:hAnsi="Arial" w:cs="Arial" w:hint="eastAsia"/>
                <w:color w:val="000000"/>
                <w:sz w:val="18"/>
                <w:szCs w:val="18"/>
                <w:shd w:val="clear" w:color="auto" w:fill="FFFFFF"/>
              </w:rPr>
              <w:t>モードへ変更します。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bl>
    <w:p w:rsidR="00705633" w:rsidRDefault="00705633" w:rsidP="00C95DBD">
      <w:pPr>
        <w:pStyle w:val="afb"/>
        <w:ind w:left="1260" w:firstLine="0"/>
      </w:pPr>
    </w:p>
    <w:p w:rsidR="00705633" w:rsidRDefault="00705633" w:rsidP="00C95DBD">
      <w:pPr>
        <w:pStyle w:val="afb"/>
        <w:ind w:left="1260" w:firstLine="0"/>
      </w:pPr>
    </w:p>
    <w:p w:rsidR="00705633" w:rsidRDefault="00705633" w:rsidP="00C95DBD">
      <w:pPr>
        <w:pStyle w:val="afb"/>
        <w:ind w:left="1260" w:firstLine="0"/>
      </w:pPr>
    </w:p>
    <w:p w:rsidR="00705633" w:rsidRDefault="00705633" w:rsidP="00C95DBD">
      <w:pPr>
        <w:pStyle w:val="afb"/>
        <w:ind w:left="1260" w:firstLine="0"/>
      </w:pPr>
    </w:p>
    <w:p w:rsidR="00C95DBD" w:rsidRDefault="00C95DBD"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D14953" w:rsidRDefault="00D14953" w:rsidP="00EA4BE8"/>
    <w:p w:rsidR="00D14953" w:rsidRDefault="00D14953" w:rsidP="00EA4BE8"/>
    <w:p w:rsidR="00C93540" w:rsidRDefault="00C95DBD" w:rsidP="00035D87">
      <w:pPr>
        <w:pStyle w:val="a8"/>
        <w:numPr>
          <w:ilvl w:val="0"/>
          <w:numId w:val="13"/>
        </w:numPr>
        <w:ind w:leftChars="0"/>
      </w:pPr>
      <w:r>
        <w:rPr>
          <w:rFonts w:hint="eastAsia"/>
        </w:rPr>
        <w:t>「</w:t>
      </w:r>
      <w:r>
        <w:rPr>
          <w:rFonts w:hint="eastAsia"/>
        </w:rPr>
        <w:t>VIEW</w:t>
      </w:r>
      <w:r>
        <w:rPr>
          <w:rFonts w:hint="eastAsia"/>
        </w:rPr>
        <w:t>」モードについて</w:t>
      </w:r>
    </w:p>
    <w:p w:rsidR="00456169" w:rsidRDefault="00C95DBD" w:rsidP="00C93540">
      <w:pPr>
        <w:pStyle w:val="a8"/>
        <w:ind w:leftChars="0" w:left="703"/>
      </w:pPr>
      <w:r>
        <w:rPr>
          <w:rFonts w:hint="eastAsia"/>
        </w:rPr>
        <w:t>「</w:t>
      </w:r>
      <w:r w:rsidR="00220403">
        <w:rPr>
          <w:rFonts w:hint="eastAsia"/>
        </w:rPr>
        <w:t>Conductor</w:t>
      </w:r>
      <w:r w:rsidR="00540A19" w:rsidRPr="008D3459">
        <w:t xml:space="preserve"> </w:t>
      </w:r>
      <w:r w:rsidR="00540A19" w:rsidRPr="008D3459">
        <w:rPr>
          <w:rFonts w:hint="eastAsia"/>
        </w:rPr>
        <w:t>クラス</w:t>
      </w:r>
      <w:r w:rsidR="00456169">
        <w:rPr>
          <w:rFonts w:hint="eastAsia"/>
        </w:rPr>
        <w:t>一覧</w:t>
      </w:r>
      <w:r>
        <w:rPr>
          <w:rFonts w:hint="eastAsia"/>
        </w:rPr>
        <w:t>」メニュー</w:t>
      </w:r>
      <w:r w:rsidR="00456169">
        <w:rPr>
          <w:rFonts w:hint="eastAsia"/>
        </w:rPr>
        <w:t>から遷移した場合や、登録が完了した場合は</w:t>
      </w:r>
      <w:r w:rsidR="00540A19" w:rsidRPr="008D3459">
        <w:rPr>
          <w:rFonts w:hint="eastAsia"/>
        </w:rPr>
        <w:t>、</w:t>
      </w:r>
      <w:r w:rsidR="00456169">
        <w:rPr>
          <w:rFonts w:hint="eastAsia"/>
        </w:rPr>
        <w:t>以下の画面が表示されます。</w:t>
      </w:r>
    </w:p>
    <w:p w:rsidR="00C93540" w:rsidRDefault="00C93540" w:rsidP="00C93540">
      <w:pPr>
        <w:pStyle w:val="a8"/>
        <w:ind w:leftChars="0" w:left="703"/>
      </w:pPr>
    </w:p>
    <w:p w:rsidR="00C93540" w:rsidRDefault="00C93540" w:rsidP="00C93540">
      <w:pPr>
        <w:pStyle w:val="a8"/>
        <w:ind w:leftChars="0" w:left="703"/>
      </w:pPr>
      <w:r>
        <w:rPr>
          <w:noProof/>
        </w:rPr>
        <mc:AlternateContent>
          <mc:Choice Requires="wps">
            <w:drawing>
              <wp:anchor distT="0" distB="0" distL="114300" distR="114300" simplePos="0" relativeHeight="251626496" behindDoc="0" locked="0" layoutInCell="1" allowOverlap="1" wp14:anchorId="34D54B71" wp14:editId="75BBEFFC">
                <wp:simplePos x="0" y="0"/>
                <wp:positionH relativeFrom="column">
                  <wp:posOffset>1133668</wp:posOffset>
                </wp:positionH>
                <wp:positionV relativeFrom="paragraph">
                  <wp:posOffset>275866</wp:posOffset>
                </wp:positionV>
                <wp:extent cx="375222" cy="182801"/>
                <wp:effectExtent l="19050" t="19050" r="25400" b="27305"/>
                <wp:wrapNone/>
                <wp:docPr id="59" name="正方形/長方形 59"/>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22CFC" id="正方形/長方形 59" o:spid="_x0000_s1026" style="position:absolute;left:0;text-align:left;margin-left:89.25pt;margin-top:21.7pt;width:29.55pt;height:14.4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" filled="f" strokecolor="red" strokeweight="3pt"/>
            </w:pict>
          </mc:Fallback>
        </mc:AlternateContent>
      </w:r>
      <w:r>
        <w:rPr>
          <w:noProof/>
        </w:rPr>
        <w:t xml:space="preserve"> </w:t>
      </w:r>
      <w:r>
        <w:rPr>
          <w:noProof/>
        </w:rPr>
        <w:drawing>
          <wp:inline distT="0" distB="0" distL="0" distR="0" wp14:anchorId="259EA01E" wp14:editId="51717750">
            <wp:extent cx="5220000" cy="3405973"/>
            <wp:effectExtent l="0" t="0" r="0" b="4445"/>
            <wp:docPr id="91"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0"/>
                    <pic:cNvPicPr>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a:xfrm>
                      <a:off x="0" y="0"/>
                      <a:ext cx="5220000" cy="3405973"/>
                    </a:xfrm>
                    <a:prstGeom prst="rect">
                      <a:avLst/>
                    </a:prstGeom>
                  </pic:spPr>
                </pic:pic>
              </a:graphicData>
            </a:graphic>
          </wp:inline>
        </w:drawing>
      </w:r>
    </w:p>
    <w:p w:rsidR="00705633" w:rsidRPr="00A14E74" w:rsidRDefault="00A14E74" w:rsidP="00A14E74">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22</w:t>
      </w:r>
      <w:r>
        <w:fldChar w:fldCharType="end"/>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Conductor</w:t>
      </w:r>
      <w:r w:rsidR="00705633" w:rsidRPr="00A14E74">
        <w:rPr>
          <w:rFonts w:cstheme="minorHAnsi" w:hint="eastAsia"/>
        </w:rPr>
        <w:t>クラス編集」メニュー（「</w:t>
      </w:r>
      <w:r w:rsidR="00705633" w:rsidRPr="00A14E74">
        <w:rPr>
          <w:rFonts w:cstheme="minorHAnsi" w:hint="eastAsia"/>
        </w:rPr>
        <w:t>VIEW</w:t>
      </w:r>
      <w:r w:rsidR="00705633" w:rsidRPr="00A14E74">
        <w:rPr>
          <w:rFonts w:cstheme="minorHAnsi" w:hint="eastAsia"/>
        </w:rPr>
        <w:t>」モード）</w:t>
      </w:r>
    </w:p>
    <w:p w:rsidR="00705633" w:rsidRPr="00705633" w:rsidRDefault="00705633" w:rsidP="00705633">
      <w:pPr>
        <w:pStyle w:val="afb"/>
        <w:ind w:left="1260" w:firstLine="0"/>
      </w:pPr>
    </w:p>
    <w:p w:rsidR="00705633" w:rsidRPr="00A1630B" w:rsidRDefault="00A14E74" w:rsidP="00A14E74">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1D5173">
        <w:rPr>
          <w:noProof/>
        </w:rPr>
        <w:t>14</w:t>
      </w:r>
      <w:r>
        <w:fldChar w:fldCharType="end"/>
      </w:r>
      <w:r w:rsidR="00705633" w:rsidRPr="00A14E74">
        <w:rPr>
          <w:rFonts w:cstheme="minorHAnsi"/>
        </w:rPr>
        <w:t xml:space="preserve">　</w:t>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VIEW</w:t>
      </w:r>
      <w:r w:rsidR="00705633" w:rsidRPr="00A14E74">
        <w:rPr>
          <w:rFonts w:cstheme="minorHAnsi" w:hint="eastAsia"/>
        </w:rPr>
        <w:t>」モード</w:t>
      </w:r>
    </w:p>
    <w:tbl>
      <w:tblPr>
        <w:tblStyle w:val="aa"/>
        <w:tblW w:w="8504" w:type="dxa"/>
        <w:tblInd w:w="1386" w:type="dxa"/>
        <w:tblLayout w:type="fixed"/>
        <w:tblLook w:val="04A0" w:firstRow="1" w:lastRow="0" w:firstColumn="1" w:lastColumn="0" w:noHBand="0" w:noVBand="1"/>
      </w:tblPr>
      <w:tblGrid>
        <w:gridCol w:w="1701"/>
        <w:gridCol w:w="6803"/>
      </w:tblGrid>
      <w:tr w:rsidR="00705633" w:rsidRPr="00951490" w:rsidTr="00705633">
        <w:tc>
          <w:tcPr>
            <w:tcW w:w="1701" w:type="dxa"/>
            <w:shd w:val="clear" w:color="auto" w:fill="002B62"/>
            <w:vAlign w:val="center"/>
          </w:tcPr>
          <w:p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6803" w:type="dxa"/>
            <w:shd w:val="clear" w:color="auto" w:fill="002B62"/>
            <w:vAlign w:val="center"/>
          </w:tcPr>
          <w:p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705633" w:rsidRPr="00951490" w:rsidTr="00705633">
        <w:tc>
          <w:tcPr>
            <w:tcW w:w="1701" w:type="dxa"/>
          </w:tcPr>
          <w:p w:rsidR="00705633" w:rsidRPr="00EA4BE8" w:rsidRDefault="00705633" w:rsidP="00DA41EA">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「編集」ボタン</w:t>
            </w:r>
          </w:p>
        </w:tc>
        <w:tc>
          <w:tcPr>
            <w:tcW w:w="6803" w:type="dxa"/>
          </w:tcPr>
          <w:p w:rsidR="00705633" w:rsidRPr="00407E61" w:rsidRDefault="00705633" w:rsidP="00DA41EA">
            <w:pPr>
              <w:spacing w:line="240" w:lineRule="exact"/>
              <w:rPr>
                <w:rFonts w:ascii="Arial" w:hAnsi="Arial" w:cs="Arial"/>
                <w:color w:val="000000"/>
                <w:sz w:val="18"/>
                <w:szCs w:val="18"/>
                <w:shd w:val="clear" w:color="auto" w:fill="FFFFFF"/>
              </w:rPr>
            </w:pPr>
            <w:r w:rsidRPr="00705633">
              <w:rPr>
                <w:rFonts w:ascii="Arial" w:hAnsi="Arial" w:cs="Arial" w:hint="eastAsia"/>
                <w:color w:val="000000"/>
                <w:sz w:val="18"/>
                <w:szCs w:val="18"/>
                <w:shd w:val="clear" w:color="auto" w:fill="FFFFFF"/>
              </w:rPr>
              <w:t>登録済みの</w:t>
            </w:r>
            <w:r w:rsidRPr="00705633">
              <w:rPr>
                <w:rFonts w:ascii="Arial" w:hAnsi="Arial" w:cs="Arial" w:hint="eastAsia"/>
                <w:color w:val="000000"/>
                <w:sz w:val="18"/>
                <w:szCs w:val="18"/>
                <w:shd w:val="clear" w:color="auto" w:fill="FFFFFF"/>
              </w:rPr>
              <w:t>Conductor</w:t>
            </w:r>
            <w:r w:rsidRPr="00705633">
              <w:rPr>
                <w:rFonts w:ascii="Arial" w:hAnsi="Arial" w:cs="Arial" w:hint="eastAsia"/>
                <w:color w:val="000000"/>
                <w:sz w:val="18"/>
                <w:szCs w:val="18"/>
                <w:shd w:val="clear" w:color="auto" w:fill="FFFFFF"/>
              </w:rPr>
              <w:t>を編集できます。</w:t>
            </w:r>
          </w:p>
        </w:tc>
      </w:tr>
      <w:tr w:rsidR="00705633" w:rsidRPr="00951490" w:rsidTr="00705633">
        <w:tc>
          <w:tcPr>
            <w:tcW w:w="1701" w:type="dxa"/>
          </w:tcPr>
          <w:p w:rsidR="00705633" w:rsidRPr="00951490" w:rsidRDefault="00705633" w:rsidP="00DA41EA">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「流用新規」ボタン</w:t>
            </w:r>
          </w:p>
        </w:tc>
        <w:tc>
          <w:tcPr>
            <w:tcW w:w="6803" w:type="dxa"/>
          </w:tcPr>
          <w:p w:rsidR="00705633" w:rsidRPr="00951490" w:rsidRDefault="00705633" w:rsidP="00DA41EA">
            <w:pPr>
              <w:spacing w:line="240" w:lineRule="exact"/>
              <w:rPr>
                <w:rFonts w:asciiTheme="minorEastAsia" w:hAnsiTheme="minorEastAsia" w:cstheme="minorHAnsi"/>
                <w:color w:val="000000"/>
                <w:sz w:val="18"/>
                <w:szCs w:val="18"/>
                <w:shd w:val="clear" w:color="auto" w:fill="FFFFFF"/>
              </w:rPr>
            </w:pPr>
            <w:r w:rsidRPr="00705633">
              <w:rPr>
                <w:rFonts w:asciiTheme="minorEastAsia" w:hAnsiTheme="minorEastAsia" w:cstheme="minorHAnsi" w:hint="eastAsia"/>
                <w:color w:val="000000"/>
                <w:sz w:val="18"/>
                <w:szCs w:val="18"/>
                <w:shd w:val="clear" w:color="auto" w:fill="FFFFFF"/>
              </w:rPr>
              <w:t>登録済みのConductorをコピーして新規作成が行えます。</w:t>
            </w:r>
          </w:p>
        </w:tc>
      </w:tr>
    </w:tbl>
    <w:p w:rsidR="00705633" w:rsidRDefault="00705633" w:rsidP="00705633">
      <w:pPr>
        <w:pStyle w:val="afb"/>
        <w:ind w:left="1260" w:firstLine="0"/>
      </w:pPr>
    </w:p>
    <w:p w:rsidR="00705633" w:rsidRDefault="00705633" w:rsidP="00705633">
      <w:pPr>
        <w:pStyle w:val="afb"/>
        <w:ind w:left="1260" w:firstLine="0"/>
      </w:pPr>
    </w:p>
    <w:p w:rsidR="005060E4" w:rsidRDefault="005060E4" w:rsidP="000A38D6">
      <w:pPr>
        <w:pStyle w:val="afb"/>
        <w:ind w:firstLine="0"/>
      </w:pPr>
    </w:p>
    <w:p w:rsidR="00C93540" w:rsidRDefault="00C93540" w:rsidP="00035D87">
      <w:pPr>
        <w:pStyle w:val="a8"/>
        <w:numPr>
          <w:ilvl w:val="0"/>
          <w:numId w:val="13"/>
        </w:numPr>
        <w:ind w:leftChars="0"/>
      </w:pPr>
      <w:r>
        <w:rPr>
          <w:rFonts w:hint="eastAsia"/>
        </w:rPr>
        <w:t>「</w:t>
      </w:r>
      <w:r>
        <w:rPr>
          <w:rFonts w:hint="eastAsia"/>
        </w:rPr>
        <w:t>EDIT</w:t>
      </w:r>
      <w:r>
        <w:rPr>
          <w:rFonts w:hint="eastAsia"/>
        </w:rPr>
        <w:t>」モード</w:t>
      </w:r>
    </w:p>
    <w:p w:rsidR="000A38D6" w:rsidRDefault="000A38D6" w:rsidP="00C93540">
      <w:pPr>
        <w:pStyle w:val="a8"/>
        <w:ind w:leftChars="0" w:left="703"/>
      </w:pPr>
      <w:r>
        <w:rPr>
          <w:rFonts w:hint="eastAsia"/>
        </w:rPr>
        <w:t>「編集」ボタンを押下した場合は</w:t>
      </w:r>
      <w:r w:rsidRPr="008D3459">
        <w:rPr>
          <w:rFonts w:hint="eastAsia"/>
        </w:rPr>
        <w:t>、</w:t>
      </w:r>
      <w:r>
        <w:rPr>
          <w:rFonts w:hint="eastAsia"/>
        </w:rPr>
        <w:t>以下の画面が表示されます。</w:t>
      </w:r>
    </w:p>
    <w:p w:rsidR="00C93540" w:rsidRDefault="00C93540" w:rsidP="00C93540">
      <w:pPr>
        <w:pStyle w:val="a8"/>
        <w:ind w:leftChars="0" w:left="703"/>
      </w:pPr>
    </w:p>
    <w:p w:rsidR="00C93540" w:rsidRDefault="00C93540" w:rsidP="00C93540">
      <w:pPr>
        <w:pStyle w:val="a8"/>
        <w:ind w:leftChars="0" w:left="703"/>
      </w:pPr>
      <w:r>
        <w:rPr>
          <w:noProof/>
        </w:rPr>
        <mc:AlternateContent>
          <mc:Choice Requires="wps">
            <w:drawing>
              <wp:anchor distT="0" distB="0" distL="114300" distR="114300" simplePos="0" relativeHeight="251627520" behindDoc="0" locked="0" layoutInCell="1" allowOverlap="1" wp14:anchorId="5FDBDA29" wp14:editId="104D4066">
                <wp:simplePos x="0" y="0"/>
                <wp:positionH relativeFrom="column">
                  <wp:posOffset>1047530</wp:posOffset>
                </wp:positionH>
                <wp:positionV relativeFrom="paragraph">
                  <wp:posOffset>276032</wp:posOffset>
                </wp:positionV>
                <wp:extent cx="375222" cy="182801"/>
                <wp:effectExtent l="19050" t="19050" r="25400" b="27305"/>
                <wp:wrapNone/>
                <wp:docPr id="65" name="正方形/長方形 65"/>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B9CDE" id="正方形/長方形 65" o:spid="_x0000_s1026" style="position:absolute;left:0;text-align:left;margin-left:82.5pt;margin-top:21.75pt;width:29.55pt;height:14.4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" filled="f" strokecolor="red" strokeweight="3pt"/>
            </w:pict>
          </mc:Fallback>
        </mc:AlternateContent>
      </w:r>
      <w:r>
        <w:rPr>
          <w:noProof/>
        </w:rPr>
        <w:drawing>
          <wp:inline distT="0" distB="0" distL="0" distR="0" wp14:anchorId="419183CE" wp14:editId="067A432A">
            <wp:extent cx="5220000" cy="3401098"/>
            <wp:effectExtent l="0" t="0" r="0" b="8890"/>
            <wp:docPr id="92"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1"/>
                    <pic:cNvPicPr>
                      <a:picLocks noChangeAspect="1"/>
                    </pic:cNvPicPr>
                  </pic:nvPicPr>
                  <pic:blipFill rotWithShape="1">
                    <a:blip r:embed="rId40" cstate="print">
                      <a:extLst>
                        <a:ext uri="{28A0092B-C50C-407E-A947-70E740481C1C}">
                          <a14:useLocalDpi xmlns:a14="http://schemas.microsoft.com/office/drawing/2010/main" val="0"/>
                        </a:ext>
                      </a:extLst>
                    </a:blip>
                    <a:srcRect/>
                    <a:stretch/>
                  </pic:blipFill>
                  <pic:spPr>
                    <a:xfrm>
                      <a:off x="0" y="0"/>
                      <a:ext cx="5220000" cy="3401098"/>
                    </a:xfrm>
                    <a:prstGeom prst="rect">
                      <a:avLst/>
                    </a:prstGeom>
                  </pic:spPr>
                </pic:pic>
              </a:graphicData>
            </a:graphic>
          </wp:inline>
        </w:drawing>
      </w:r>
    </w:p>
    <w:p w:rsidR="00C93540" w:rsidRPr="00A14E74" w:rsidRDefault="00A14E74" w:rsidP="00A14E74">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23</w:t>
      </w:r>
      <w:r>
        <w:fldChar w:fldCharType="end"/>
      </w:r>
      <w:r w:rsidRPr="00A14E74">
        <w:rPr>
          <w:rFonts w:hint="eastAsia"/>
        </w:rPr>
        <w:t xml:space="preserve"> </w:t>
      </w:r>
      <w:r w:rsidR="0057589B" w:rsidRPr="00A14E74">
        <w:rPr>
          <w:rFonts w:cstheme="minorHAnsi" w:hint="eastAsia"/>
        </w:rPr>
        <w:t>「</w:t>
      </w:r>
      <w:r w:rsidR="0057589B" w:rsidRPr="00A14E74">
        <w:rPr>
          <w:rFonts w:cstheme="minorHAnsi" w:hint="eastAsia"/>
        </w:rPr>
        <w:t>Conductor</w:t>
      </w:r>
      <w:r w:rsidR="0057589B" w:rsidRPr="00A14E74">
        <w:rPr>
          <w:rFonts w:cstheme="minorHAnsi" w:hint="eastAsia"/>
        </w:rPr>
        <w:t>クラス編集」メニュー（「</w:t>
      </w:r>
      <w:r w:rsidR="0057589B" w:rsidRPr="00A14E74">
        <w:rPr>
          <w:rFonts w:cstheme="minorHAnsi" w:hint="eastAsia"/>
        </w:rPr>
        <w:t>EDIT</w:t>
      </w:r>
      <w:r w:rsidR="0057589B" w:rsidRPr="00A14E74">
        <w:rPr>
          <w:rFonts w:cstheme="minorHAnsi" w:hint="eastAsia"/>
        </w:rPr>
        <w:t>」モード）</w:t>
      </w:r>
    </w:p>
    <w:p w:rsidR="00C93540" w:rsidRDefault="00C93540" w:rsidP="00C93540">
      <w:pPr>
        <w:pStyle w:val="a8"/>
        <w:ind w:leftChars="0" w:left="703"/>
      </w:pPr>
    </w:p>
    <w:p w:rsidR="00842C49" w:rsidRDefault="00842C49" w:rsidP="00C93540">
      <w:pPr>
        <w:pStyle w:val="a8"/>
        <w:ind w:leftChars="0" w:left="703"/>
      </w:pPr>
    </w:p>
    <w:p w:rsidR="00842C49" w:rsidRPr="00A14E74" w:rsidRDefault="00A14E74" w:rsidP="00A14E74">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1D5173">
        <w:rPr>
          <w:noProof/>
        </w:rPr>
        <w:t>15</w:t>
      </w:r>
      <w:r>
        <w:fldChar w:fldCharType="end"/>
      </w:r>
      <w:r w:rsidR="00842C49" w:rsidRPr="00A14E74">
        <w:rPr>
          <w:rFonts w:cstheme="minorHAnsi"/>
        </w:rPr>
        <w:t xml:space="preserve">　</w:t>
      </w:r>
      <w:r w:rsidR="00842C49" w:rsidRPr="00A14E74">
        <w:rPr>
          <w:rFonts w:cstheme="minorHAnsi" w:hint="eastAsia"/>
        </w:rPr>
        <w:t xml:space="preserve"> </w:t>
      </w:r>
      <w:r w:rsidR="00842C49" w:rsidRPr="00A14E74">
        <w:rPr>
          <w:rFonts w:cstheme="minorHAnsi" w:hint="eastAsia"/>
        </w:rPr>
        <w:t>「</w:t>
      </w:r>
      <w:r w:rsidR="00842C49" w:rsidRPr="00A14E74">
        <w:rPr>
          <w:rFonts w:cstheme="minorHAnsi" w:hint="eastAsia"/>
        </w:rPr>
        <w:t>EDIT</w:t>
      </w:r>
      <w:r w:rsidR="00842C49" w:rsidRPr="00A14E74">
        <w:rPr>
          <w:rFonts w:cstheme="minorHAnsi" w:hint="eastAsia"/>
        </w:rPr>
        <w:t>」モード</w:t>
      </w:r>
    </w:p>
    <w:p w:rsidR="00C93540" w:rsidRPr="00A14E74" w:rsidRDefault="00C93540" w:rsidP="00A14E74">
      <w:pPr>
        <w:pStyle w:val="a8"/>
        <w:ind w:leftChars="0" w:left="703"/>
        <w:jc w:val="center"/>
        <w:rPr>
          <w:b/>
        </w:rPr>
      </w:pPr>
    </w:p>
    <w:tbl>
      <w:tblPr>
        <w:tblStyle w:val="aa"/>
        <w:tblpPr w:leftFromText="142" w:rightFromText="142" w:vertAnchor="text" w:horzAnchor="margin" w:tblpXSpec="center" w:tblpY="-3"/>
        <w:tblW w:w="8221" w:type="dxa"/>
        <w:tblLayout w:type="fixed"/>
        <w:tblLook w:val="04A0" w:firstRow="1" w:lastRow="0" w:firstColumn="1" w:lastColumn="0" w:noHBand="0" w:noVBand="1"/>
      </w:tblPr>
      <w:tblGrid>
        <w:gridCol w:w="2268"/>
        <w:gridCol w:w="5953"/>
      </w:tblGrid>
      <w:tr w:rsidR="00842C49" w:rsidRPr="00951490" w:rsidTr="00842C49">
        <w:tc>
          <w:tcPr>
            <w:tcW w:w="2268" w:type="dxa"/>
            <w:shd w:val="clear" w:color="auto" w:fill="002B62"/>
            <w:vAlign w:val="center"/>
          </w:tcPr>
          <w:p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5953" w:type="dxa"/>
            <w:shd w:val="clear" w:color="auto" w:fill="002B62"/>
            <w:vAlign w:val="center"/>
          </w:tcPr>
          <w:p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「全体表示」ボタン</w:t>
            </w:r>
          </w:p>
        </w:tc>
        <w:tc>
          <w:tcPr>
            <w:tcW w:w="5953" w:type="dxa"/>
          </w:tcPr>
          <w:p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すべてが表示される縮尺で表示されます。</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「表示リセット」ボタン</w:t>
            </w:r>
          </w:p>
        </w:tc>
        <w:tc>
          <w:tcPr>
            <w:tcW w:w="5953" w:type="dxa"/>
          </w:tcPr>
          <w:p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s</w:t>
            </w:r>
            <w:r>
              <w:rPr>
                <w:rFonts w:ascii="Arial" w:hAnsi="Arial" w:cs="Arial" w:hint="eastAsia"/>
                <w:color w:val="000000"/>
                <w:sz w:val="18"/>
                <w:szCs w:val="18"/>
                <w:shd w:val="clear" w:color="auto" w:fill="FFFFFF"/>
              </w:rPr>
              <w:t>tart</w:t>
            </w:r>
            <w:r w:rsidR="006A62AF">
              <w:rPr>
                <w:rFonts w:ascii="Arial" w:hAnsi="Arial" w:cs="Arial" w:hint="eastAsia"/>
                <w:color w:val="000000"/>
                <w:sz w:val="18"/>
                <w:szCs w:val="18"/>
                <w:shd w:val="clear" w:color="auto" w:fill="FFFFFF"/>
              </w:rPr>
              <w:t>」を基準に表示</w:t>
            </w:r>
            <w:r>
              <w:rPr>
                <w:rFonts w:ascii="Arial" w:hAnsi="Arial" w:cs="Arial" w:hint="eastAsia"/>
                <w:color w:val="000000"/>
                <w:sz w:val="18"/>
                <w:szCs w:val="18"/>
                <w:shd w:val="clear" w:color="auto" w:fill="FFFFFF"/>
              </w:rPr>
              <w:t>がリセットされます。</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「フルスクリーン」ボタン</w:t>
            </w:r>
          </w:p>
        </w:tc>
        <w:tc>
          <w:tcPr>
            <w:tcW w:w="5953" w:type="dxa"/>
          </w:tcPr>
          <w:p w:rsid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ブラウザの表示がフルスクリーンになります。</w:t>
            </w:r>
          </w:p>
          <w:p w:rsidR="00617D32" w:rsidRPr="00842C49" w:rsidRDefault="00617D32" w:rsidP="00403CD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※フルスクリーン時は「フルスクリーン解除」ボタン</w:t>
            </w:r>
            <w:r w:rsidR="00403CD1">
              <w:rPr>
                <w:rFonts w:ascii="Arial" w:hAnsi="Arial" w:cs="Arial" w:hint="eastAsia"/>
                <w:color w:val="000000"/>
                <w:sz w:val="18"/>
                <w:szCs w:val="18"/>
                <w:shd w:val="clear" w:color="auto" w:fill="FFFFFF"/>
              </w:rPr>
              <w:t>に変わります</w:t>
            </w:r>
            <w:r>
              <w:rPr>
                <w:rFonts w:ascii="Arial" w:hAnsi="Arial" w:cs="Arial" w:hint="eastAsia"/>
                <w:color w:val="000000"/>
                <w:sz w:val="18"/>
                <w:szCs w:val="18"/>
                <w:shd w:val="clear" w:color="auto" w:fill="FFFFFF"/>
              </w:rPr>
              <w:t>。</w:t>
            </w:r>
          </w:p>
        </w:tc>
      </w:tr>
      <w:tr w:rsidR="00842C49" w:rsidRPr="00951490" w:rsidTr="00842C49">
        <w:tc>
          <w:tcPr>
            <w:tcW w:w="2268" w:type="dxa"/>
          </w:tcPr>
          <w:p w:rsidR="00842C49" w:rsidRPr="00EA4BE8"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「更新」ボタン</w:t>
            </w:r>
          </w:p>
        </w:tc>
        <w:tc>
          <w:tcPr>
            <w:tcW w:w="5953" w:type="dxa"/>
          </w:tcPr>
          <w:p w:rsidR="00842C49" w:rsidRPr="00407E61" w:rsidRDefault="00842C49" w:rsidP="00842C49">
            <w:pPr>
              <w:spacing w:line="240" w:lineRule="exac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編集内容が保存されます。</w:t>
            </w:r>
          </w:p>
        </w:tc>
      </w:tr>
      <w:tr w:rsidR="00842C49" w:rsidRPr="00951490" w:rsidTr="00842C49">
        <w:tc>
          <w:tcPr>
            <w:tcW w:w="2268" w:type="dxa"/>
          </w:tcPr>
          <w:p w:rsidR="00842C49"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「再読込」ボタン</w:t>
            </w:r>
          </w:p>
        </w:tc>
        <w:tc>
          <w:tcPr>
            <w:tcW w:w="5953" w:type="dxa"/>
          </w:tcPr>
          <w:p w:rsidR="00842C49" w:rsidRPr="00705633"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編集内容が破棄されて登録内容の状態に戻ります。</w:t>
            </w:r>
          </w:p>
        </w:tc>
      </w:tr>
      <w:tr w:rsidR="00842C49" w:rsidRPr="00951490" w:rsidTr="00842C49">
        <w:tc>
          <w:tcPr>
            <w:tcW w:w="2268" w:type="dxa"/>
          </w:tcPr>
          <w:p w:rsidR="00842C49" w:rsidRPr="00951490" w:rsidRDefault="00842C49" w:rsidP="00842C49">
            <w:pPr>
              <w:spacing w:line="240" w:lineRule="exact"/>
              <w:jc w:val="left"/>
              <w:rPr>
                <w:rFonts w:asciiTheme="minorEastAsia" w:hAnsiTheme="minorEastAsia" w:cstheme="minorHAnsi"/>
                <w:color w:val="000000"/>
                <w:sz w:val="18"/>
                <w:szCs w:val="18"/>
                <w:shd w:val="clear" w:color="auto" w:fill="FFFFFF"/>
              </w:rPr>
            </w:pPr>
            <w:r w:rsidRPr="00842C49">
              <w:rPr>
                <w:rFonts w:ascii="Arial" w:hAnsi="Arial" w:cs="Arial" w:hint="eastAsia"/>
                <w:color w:val="000000"/>
                <w:sz w:val="18"/>
                <w:szCs w:val="18"/>
                <w:shd w:val="clear" w:color="auto" w:fill="FFFFFF"/>
              </w:rPr>
              <w:t>「キャンセル」ボタン</w:t>
            </w:r>
          </w:p>
        </w:tc>
        <w:tc>
          <w:tcPr>
            <w:tcW w:w="5953" w:type="dxa"/>
          </w:tcPr>
          <w:p w:rsidR="00842C49" w:rsidRPr="00951490"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「編集」ボタン押下前の状態に戻ります。</w:t>
            </w:r>
          </w:p>
        </w:tc>
      </w:tr>
    </w:tbl>
    <w:p w:rsidR="00842C49" w:rsidRDefault="00842C49" w:rsidP="00C93540">
      <w:pPr>
        <w:pStyle w:val="a8"/>
        <w:ind w:leftChars="0" w:left="703"/>
      </w:pPr>
    </w:p>
    <w:p w:rsidR="00842C49" w:rsidRDefault="00842C49" w:rsidP="00C93540">
      <w:pPr>
        <w:pStyle w:val="a8"/>
        <w:ind w:leftChars="0" w:left="703"/>
      </w:pPr>
    </w:p>
    <w:p w:rsidR="00842C49" w:rsidRPr="00C93540" w:rsidRDefault="00842C49" w:rsidP="00C93540">
      <w:pPr>
        <w:pStyle w:val="a8"/>
        <w:ind w:leftChars="0" w:left="703"/>
      </w:pPr>
    </w:p>
    <w:p w:rsidR="00842C49" w:rsidRDefault="00842C49" w:rsidP="00C93540">
      <w:pPr>
        <w:jc w:val="center"/>
        <w:rPr>
          <w:rFonts w:cstheme="minorHAnsi"/>
          <w:b/>
        </w:rPr>
      </w:pPr>
    </w:p>
    <w:p w:rsidR="00842C49" w:rsidRDefault="00842C49" w:rsidP="00C93540">
      <w:pPr>
        <w:jc w:val="center"/>
        <w:rPr>
          <w:rFonts w:cstheme="minorHAnsi"/>
          <w:b/>
        </w:rPr>
      </w:pPr>
    </w:p>
    <w:p w:rsidR="00842C49" w:rsidRDefault="00842C49" w:rsidP="00C93540">
      <w:pPr>
        <w:jc w:val="center"/>
        <w:rPr>
          <w:rFonts w:cstheme="minorHAnsi"/>
          <w:b/>
        </w:rPr>
      </w:pPr>
    </w:p>
    <w:p w:rsidR="00842C49" w:rsidRDefault="00842C49" w:rsidP="00C93540">
      <w:pPr>
        <w:jc w:val="center"/>
        <w:rPr>
          <w:rFonts w:cstheme="minorHAnsi"/>
          <w:b/>
        </w:rPr>
      </w:pPr>
    </w:p>
    <w:p w:rsidR="00C93540" w:rsidRPr="000D2A26" w:rsidRDefault="00C93540" w:rsidP="00C93540">
      <w:pPr>
        <w:jc w:val="center"/>
        <w:rPr>
          <w:rFonts w:cstheme="minorHAnsi"/>
          <w:b/>
          <w:color w:val="FF0000"/>
        </w:rPr>
      </w:pPr>
    </w:p>
    <w:p w:rsidR="00C93540" w:rsidRDefault="00C93540" w:rsidP="00C93540">
      <w:pPr>
        <w:pStyle w:val="afb"/>
        <w:ind w:left="1260" w:firstLine="0"/>
      </w:pPr>
    </w:p>
    <w:p w:rsidR="008C62E4" w:rsidRDefault="000A38D6" w:rsidP="00842C49">
      <w:r w:rsidRPr="008D3459">
        <w:rPr>
          <w:noProof/>
        </w:rPr>
        <mc:AlternateContent>
          <mc:Choice Requires="wps">
            <w:drawing>
              <wp:anchor distT="0" distB="0" distL="114300" distR="114300" simplePos="0" relativeHeight="251638784" behindDoc="0" locked="0" layoutInCell="1" allowOverlap="1" wp14:anchorId="3C938D2A" wp14:editId="65E00575">
                <wp:simplePos x="0" y="0"/>
                <wp:positionH relativeFrom="column">
                  <wp:posOffset>842645</wp:posOffset>
                </wp:positionH>
                <wp:positionV relativeFrom="paragraph">
                  <wp:posOffset>-10814685</wp:posOffset>
                </wp:positionV>
                <wp:extent cx="5200650" cy="902335"/>
                <wp:effectExtent l="0" t="0" r="19050" b="12065"/>
                <wp:wrapNone/>
                <wp:docPr id="467" name="正方形/長方形 467"/>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5173" w:rsidRPr="00A6170A" w:rsidRDefault="001D5173"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1D5173" w:rsidRPr="00A6170A" w:rsidRDefault="001D5173"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1D5173" w:rsidRDefault="001D5173"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1D5173" w:rsidRPr="00A6170A" w:rsidRDefault="001D5173"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1D5173" w:rsidRPr="00A6170A" w:rsidRDefault="001D5173"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1D5173" w:rsidRPr="00A6170A" w:rsidRDefault="001D5173"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38D2A" id="正方形/長方形 467" o:spid="_x0000_s1053" style="position:absolute;left:0;text-align:left;margin-left:66.35pt;margin-top:-851.55pt;width:409.5pt;height:71.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UpVI&#10;xrkCAAANBgAADgAAAAAAAAAAAAAAAAAuAgAAZHJzL2Uyb0RvYy54bWxQSwECLQAUAAYACAAAACEA&#10;7E7PSOEAAAAPAQAADwAAAAAAAAAAAAAAAAATBQAAZHJzL2Rvd25yZXYueG1sUEsFBgAAAAAEAAQA&#10;8wAAACEGAAAAAA==&#10;" fillcolor="black [1615]" strokecolor="black [1615]" strokeweight="2pt">
                <v:textbox inset=",0,,0">
                  <w:txbxContent>
                    <w:p w:rsidR="001D5173" w:rsidRPr="00A6170A" w:rsidRDefault="001D5173"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1D5173" w:rsidRPr="00A6170A" w:rsidRDefault="001D5173"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1D5173" w:rsidRDefault="001D5173"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1D5173" w:rsidRPr="00A6170A" w:rsidRDefault="001D5173"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1D5173" w:rsidRPr="00A6170A" w:rsidRDefault="001D5173"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1D5173" w:rsidRPr="00A6170A" w:rsidRDefault="001D5173"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3B53B9" w:rsidRPr="00951490" w:rsidRDefault="00220403" w:rsidP="000A38D6">
      <w:pPr>
        <w:pStyle w:val="aff"/>
        <w:pageBreakBefore/>
      </w:pPr>
      <w:bookmarkStart w:id="123" w:name="_Toc489869777"/>
      <w:bookmarkStart w:id="124" w:name="_Ref491938487"/>
      <w:bookmarkStart w:id="125" w:name="_Ref491939324"/>
      <w:bookmarkStart w:id="126" w:name="_Ref491939353"/>
      <w:bookmarkStart w:id="127" w:name="_Ref171733"/>
      <w:bookmarkStart w:id="128" w:name="_Ref171807"/>
      <w:bookmarkStart w:id="129" w:name="_Ref171821"/>
      <w:bookmarkStart w:id="130" w:name="_Ref171830"/>
      <w:bookmarkStart w:id="131" w:name="_Ref171843"/>
      <w:bookmarkStart w:id="132" w:name="_Ref171853"/>
      <w:bookmarkStart w:id="133" w:name="_Ref48032472"/>
      <w:bookmarkStart w:id="134" w:name="_Ref48032496"/>
      <w:bookmarkStart w:id="135" w:name="_Ref48032502"/>
      <w:bookmarkStart w:id="136" w:name="_Ref48032570"/>
      <w:bookmarkStart w:id="137" w:name="_Ref48032587"/>
      <w:bookmarkStart w:id="138" w:name="_Ref48032607"/>
      <w:bookmarkStart w:id="139" w:name="_Ref48831878"/>
      <w:bookmarkStart w:id="140" w:name="_Toc69370635"/>
      <w:bookmarkStart w:id="141" w:name="_Toc441673831"/>
      <w:r>
        <w:lastRenderedPageBreak/>
        <w:t>Conductor</w:t>
      </w:r>
      <w:r w:rsidR="003B53B9" w:rsidRPr="00951490">
        <w:t>作業実行</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801776" w:rsidRDefault="00BF59C1" w:rsidP="00035D87">
      <w:pPr>
        <w:pStyle w:val="a8"/>
        <w:numPr>
          <w:ilvl w:val="0"/>
          <w:numId w:val="14"/>
        </w:numPr>
        <w:ind w:leftChars="0"/>
      </w:pPr>
      <w:r>
        <w:rPr>
          <w:rFonts w:hint="eastAsia"/>
        </w:rPr>
        <w:t>「</w:t>
      </w:r>
      <w:r w:rsidR="00220403">
        <w:rPr>
          <w:rFonts w:hint="eastAsia"/>
        </w:rPr>
        <w:t>Conductor</w:t>
      </w:r>
      <w:r w:rsidR="00540A19" w:rsidRPr="00951490">
        <w:rPr>
          <w:rFonts w:hint="eastAsia"/>
        </w:rPr>
        <w:t xml:space="preserve"> </w:t>
      </w:r>
      <w:r w:rsidR="00540A19" w:rsidRPr="00951490">
        <w:rPr>
          <w:rFonts w:hint="eastAsia"/>
        </w:rPr>
        <w:t>作業実行</w:t>
      </w:r>
      <w:r>
        <w:rPr>
          <w:rFonts w:hint="eastAsia"/>
        </w:rPr>
        <w:t>」メニュー</w:t>
      </w:r>
      <w:r w:rsidR="00540A19" w:rsidRPr="00951490">
        <w:rPr>
          <w:rFonts w:hint="eastAsia"/>
        </w:rPr>
        <w:t>では、</w:t>
      </w:r>
      <w:r w:rsidR="00220403">
        <w:t>Conductor</w:t>
      </w:r>
      <w:r w:rsidR="003B53B9" w:rsidRPr="00951490">
        <w:t>実行</w:t>
      </w:r>
      <w:r w:rsidR="004D6549" w:rsidRPr="00951490">
        <w:rPr>
          <w:rFonts w:hint="eastAsia"/>
        </w:rPr>
        <w:t>の</w:t>
      </w:r>
      <w:r w:rsidR="003B53B9" w:rsidRPr="00951490">
        <w:t>指示を行います。</w:t>
      </w:r>
    </w:p>
    <w:p w:rsidR="00250C24" w:rsidRPr="00250C24" w:rsidRDefault="00A766AB" w:rsidP="00035D87">
      <w:pPr>
        <w:pStyle w:val="a8"/>
        <w:numPr>
          <w:ilvl w:val="0"/>
          <w:numId w:val="32"/>
        </w:numPr>
        <w:ind w:leftChars="0"/>
      </w:pPr>
      <w:r w:rsidRPr="00951490">
        <w:rPr>
          <w:rFonts w:cstheme="minorHAnsi"/>
        </w:rPr>
        <w:t>「</w:t>
      </w:r>
      <w:r w:rsidR="00220403">
        <w:rPr>
          <w:rFonts w:hint="eastAsia"/>
        </w:rPr>
        <w:t>Conductor</w:t>
      </w:r>
      <w:r w:rsidRPr="00951490">
        <w:rPr>
          <w:rFonts w:cstheme="minorHAnsi"/>
        </w:rPr>
        <w:t>[</w:t>
      </w:r>
      <w:r w:rsidRPr="00951490">
        <w:rPr>
          <w:rFonts w:cstheme="minorHAnsi"/>
        </w:rPr>
        <w:t>一覧</w:t>
      </w:r>
      <w:r w:rsidRPr="00951490">
        <w:rPr>
          <w:rFonts w:cstheme="minorHAnsi"/>
        </w:rPr>
        <w:t>]</w:t>
      </w:r>
      <w:r w:rsidRPr="00951490">
        <w:rPr>
          <w:rFonts w:cstheme="minorHAnsi"/>
        </w:rPr>
        <w:t>」</w:t>
      </w:r>
      <w:r w:rsidR="00BF59C1">
        <w:rPr>
          <w:rFonts w:cstheme="minorHAnsi" w:hint="eastAsia"/>
        </w:rPr>
        <w:t>サブメニュー</w:t>
      </w:r>
      <w:r w:rsidRPr="00951490">
        <w:rPr>
          <w:rFonts w:cstheme="minorHAnsi"/>
        </w:rPr>
        <w:t>には</w:t>
      </w:r>
      <w:r w:rsidR="00BF59C1">
        <w:rPr>
          <w:rFonts w:cstheme="minorHAnsi" w:hint="eastAsia"/>
        </w:rPr>
        <w:t>、</w:t>
      </w: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1D5173">
        <w:rPr>
          <w:rFonts w:cstheme="minorHAnsi"/>
          <w:u w:val="single"/>
        </w:rPr>
        <w:t>4.1.2</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1D5173" w:rsidRPr="001D5173">
        <w:rPr>
          <w:rFonts w:cstheme="minorHAnsi"/>
          <w:u w:val="single"/>
        </w:rPr>
        <w:t>Conductor</w:t>
      </w:r>
      <w:r w:rsidR="001D5173" w:rsidRPr="001D5173">
        <w:rPr>
          <w:rFonts w:cstheme="minorHAnsi"/>
          <w:u w:val="single"/>
        </w:rPr>
        <w:t>クラス一覧</w:t>
      </w:r>
      <w:r w:rsidRPr="00951490">
        <w:rPr>
          <w:rFonts w:cstheme="minorHAnsi"/>
          <w:u w:val="single"/>
        </w:rPr>
        <w:fldChar w:fldCharType="end"/>
      </w:r>
      <w:r w:rsidRPr="00951490">
        <w:rPr>
          <w:rFonts w:cstheme="minorHAnsi"/>
        </w:rPr>
        <w:t>」で登録した</w:t>
      </w:r>
      <w:r w:rsidR="00220403">
        <w:rPr>
          <w:rFonts w:cstheme="minorHAnsi"/>
        </w:rPr>
        <w:t>Conductor</w:t>
      </w:r>
      <w:r w:rsidRPr="00951490">
        <w:rPr>
          <w:rFonts w:cstheme="minorHAnsi"/>
        </w:rPr>
        <w:t>が表示されます</w:t>
      </w:r>
      <w:r w:rsidRPr="00951490">
        <w:rPr>
          <w:rFonts w:cstheme="minorHAnsi" w:hint="eastAsia"/>
        </w:rPr>
        <w:t>。</w:t>
      </w:r>
    </w:p>
    <w:p w:rsidR="00BF59C1" w:rsidRPr="00BF59C1" w:rsidRDefault="00BF59C1" w:rsidP="00035D87">
      <w:pPr>
        <w:pStyle w:val="a8"/>
        <w:numPr>
          <w:ilvl w:val="0"/>
          <w:numId w:val="32"/>
        </w:numPr>
        <w:ind w:leftChars="0"/>
      </w:pPr>
      <w:r>
        <w:rPr>
          <w:rFonts w:hint="eastAsia"/>
        </w:rPr>
        <w:t>「</w:t>
      </w:r>
      <w:r w:rsidR="00416360" w:rsidRPr="008D3459">
        <w:rPr>
          <w:rFonts w:hint="eastAsia"/>
        </w:rPr>
        <w:t>オペレーション</w:t>
      </w:r>
      <w:r w:rsidR="00A766AB" w:rsidRPr="00250C24">
        <w:rPr>
          <w:rFonts w:cstheme="minorHAnsi"/>
        </w:rPr>
        <w:t>[</w:t>
      </w:r>
      <w:r w:rsidR="00A766AB" w:rsidRPr="00250C24">
        <w:rPr>
          <w:rFonts w:cstheme="minorHAnsi"/>
        </w:rPr>
        <w:t>一覧</w:t>
      </w:r>
      <w:r w:rsidR="00A766AB" w:rsidRPr="00250C24">
        <w:rPr>
          <w:rFonts w:cstheme="minorHAnsi"/>
        </w:rPr>
        <w:t>]</w:t>
      </w:r>
      <w:r w:rsidR="00A766AB" w:rsidRPr="00250C24">
        <w:rPr>
          <w:rFonts w:cstheme="minorHAnsi"/>
        </w:rPr>
        <w:t>」</w:t>
      </w:r>
      <w:r>
        <w:rPr>
          <w:rFonts w:cstheme="minorHAnsi" w:hint="eastAsia"/>
        </w:rPr>
        <w:t>サブメニュー</w:t>
      </w:r>
      <w:r w:rsidR="00C761C9" w:rsidRPr="00250C24">
        <w:rPr>
          <w:rFonts w:cstheme="minorHAnsi" w:hint="eastAsia"/>
        </w:rPr>
        <w:t>には</w:t>
      </w:r>
      <w:r>
        <w:rPr>
          <w:rFonts w:cstheme="minorHAnsi" w:hint="eastAsia"/>
        </w:rPr>
        <w:t>、</w:t>
      </w:r>
      <w:r w:rsidR="00C761C9" w:rsidRPr="00250C24">
        <w:rPr>
          <w:rFonts w:cstheme="minorHAnsi" w:hint="eastAsia"/>
        </w:rPr>
        <w:t>「</w:t>
      </w:r>
      <w:r w:rsidR="008934D5" w:rsidRPr="00BF59C1">
        <w:rPr>
          <w:rFonts w:cstheme="minorHAnsi" w:hint="eastAsia"/>
        </w:rPr>
        <w:t>基本コンソール</w:t>
      </w:r>
      <w:r w:rsidR="00A766AB" w:rsidRPr="00250C24">
        <w:rPr>
          <w:rFonts w:cstheme="minorHAnsi"/>
        </w:rPr>
        <w:t>」</w:t>
      </w:r>
      <w:r w:rsidR="00217812">
        <w:rPr>
          <w:rFonts w:cstheme="minorHAnsi" w:hint="eastAsia"/>
        </w:rPr>
        <w:t>メニューグループ</w:t>
      </w:r>
      <w:r w:rsidR="00217812">
        <w:rPr>
          <w:rFonts w:cstheme="minorHAnsi" w:hint="eastAsia"/>
        </w:rPr>
        <w:t xml:space="preserve"> &gt; </w:t>
      </w:r>
      <w:r w:rsidR="00217812">
        <w:rPr>
          <w:rFonts w:cstheme="minorHAnsi" w:hint="eastAsia"/>
        </w:rPr>
        <w:t>「オペレーション一覧」メニュー</w:t>
      </w:r>
      <w:r w:rsidR="00D57F00" w:rsidRPr="00250C24">
        <w:rPr>
          <w:rFonts w:cstheme="minorHAnsi" w:hint="eastAsia"/>
        </w:rPr>
        <w:t>で登録したオペレーションが表示されます</w:t>
      </w:r>
      <w:r w:rsidR="008934D5" w:rsidRPr="00250C24">
        <w:rPr>
          <w:rFonts w:cstheme="minorHAnsi" w:hint="eastAsia"/>
        </w:rPr>
        <w:t>。</w:t>
      </w:r>
    </w:p>
    <w:p w:rsidR="00BF59C1" w:rsidRPr="00BF59C1" w:rsidRDefault="008934D5" w:rsidP="00035D87">
      <w:pPr>
        <w:pStyle w:val="a8"/>
        <w:numPr>
          <w:ilvl w:val="0"/>
          <w:numId w:val="34"/>
        </w:numPr>
        <w:ind w:leftChars="0"/>
      </w:pPr>
      <w:r w:rsidRPr="00BF59C1">
        <w:rPr>
          <w:rFonts w:cstheme="minorHAnsi" w:hint="eastAsia"/>
        </w:rPr>
        <w:t>別紙、「利用手順マニュアル</w:t>
      </w:r>
      <w:r w:rsidRPr="00BF59C1">
        <w:rPr>
          <w:rFonts w:cstheme="minorHAnsi" w:hint="eastAsia"/>
        </w:rPr>
        <w:t xml:space="preserve"> </w:t>
      </w:r>
      <w:r w:rsidRPr="00BF59C1">
        <w:rPr>
          <w:rFonts w:cstheme="minorHAnsi" w:hint="eastAsia"/>
        </w:rPr>
        <w:t>基本コンソール」を参照。</w:t>
      </w:r>
    </w:p>
    <w:p w:rsidR="00BF59C1" w:rsidRPr="00BF59C1" w:rsidRDefault="007648BC" w:rsidP="00035D87">
      <w:pPr>
        <w:pStyle w:val="a8"/>
        <w:numPr>
          <w:ilvl w:val="0"/>
          <w:numId w:val="32"/>
        </w:numPr>
        <w:ind w:leftChars="0"/>
      </w:pPr>
      <w:r w:rsidRPr="00BF59C1">
        <w:rPr>
          <w:rFonts w:cstheme="minorHAnsi" w:hint="eastAsia"/>
        </w:rPr>
        <w:t>「</w:t>
      </w:r>
      <w:r w:rsidR="00220403" w:rsidRPr="00BF59C1">
        <w:rPr>
          <w:rFonts w:cstheme="minorHAnsi" w:hint="eastAsia"/>
        </w:rPr>
        <w:t>Conductor</w:t>
      </w:r>
      <w:r w:rsidRPr="00BF59C1">
        <w:rPr>
          <w:rFonts w:cstheme="minorHAnsi" w:hint="eastAsia"/>
        </w:rPr>
        <w:t>[</w:t>
      </w:r>
      <w:r w:rsidRPr="00BF59C1">
        <w:rPr>
          <w:rFonts w:cstheme="minorHAnsi" w:hint="eastAsia"/>
        </w:rPr>
        <w:t>一覧</w:t>
      </w:r>
      <w:r w:rsidRPr="00BF59C1">
        <w:rPr>
          <w:rFonts w:cstheme="minorHAnsi" w:hint="eastAsia"/>
        </w:rPr>
        <w:t>]</w:t>
      </w:r>
      <w:r w:rsidR="00BF59C1">
        <w:rPr>
          <w:rFonts w:cstheme="minorHAnsi" w:hint="eastAsia"/>
        </w:rPr>
        <w:t>」サブメニュー及び</w:t>
      </w:r>
      <w:r w:rsidRPr="00BF59C1">
        <w:rPr>
          <w:rFonts w:cstheme="minorHAnsi" w:hint="eastAsia"/>
        </w:rPr>
        <w:t>「オペレーション</w:t>
      </w:r>
      <w:r w:rsidRPr="00BF59C1">
        <w:rPr>
          <w:rFonts w:cstheme="minorHAnsi" w:hint="eastAsia"/>
        </w:rPr>
        <w:t>[</w:t>
      </w:r>
      <w:r w:rsidRPr="00BF59C1">
        <w:rPr>
          <w:rFonts w:cstheme="minorHAnsi" w:hint="eastAsia"/>
        </w:rPr>
        <w:t>一覧</w:t>
      </w:r>
      <w:r w:rsidRPr="00BF59C1">
        <w:rPr>
          <w:rFonts w:cstheme="minorHAnsi" w:hint="eastAsia"/>
        </w:rPr>
        <w:t>]</w:t>
      </w:r>
      <w:r w:rsidRPr="00BF59C1">
        <w:rPr>
          <w:rFonts w:cstheme="minorHAnsi" w:hint="eastAsia"/>
        </w:rPr>
        <w:t>」</w:t>
      </w:r>
      <w:r w:rsidR="00BF59C1">
        <w:rPr>
          <w:rFonts w:cstheme="minorHAnsi" w:hint="eastAsia"/>
        </w:rPr>
        <w:t>サブメニュー</w:t>
      </w:r>
      <w:r w:rsidR="00A766AB" w:rsidRPr="00BF59C1">
        <w:rPr>
          <w:rFonts w:cstheme="minorHAnsi"/>
        </w:rPr>
        <w:t>の</w:t>
      </w:r>
      <w:r w:rsidR="00BF59C1">
        <w:rPr>
          <w:rFonts w:cstheme="minorHAnsi"/>
        </w:rPr>
        <w:t>ラジオボタンからそれぞれ選択し</w:t>
      </w:r>
      <w:r w:rsidR="00A766AB" w:rsidRPr="00BF59C1">
        <w:rPr>
          <w:rFonts w:cstheme="minorHAnsi" w:hint="eastAsia"/>
        </w:rPr>
        <w:t>「</w:t>
      </w:r>
      <w:r w:rsidR="00A766AB" w:rsidRPr="00BF59C1">
        <w:rPr>
          <w:rFonts w:cstheme="minorHAnsi"/>
        </w:rPr>
        <w:t>実行</w:t>
      </w:r>
      <w:r w:rsidR="00BF59C1">
        <w:rPr>
          <w:rFonts w:cstheme="minorHAnsi" w:hint="eastAsia"/>
        </w:rPr>
        <w:t>」</w:t>
      </w:r>
      <w:r w:rsidR="00A766AB" w:rsidRPr="00BF59C1">
        <w:rPr>
          <w:rFonts w:cstheme="minorHAnsi"/>
        </w:rPr>
        <w:t>ボタン</w:t>
      </w:r>
      <w:r w:rsidR="00BF59C1">
        <w:rPr>
          <w:rFonts w:cstheme="minorHAnsi"/>
        </w:rPr>
        <w:t>を</w:t>
      </w:r>
      <w:r w:rsidR="00BF59C1">
        <w:rPr>
          <w:rFonts w:cstheme="minorHAnsi" w:hint="eastAsia"/>
        </w:rPr>
        <w:t>押下する</w:t>
      </w:r>
      <w:r w:rsidR="00A766AB" w:rsidRPr="00BF59C1">
        <w:rPr>
          <w:rFonts w:cstheme="minorHAnsi"/>
        </w:rPr>
        <w:t>と「</w:t>
      </w:r>
      <w:r w:rsidR="00A766AB" w:rsidRPr="00BF59C1">
        <w:rPr>
          <w:rFonts w:cstheme="minorHAnsi"/>
          <w:u w:val="single"/>
        </w:rPr>
        <w:fldChar w:fldCharType="begin"/>
      </w:r>
      <w:r w:rsidR="00A766AB" w:rsidRPr="00BF59C1">
        <w:rPr>
          <w:rFonts w:cstheme="minorHAnsi"/>
          <w:u w:val="single"/>
        </w:rPr>
        <w:instrText xml:space="preserve"> REF _Ref453666562 \w \h  \* MERGEFORMAT </w:instrText>
      </w:r>
      <w:r w:rsidR="00A766AB" w:rsidRPr="00BF59C1">
        <w:rPr>
          <w:rFonts w:cstheme="minorHAnsi"/>
          <w:u w:val="single"/>
        </w:rPr>
      </w:r>
      <w:r w:rsidR="00A766AB" w:rsidRPr="00BF59C1">
        <w:rPr>
          <w:rFonts w:cstheme="minorHAnsi"/>
          <w:u w:val="single"/>
        </w:rPr>
        <w:fldChar w:fldCharType="separate"/>
      </w:r>
      <w:r w:rsidR="001D5173">
        <w:rPr>
          <w:rFonts w:cstheme="minorHAnsi"/>
          <w:u w:val="single"/>
        </w:rPr>
        <w:t>4.1.5</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_Ref453666562 \h  \* MERGEFORMAT </w:instrText>
      </w:r>
      <w:r w:rsidR="00A766AB" w:rsidRPr="00BF59C1">
        <w:rPr>
          <w:rFonts w:cstheme="minorHAnsi"/>
          <w:u w:val="single"/>
        </w:rPr>
      </w:r>
      <w:r w:rsidR="00A766AB" w:rsidRPr="00BF59C1">
        <w:rPr>
          <w:rFonts w:cstheme="minorHAnsi"/>
          <w:u w:val="single"/>
        </w:rPr>
        <w:fldChar w:fldCharType="separate"/>
      </w:r>
      <w:r w:rsidR="001D5173" w:rsidRPr="001D5173">
        <w:rPr>
          <w:u w:val="single"/>
        </w:rPr>
        <w:t>Conductor</w:t>
      </w:r>
      <w:r w:rsidR="001D5173" w:rsidRPr="001D5173">
        <w:rPr>
          <w:u w:val="single"/>
        </w:rPr>
        <w:t>作業確認</w:t>
      </w:r>
      <w:r w:rsidR="00A766AB" w:rsidRPr="00BF59C1">
        <w:rPr>
          <w:rFonts w:cstheme="minorHAnsi"/>
          <w:u w:val="single"/>
        </w:rPr>
        <w:fldChar w:fldCharType="end"/>
      </w:r>
      <w:r w:rsidR="003A578F" w:rsidRPr="00BF59C1">
        <w:rPr>
          <w:rFonts w:cstheme="minorHAnsi"/>
        </w:rPr>
        <w:t>」に</w:t>
      </w:r>
      <w:r w:rsidR="003A578F" w:rsidRPr="00BF59C1">
        <w:rPr>
          <w:rFonts w:cstheme="minorHAnsi" w:hint="eastAsia"/>
        </w:rPr>
        <w:t>遷移</w:t>
      </w:r>
      <w:r w:rsidR="00A766AB" w:rsidRPr="00BF59C1">
        <w:rPr>
          <w:rFonts w:cstheme="minorHAnsi"/>
        </w:rPr>
        <w:t>し、作業のトレースが始まります。</w:t>
      </w:r>
    </w:p>
    <w:p w:rsidR="00BF59C1" w:rsidRPr="00BF59C1" w:rsidRDefault="00BF59C1" w:rsidP="00035D87">
      <w:pPr>
        <w:pStyle w:val="a8"/>
        <w:numPr>
          <w:ilvl w:val="0"/>
          <w:numId w:val="32"/>
        </w:numPr>
        <w:ind w:leftChars="0"/>
      </w:pPr>
      <w:r>
        <w:rPr>
          <w:rFonts w:cstheme="minorHAnsi" w:hint="eastAsia"/>
        </w:rPr>
        <w:t>「スケジューリング」サブメニューにて</w:t>
      </w:r>
      <w:r>
        <w:rPr>
          <w:rFonts w:cstheme="minorHAnsi"/>
        </w:rPr>
        <w:t>予約日時</w:t>
      </w:r>
      <w:r>
        <w:rPr>
          <w:rFonts w:cstheme="minorHAnsi" w:hint="eastAsia"/>
        </w:rPr>
        <w:t>を</w:t>
      </w:r>
      <w:r w:rsidR="00A766AB" w:rsidRPr="00BF59C1">
        <w:rPr>
          <w:rFonts w:cstheme="minorHAnsi"/>
        </w:rPr>
        <w:t>入力して</w:t>
      </w:r>
      <w:r w:rsidR="00A766AB" w:rsidRPr="00BF59C1">
        <w:rPr>
          <w:rFonts w:cstheme="minorHAnsi" w:hint="eastAsia"/>
        </w:rPr>
        <w:t>「</w:t>
      </w:r>
      <w:r w:rsidR="00A766AB" w:rsidRPr="00BF59C1">
        <w:rPr>
          <w:rFonts w:cstheme="minorHAnsi"/>
        </w:rPr>
        <w:t>実行</w:t>
      </w:r>
      <w:r>
        <w:rPr>
          <w:rFonts w:cstheme="minorHAnsi" w:hint="eastAsia"/>
        </w:rPr>
        <w:t>」</w:t>
      </w:r>
      <w:r w:rsidR="00A766AB" w:rsidRPr="00BF59C1">
        <w:rPr>
          <w:rFonts w:cstheme="minorHAnsi"/>
        </w:rPr>
        <w:t>ボタン</w:t>
      </w:r>
      <w:r>
        <w:rPr>
          <w:rFonts w:cstheme="minorHAnsi"/>
        </w:rPr>
        <w:t>を</w:t>
      </w:r>
      <w:r>
        <w:rPr>
          <w:rFonts w:cstheme="minorHAnsi" w:hint="eastAsia"/>
        </w:rPr>
        <w:t>押下する</w:t>
      </w:r>
      <w:r>
        <w:rPr>
          <w:rFonts w:cstheme="minorHAnsi"/>
        </w:rPr>
        <w:t>と、作業予約が作られます。</w:t>
      </w:r>
      <w:r>
        <w:rPr>
          <w:rFonts w:cstheme="minorHAnsi" w:hint="eastAsia"/>
        </w:rPr>
        <w:t>登録情報は</w:t>
      </w:r>
      <w:r w:rsidR="00A766AB" w:rsidRPr="00BF59C1">
        <w:rPr>
          <w:rFonts w:cstheme="minorHAnsi"/>
        </w:rPr>
        <w:t>「</w:t>
      </w:r>
      <w:r w:rsidR="00A766AB" w:rsidRPr="00BF59C1">
        <w:rPr>
          <w:rFonts w:cstheme="minorHAnsi"/>
          <w:u w:val="single"/>
        </w:rPr>
        <w:fldChar w:fldCharType="begin"/>
      </w:r>
      <w:r w:rsidR="00A766AB" w:rsidRPr="00BF59C1">
        <w:rPr>
          <w:rFonts w:cstheme="minorHAnsi"/>
          <w:u w:val="single"/>
        </w:rPr>
        <w:instrText xml:space="preserve"> REF _Ref453666431 \w \h  \* MERGEFORMAT </w:instrText>
      </w:r>
      <w:r w:rsidR="00A766AB" w:rsidRPr="00BF59C1">
        <w:rPr>
          <w:rFonts w:cstheme="minorHAnsi"/>
          <w:u w:val="single"/>
        </w:rPr>
      </w:r>
      <w:r w:rsidR="00A766AB" w:rsidRPr="00BF59C1">
        <w:rPr>
          <w:rFonts w:cstheme="minorHAnsi"/>
          <w:u w:val="single"/>
        </w:rPr>
        <w:fldChar w:fldCharType="separate"/>
      </w:r>
      <w:r w:rsidR="001D5173">
        <w:rPr>
          <w:rFonts w:cstheme="minorHAnsi"/>
          <w:u w:val="single"/>
        </w:rPr>
        <w:t>4.1.6</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_Ref453666431 \h  \* MERGEFORMAT </w:instrText>
      </w:r>
      <w:r w:rsidR="00A766AB" w:rsidRPr="00BF59C1">
        <w:rPr>
          <w:rFonts w:cstheme="minorHAnsi"/>
          <w:u w:val="single"/>
        </w:rPr>
      </w:r>
      <w:r w:rsidR="00A766AB" w:rsidRPr="00BF59C1">
        <w:rPr>
          <w:rFonts w:cstheme="minorHAnsi"/>
          <w:u w:val="single"/>
        </w:rPr>
        <w:fldChar w:fldCharType="separate"/>
      </w:r>
      <w:r w:rsidR="001D5173" w:rsidRPr="001D5173">
        <w:rPr>
          <w:u w:val="single"/>
        </w:rPr>
        <w:t>Conductor</w:t>
      </w:r>
      <w:r w:rsidR="001D5173" w:rsidRPr="001D5173">
        <w:rPr>
          <w:u w:val="single"/>
        </w:rPr>
        <w:t>作業一覧</w:t>
      </w:r>
      <w:r w:rsidR="00A766AB" w:rsidRPr="00BF59C1">
        <w:rPr>
          <w:rFonts w:cstheme="minorHAnsi"/>
          <w:u w:val="single"/>
        </w:rPr>
        <w:fldChar w:fldCharType="end"/>
      </w:r>
      <w:r w:rsidR="00A766AB" w:rsidRPr="00BF59C1">
        <w:rPr>
          <w:rFonts w:cstheme="minorHAnsi"/>
        </w:rPr>
        <w:t>」で確認できます。</w:t>
      </w:r>
    </w:p>
    <w:p w:rsidR="00BF59C1" w:rsidRPr="00BF59C1" w:rsidRDefault="00D57F00" w:rsidP="00035D87">
      <w:pPr>
        <w:pStyle w:val="a8"/>
        <w:numPr>
          <w:ilvl w:val="0"/>
          <w:numId w:val="33"/>
        </w:numPr>
        <w:ind w:leftChars="0"/>
      </w:pPr>
      <w:r w:rsidRPr="00BF59C1">
        <w:rPr>
          <w:rFonts w:cstheme="minorHAnsi"/>
        </w:rPr>
        <w:t>現在時刻より過去の日時は入力できません</w:t>
      </w:r>
    </w:p>
    <w:p w:rsidR="00BF59C1" w:rsidRPr="00BF59C1" w:rsidRDefault="008934D5" w:rsidP="00035D87">
      <w:pPr>
        <w:pStyle w:val="a8"/>
        <w:numPr>
          <w:ilvl w:val="0"/>
          <w:numId w:val="32"/>
        </w:numPr>
        <w:ind w:leftChars="0"/>
      </w:pPr>
      <w:r w:rsidRPr="00BF59C1">
        <w:rPr>
          <w:rFonts w:hint="eastAsia"/>
          <w:szCs w:val="21"/>
        </w:rPr>
        <w:t>Movement</w:t>
      </w:r>
      <w:r w:rsidRPr="00BF59C1">
        <w:rPr>
          <w:rFonts w:cstheme="minorHAnsi" w:hint="eastAsia"/>
        </w:rPr>
        <w:t>、</w:t>
      </w:r>
      <w:r w:rsidR="001F7D04" w:rsidRPr="00BF59C1">
        <w:rPr>
          <w:rFonts w:cstheme="minorHAnsi" w:hint="eastAsia"/>
        </w:rPr>
        <w:t xml:space="preserve">Conductor </w:t>
      </w:r>
      <w:r w:rsidRPr="00BF59C1">
        <w:rPr>
          <w:rFonts w:cstheme="minorHAnsi" w:hint="eastAsia"/>
        </w:rPr>
        <w:t>Call</w:t>
      </w:r>
      <w:r w:rsidR="00753500" w:rsidRPr="00BF59C1">
        <w:rPr>
          <w:rFonts w:cstheme="minorHAnsi" w:hint="eastAsia"/>
        </w:rPr>
        <w:t>、</w:t>
      </w:r>
      <w:r w:rsidR="00753500" w:rsidRPr="00BF59C1">
        <w:rPr>
          <w:rFonts w:cstheme="minorHAnsi" w:hint="eastAsia"/>
        </w:rPr>
        <w:t>Symphony Call</w:t>
      </w:r>
      <w:r w:rsidRPr="00BF59C1">
        <w:rPr>
          <w:rFonts w:cstheme="minorHAnsi" w:hint="eastAsia"/>
        </w:rPr>
        <w:t>の</w:t>
      </w:r>
      <w:r w:rsidRPr="00BF59C1">
        <w:rPr>
          <w:rFonts w:cstheme="minorHAnsi" w:hint="eastAsia"/>
        </w:rPr>
        <w:t xml:space="preserve">Operation, </w:t>
      </w:r>
      <w:r w:rsidRPr="00BF59C1">
        <w:rPr>
          <w:rFonts w:cstheme="minorHAnsi"/>
        </w:rPr>
        <w:t>skip</w:t>
      </w:r>
      <w:r w:rsidR="001F7D04" w:rsidRPr="00BF59C1">
        <w:rPr>
          <w:rFonts w:cstheme="minorHAnsi" w:hint="eastAsia"/>
        </w:rPr>
        <w:t>のみ</w:t>
      </w:r>
      <w:r w:rsidRPr="00BF59C1">
        <w:rPr>
          <w:rFonts w:cstheme="minorHAnsi" w:hint="eastAsia"/>
        </w:rPr>
        <w:t>、設定</w:t>
      </w:r>
      <w:r w:rsidR="001F7D04" w:rsidRPr="00BF59C1">
        <w:rPr>
          <w:rFonts w:cstheme="minorHAnsi" w:hint="eastAsia"/>
        </w:rPr>
        <w:t>値</w:t>
      </w:r>
      <w:r w:rsidR="00BF59C1">
        <w:rPr>
          <w:rFonts w:cstheme="minorHAnsi" w:hint="eastAsia"/>
        </w:rPr>
        <w:t>を変更可能です。</w:t>
      </w:r>
    </w:p>
    <w:p w:rsidR="00BF59C1" w:rsidRPr="00BF59C1" w:rsidRDefault="008934D5" w:rsidP="00035D87">
      <w:pPr>
        <w:pStyle w:val="a8"/>
        <w:numPr>
          <w:ilvl w:val="0"/>
          <w:numId w:val="33"/>
        </w:numPr>
        <w:ind w:leftChars="0"/>
      </w:pPr>
      <w:r w:rsidRPr="00BF59C1">
        <w:rPr>
          <w:rFonts w:cstheme="minorHAnsi" w:hint="eastAsia"/>
        </w:rPr>
        <w:t>Conductor</w:t>
      </w:r>
      <w:r w:rsidRPr="00BF59C1">
        <w:rPr>
          <w:rFonts w:cstheme="minorHAnsi" w:hint="eastAsia"/>
        </w:rPr>
        <w:t>編集で登録したデータへ変更は反映されません。</w:t>
      </w:r>
      <w:r w:rsidR="00206E85" w:rsidRPr="00BF59C1">
        <w:rPr>
          <w:rFonts w:cstheme="minorHAnsi" w:hint="eastAsia"/>
        </w:rPr>
        <w:t>作業実行にのみ反映されます。</w:t>
      </w:r>
    </w:p>
    <w:p w:rsidR="004E716A" w:rsidRPr="00BF59C1" w:rsidRDefault="00546386" w:rsidP="00035D87">
      <w:pPr>
        <w:pStyle w:val="a8"/>
        <w:numPr>
          <w:ilvl w:val="0"/>
          <w:numId w:val="32"/>
        </w:numPr>
        <w:ind w:leftChars="0"/>
      </w:pPr>
      <w:r w:rsidRPr="00546386">
        <w:rPr>
          <w:rFonts w:hint="eastAsia"/>
        </w:rPr>
        <w:t>実行した</w:t>
      </w:r>
      <w:r w:rsidRPr="00546386">
        <w:rPr>
          <w:rFonts w:hint="eastAsia"/>
        </w:rPr>
        <w:t>Conductor</w:t>
      </w:r>
      <w:r w:rsidRPr="00546386">
        <w:rPr>
          <w:rFonts w:hint="eastAsia"/>
        </w:rPr>
        <w:t>に設定されるアクセス権</w:t>
      </w:r>
      <w:r>
        <w:rPr>
          <w:rFonts w:hint="eastAsia"/>
        </w:rPr>
        <w:t>について</w:t>
      </w:r>
      <w:r w:rsidRPr="00546386">
        <w:rPr>
          <w:rFonts w:hint="eastAsia"/>
        </w:rPr>
        <w:t>、実行時に選択した</w:t>
      </w:r>
      <w:r w:rsidRPr="00546386">
        <w:rPr>
          <w:rFonts w:hint="eastAsia"/>
        </w:rPr>
        <w:t>Conductor</w:t>
      </w:r>
      <w:r w:rsidRPr="00546386">
        <w:rPr>
          <w:rFonts w:hint="eastAsia"/>
        </w:rPr>
        <w:t>、オペレーションに設定されたアクセス権の共通するロールを継承します。共通するロールが存在しない場合、作業実行できません。</w:t>
      </w:r>
    </w:p>
    <w:p w:rsidR="004E35C9" w:rsidRPr="004E35C9" w:rsidRDefault="004E35C9" w:rsidP="004E35C9">
      <w:pPr>
        <w:pStyle w:val="afb"/>
        <w:ind w:firstLine="0"/>
        <w:rPr>
          <w:rFonts w:cstheme="minorHAnsi"/>
          <w:color w:val="FF0000"/>
        </w:rPr>
      </w:pPr>
    </w:p>
    <w:p w:rsidR="00217812" w:rsidRDefault="001B573D" w:rsidP="00217812">
      <w:pPr>
        <w:rPr>
          <w:rFonts w:cstheme="minorHAnsi"/>
        </w:rPr>
      </w:pPr>
      <w:r>
        <w:rPr>
          <w:noProof/>
        </w:rPr>
        <mc:AlternateContent>
          <mc:Choice Requires="wps">
            <w:drawing>
              <wp:anchor distT="0" distB="0" distL="114300" distR="114300" simplePos="0" relativeHeight="251602944" behindDoc="0" locked="0" layoutInCell="1" allowOverlap="1" wp14:anchorId="375859F2" wp14:editId="537F7BD2">
                <wp:simplePos x="0" y="0"/>
                <wp:positionH relativeFrom="column">
                  <wp:posOffset>1360170</wp:posOffset>
                </wp:positionH>
                <wp:positionV relativeFrom="paragraph">
                  <wp:posOffset>6343015</wp:posOffset>
                </wp:positionV>
                <wp:extent cx="457200" cy="146050"/>
                <wp:effectExtent l="0" t="0" r="19050" b="25400"/>
                <wp:wrapNone/>
                <wp:docPr id="479" name="正方形/長方形 479"/>
                <wp:cNvGraphicFramePr/>
                <a:graphic xmlns:a="http://schemas.openxmlformats.org/drawingml/2006/main">
                  <a:graphicData uri="http://schemas.microsoft.com/office/word/2010/wordprocessingShape">
                    <wps:wsp>
                      <wps:cNvSpPr/>
                      <wps:spPr>
                        <a:xfrm>
                          <a:off x="0" y="0"/>
                          <a:ext cx="457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D17DB" id="正方形/長方形 479" o:spid="_x0000_s1026" style="position:absolute;left:0;text-align:left;margin-left:107.1pt;margin-top:499.45pt;width:36pt;height:11.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" filled="f" strokecolor="red" strokeweight="2pt"/>
            </w:pict>
          </mc:Fallback>
        </mc:AlternateContent>
      </w:r>
    </w:p>
    <w:p w:rsidR="00217812" w:rsidRDefault="00533989" w:rsidP="00217812">
      <w:pPr>
        <w:pStyle w:val="a8"/>
        <w:ind w:leftChars="0" w:left="1123"/>
        <w:rPr>
          <w:rFonts w:cstheme="minorHAnsi"/>
        </w:rPr>
      </w:pPr>
      <w:r>
        <w:rPr>
          <w:noProof/>
        </w:rPr>
        <w:lastRenderedPageBreak/>
        <mc:AlternateContent>
          <mc:Choice Requires="wps">
            <w:drawing>
              <wp:anchor distT="0" distB="0" distL="114300" distR="114300" simplePos="0" relativeHeight="251628544" behindDoc="0" locked="0" layoutInCell="1" allowOverlap="1" wp14:anchorId="2DFECB8E" wp14:editId="22D3E23A">
                <wp:simplePos x="0" y="0"/>
                <wp:positionH relativeFrom="column">
                  <wp:posOffset>1476070</wp:posOffset>
                </wp:positionH>
                <wp:positionV relativeFrom="paragraph">
                  <wp:posOffset>6655435</wp:posOffset>
                </wp:positionV>
                <wp:extent cx="416966" cy="160935"/>
                <wp:effectExtent l="0" t="0" r="21590" b="10795"/>
                <wp:wrapNone/>
                <wp:docPr id="66" name="正方形/長方形 66"/>
                <wp:cNvGraphicFramePr/>
                <a:graphic xmlns:a="http://schemas.openxmlformats.org/drawingml/2006/main">
                  <a:graphicData uri="http://schemas.microsoft.com/office/word/2010/wordprocessingShape">
                    <wps:wsp>
                      <wps:cNvSpPr/>
                      <wps:spPr>
                        <a:xfrm>
                          <a:off x="0" y="0"/>
                          <a:ext cx="416966" cy="1609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C58F4" id="正方形/長方形 66" o:spid="_x0000_s1026" style="position:absolute;left:0;text-align:left;margin-left:116.25pt;margin-top:524.05pt;width:32.85pt;height:12.6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89984" behindDoc="0" locked="0" layoutInCell="1" allowOverlap="1" wp14:anchorId="755DE7C7" wp14:editId="2E91B76D">
                <wp:simplePos x="0" y="0"/>
                <wp:positionH relativeFrom="column">
                  <wp:posOffset>1447749</wp:posOffset>
                </wp:positionH>
                <wp:positionV relativeFrom="paragraph">
                  <wp:posOffset>2976245</wp:posOffset>
                </wp:positionV>
                <wp:extent cx="3291840" cy="495300"/>
                <wp:effectExtent l="0" t="0" r="22860" b="19050"/>
                <wp:wrapNone/>
                <wp:docPr id="478" name="正方形/長方形 478"/>
                <wp:cNvGraphicFramePr/>
                <a:graphic xmlns:a="http://schemas.openxmlformats.org/drawingml/2006/main">
                  <a:graphicData uri="http://schemas.microsoft.com/office/word/2010/wordprocessingShape">
                    <wps:wsp>
                      <wps:cNvSpPr/>
                      <wps:spPr>
                        <a:xfrm>
                          <a:off x="0" y="0"/>
                          <a:ext cx="329184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F55B6" id="正方形/長方形 478" o:spid="_x0000_s1026" style="position:absolute;left:0;text-align:left;margin-left:114pt;margin-top:234.35pt;width:259.2pt;height:3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" filled="f" strokecolor="red" strokeweight="2pt"/>
            </w:pict>
          </mc:Fallback>
        </mc:AlternateContent>
      </w:r>
      <w:r>
        <w:rPr>
          <w:noProof/>
        </w:rPr>
        <mc:AlternateContent>
          <mc:Choice Requires="wps">
            <w:drawing>
              <wp:anchor distT="0" distB="0" distL="114300" distR="114300" simplePos="0" relativeHeight="251688960" behindDoc="0" locked="0" layoutInCell="1" allowOverlap="1" wp14:anchorId="2002D777" wp14:editId="2810BBD6">
                <wp:simplePos x="0" y="0"/>
                <wp:positionH relativeFrom="column">
                  <wp:posOffset>1455063</wp:posOffset>
                </wp:positionH>
                <wp:positionV relativeFrom="paragraph">
                  <wp:posOffset>1476629</wp:posOffset>
                </wp:positionV>
                <wp:extent cx="2370125" cy="841248"/>
                <wp:effectExtent l="0" t="0" r="11430" b="16510"/>
                <wp:wrapNone/>
                <wp:docPr id="477" name="正方形/長方形 477"/>
                <wp:cNvGraphicFramePr/>
                <a:graphic xmlns:a="http://schemas.openxmlformats.org/drawingml/2006/main">
                  <a:graphicData uri="http://schemas.microsoft.com/office/word/2010/wordprocessingShape">
                    <wps:wsp>
                      <wps:cNvSpPr/>
                      <wps:spPr>
                        <a:xfrm>
                          <a:off x="0" y="0"/>
                          <a:ext cx="2370125" cy="8412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DE479" id="正方形/長方形 477" o:spid="_x0000_s1026" style="position:absolute;left:0;text-align:left;margin-left:114.55pt;margin-top:116.25pt;width:186.6pt;height:66.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687936" behindDoc="0" locked="0" layoutInCell="1" allowOverlap="1" wp14:anchorId="2EA3C234" wp14:editId="5B5E1E34">
                <wp:simplePos x="0" y="0"/>
                <wp:positionH relativeFrom="column">
                  <wp:posOffset>1441145</wp:posOffset>
                </wp:positionH>
                <wp:positionV relativeFrom="paragraph">
                  <wp:posOffset>812800</wp:posOffset>
                </wp:positionV>
                <wp:extent cx="825500" cy="171450"/>
                <wp:effectExtent l="0" t="0" r="12700" b="19050"/>
                <wp:wrapNone/>
                <wp:docPr id="476" name="正方形/長方形 476"/>
                <wp:cNvGraphicFramePr/>
                <a:graphic xmlns:a="http://schemas.openxmlformats.org/drawingml/2006/main">
                  <a:graphicData uri="http://schemas.microsoft.com/office/word/2010/wordprocessingShape">
                    <wps:wsp>
                      <wps:cNvSpPr/>
                      <wps:spPr>
                        <a:xfrm>
                          <a:off x="0" y="0"/>
                          <a:ext cx="8255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7C3FA" id="正方形/長方形 476" o:spid="_x0000_s1026" style="position:absolute;left:0;text-align:left;margin-left:113.5pt;margin-top:64pt;width:65pt;height:1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686912" behindDoc="0" locked="0" layoutInCell="1" allowOverlap="1" wp14:anchorId="246EF165" wp14:editId="4F2F6D0F">
                <wp:simplePos x="0" y="0"/>
                <wp:positionH relativeFrom="column">
                  <wp:posOffset>691515</wp:posOffset>
                </wp:positionH>
                <wp:positionV relativeFrom="paragraph">
                  <wp:posOffset>1095070</wp:posOffset>
                </wp:positionV>
                <wp:extent cx="650240" cy="165100"/>
                <wp:effectExtent l="0" t="0" r="16510" b="25400"/>
                <wp:wrapNone/>
                <wp:docPr id="475" name="正方形/長方形 475"/>
                <wp:cNvGraphicFramePr/>
                <a:graphic xmlns:a="http://schemas.openxmlformats.org/drawingml/2006/main">
                  <a:graphicData uri="http://schemas.microsoft.com/office/word/2010/wordprocessingShape">
                    <wps:wsp>
                      <wps:cNvSpPr/>
                      <wps:spPr>
                        <a:xfrm>
                          <a:off x="0" y="0"/>
                          <a:ext cx="65024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58D77A" id="正方形/長方形 475" o:spid="_x0000_s1026" style="position:absolute;left:0;text-align:left;margin-left:54.45pt;margin-top:86.25pt;width:51.2pt;height:1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" filled="f" strokecolor="red" strokeweight="2pt"/>
            </w:pict>
          </mc:Fallback>
        </mc:AlternateContent>
      </w:r>
      <w:r w:rsidR="00217812">
        <w:rPr>
          <w:rFonts w:hint="eastAsia"/>
          <w:noProof/>
        </w:rPr>
        <w:drawing>
          <wp:inline distT="0" distB="0" distL="0" distR="0" wp14:anchorId="61165C8B" wp14:editId="31E92919">
            <wp:extent cx="5040000" cy="7039254"/>
            <wp:effectExtent l="0" t="0" r="8255" b="9525"/>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7039254"/>
                    </a:xfrm>
                    <a:prstGeom prst="rect">
                      <a:avLst/>
                    </a:prstGeom>
                    <a:noFill/>
                    <a:ln>
                      <a:noFill/>
                    </a:ln>
                  </pic:spPr>
                </pic:pic>
              </a:graphicData>
            </a:graphic>
          </wp:inline>
        </w:drawing>
      </w:r>
    </w:p>
    <w:p w:rsidR="00B54D11"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24</w:t>
      </w:r>
      <w:r>
        <w:fldChar w:fldCharType="end"/>
      </w:r>
      <w:r w:rsidR="00A369CD" w:rsidRPr="001D1982">
        <w:rPr>
          <w:rFonts w:hint="eastAsia"/>
        </w:rPr>
        <w:t xml:space="preserve"> </w:t>
      </w:r>
      <w:r w:rsidR="00A369CD" w:rsidRPr="001D1982">
        <w:rPr>
          <w:rFonts w:cstheme="minorHAnsi" w:hint="eastAsia"/>
        </w:rPr>
        <w:t>「</w:t>
      </w:r>
      <w:r w:rsidR="00B54D11" w:rsidRPr="001D1982">
        <w:rPr>
          <w:rFonts w:cstheme="minorHAnsi" w:hint="eastAsia"/>
        </w:rPr>
        <w:t>Conductor</w:t>
      </w:r>
      <w:r w:rsidR="00B54D11" w:rsidRPr="001D1982">
        <w:rPr>
          <w:rFonts w:cstheme="minorHAnsi" w:hint="eastAsia"/>
        </w:rPr>
        <w:t>作業実行</w:t>
      </w:r>
      <w:r w:rsidR="00A369CD" w:rsidRPr="001D1982">
        <w:rPr>
          <w:rFonts w:cstheme="minorHAnsi" w:hint="eastAsia"/>
        </w:rPr>
        <w:t>」メニュー</w:t>
      </w:r>
    </w:p>
    <w:p w:rsidR="00B45CB9" w:rsidRPr="00B54D11" w:rsidRDefault="00B45CB9" w:rsidP="00D16075">
      <w:pPr>
        <w:jc w:val="center"/>
        <w:rPr>
          <w:noProof/>
        </w:rPr>
      </w:pPr>
    </w:p>
    <w:p w:rsidR="00A766AB" w:rsidRPr="00336AE3" w:rsidRDefault="00B45CB9" w:rsidP="005F4627">
      <w:pPr>
        <w:jc w:val="center"/>
      </w:pPr>
      <w:r>
        <w:rPr>
          <w:noProof/>
        </w:rPr>
        <mc:AlternateContent>
          <mc:Choice Requires="wps">
            <w:drawing>
              <wp:anchor distT="0" distB="0" distL="114300" distR="114300" simplePos="0" relativeHeight="251601920" behindDoc="0" locked="0" layoutInCell="1" allowOverlap="1" wp14:anchorId="524F0AA2" wp14:editId="596DBDAE">
                <wp:simplePos x="0" y="0"/>
                <wp:positionH relativeFrom="column">
                  <wp:posOffset>1579880</wp:posOffset>
                </wp:positionH>
                <wp:positionV relativeFrom="paragraph">
                  <wp:posOffset>5380355</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6B922E" id="正方形/長方形 162" o:spid="_x0000_s1026" style="position:absolute;left:0;text-align:left;margin-left:124.4pt;margin-top:423.65pt;width:51.25pt;height:13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" filled="f" strokecolor="red" strokeweight="2pt"/>
            </w:pict>
          </mc:Fallback>
        </mc:AlternateContent>
      </w:r>
    </w:p>
    <w:p w:rsidR="006E4C69" w:rsidRPr="00951490" w:rsidRDefault="00C30EDA" w:rsidP="00C30EDA">
      <w:pPr>
        <w:widowControl/>
        <w:jc w:val="left"/>
      </w:pPr>
      <w:r>
        <w:br w:type="page"/>
      </w:r>
    </w:p>
    <w:p w:rsidR="00E36601" w:rsidRDefault="00E36601" w:rsidP="00035D87">
      <w:pPr>
        <w:pStyle w:val="a8"/>
        <w:numPr>
          <w:ilvl w:val="0"/>
          <w:numId w:val="32"/>
        </w:numPr>
        <w:ind w:leftChars="0"/>
      </w:pPr>
      <w:r>
        <w:rPr>
          <w:rFonts w:hint="eastAsia"/>
        </w:rPr>
        <w:lastRenderedPageBreak/>
        <w:t>「</w:t>
      </w:r>
      <w:r>
        <w:rPr>
          <w:rFonts w:hint="eastAsia"/>
        </w:rPr>
        <w:t>Conductor</w:t>
      </w:r>
      <w:r>
        <w:rPr>
          <w:rFonts w:hint="eastAsia"/>
        </w:rPr>
        <w:t>実行」メニューの共通項目</w:t>
      </w:r>
      <w:r w:rsidRPr="00951490">
        <w:rPr>
          <w:rFonts w:hint="eastAsia"/>
        </w:rPr>
        <w:t>は以下のとおりです。</w:t>
      </w:r>
    </w:p>
    <w:p w:rsidR="00E36601" w:rsidRDefault="00E36601" w:rsidP="00E36601">
      <w:pPr>
        <w:ind w:left="703"/>
      </w:pPr>
    </w:p>
    <w:p w:rsidR="00E36601" w:rsidRPr="001D1982" w:rsidRDefault="001D1982" w:rsidP="001D1982">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1D5173">
        <w:rPr>
          <w:noProof/>
        </w:rPr>
        <w:t>16</w:t>
      </w:r>
      <w:r>
        <w:fldChar w:fldCharType="end"/>
      </w:r>
      <w:r w:rsidR="00E36601" w:rsidRPr="001D1982">
        <w:rPr>
          <w:rFonts w:cstheme="minorHAnsi"/>
        </w:rPr>
        <w:t xml:space="preserve">　</w:t>
      </w:r>
      <w:r w:rsidR="00E36601" w:rsidRPr="001D1982">
        <w:rPr>
          <w:rFonts w:cstheme="minorHAnsi" w:hint="eastAsia"/>
        </w:rPr>
        <w:t>「</w:t>
      </w:r>
      <w:r w:rsidR="00E36601" w:rsidRPr="001D1982">
        <w:rPr>
          <w:rFonts w:cstheme="minorHAnsi" w:hint="eastAsia"/>
        </w:rPr>
        <w:t>Conductor</w:t>
      </w:r>
      <w:r w:rsidR="00E36601" w:rsidRPr="001D1982">
        <w:rPr>
          <w:rFonts w:cstheme="minorHAnsi" w:hint="eastAsia"/>
        </w:rPr>
        <w:t>実行」共通項目一覧</w:t>
      </w:r>
    </w:p>
    <w:tbl>
      <w:tblPr>
        <w:tblStyle w:val="aa"/>
        <w:tblpPr w:leftFromText="142" w:rightFromText="142" w:vertAnchor="text" w:horzAnchor="margin" w:tblpXSpec="right" w:tblpY="147"/>
        <w:tblW w:w="8844" w:type="dxa"/>
        <w:tblLayout w:type="fixed"/>
        <w:tblLook w:val="04A0" w:firstRow="1" w:lastRow="0" w:firstColumn="1" w:lastColumn="0" w:noHBand="0" w:noVBand="1"/>
      </w:tblPr>
      <w:tblGrid>
        <w:gridCol w:w="1843"/>
        <w:gridCol w:w="3855"/>
        <w:gridCol w:w="708"/>
        <w:gridCol w:w="964"/>
        <w:gridCol w:w="1474"/>
      </w:tblGrid>
      <w:tr w:rsidR="005E05D5" w:rsidRPr="00951490" w:rsidTr="005E05D5">
        <w:tc>
          <w:tcPr>
            <w:tcW w:w="1843"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3855"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964" w:type="dxa"/>
            <w:shd w:val="clear" w:color="auto" w:fill="002B62"/>
            <w:vAlign w:val="center"/>
          </w:tcPr>
          <w:p w:rsidR="005E05D5"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形式</w:t>
            </w:r>
          </w:p>
        </w:tc>
        <w:tc>
          <w:tcPr>
            <w:tcW w:w="1474"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5E05D5" w:rsidRPr="00951490" w:rsidTr="005E05D5">
        <w:tc>
          <w:tcPr>
            <w:tcW w:w="1843" w:type="dxa"/>
          </w:tcPr>
          <w:p w:rsidR="005E05D5" w:rsidRPr="00F36C79" w:rsidRDefault="005E05D5" w:rsidP="005E05D5">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3855" w:type="dxa"/>
          </w:tcPr>
          <w:p w:rsidR="005E05D5" w:rsidRPr="00951490" w:rsidRDefault="005E05D5" w:rsidP="005E05D5">
            <w:pPr>
              <w:pStyle w:val="aff4"/>
              <w:rPr>
                <w:rFonts w:cstheme="minorHAnsi"/>
                <w:color w:val="000000"/>
                <w:shd w:val="clear" w:color="auto" w:fill="FFFFFF"/>
              </w:rPr>
            </w:pPr>
            <w:r>
              <w:rPr>
                <w:rFonts w:cs="Arial"/>
                <w:color w:val="000000"/>
                <w:szCs w:val="18"/>
                <w:shd w:val="clear" w:color="auto" w:fill="FFFFFF"/>
              </w:rPr>
              <w:t>Conductor</w:t>
            </w:r>
            <w:r w:rsidRPr="00951490">
              <w:rPr>
                <w:rFonts w:asciiTheme="minorEastAsia" w:hAnsiTheme="minorEastAsia" w:cstheme="minorHAnsi" w:hint="eastAsia"/>
                <w:color w:val="000000"/>
                <w:szCs w:val="18"/>
                <w:shd w:val="clear" w:color="auto" w:fill="FFFFFF"/>
              </w:rPr>
              <w:t>の実行予定日時を指定します</w:t>
            </w:r>
            <w:r>
              <w:rPr>
                <w:rFonts w:asciiTheme="minorEastAsia" w:hAnsiTheme="minorEastAsia" w:cstheme="minorHAnsi" w:hint="eastAsia"/>
                <w:color w:val="000000"/>
                <w:szCs w:val="18"/>
                <w:shd w:val="clear" w:color="auto" w:fill="FFFFFF"/>
              </w:rPr>
              <w:t>。</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rsidR="005E05D5" w:rsidRPr="008D3459" w:rsidRDefault="005E05D5" w:rsidP="005E05D5">
            <w:pPr>
              <w:spacing w:line="240" w:lineRule="exact"/>
              <w:jc w:val="left"/>
              <w:rPr>
                <w:rFonts w:cstheme="minorHAnsi"/>
                <w:color w:val="000000"/>
                <w:shd w:val="clear" w:color="auto" w:fill="FFFFFF"/>
              </w:rPr>
            </w:pPr>
            <w:r w:rsidRPr="008D3459">
              <w:rPr>
                <w:rFonts w:asciiTheme="minorEastAsia" w:hAnsiTheme="minorEastAsia" w:cstheme="minorHAnsi" w:hint="eastAsia"/>
                <w:color w:val="000000"/>
                <w:sz w:val="18"/>
                <w:szCs w:val="18"/>
                <w:shd w:val="clear" w:color="auto" w:fill="FFFFFF"/>
              </w:rPr>
              <w:t>現在時刻より過去の</w:t>
            </w:r>
            <w:r w:rsidRPr="008D3459">
              <w:rPr>
                <w:rFonts w:asciiTheme="minorEastAsia" w:hAnsiTheme="minorEastAsia" w:cstheme="minorHAnsi" w:hint="eastAsia"/>
                <w:color w:val="000000"/>
                <w:szCs w:val="18"/>
                <w:shd w:val="clear" w:color="auto" w:fill="FFFFFF"/>
              </w:rPr>
              <w:t>日時は入力不可</w:t>
            </w:r>
          </w:p>
        </w:tc>
      </w:tr>
      <w:tr w:rsidR="005E05D5" w:rsidRPr="00951490" w:rsidTr="005E05D5">
        <w:tc>
          <w:tcPr>
            <w:tcW w:w="1843" w:type="dxa"/>
          </w:tcPr>
          <w:p w:rsidR="005E05D5" w:rsidRPr="00951490" w:rsidRDefault="005E05D5" w:rsidP="005E05D5">
            <w:pPr>
              <w:pStyle w:val="aff4"/>
              <w:rPr>
                <w:rFonts w:cstheme="minorHAnsi"/>
                <w:color w:val="000000"/>
                <w:shd w:val="clear" w:color="auto" w:fill="FFFFFF"/>
              </w:rPr>
            </w:pPr>
            <w:r>
              <w:rPr>
                <w:rFonts w:hint="eastAsia"/>
              </w:rPr>
              <w:t>Conductor</w:t>
            </w:r>
            <w:r w:rsidRPr="00951490">
              <w:rPr>
                <w:rFonts w:asciiTheme="minorEastAsia" w:hAnsiTheme="minorEastAsia" w:cstheme="minorHAnsi" w:hint="eastAsia"/>
                <w:color w:val="000000"/>
                <w:szCs w:val="18"/>
                <w:shd w:val="clear" w:color="auto" w:fill="FFFFFF"/>
              </w:rPr>
              <w:t>[一覧]</w:t>
            </w:r>
          </w:p>
        </w:tc>
        <w:tc>
          <w:tcPr>
            <w:tcW w:w="3855" w:type="dxa"/>
          </w:tcPr>
          <w:p w:rsidR="005E05D5" w:rsidRPr="00951490" w:rsidRDefault="005E05D5" w:rsidP="005E05D5">
            <w:pPr>
              <w:pStyle w:val="aff4"/>
              <w:rPr>
                <w:rFonts w:cstheme="minorHAnsi"/>
                <w:color w:val="000000"/>
                <w:shd w:val="clear" w:color="auto" w:fill="FFFFFF"/>
              </w:rPr>
            </w:pPr>
            <w:r>
              <w:rPr>
                <w:rFonts w:cstheme="minorHAnsi" w:hint="eastAsia"/>
              </w:rPr>
              <w:t>「</w:t>
            </w:r>
            <w:r>
              <w:rPr>
                <w:rFonts w:cstheme="minorHAnsi"/>
              </w:rPr>
              <w:t>4.1.7</w:t>
            </w:r>
            <w:r>
              <w:rPr>
                <w:rFonts w:cstheme="minorHAnsi" w:hint="eastAsia"/>
              </w:rPr>
              <w:t>Conductor</w:t>
            </w:r>
            <w:r>
              <w:rPr>
                <w:rFonts w:cstheme="minorHAnsi" w:hint="eastAsia"/>
              </w:rPr>
              <w:t>クラス一覧」で</w:t>
            </w:r>
            <w:r w:rsidRPr="00951490">
              <w:rPr>
                <w:rFonts w:cstheme="minorHAnsi"/>
              </w:rPr>
              <w:t>登録した</w:t>
            </w:r>
            <w:r>
              <w:rPr>
                <w:rFonts w:cstheme="minorHAnsi"/>
              </w:rPr>
              <w:t>Conductor</w:t>
            </w:r>
            <w:r w:rsidRPr="00951490">
              <w:rPr>
                <w:rFonts w:cstheme="minorHAnsi"/>
              </w:rPr>
              <w:t>が表示さ</w:t>
            </w:r>
            <w:r w:rsidRPr="00951490">
              <w:rPr>
                <w:rFonts w:cstheme="minorHAnsi" w:hint="eastAsia"/>
              </w:rPr>
              <w:t>れます</w:t>
            </w:r>
            <w:r>
              <w:rPr>
                <w:rFonts w:cstheme="minorHAnsi" w:hint="eastAsia"/>
              </w:rPr>
              <w:t>。</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951490" w:rsidRDefault="005E05D5" w:rsidP="005E05D5">
            <w:pPr>
              <w:pStyle w:val="aff4"/>
            </w:pPr>
            <w:r w:rsidRPr="00951490">
              <w:rPr>
                <w:rFonts w:asciiTheme="minorEastAsia" w:hAnsiTheme="minorEastAsia" w:cstheme="minorHAnsi" w:hint="eastAsia"/>
                <w:color w:val="000000"/>
                <w:szCs w:val="18"/>
                <w:shd w:val="clear" w:color="auto" w:fill="FFFFFF"/>
              </w:rPr>
              <w:t>オペレーション[一覧]</w:t>
            </w:r>
          </w:p>
        </w:tc>
        <w:tc>
          <w:tcPr>
            <w:tcW w:w="3855" w:type="dxa"/>
          </w:tcPr>
          <w:p w:rsidR="005E05D5" w:rsidRPr="00951490" w:rsidRDefault="005E05D5" w:rsidP="005E05D5">
            <w:pPr>
              <w:pStyle w:val="aff4"/>
              <w:rPr>
                <w:rFonts w:cstheme="minorHAnsi"/>
              </w:rPr>
            </w:pPr>
            <w:r>
              <w:rPr>
                <w:rFonts w:cstheme="minorHAnsi" w:hint="eastAsia"/>
              </w:rPr>
              <w:t>「</w:t>
            </w:r>
            <w:r>
              <w:rPr>
                <w:rFonts w:cstheme="minorHAnsi" w:hint="eastAsia"/>
              </w:rPr>
              <w:t>4.1.4</w:t>
            </w:r>
            <w:r w:rsidRPr="00A27792">
              <w:rPr>
                <w:rFonts w:cstheme="minorHAnsi" w:hint="eastAsia"/>
              </w:rPr>
              <w:t>投入オペレーション一覧」</w:t>
            </w:r>
            <w:r>
              <w:rPr>
                <w:rFonts w:cstheme="minorHAnsi" w:hint="eastAsia"/>
              </w:rPr>
              <w:t>で登録したオペレーションが表示されます。</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8D3459" w:rsidRDefault="005E05D5" w:rsidP="005E05D5">
            <w:pPr>
              <w:pStyle w:val="aff4"/>
              <w:rPr>
                <w:rFonts w:asciiTheme="minorEastAsia" w:hAnsiTheme="minorEastAsia" w:cstheme="minorHAnsi"/>
                <w:color w:val="000000" w:themeColor="text1"/>
                <w:szCs w:val="18"/>
                <w:shd w:val="clear" w:color="auto" w:fill="FFFFFF"/>
              </w:rPr>
            </w:pPr>
            <w:r w:rsidRPr="006F2964">
              <w:rPr>
                <w:rFonts w:asciiTheme="minorEastAsia" w:hAnsiTheme="minorEastAsia" w:cstheme="minorHAnsi"/>
                <w:color w:val="000000" w:themeColor="text1"/>
                <w:szCs w:val="18"/>
                <w:shd w:val="clear" w:color="auto" w:fill="FFFFFF"/>
              </w:rPr>
              <w:t>Skip</w:t>
            </w:r>
          </w:p>
        </w:tc>
        <w:tc>
          <w:tcPr>
            <w:tcW w:w="3855" w:type="dxa"/>
          </w:tcPr>
          <w:p w:rsidR="005E05D5" w:rsidRDefault="005E05D5" w:rsidP="005E05D5">
            <w:pPr>
              <w:spacing w:line="240" w:lineRule="exact"/>
              <w:rPr>
                <w:rFonts w:asciiTheme="minorEastAsia" w:hAnsiTheme="minorEastAsia" w:cstheme="minorHAnsi"/>
                <w:color w:val="000000" w:themeColor="text1"/>
                <w:sz w:val="18"/>
                <w:szCs w:val="18"/>
                <w:shd w:val="clear" w:color="auto" w:fill="FFFFFF"/>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r>
              <w:rPr>
                <w:rFonts w:asciiTheme="minorEastAsia" w:hAnsiTheme="minorEastAsia" w:cstheme="minorHAnsi" w:hint="eastAsia"/>
                <w:color w:val="000000" w:themeColor="text1"/>
                <w:sz w:val="18"/>
                <w:szCs w:val="18"/>
                <w:shd w:val="clear" w:color="auto" w:fill="FFFFFF"/>
              </w:rPr>
              <w:t>。</w:t>
            </w:r>
          </w:p>
          <w:p w:rsidR="005E05D5" w:rsidRPr="0005163C" w:rsidRDefault="005E05D5" w:rsidP="005E05D5">
            <w:pPr>
              <w:rPr>
                <w:rFonts w:asciiTheme="minorEastAsia" w:hAnsiTheme="minorEastAsia" w:cstheme="minorHAnsi"/>
                <w:sz w:val="18"/>
              </w:rPr>
            </w:pPr>
            <w:r w:rsidRPr="0005163C">
              <w:rPr>
                <w:rFonts w:asciiTheme="minorEastAsia" w:hAnsiTheme="minorEastAsia" w:cstheme="minorHAnsi" w:hint="eastAsia"/>
                <w:sz w:val="18"/>
              </w:rPr>
              <w:t>※以下「オペレーション</w:t>
            </w:r>
            <w:r>
              <w:rPr>
                <w:rFonts w:asciiTheme="minorEastAsia" w:hAnsiTheme="minorEastAsia" w:cstheme="minorHAnsi" w:hint="eastAsia"/>
                <w:sz w:val="18"/>
              </w:rPr>
              <w:t>の指定</w:t>
            </w:r>
            <w:r w:rsidRPr="0005163C">
              <w:rPr>
                <w:rFonts w:asciiTheme="minorEastAsia" w:hAnsiTheme="minorEastAsia" w:cstheme="minorHAnsi" w:hint="eastAsia"/>
                <w:sz w:val="18"/>
              </w:rPr>
              <w:t>について」参照</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27AB8" w:rsidTr="005E05D5">
        <w:tc>
          <w:tcPr>
            <w:tcW w:w="1843" w:type="dxa"/>
          </w:tcPr>
          <w:p w:rsidR="005E05D5" w:rsidRPr="008D3459" w:rsidRDefault="005E05D5" w:rsidP="005E05D5">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Operation</w:t>
            </w:r>
          </w:p>
        </w:tc>
        <w:tc>
          <w:tcPr>
            <w:tcW w:w="3855" w:type="dxa"/>
          </w:tcPr>
          <w:p w:rsidR="005E05D5" w:rsidRPr="008D3459" w:rsidRDefault="005E05D5" w:rsidP="005E05D5">
            <w:pPr>
              <w:spacing w:line="240" w:lineRule="exact"/>
              <w:rPr>
                <w:rFonts w:cstheme="minorHAnsi"/>
                <w:color w:val="000000" w:themeColor="text1"/>
                <w:sz w:val="18"/>
              </w:rPr>
            </w:pPr>
            <w:r>
              <w:rPr>
                <w:rFonts w:asciiTheme="minorEastAsia" w:hAnsiTheme="minorEastAsia" w:cstheme="minorHAnsi" w:hint="eastAsia"/>
                <w:color w:val="000000" w:themeColor="text1"/>
                <w:sz w:val="18"/>
                <w:szCs w:val="18"/>
                <w:shd w:val="clear" w:color="auto" w:fill="FFFFFF"/>
              </w:rPr>
              <w:t>※以下</w:t>
            </w:r>
            <w:r w:rsidRPr="008D3459">
              <w:rPr>
                <w:rFonts w:asciiTheme="minorEastAsia" w:hAnsiTheme="minorEastAsia" w:cstheme="minorHAnsi" w:hint="eastAsia"/>
                <w:color w:val="000000" w:themeColor="text1"/>
                <w:sz w:val="18"/>
                <w:szCs w:val="18"/>
                <w:shd w:val="clear" w:color="auto" w:fill="FFFFFF"/>
              </w:rPr>
              <w:t>「</w:t>
            </w:r>
            <w:r>
              <w:rPr>
                <w:rFonts w:asciiTheme="minorEastAsia" w:hAnsiTheme="minorEastAsia" w:cstheme="minorHAnsi" w:hint="eastAsia"/>
                <w:color w:val="000000" w:themeColor="text1"/>
                <w:sz w:val="18"/>
                <w:szCs w:val="18"/>
                <w:shd w:val="clear" w:color="auto" w:fill="FFFFFF"/>
              </w:rPr>
              <w:t>オペレーションの指定</w:t>
            </w:r>
            <w:r w:rsidRPr="008D3459">
              <w:rPr>
                <w:rFonts w:asciiTheme="minorEastAsia" w:hAnsiTheme="minorEastAsia" w:cstheme="minorHAnsi" w:hint="eastAsia"/>
                <w:color w:val="000000" w:themeColor="text1"/>
                <w:sz w:val="18"/>
                <w:szCs w:val="18"/>
                <w:shd w:val="clear" w:color="auto" w:fill="FFFFFF"/>
              </w:rPr>
              <w:t>について」参照</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951490" w:rsidRDefault="005E05D5" w:rsidP="005E05D5">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3855" w:type="dxa"/>
          </w:tcPr>
          <w:p w:rsidR="005E05D5" w:rsidRPr="00951490" w:rsidRDefault="005E05D5" w:rsidP="005E05D5">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を実行します</w:t>
            </w:r>
            <w:r>
              <w:rPr>
                <w:rFonts w:asciiTheme="minorEastAsia" w:hAnsiTheme="minorEastAsia" w:cstheme="minorHAnsi" w:hint="eastAsia"/>
                <w:color w:val="000000"/>
                <w:sz w:val="18"/>
                <w:szCs w:val="18"/>
                <w:shd w:val="clear" w:color="auto" w:fill="FFFFFF"/>
              </w:rPr>
              <w:t>。</w:t>
            </w:r>
          </w:p>
        </w:tc>
        <w:tc>
          <w:tcPr>
            <w:tcW w:w="708" w:type="dxa"/>
          </w:tcPr>
          <w:p w:rsidR="005E05D5" w:rsidRPr="00951490" w:rsidRDefault="005E05D5" w:rsidP="005E05D5">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964" w:type="dxa"/>
          </w:tcPr>
          <w:p w:rsidR="005E05D5" w:rsidRPr="00951490" w:rsidRDefault="005E05D5" w:rsidP="005E05D5">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474" w:type="dxa"/>
          </w:tcPr>
          <w:p w:rsidR="005E05D5" w:rsidRPr="00951490" w:rsidRDefault="005E05D5" w:rsidP="005E05D5">
            <w:pPr>
              <w:pStyle w:val="aff4"/>
              <w:rPr>
                <w:rFonts w:cstheme="minorHAnsi"/>
                <w:color w:val="000000"/>
                <w:shd w:val="clear" w:color="auto" w:fill="FFFFFF"/>
              </w:rPr>
            </w:pPr>
          </w:p>
        </w:tc>
      </w:tr>
    </w:tbl>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Pr="005E05D5" w:rsidRDefault="005E05D5" w:rsidP="00035D87">
      <w:pPr>
        <w:pStyle w:val="a8"/>
        <w:numPr>
          <w:ilvl w:val="1"/>
          <w:numId w:val="26"/>
        </w:numPr>
        <w:ind w:leftChars="0"/>
      </w:pPr>
      <w:r>
        <w:rPr>
          <w:rFonts w:asciiTheme="minorEastAsia" w:hAnsiTheme="minorEastAsia" w:cstheme="minorHAnsi" w:hint="eastAsia"/>
        </w:rPr>
        <w:t>オペレーションの指定について</w:t>
      </w:r>
    </w:p>
    <w:p w:rsidR="005E05D5" w:rsidRDefault="003B53B9" w:rsidP="005E05D5">
      <w:pPr>
        <w:pStyle w:val="a8"/>
        <w:ind w:leftChars="0" w:left="1680"/>
        <w:rPr>
          <w:rFonts w:asciiTheme="minorEastAsia" w:hAnsiTheme="minorEastAsia" w:cstheme="minorHAnsi"/>
        </w:rPr>
      </w:pPr>
      <w:r w:rsidRPr="005E05D5">
        <w:rPr>
          <w:rFonts w:asciiTheme="minorEastAsia" w:hAnsiTheme="minorEastAsia" w:cstheme="minorHAnsi"/>
        </w:rPr>
        <w:t>「</w:t>
      </w:r>
      <w:r w:rsidR="001F7D04" w:rsidRPr="005E05D5">
        <w:rPr>
          <w:rFonts w:asciiTheme="minorEastAsia" w:hAnsiTheme="minorEastAsia" w:cstheme="minorHAnsi" w:hint="eastAsia"/>
        </w:rPr>
        <w:t>Operation欄のselect</w:t>
      </w:r>
      <w:r w:rsidR="001F7D04" w:rsidRPr="005E05D5">
        <w:rPr>
          <w:rFonts w:asciiTheme="minorEastAsia" w:hAnsiTheme="minorEastAsia" w:cstheme="minorHAnsi"/>
        </w:rPr>
        <w:t>」をクリックすると、Operation</w:t>
      </w:r>
      <w:r w:rsidR="001F7D04" w:rsidRPr="005E05D5">
        <w:rPr>
          <w:rFonts w:asciiTheme="minorEastAsia" w:hAnsiTheme="minorEastAsia" w:cstheme="minorHAnsi" w:hint="eastAsia"/>
        </w:rPr>
        <w:t>のリスト</w:t>
      </w:r>
      <w:r w:rsidRPr="005E05D5">
        <w:rPr>
          <w:rFonts w:asciiTheme="minorEastAsia" w:hAnsiTheme="minorEastAsia" w:cstheme="minorHAnsi"/>
        </w:rPr>
        <w:t>が表示されます。</w:t>
      </w:r>
    </w:p>
    <w:p w:rsidR="005E05D5" w:rsidRDefault="003B53B9" w:rsidP="005E05D5">
      <w:pPr>
        <w:pStyle w:val="a8"/>
        <w:ind w:leftChars="0" w:left="1680"/>
        <w:rPr>
          <w:rFonts w:asciiTheme="minorEastAsia" w:hAnsiTheme="minorEastAsia" w:cstheme="minorHAnsi"/>
        </w:rPr>
      </w:pPr>
      <w:r w:rsidRPr="00951490">
        <w:rPr>
          <w:rFonts w:asciiTheme="minorEastAsia" w:hAnsiTheme="minorEastAsia" w:cstheme="minorHAnsi"/>
        </w:rPr>
        <w:t>画面のラジオボタンで指定したオペレーションのオペレーション</w:t>
      </w:r>
      <w:r w:rsidRPr="00951490">
        <w:rPr>
          <w:rFonts w:ascii="Arial" w:hAnsi="Arial" w:cs="Arial"/>
        </w:rPr>
        <w:t>ID</w:t>
      </w:r>
      <w:r w:rsidRPr="00951490">
        <w:rPr>
          <w:rFonts w:asciiTheme="minorEastAsia" w:hAnsiTheme="minorEastAsia" w:cstheme="minorHAnsi"/>
        </w:rPr>
        <w:t>とは別のオペレーション</w:t>
      </w:r>
      <w:r w:rsidR="0005163C">
        <w:rPr>
          <w:rFonts w:asciiTheme="minorEastAsia" w:hAnsiTheme="minorEastAsia" w:cstheme="minorHAnsi"/>
        </w:rPr>
        <w:t>を</w:t>
      </w:r>
      <w:r w:rsidR="0005163C">
        <w:rPr>
          <w:rFonts w:asciiTheme="minorEastAsia" w:hAnsiTheme="minorEastAsia" w:cstheme="minorHAnsi" w:hint="eastAsia"/>
        </w:rPr>
        <w:t>指定</w:t>
      </w:r>
      <w:r w:rsidRPr="00951490">
        <w:rPr>
          <w:rFonts w:asciiTheme="minorEastAsia" w:hAnsiTheme="minorEastAsia" w:cstheme="minorHAnsi"/>
        </w:rPr>
        <w:t>することができます。</w:t>
      </w:r>
      <w:r w:rsidR="00801776" w:rsidRPr="00951490">
        <w:rPr>
          <w:rFonts w:asciiTheme="minorEastAsia" w:hAnsiTheme="minorEastAsia" w:cstheme="minorHAnsi"/>
        </w:rPr>
        <w:br/>
      </w:r>
      <w:r w:rsidRPr="00951490">
        <w:rPr>
          <w:rFonts w:asciiTheme="minorEastAsia" w:hAnsiTheme="minorEastAsia" w:cstheme="minorHAnsi"/>
        </w:rPr>
        <w:t>これにより、その</w:t>
      </w:r>
      <w:r w:rsidR="00617153" w:rsidRPr="00951490">
        <w:rPr>
          <w:rFonts w:hint="eastAsia"/>
          <w:szCs w:val="21"/>
        </w:rPr>
        <w:t>Movement</w:t>
      </w:r>
      <w:r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Pr="00951490">
        <w:rPr>
          <w:rFonts w:asciiTheme="minorEastAsia" w:hAnsiTheme="minorEastAsia" w:cstheme="minorHAnsi"/>
        </w:rPr>
        <w:t>の「代入値管理」メニュー（例：</w:t>
      </w:r>
      <w:hyperlink r:id="rId42" w:history="1">
        <w:r w:rsidR="002D7953" w:rsidRPr="002D7953">
          <w:t xml:space="preserve"> </w:t>
        </w:r>
        <w:r w:rsidR="00E01D67">
          <w:rPr>
            <w:rStyle w:val="af3"/>
            <w:rFonts w:ascii="Arial" w:hAnsi="Arial" w:cs="Arial"/>
            <w:color w:val="000000" w:themeColor="text1"/>
            <w:u w:val="none"/>
          </w:rPr>
          <w:t>ITA</w:t>
        </w:r>
        <w:r w:rsidRPr="00F13D6C">
          <w:rPr>
            <w:rStyle w:val="af3"/>
            <w:rFonts w:ascii="Arial" w:hAnsi="Arial" w:cs="Arial"/>
            <w:color w:val="000000" w:themeColor="text1"/>
            <w:u w:val="none"/>
          </w:rPr>
          <w:t>Ansible</w:t>
        </w:r>
        <w:r w:rsidRPr="00951490">
          <w:rPr>
            <w:rStyle w:val="af3"/>
            <w:rFonts w:ascii="Arial" w:hAnsi="Arial" w:cs="Arial"/>
            <w:color w:val="000000" w:themeColor="text1"/>
            <w:u w:val="none"/>
          </w:rPr>
          <w:t>-Legacy</w:t>
        </w:r>
        <w:r w:rsidRPr="00951490">
          <w:rPr>
            <w:rStyle w:val="af3"/>
            <w:rFonts w:asciiTheme="minorEastAsia" w:hAnsiTheme="minorEastAsia" w:cstheme="minorHAnsi"/>
            <w:color w:val="000000" w:themeColor="text1"/>
            <w:u w:val="none"/>
          </w:rPr>
          <w:t>コンソール</w:t>
        </w:r>
      </w:hyperlink>
      <w:r w:rsidRPr="00951490">
        <w:rPr>
          <w:rFonts w:asciiTheme="minorEastAsia" w:hAnsiTheme="minorEastAsia" w:cstheme="minorHAnsi"/>
          <w:color w:val="000000" w:themeColor="text1"/>
        </w:rPr>
        <w:t>の「代入値管理」メニュー</w:t>
      </w:r>
      <w:r w:rsidRPr="00951490">
        <w:rPr>
          <w:rFonts w:asciiTheme="minorEastAsia" w:hAnsiTheme="minorEastAsia" w:cstheme="minorHAnsi"/>
        </w:rPr>
        <w:t>）で、ほかのオペレーション</w:t>
      </w:r>
      <w:r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rsidR="005E05D5" w:rsidRDefault="00220403" w:rsidP="005E05D5">
      <w:pPr>
        <w:pStyle w:val="a8"/>
        <w:ind w:leftChars="0" w:left="1680"/>
        <w:rPr>
          <w:rFonts w:asciiTheme="minorEastAsia" w:hAnsiTheme="minorEastAsia" w:cstheme="minorHAnsi"/>
        </w:rPr>
      </w:pPr>
      <w:r>
        <w:rPr>
          <w:rFonts w:asciiTheme="minorEastAsia" w:hAnsiTheme="minorEastAsia" w:cstheme="minorHAnsi"/>
        </w:rPr>
        <w:t>Conductor</w:t>
      </w:r>
      <w:r w:rsidR="00DD75CF" w:rsidRPr="008D3459">
        <w:rPr>
          <w:rFonts w:asciiTheme="minorEastAsia" w:hAnsiTheme="minorEastAsia" w:cstheme="minorHAnsi" w:hint="eastAsia"/>
        </w:rPr>
        <w:t>クラス編集画面で個別指定したオペレーションIDは</w:t>
      </w:r>
      <w:r>
        <w:rPr>
          <w:rFonts w:asciiTheme="minorEastAsia" w:hAnsiTheme="minorEastAsia" w:cstheme="minorHAnsi" w:hint="eastAsia"/>
        </w:rPr>
        <w:t>Conductor</w:t>
      </w:r>
      <w:r w:rsidR="00DD75CF"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00DD75CF"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00DD75CF" w:rsidRPr="008D3459">
        <w:rPr>
          <w:rFonts w:asciiTheme="minorEastAsia" w:hAnsiTheme="minorEastAsia" w:cstheme="minorHAnsi" w:hint="eastAsia"/>
        </w:rPr>
        <w:t>保存されます。</w:t>
      </w:r>
    </w:p>
    <w:p w:rsidR="005E05D5" w:rsidRDefault="00DD75CF"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sidR="00220403">
        <w:rPr>
          <w:rFonts w:asciiTheme="minorEastAsia" w:hAnsiTheme="minorEastAsia" w:cstheme="minorHAnsi" w:hint="eastAsia"/>
        </w:rPr>
        <w:t>Conductor</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220403">
        <w:rPr>
          <w:rFonts w:asciiTheme="minorEastAsia" w:hAnsiTheme="minorEastAsia" w:cstheme="minorHAnsi" w:hint="eastAsia"/>
        </w:rPr>
        <w:t>Conductor</w:t>
      </w:r>
      <w:r w:rsidR="00F93FE3" w:rsidRPr="008D3459">
        <w:rPr>
          <w:rFonts w:asciiTheme="minorEastAsia" w:hAnsiTheme="minorEastAsia" w:cstheme="minorHAnsi"/>
        </w:rPr>
        <w:t>クラス編集メニューで個別</w:t>
      </w:r>
      <w:r w:rsidR="00075884" w:rsidRPr="008D3459">
        <w:rPr>
          <w:rFonts w:asciiTheme="minorEastAsia" w:hAnsiTheme="minorEastAsia" w:cstheme="minorHAnsi"/>
        </w:rPr>
        <w:t>指定登録</w:t>
      </w:r>
      <w:r w:rsidR="00075884"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00075884" w:rsidRPr="008D3459">
        <w:rPr>
          <w:rFonts w:asciiTheme="minorEastAsia" w:hAnsiTheme="minorEastAsia" w:cstheme="minorHAnsi" w:hint="eastAsia"/>
        </w:rPr>
        <w:t>保存</w:t>
      </w:r>
      <w:r w:rsidR="00075884" w:rsidRPr="008D3459">
        <w:rPr>
          <w:rFonts w:asciiTheme="minorEastAsia" w:hAnsiTheme="minorEastAsia" w:cstheme="minorHAnsi"/>
        </w:rPr>
        <w:t>されて</w:t>
      </w:r>
      <w:r w:rsidR="00075884"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00075884"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00220403">
        <w:rPr>
          <w:rFonts w:asciiTheme="minorEastAsia" w:hAnsiTheme="minorEastAsia" w:cstheme="minorHAnsi" w:hint="eastAsia"/>
        </w:rPr>
        <w:t>Conductor</w:t>
      </w:r>
      <w:r w:rsidR="00075884" w:rsidRPr="008D3459">
        <w:rPr>
          <w:rFonts w:asciiTheme="minorEastAsia" w:hAnsiTheme="minorEastAsia" w:cstheme="minorHAnsi"/>
        </w:rPr>
        <w:t>実行することができます。</w:t>
      </w:r>
    </w:p>
    <w:p w:rsidR="005E05D5" w:rsidRDefault="00E30DEB"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sidR="00220403">
        <w:rPr>
          <w:rFonts w:asciiTheme="minorEastAsia" w:hAnsiTheme="minorEastAsia" w:cstheme="minorHAnsi" w:hint="eastAsia"/>
        </w:rPr>
        <w:t>Conductor</w:t>
      </w:r>
      <w:r w:rsidRPr="008D3459">
        <w:rPr>
          <w:rFonts w:asciiTheme="minorEastAsia" w:hAnsiTheme="minorEastAsia" w:cstheme="minorHAnsi" w:hint="eastAsia"/>
        </w:rPr>
        <w:t>実行画面で個別指定したオペレーションIDは実行時のみの反映となり、設定は保存されません。</w:t>
      </w:r>
    </w:p>
    <w:p w:rsidR="0005163C" w:rsidRPr="005E05D5" w:rsidRDefault="003B53B9" w:rsidP="005E05D5">
      <w:pPr>
        <w:pStyle w:val="a8"/>
        <w:ind w:leftChars="0" w:left="1680"/>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p>
    <w:p w:rsidR="005E05D5" w:rsidRDefault="005E05D5" w:rsidP="005E05D5">
      <w:pPr>
        <w:ind w:left="703"/>
      </w:pPr>
    </w:p>
    <w:p w:rsidR="005E05D5" w:rsidRPr="005E05D5" w:rsidRDefault="000F2A61" w:rsidP="00035D87">
      <w:pPr>
        <w:pStyle w:val="a8"/>
        <w:numPr>
          <w:ilvl w:val="1"/>
          <w:numId w:val="26"/>
        </w:numPr>
        <w:ind w:leftChars="0"/>
      </w:pPr>
      <w:r w:rsidRPr="005E05D5">
        <w:rPr>
          <w:rFonts w:asciiTheme="minorEastAsia" w:hAnsiTheme="minorEastAsia" w:cstheme="minorHAnsi"/>
        </w:rPr>
        <w:t>S</w:t>
      </w:r>
      <w:r w:rsidRPr="005E05D5">
        <w:rPr>
          <w:rFonts w:asciiTheme="minorEastAsia" w:hAnsiTheme="minorEastAsia" w:cstheme="minorHAnsi" w:hint="eastAsia"/>
        </w:rPr>
        <w:t>kip</w:t>
      </w:r>
      <w:r w:rsidR="0005163C" w:rsidRPr="005E05D5">
        <w:rPr>
          <w:rFonts w:asciiTheme="minorEastAsia" w:hAnsiTheme="minorEastAsia" w:cstheme="minorHAnsi" w:hint="eastAsia"/>
        </w:rPr>
        <w:t>ついて</w:t>
      </w:r>
    </w:p>
    <w:p w:rsidR="005E05D5" w:rsidRDefault="000F2A61" w:rsidP="005E05D5">
      <w:pPr>
        <w:pStyle w:val="a8"/>
        <w:ind w:leftChars="0" w:left="1680"/>
        <w:rPr>
          <w:rFonts w:asciiTheme="minorEastAsia" w:hAnsiTheme="minorEastAsia" w:cstheme="minorHAnsi"/>
        </w:rPr>
      </w:pPr>
      <w:r w:rsidRPr="005E05D5">
        <w:rPr>
          <w:rFonts w:asciiTheme="minorEastAsia" w:hAnsiTheme="minorEastAsia" w:cstheme="minorHAnsi" w:hint="eastAsia"/>
        </w:rPr>
        <w:t>Skip</w:t>
      </w:r>
      <w:r w:rsidR="0005163C" w:rsidRPr="005E05D5">
        <w:rPr>
          <w:rFonts w:asciiTheme="minorEastAsia" w:hAnsiTheme="minorEastAsia" w:cstheme="minorHAnsi" w:hint="eastAsia"/>
        </w:rPr>
        <w:t>のチェックを</w:t>
      </w:r>
      <w:r w:rsidRPr="005E05D5">
        <w:rPr>
          <w:rFonts w:asciiTheme="minorEastAsia" w:hAnsiTheme="minorEastAsia" w:cstheme="minorHAnsi" w:hint="eastAsia"/>
        </w:rPr>
        <w:t>変更することができます。</w:t>
      </w:r>
    </w:p>
    <w:p w:rsidR="005E05D5" w:rsidRDefault="0005163C" w:rsidP="005E05D5">
      <w:pPr>
        <w:pStyle w:val="a8"/>
        <w:ind w:leftChars="0" w:left="1680"/>
        <w:rPr>
          <w:rFonts w:asciiTheme="minorEastAsia" w:hAnsiTheme="minorEastAsia" w:cstheme="minorHAnsi"/>
        </w:rPr>
      </w:pPr>
      <w:r>
        <w:rPr>
          <w:rFonts w:asciiTheme="minorEastAsia" w:hAnsiTheme="minorEastAsia" w:cstheme="minorHAnsi"/>
        </w:rPr>
        <w:t>Conductor</w:t>
      </w:r>
      <w:r w:rsidR="000F2A61">
        <w:rPr>
          <w:rFonts w:asciiTheme="minorEastAsia" w:hAnsiTheme="minorEastAsia" w:cstheme="minorHAnsi" w:hint="eastAsia"/>
        </w:rPr>
        <w:t>クラス編集画面でDefault Skipの設定</w:t>
      </w:r>
      <w:r w:rsidRPr="008D3459">
        <w:rPr>
          <w:rFonts w:asciiTheme="minorEastAsia" w:hAnsiTheme="minorEastAsia" w:cstheme="minorHAnsi" w:hint="eastAsia"/>
        </w:rPr>
        <w:t>は登録/更新ボタンにより設定が保存されます。</w:t>
      </w:r>
    </w:p>
    <w:p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Pr>
          <w:rFonts w:asciiTheme="minorEastAsia" w:hAnsiTheme="minorEastAsia" w:cstheme="minorHAnsi" w:hint="eastAsia"/>
        </w:rPr>
        <w:t>Conductor</w:t>
      </w:r>
      <w:r w:rsidRPr="008D3459">
        <w:rPr>
          <w:rFonts w:asciiTheme="minorEastAsia" w:hAnsiTheme="minorEastAsia" w:cstheme="minorHAnsi" w:hint="eastAsia"/>
        </w:rPr>
        <w:t>実行画面でも実行前に個別指定ができ、既に</w:t>
      </w:r>
      <w:r>
        <w:rPr>
          <w:rFonts w:asciiTheme="minorEastAsia" w:hAnsiTheme="minorEastAsia" w:cstheme="minorHAnsi" w:hint="eastAsia"/>
        </w:rPr>
        <w:t>Conductor</w:t>
      </w:r>
      <w:r w:rsidR="000F2A61">
        <w:rPr>
          <w:rFonts w:asciiTheme="minorEastAsia" w:hAnsiTheme="minorEastAsia" w:cstheme="minorHAnsi"/>
        </w:rPr>
        <w:t>クラス編集メニューで</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0F2A61">
        <w:rPr>
          <w:rFonts w:asciiTheme="minorEastAsia" w:hAnsiTheme="minorEastAsia" w:cstheme="minorHAnsi" w:hint="eastAsia"/>
        </w:rPr>
        <w:t>Skip</w:t>
      </w:r>
      <w:r w:rsidR="000F2A61">
        <w:rPr>
          <w:rFonts w:asciiTheme="minorEastAsia" w:hAnsiTheme="minorEastAsia" w:cstheme="minorHAnsi"/>
        </w:rPr>
        <w:t>について</w:t>
      </w:r>
      <w:r w:rsidRPr="008D3459">
        <w:rPr>
          <w:rFonts w:asciiTheme="minorEastAsia" w:hAnsiTheme="minorEastAsia" w:cstheme="minorHAnsi"/>
        </w:rPr>
        <w:t>変更を</w:t>
      </w:r>
      <w:r w:rsidRPr="008D3459">
        <w:rPr>
          <w:rFonts w:asciiTheme="minorEastAsia" w:hAnsiTheme="minorEastAsia" w:cstheme="minorHAnsi" w:hint="eastAsia"/>
        </w:rPr>
        <w:t>行い</w:t>
      </w:r>
      <w:r>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Pr>
          <w:rFonts w:asciiTheme="minorEastAsia" w:hAnsiTheme="minorEastAsia" w:cstheme="minorHAnsi" w:hint="eastAsia"/>
        </w:rPr>
        <w:t>Conductor</w:t>
      </w:r>
      <w:r w:rsidRPr="008D3459">
        <w:rPr>
          <w:rFonts w:asciiTheme="minorEastAsia" w:hAnsiTheme="minorEastAsia" w:cstheme="minorHAnsi" w:hint="eastAsia"/>
        </w:rPr>
        <w:t>実行画面では実行時のみの反映となり、設定は保存されません。</w:t>
      </w:r>
    </w:p>
    <w:p w:rsidR="004C4ECC" w:rsidRPr="005E05D5" w:rsidRDefault="0005163C" w:rsidP="005E05D5">
      <w:pPr>
        <w:pStyle w:val="a8"/>
        <w:ind w:leftChars="0" w:left="1680"/>
      </w:pPr>
      <w:r>
        <w:rPr>
          <w:rFonts w:asciiTheme="minorEastAsia" w:hAnsiTheme="minorEastAsia" w:cstheme="minorHAnsi" w:hint="eastAsia"/>
        </w:rPr>
        <w:t>一時的に</w:t>
      </w:r>
      <w:r>
        <w:rPr>
          <w:rFonts w:asciiTheme="minorEastAsia" w:hAnsiTheme="minorEastAsia" w:cstheme="minorHAnsi"/>
        </w:rPr>
        <w:t>、</w:t>
      </w:r>
      <w:r>
        <w:rPr>
          <w:rFonts w:asciiTheme="minorEastAsia" w:hAnsiTheme="minorEastAsia" w:cstheme="minorHAnsi" w:hint="eastAsia"/>
        </w:rPr>
        <w:t>処理</w:t>
      </w:r>
      <w:r w:rsidRPr="00951490">
        <w:rPr>
          <w:rFonts w:asciiTheme="minorEastAsia" w:hAnsiTheme="minorEastAsia" w:cstheme="minorHAnsi"/>
        </w:rPr>
        <w:t>を</w:t>
      </w:r>
      <w:r>
        <w:rPr>
          <w:rFonts w:asciiTheme="minorEastAsia" w:hAnsiTheme="minorEastAsia" w:cstheme="minorHAnsi" w:hint="eastAsia"/>
        </w:rPr>
        <w:t>飛ばして、又は実施して、作業実行</w:t>
      </w:r>
      <w:r w:rsidRPr="00951490">
        <w:rPr>
          <w:rFonts w:asciiTheme="minorEastAsia" w:hAnsiTheme="minorEastAsia" w:cstheme="minorHAnsi"/>
        </w:rPr>
        <w:t>したい時などにご活用ください。</w:t>
      </w:r>
    </w:p>
    <w:p w:rsidR="005E05D5" w:rsidRDefault="005E05D5" w:rsidP="005E05D5">
      <w:pPr>
        <w:ind w:left="703"/>
      </w:pPr>
    </w:p>
    <w:p w:rsidR="005E05D5" w:rsidRPr="005E05D5" w:rsidRDefault="004C4ECC" w:rsidP="00035D87">
      <w:pPr>
        <w:pStyle w:val="a8"/>
        <w:numPr>
          <w:ilvl w:val="1"/>
          <w:numId w:val="26"/>
        </w:numPr>
        <w:ind w:leftChars="0"/>
      </w:pPr>
      <w:r w:rsidRPr="005E05D5">
        <w:rPr>
          <w:rFonts w:asciiTheme="minorEastAsia" w:hAnsiTheme="minorEastAsia" w:cstheme="minorHAnsi" w:hint="eastAsia"/>
        </w:rPr>
        <w:t>実行</w:t>
      </w:r>
      <w:r w:rsidR="000A3177" w:rsidRPr="005E05D5">
        <w:rPr>
          <w:rFonts w:asciiTheme="minorEastAsia" w:hAnsiTheme="minorEastAsia" w:cstheme="minorHAnsi" w:hint="eastAsia"/>
        </w:rPr>
        <w:t>する</w:t>
      </w:r>
      <w:r w:rsidRPr="005E05D5">
        <w:rPr>
          <w:rFonts w:asciiTheme="minorEastAsia" w:hAnsiTheme="minorEastAsia" w:cstheme="minorHAnsi" w:hint="eastAsia"/>
        </w:rPr>
        <w:t>作業のアクセス権限について</w:t>
      </w:r>
    </w:p>
    <w:p w:rsidR="004C4ECC" w:rsidRPr="005E05D5" w:rsidRDefault="005E05D5" w:rsidP="005E05D5">
      <w:pPr>
        <w:pStyle w:val="a8"/>
        <w:ind w:leftChars="0" w:left="1680"/>
      </w:pPr>
      <w:r>
        <w:rPr>
          <w:rFonts w:asciiTheme="minorEastAsia" w:hAnsiTheme="minorEastAsia" w:cstheme="minorHAnsi" w:hint="eastAsia"/>
        </w:rPr>
        <w:t>「</w:t>
      </w:r>
      <w:r w:rsidR="004C4ECC" w:rsidRPr="005E05D5">
        <w:rPr>
          <w:rFonts w:asciiTheme="minorEastAsia" w:hAnsiTheme="minorEastAsia" w:cstheme="minorHAnsi" w:hint="eastAsia"/>
        </w:rPr>
        <w:t>Cnductor</w:t>
      </w:r>
      <w:r w:rsidR="00EC241D" w:rsidRPr="005E05D5">
        <w:rPr>
          <w:rFonts w:asciiTheme="minorEastAsia" w:hAnsiTheme="minorEastAsia" w:cstheme="minorHAnsi" w:hint="eastAsia"/>
        </w:rPr>
        <w:t>実行</w:t>
      </w:r>
      <w:r>
        <w:rPr>
          <w:rFonts w:asciiTheme="minorEastAsia" w:hAnsiTheme="minorEastAsia" w:cstheme="minorHAnsi" w:hint="eastAsia"/>
        </w:rPr>
        <w:t>」メニュー</w:t>
      </w:r>
      <w:r w:rsidR="00EC241D" w:rsidRPr="005E05D5">
        <w:rPr>
          <w:rFonts w:asciiTheme="minorEastAsia" w:hAnsiTheme="minorEastAsia" w:cstheme="minorHAnsi" w:hint="eastAsia"/>
        </w:rPr>
        <w:t>に表示された「Movement」</w:t>
      </w:r>
      <w:r w:rsidR="004C4ECC" w:rsidRPr="005E05D5">
        <w:rPr>
          <w:rFonts w:asciiTheme="minorEastAsia" w:hAnsiTheme="minorEastAsia" w:cstheme="minorHAnsi" w:hint="eastAsia"/>
        </w:rPr>
        <w:t>および「Conductor Call」</w:t>
      </w:r>
      <w:r w:rsidR="00EC241D" w:rsidRPr="005E05D5">
        <w:rPr>
          <w:rFonts w:asciiTheme="minorEastAsia" w:hAnsiTheme="minorEastAsia" w:cstheme="minorHAnsi" w:hint="eastAsia"/>
        </w:rPr>
        <w:t>「Symphony Call</w:t>
      </w:r>
      <w:r w:rsidR="00EC241D" w:rsidRPr="005E05D5">
        <w:rPr>
          <w:rFonts w:asciiTheme="minorEastAsia" w:hAnsiTheme="minorEastAsia" w:cstheme="minorHAnsi"/>
        </w:rPr>
        <w:t>」</w:t>
      </w:r>
      <w:r w:rsidR="00EC241D" w:rsidRPr="005E05D5">
        <w:rPr>
          <w:rFonts w:asciiTheme="minorEastAsia" w:hAnsiTheme="minorEastAsia" w:cstheme="minorHAnsi" w:hint="eastAsia"/>
        </w:rPr>
        <w:t>内</w:t>
      </w:r>
      <w:r w:rsidR="004C4ECC" w:rsidRPr="005E05D5">
        <w:rPr>
          <w:rFonts w:asciiTheme="minorEastAsia" w:hAnsiTheme="minorEastAsia" w:cstheme="minorHAnsi" w:hint="eastAsia"/>
        </w:rPr>
        <w:t>で呼び出される</w:t>
      </w:r>
      <w:r w:rsidR="00EC241D" w:rsidRPr="005E05D5">
        <w:rPr>
          <w:rFonts w:asciiTheme="minorEastAsia" w:hAnsiTheme="minorEastAsia" w:cstheme="minorHAnsi" w:hint="eastAsia"/>
        </w:rPr>
        <w:t>すべて</w:t>
      </w:r>
      <w:r>
        <w:rPr>
          <w:rFonts w:asciiTheme="minorEastAsia" w:hAnsiTheme="minorEastAsia" w:cstheme="minorHAnsi" w:hint="eastAsia"/>
        </w:rPr>
        <w:t>の</w:t>
      </w:r>
      <w:r w:rsidR="00EC241D" w:rsidRPr="005E05D5">
        <w:rPr>
          <w:rFonts w:asciiTheme="minorEastAsia" w:hAnsiTheme="minorEastAsia" w:cstheme="minorHAnsi" w:hint="eastAsia"/>
        </w:rPr>
        <w:t>作業および個別指定されたオペレーションについて、</w:t>
      </w:r>
      <w:r w:rsidR="004C4ECC" w:rsidRPr="005E05D5">
        <w:rPr>
          <w:rFonts w:asciiTheme="minorEastAsia" w:hAnsiTheme="minorEastAsia" w:cstheme="minorHAnsi" w:hint="eastAsia"/>
        </w:rPr>
        <w:t>アクセス権限</w:t>
      </w:r>
      <w:r w:rsidR="00EC241D" w:rsidRPr="005E05D5">
        <w:rPr>
          <w:rFonts w:asciiTheme="minorEastAsia" w:hAnsiTheme="minorEastAsia" w:cstheme="minorHAnsi" w:hint="eastAsia"/>
        </w:rPr>
        <w:t>が無い対象が一つでも含まれている場合は「実行」</w:t>
      </w:r>
      <w:r>
        <w:rPr>
          <w:rFonts w:asciiTheme="minorEastAsia" w:hAnsiTheme="minorEastAsia" w:cstheme="minorHAnsi" w:hint="eastAsia"/>
        </w:rPr>
        <w:t>ボタンを</w:t>
      </w:r>
      <w:r w:rsidR="00EC241D" w:rsidRPr="005E05D5">
        <w:rPr>
          <w:rFonts w:asciiTheme="minorEastAsia" w:hAnsiTheme="minorEastAsia" w:cstheme="minorHAnsi" w:hint="eastAsia"/>
        </w:rPr>
        <w:t>押下した際にバリデーションエラーになります。</w:t>
      </w:r>
    </w:p>
    <w:p w:rsidR="003B53B9" w:rsidRPr="00951490" w:rsidRDefault="00220403" w:rsidP="00E020F0">
      <w:pPr>
        <w:pStyle w:val="aff"/>
        <w:ind w:left="709"/>
      </w:pPr>
      <w:bookmarkStart w:id="142" w:name="_Ref453666562"/>
      <w:bookmarkStart w:id="143" w:name="_Ref453666565"/>
      <w:bookmarkStart w:id="144" w:name="_Toc489869778"/>
      <w:bookmarkStart w:id="145" w:name="_Toc69370636"/>
      <w:r>
        <w:lastRenderedPageBreak/>
        <w:t>Conductor</w:t>
      </w:r>
      <w:r w:rsidR="003B53B9" w:rsidRPr="00951490">
        <w:t>作業確認</w:t>
      </w:r>
      <w:bookmarkEnd w:id="142"/>
      <w:bookmarkEnd w:id="143"/>
      <w:bookmarkEnd w:id="144"/>
      <w:bookmarkEnd w:id="145"/>
    </w:p>
    <w:p w:rsidR="007E647F" w:rsidRDefault="007E647F" w:rsidP="00035D87">
      <w:pPr>
        <w:pStyle w:val="a8"/>
        <w:numPr>
          <w:ilvl w:val="0"/>
          <w:numId w:val="15"/>
        </w:numPr>
        <w:ind w:leftChars="0" w:left="704"/>
      </w:pPr>
      <w:r>
        <w:rPr>
          <w:rFonts w:hint="eastAsia"/>
        </w:rPr>
        <w:t>「</w:t>
      </w:r>
      <w:r w:rsidR="00220403">
        <w:t>Conductor</w:t>
      </w:r>
      <w:r w:rsidR="00540A19" w:rsidRPr="00951490">
        <w:t xml:space="preserve"> </w:t>
      </w:r>
      <w:r w:rsidR="00540A19" w:rsidRPr="00951490">
        <w:rPr>
          <w:rFonts w:hint="eastAsia"/>
        </w:rPr>
        <w:t>作業確認</w:t>
      </w:r>
      <w:r>
        <w:rPr>
          <w:rFonts w:hint="eastAsia"/>
        </w:rPr>
        <w:t>」メニュー</w:t>
      </w:r>
      <w:r w:rsidR="00540A19" w:rsidRPr="00951490">
        <w:rPr>
          <w:rFonts w:hint="eastAsia"/>
        </w:rPr>
        <w:t>では、</w:t>
      </w:r>
      <w:r w:rsidR="00220403">
        <w:t>Conductor</w:t>
      </w:r>
      <w:r w:rsidR="003B53B9" w:rsidRPr="00951490">
        <w:t>の実行状態を表示します。</w:t>
      </w:r>
    </w:p>
    <w:p w:rsidR="007E647F" w:rsidRPr="007E647F" w:rsidRDefault="007E647F" w:rsidP="00035D87">
      <w:pPr>
        <w:pStyle w:val="a8"/>
        <w:numPr>
          <w:ilvl w:val="0"/>
          <w:numId w:val="32"/>
        </w:numPr>
        <w:ind w:leftChars="0"/>
      </w:pPr>
      <w:r>
        <w:rPr>
          <w:rFonts w:cstheme="minorHAnsi" w:hint="eastAsia"/>
          <w:u w:val="single"/>
        </w:rPr>
        <w:t>「</w:t>
      </w:r>
      <w:r w:rsidR="003B53B9" w:rsidRPr="007E647F">
        <w:rPr>
          <w:rFonts w:cstheme="minorHAnsi"/>
          <w:u w:val="single"/>
        </w:rPr>
        <w:fldChar w:fldCharType="begin"/>
      </w:r>
      <w:r w:rsidR="003B53B9" w:rsidRPr="007E647F">
        <w:rPr>
          <w:rFonts w:cstheme="minorHAnsi"/>
          <w:u w:val="single"/>
        </w:rPr>
        <w:instrText xml:space="preserve"> REF _Ref453666431 \r \h </w:instrText>
      </w:r>
      <w:r w:rsidR="00BB3570" w:rsidRPr="007E647F">
        <w:rPr>
          <w:rFonts w:cstheme="minorHAnsi"/>
          <w:u w:val="single"/>
        </w:rPr>
        <w:instrText xml:space="preserve"> \* MERGEFORMAT </w:instrText>
      </w:r>
      <w:r w:rsidR="003B53B9" w:rsidRPr="007E647F">
        <w:rPr>
          <w:rFonts w:cstheme="minorHAnsi"/>
          <w:u w:val="single"/>
        </w:rPr>
      </w:r>
      <w:r w:rsidR="003B53B9" w:rsidRPr="007E647F">
        <w:rPr>
          <w:rFonts w:cstheme="minorHAnsi"/>
          <w:u w:val="single"/>
        </w:rPr>
        <w:fldChar w:fldCharType="separate"/>
      </w:r>
      <w:r w:rsidR="001D5173">
        <w:rPr>
          <w:rFonts w:cstheme="minorHAnsi"/>
          <w:u w:val="single"/>
        </w:rPr>
        <w:t>4.1.6</w:t>
      </w:r>
      <w:r w:rsidR="003B53B9" w:rsidRPr="007E647F">
        <w:rPr>
          <w:rFonts w:cstheme="minorHAnsi"/>
          <w:u w:val="single"/>
        </w:rPr>
        <w:fldChar w:fldCharType="end"/>
      </w:r>
      <w:r w:rsidR="003B53B9" w:rsidRPr="007E647F">
        <w:rPr>
          <w:rFonts w:cstheme="minorHAnsi"/>
          <w:u w:val="single"/>
        </w:rPr>
        <w:fldChar w:fldCharType="begin"/>
      </w:r>
      <w:r w:rsidR="003B53B9" w:rsidRPr="007E647F">
        <w:rPr>
          <w:rFonts w:cstheme="minorHAnsi"/>
          <w:u w:val="single"/>
        </w:rPr>
        <w:instrText xml:space="preserve"> REF _Ref453666433 \h  \* MERGEFORMAT </w:instrText>
      </w:r>
      <w:r w:rsidR="003B53B9" w:rsidRPr="007E647F">
        <w:rPr>
          <w:rFonts w:cstheme="minorHAnsi"/>
          <w:u w:val="single"/>
        </w:rPr>
      </w:r>
      <w:r w:rsidR="003B53B9" w:rsidRPr="007E647F">
        <w:rPr>
          <w:rFonts w:cstheme="minorHAnsi"/>
          <w:u w:val="single"/>
        </w:rPr>
        <w:fldChar w:fldCharType="separate"/>
      </w:r>
      <w:r w:rsidR="001D5173" w:rsidRPr="001D5173">
        <w:rPr>
          <w:rFonts w:cstheme="minorHAnsi"/>
          <w:u w:val="single"/>
        </w:rPr>
        <w:t>Conductor</w:t>
      </w:r>
      <w:r w:rsidR="001D5173" w:rsidRPr="001D5173">
        <w:rPr>
          <w:rFonts w:cstheme="minorHAnsi"/>
          <w:u w:val="single"/>
        </w:rPr>
        <w:t>作業一覧</w:t>
      </w:r>
      <w:r w:rsidR="003B53B9" w:rsidRPr="007E647F">
        <w:rPr>
          <w:rFonts w:cstheme="minorHAnsi"/>
          <w:u w:val="single"/>
        </w:rPr>
        <w:fldChar w:fldCharType="end"/>
      </w:r>
      <w:r w:rsidR="009B4F1F">
        <w:rPr>
          <w:rFonts w:cstheme="minorHAnsi"/>
        </w:rPr>
        <w:t>」の「詳細」</w:t>
      </w:r>
      <w:r w:rsidR="00526DCE">
        <w:rPr>
          <w:rFonts w:cstheme="minorHAnsi"/>
        </w:rPr>
        <w:t>ボタンを</w:t>
      </w:r>
      <w:r w:rsidR="00526DCE">
        <w:rPr>
          <w:rFonts w:cstheme="minorHAnsi" w:hint="eastAsia"/>
        </w:rPr>
        <w:t>押下</w:t>
      </w:r>
      <w:r w:rsidR="003B53B9" w:rsidRPr="007E647F">
        <w:rPr>
          <w:rFonts w:cstheme="minorHAnsi"/>
        </w:rPr>
        <w:t>すると、選択した</w:t>
      </w:r>
      <w:r w:rsidR="00220403" w:rsidRPr="007E647F">
        <w:rPr>
          <w:rFonts w:cstheme="minorHAnsi"/>
        </w:rPr>
        <w:t>Conductor</w:t>
      </w:r>
      <w:r w:rsidR="003B53B9" w:rsidRPr="007E647F">
        <w:rPr>
          <w:rFonts w:cstheme="minorHAnsi"/>
        </w:rPr>
        <w:t>作業の処理状況をモニター表示</w:t>
      </w:r>
      <w:r w:rsidR="003B53B9" w:rsidRPr="00951490">
        <w:rPr>
          <w:noProof/>
        </w:rPr>
        <mc:AlternateContent>
          <mc:Choice Requires="wps">
            <w:drawing>
              <wp:anchor distT="0" distB="0" distL="114300" distR="114300" simplePos="0" relativeHeight="251600896" behindDoc="0" locked="0" layoutInCell="1" allowOverlap="1" wp14:anchorId="43512152" wp14:editId="3559FCD0">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5173" w:rsidRPr="00A6170A" w:rsidRDefault="001D5173"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1D5173" w:rsidRPr="00A6170A" w:rsidRDefault="001D5173"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1D5173" w:rsidRDefault="001D5173"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1D5173" w:rsidRPr="00A6170A" w:rsidRDefault="001D5173"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1D5173" w:rsidRPr="00A6170A" w:rsidRDefault="001D5173"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1D5173" w:rsidRPr="00A6170A" w:rsidRDefault="001D5173"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2152" id="正方形/長方形 343" o:spid="_x0000_s1054" style="position:absolute;left:0;text-align:left;margin-left:66.35pt;margin-top:-851.55pt;width:409.5pt;height:71.0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DiRFlN&#10;uAIAAA0GAAAOAAAAAAAAAAAAAAAAAC4CAABkcnMvZTJvRG9jLnhtbFBLAQItABQABgAIAAAAIQDs&#10;Ts9I4QAAAA8BAAAPAAAAAAAAAAAAAAAAABIFAABkcnMvZG93bnJldi54bWxQSwUGAAAAAAQABADz&#10;AAAAIAYAAAAA&#10;" fillcolor="black [1615]" strokecolor="black [1615]" strokeweight="2pt">
                <v:textbox inset=",0,,0">
                  <w:txbxContent>
                    <w:p w:rsidR="001D5173" w:rsidRPr="00A6170A" w:rsidRDefault="001D5173"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1D5173" w:rsidRPr="00A6170A" w:rsidRDefault="001D5173"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1D5173" w:rsidRDefault="001D5173"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1D5173" w:rsidRPr="00A6170A" w:rsidRDefault="001D5173"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1D5173" w:rsidRPr="00A6170A" w:rsidRDefault="001D5173"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1D5173" w:rsidRPr="00A6170A" w:rsidRDefault="001D5173"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r w:rsidR="00225444" w:rsidRPr="007E647F">
        <w:rPr>
          <w:rFonts w:cstheme="minorHAnsi"/>
        </w:rPr>
        <w:t>します。状況に応じて</w:t>
      </w:r>
      <w:r w:rsidR="00225444" w:rsidRPr="007E647F">
        <w:rPr>
          <w:rFonts w:cstheme="minorHAnsi" w:hint="eastAsia"/>
        </w:rPr>
        <w:t>「予約取消」、</w:t>
      </w:r>
      <w:r w:rsidR="00225444" w:rsidRPr="007E647F">
        <w:rPr>
          <w:rFonts w:cstheme="minorHAnsi"/>
        </w:rPr>
        <w:t>「</w:t>
      </w:r>
      <w:r w:rsidR="00225444" w:rsidRPr="007E647F">
        <w:rPr>
          <w:rFonts w:cstheme="minorHAnsi" w:hint="eastAsia"/>
        </w:rPr>
        <w:t>停止</w:t>
      </w:r>
      <w:r w:rsidR="003B53B9" w:rsidRPr="007E647F">
        <w:rPr>
          <w:rFonts w:cstheme="minorHAnsi"/>
        </w:rPr>
        <w:t>解除」や「緊急停止」の投入が可能です。</w:t>
      </w:r>
    </w:p>
    <w:p w:rsidR="009111BD" w:rsidRPr="007E647F" w:rsidRDefault="00684792" w:rsidP="009111BD">
      <w:pPr>
        <w:pStyle w:val="a8"/>
        <w:numPr>
          <w:ilvl w:val="0"/>
          <w:numId w:val="32"/>
        </w:numPr>
        <w:ind w:leftChars="0"/>
      </w:pPr>
      <w:r>
        <w:rPr>
          <w:rFonts w:cstheme="minorHAnsi" w:hint="eastAsia"/>
        </w:rPr>
        <w:t>Node</w:t>
      </w:r>
      <w:r w:rsidR="00225444" w:rsidRPr="007E647F">
        <w:rPr>
          <w:rFonts w:cstheme="minorHAnsi" w:hint="eastAsia"/>
        </w:rPr>
        <w:t>を選択すると、</w:t>
      </w:r>
      <w:r>
        <w:rPr>
          <w:rFonts w:cstheme="minorHAnsi" w:hint="eastAsia"/>
        </w:rPr>
        <w:t>画面</w:t>
      </w:r>
      <w:r w:rsidR="003B3022">
        <w:rPr>
          <w:rFonts w:cstheme="minorHAnsi" w:hint="eastAsia"/>
        </w:rPr>
        <w:t>右側</w:t>
      </w:r>
      <w:r>
        <w:rPr>
          <w:rFonts w:cstheme="minorHAnsi" w:hint="eastAsia"/>
        </w:rPr>
        <w:t>のタブ名が「</w:t>
      </w:r>
      <w:r>
        <w:rPr>
          <w:rFonts w:cstheme="minorHAnsi" w:hint="eastAsia"/>
        </w:rPr>
        <w:t>Node</w:t>
      </w:r>
      <w:r>
        <w:rPr>
          <w:rFonts w:cstheme="minorHAnsi" w:hint="eastAsia"/>
        </w:rPr>
        <w:t>」となり、</w:t>
      </w:r>
      <w:r w:rsidR="00225444" w:rsidRPr="007E647F">
        <w:rPr>
          <w:rFonts w:cstheme="minorHAnsi" w:hint="eastAsia"/>
        </w:rPr>
        <w:t>実行状況を表示します。</w:t>
      </w:r>
    </w:p>
    <w:p w:rsidR="003B3022" w:rsidRPr="003B3022" w:rsidRDefault="007E647F" w:rsidP="00035D87">
      <w:pPr>
        <w:pStyle w:val="a8"/>
        <w:numPr>
          <w:ilvl w:val="0"/>
          <w:numId w:val="32"/>
        </w:numPr>
        <w:ind w:leftChars="0"/>
      </w:pPr>
      <w:r>
        <w:rPr>
          <w:rFonts w:cstheme="minorHAnsi" w:hint="eastAsia"/>
        </w:rPr>
        <w:t>実行中</w:t>
      </w:r>
      <w:r w:rsidR="000D2A26">
        <w:rPr>
          <w:rFonts w:cstheme="minorHAnsi" w:hint="eastAsia"/>
        </w:rPr>
        <w:t>以降</w:t>
      </w:r>
      <w:r>
        <w:rPr>
          <w:rFonts w:cstheme="minorHAnsi" w:hint="eastAsia"/>
        </w:rPr>
        <w:t>の</w:t>
      </w:r>
      <w:r w:rsidR="000D2A26">
        <w:rPr>
          <w:rFonts w:cstheme="minorHAnsi" w:hint="eastAsia"/>
        </w:rPr>
        <w:t>ステータス</w:t>
      </w:r>
      <w:r w:rsidR="009111BD">
        <w:rPr>
          <w:rFonts w:cstheme="minorHAnsi" w:hint="eastAsia"/>
        </w:rPr>
        <w:t>になっている</w:t>
      </w:r>
      <w:r w:rsidR="003F5580">
        <w:rPr>
          <w:rFonts w:cstheme="minorHAnsi" w:hint="eastAsia"/>
        </w:rPr>
        <w:t>実行状況サークル</w:t>
      </w:r>
      <w:r>
        <w:rPr>
          <w:rFonts w:cstheme="minorHAnsi" w:hint="eastAsia"/>
        </w:rPr>
        <w:t>を押下すると、各ドライバの「作業状態確認」メニューに遷移し作業実行状況の詳細を確認することが可能です。</w:t>
      </w:r>
    </w:p>
    <w:p w:rsidR="00693D01" w:rsidRPr="00693D01" w:rsidRDefault="00433A58" w:rsidP="00693D01">
      <w:pPr>
        <w:pStyle w:val="a8"/>
        <w:numPr>
          <w:ilvl w:val="0"/>
          <w:numId w:val="32"/>
        </w:numPr>
        <w:ind w:leftChars="0"/>
      </w:pPr>
      <w:r w:rsidRPr="003B3022">
        <w:rPr>
          <w:rFonts w:cstheme="minorHAnsi" w:hint="eastAsia"/>
        </w:rPr>
        <w:t>「</w:t>
      </w:r>
      <w:r w:rsidR="00225444" w:rsidRPr="003B3022">
        <w:rPr>
          <w:rFonts w:cstheme="minorHAnsi" w:hint="eastAsia"/>
        </w:rPr>
        <w:t>Movement</w:t>
      </w:r>
      <w:r w:rsidRPr="003B3022">
        <w:rPr>
          <w:rFonts w:cstheme="minorHAnsi" w:hint="eastAsia"/>
        </w:rPr>
        <w:t>」</w:t>
      </w:r>
      <w:r w:rsidR="00225444" w:rsidRPr="003B3022">
        <w:rPr>
          <w:rFonts w:cstheme="minorHAnsi" w:hint="eastAsia"/>
        </w:rPr>
        <w:t>、</w:t>
      </w:r>
      <w:r w:rsidRPr="003B3022">
        <w:rPr>
          <w:rFonts w:cstheme="minorHAnsi" w:hint="eastAsia"/>
        </w:rPr>
        <w:t>「</w:t>
      </w:r>
      <w:r w:rsidRPr="003B3022">
        <w:rPr>
          <w:rFonts w:cstheme="minorHAnsi" w:hint="eastAsia"/>
        </w:rPr>
        <w:t>Conductor</w:t>
      </w:r>
      <w:r w:rsidRPr="003B3022">
        <w:rPr>
          <w:rFonts w:cstheme="minorHAnsi"/>
        </w:rPr>
        <w:t xml:space="preserve"> </w:t>
      </w:r>
      <w:r w:rsidR="00225444" w:rsidRPr="003B3022">
        <w:rPr>
          <w:rFonts w:cstheme="minorHAnsi" w:hint="eastAsia"/>
        </w:rPr>
        <w:t>Call</w:t>
      </w:r>
      <w:r w:rsidRPr="003B3022">
        <w:rPr>
          <w:rFonts w:cstheme="minorHAnsi" w:hint="eastAsia"/>
        </w:rPr>
        <w:t>」</w:t>
      </w:r>
      <w:r w:rsidR="003A578F" w:rsidRPr="003B3022">
        <w:rPr>
          <w:rFonts w:cstheme="minorHAnsi"/>
        </w:rPr>
        <w:t>、</w:t>
      </w:r>
      <w:r w:rsidR="00E20205" w:rsidRPr="003B3022">
        <w:rPr>
          <w:rFonts w:cstheme="minorHAnsi" w:hint="eastAsia"/>
        </w:rPr>
        <w:t>「</w:t>
      </w:r>
      <w:r w:rsidR="00E20205" w:rsidRPr="003B3022">
        <w:rPr>
          <w:rFonts w:cstheme="minorHAnsi" w:hint="eastAsia"/>
        </w:rPr>
        <w:t>Symphony</w:t>
      </w:r>
      <w:r w:rsidR="00E20205" w:rsidRPr="003B3022">
        <w:rPr>
          <w:rFonts w:cstheme="minorHAnsi"/>
        </w:rPr>
        <w:t xml:space="preserve"> </w:t>
      </w:r>
      <w:r w:rsidR="00E20205" w:rsidRPr="003B3022">
        <w:rPr>
          <w:rFonts w:cstheme="minorHAnsi" w:hint="eastAsia"/>
        </w:rPr>
        <w:t>Call</w:t>
      </w:r>
      <w:r w:rsidR="00E20205" w:rsidRPr="003B3022">
        <w:rPr>
          <w:rFonts w:cstheme="minorHAnsi" w:hint="eastAsia"/>
        </w:rPr>
        <w:t>」</w:t>
      </w:r>
      <w:r w:rsidR="00225444" w:rsidRPr="003B3022">
        <w:rPr>
          <w:rFonts w:cstheme="minorHAnsi" w:hint="eastAsia"/>
        </w:rPr>
        <w:t>の</w:t>
      </w:r>
      <w:r w:rsidR="003B3022" w:rsidRPr="003B3022">
        <w:rPr>
          <w:rFonts w:cstheme="minorHAnsi" w:hint="eastAsia"/>
        </w:rPr>
        <w:t>Node</w:t>
      </w:r>
      <w:r w:rsidR="003B3022" w:rsidRPr="003B3022">
        <w:rPr>
          <w:rFonts w:cstheme="minorHAnsi" w:hint="eastAsia"/>
        </w:rPr>
        <w:t>については、「</w:t>
      </w:r>
      <w:r w:rsidR="003B3022" w:rsidRPr="003B3022">
        <w:rPr>
          <w:rFonts w:cstheme="minorHAnsi" w:hint="eastAsia"/>
        </w:rPr>
        <w:t>Node</w:t>
      </w:r>
      <w:r w:rsidR="003B3022" w:rsidRPr="003B3022">
        <w:rPr>
          <w:rFonts w:cstheme="minorHAnsi" w:hint="eastAsia"/>
        </w:rPr>
        <w:t>」タブ内の</w:t>
      </w:r>
      <w:r w:rsidR="00225444" w:rsidRPr="003B3022">
        <w:rPr>
          <w:rFonts w:cstheme="minorHAnsi" w:hint="eastAsia"/>
        </w:rPr>
        <w:t>「</w:t>
      </w:r>
      <w:r w:rsidR="00225444" w:rsidRPr="003B3022">
        <w:rPr>
          <w:rFonts w:cstheme="minorHAnsi"/>
        </w:rPr>
        <w:t>Operation status</w:t>
      </w:r>
      <w:r w:rsidR="00225444" w:rsidRPr="003B3022">
        <w:rPr>
          <w:rFonts w:cstheme="minorHAnsi" w:hint="eastAsia"/>
        </w:rPr>
        <w:t>」から</w:t>
      </w:r>
      <w:r w:rsidR="003B3022" w:rsidRPr="003B3022">
        <w:rPr>
          <w:rFonts w:cstheme="minorHAnsi" w:hint="eastAsia"/>
        </w:rPr>
        <w:t>も</w:t>
      </w:r>
      <w:r w:rsidR="003B3022">
        <w:rPr>
          <w:rFonts w:cstheme="minorHAnsi" w:hint="eastAsia"/>
        </w:rPr>
        <w:t>「</w:t>
      </w:r>
      <w:r w:rsidR="003A578F" w:rsidRPr="003B3022">
        <w:rPr>
          <w:rFonts w:cstheme="minorHAnsi"/>
        </w:rPr>
        <w:t>作業状態確認</w:t>
      </w:r>
      <w:r w:rsidR="003B3022">
        <w:rPr>
          <w:rFonts w:cstheme="minorHAnsi" w:hint="eastAsia"/>
        </w:rPr>
        <w:t>」メニュー</w:t>
      </w:r>
      <w:r w:rsidR="003A578F" w:rsidRPr="003B3022">
        <w:rPr>
          <w:rFonts w:cstheme="minorHAnsi"/>
        </w:rPr>
        <w:t>に</w:t>
      </w:r>
      <w:r w:rsidR="003A578F" w:rsidRPr="003B3022">
        <w:rPr>
          <w:rFonts w:cstheme="minorHAnsi" w:hint="eastAsia"/>
        </w:rPr>
        <w:t>遷移</w:t>
      </w:r>
      <w:r w:rsidR="003B53B9" w:rsidRPr="003B3022">
        <w:rPr>
          <w:rFonts w:cstheme="minorHAnsi"/>
        </w:rPr>
        <w:t>できます。</w:t>
      </w:r>
    </w:p>
    <w:p w:rsidR="003B3022" w:rsidRPr="00693D01" w:rsidRDefault="00693D01" w:rsidP="00693D01">
      <w:pPr>
        <w:pStyle w:val="a8"/>
        <w:numPr>
          <w:ilvl w:val="0"/>
          <w:numId w:val="32"/>
        </w:numPr>
        <w:ind w:leftChars="0"/>
      </w:pPr>
      <w:r w:rsidRPr="00693D01">
        <w:rPr>
          <w:rFonts w:cstheme="minorHAnsi" w:hint="eastAsia"/>
        </w:rPr>
        <w:t>「</w:t>
      </w:r>
      <w:r w:rsidRPr="00693D01">
        <w:rPr>
          <w:rFonts w:cstheme="minorHAnsi" w:hint="eastAsia"/>
        </w:rPr>
        <w:t>Movement</w:t>
      </w:r>
      <w:r w:rsidRPr="00693D01">
        <w:rPr>
          <w:rFonts w:cstheme="minorHAnsi" w:hint="eastAsia"/>
        </w:rPr>
        <w:t>」、「</w:t>
      </w:r>
      <w:r w:rsidRPr="00693D01">
        <w:rPr>
          <w:rFonts w:cstheme="minorHAnsi" w:hint="eastAsia"/>
        </w:rPr>
        <w:t>Conductor Call</w:t>
      </w:r>
      <w:r w:rsidRPr="00693D01">
        <w:rPr>
          <w:rFonts w:cstheme="minorHAnsi" w:hint="eastAsia"/>
        </w:rPr>
        <w:t>」、「</w:t>
      </w:r>
      <w:r w:rsidRPr="00693D01">
        <w:rPr>
          <w:rFonts w:cstheme="minorHAnsi" w:hint="eastAsia"/>
        </w:rPr>
        <w:t>Symphony Call</w:t>
      </w:r>
      <w:r w:rsidRPr="00693D01">
        <w:rPr>
          <w:rFonts w:cstheme="minorHAnsi" w:hint="eastAsia"/>
        </w:rPr>
        <w:t>」の</w:t>
      </w:r>
      <w:r w:rsidRPr="00693D01">
        <w:rPr>
          <w:rFonts w:cstheme="minorHAnsi" w:hint="eastAsia"/>
        </w:rPr>
        <w:t>Node</w:t>
      </w:r>
      <w:r w:rsidRPr="00693D01">
        <w:rPr>
          <w:rFonts w:cstheme="minorHAnsi" w:hint="eastAsia"/>
        </w:rPr>
        <w:t>でのエラーが発生した場合、ログにメッセージが表示されます。</w:t>
      </w:r>
    </w:p>
    <w:p w:rsidR="003B3022" w:rsidRDefault="00282C84" w:rsidP="003B3022">
      <w:pPr>
        <w:pStyle w:val="a8"/>
        <w:ind w:leftChars="0" w:left="1123"/>
        <w:rPr>
          <w:rFonts w:cstheme="minorHAnsi"/>
        </w:rPr>
      </w:pPr>
      <w:ins w:id="146" w:author="作成者">
        <w:r w:rsidRPr="003B3022">
          <w:rPr>
            <w:rFonts w:cstheme="minorHAnsi"/>
            <w:noProof/>
          </w:rPr>
          <mc:AlternateContent>
            <mc:Choice Requires="wps">
              <w:drawing>
                <wp:anchor distT="0" distB="0" distL="114300" distR="114300" simplePos="0" relativeHeight="251714560" behindDoc="0" locked="0" layoutInCell="1" allowOverlap="1" wp14:anchorId="12917DAA" wp14:editId="728EAC1C">
                  <wp:simplePos x="0" y="0"/>
                  <wp:positionH relativeFrom="column">
                    <wp:posOffset>1303655</wp:posOffset>
                  </wp:positionH>
                  <wp:positionV relativeFrom="paragraph">
                    <wp:posOffset>2343150</wp:posOffset>
                  </wp:positionV>
                  <wp:extent cx="3721100" cy="499745"/>
                  <wp:effectExtent l="19050" t="19050" r="12700" b="14605"/>
                  <wp:wrapNone/>
                  <wp:docPr id="8" name="正方形/長方形 8"/>
                  <wp:cNvGraphicFramePr/>
                  <a:graphic xmlns:a="http://schemas.openxmlformats.org/drawingml/2006/main">
                    <a:graphicData uri="http://schemas.microsoft.com/office/word/2010/wordprocessingShape">
                      <wps:wsp>
                        <wps:cNvSpPr/>
                        <wps:spPr>
                          <a:xfrm>
                            <a:off x="0" y="0"/>
                            <a:ext cx="3721100" cy="4997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5173" w:rsidRDefault="001D5173" w:rsidP="00282C84">
                              <w:pPr>
                                <w:jc w:val="left"/>
                                <w:rPr>
                                  <w:ins w:id="147" w:author="作成者"/>
                                  <w:rFonts w:ascii="ＭＳ Ｐゴシック" w:eastAsia="ＭＳ Ｐゴシック" w:hAnsi="ＭＳ Ｐゴシック"/>
                                  <w:b/>
                                  <w:color w:val="FF0000"/>
                                </w:rPr>
                              </w:pPr>
                            </w:p>
                            <w:p w:rsidR="001D5173" w:rsidRPr="009111BD" w:rsidRDefault="001D5173" w:rsidP="00282C84">
                              <w:pPr>
                                <w:jc w:val="left"/>
                                <w:rPr>
                                  <w:ins w:id="148" w:author="作成者"/>
                                  <w:rFonts w:ascii="ＭＳ Ｐゴシック" w:eastAsia="ＭＳ Ｐゴシック" w:hAnsi="ＭＳ Ｐゴシック"/>
                                  <w:b/>
                                  <w:color w:val="FF0000"/>
                                </w:rPr>
                              </w:pPr>
                              <w:ins w:id="149" w:author="作成者">
                                <w:r>
                                  <w:rPr>
                                    <w:rFonts w:ascii="ＭＳ Ｐゴシック" w:eastAsia="ＭＳ Ｐゴシック" w:hAnsi="ＭＳ Ｐゴシック" w:hint="eastAsia"/>
                                    <w:b/>
                                    <w:color w:val="FF0000"/>
                                  </w:rPr>
                                  <w:t>ログ</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17DAA" id="正方形/長方形 8" o:spid="_x0000_s1055" style="position:absolute;left:0;text-align:left;margin-left:102.65pt;margin-top:184.5pt;width:293pt;height:39.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" filled="f" strokecolor="red" strokeweight="3pt">
                  <v:textbox>
                    <w:txbxContent>
                      <w:p w:rsidR="001D5173" w:rsidRDefault="001D5173" w:rsidP="00282C84">
                        <w:pPr>
                          <w:jc w:val="left"/>
                          <w:rPr>
                            <w:ins w:id="150" w:author="作成者"/>
                            <w:rFonts w:ascii="ＭＳ Ｐゴシック" w:eastAsia="ＭＳ Ｐゴシック" w:hAnsi="ＭＳ Ｐゴシック"/>
                            <w:b/>
                            <w:color w:val="FF0000"/>
                          </w:rPr>
                        </w:pPr>
                      </w:p>
                      <w:p w:rsidR="001D5173" w:rsidRPr="009111BD" w:rsidRDefault="001D5173" w:rsidP="00282C84">
                        <w:pPr>
                          <w:jc w:val="left"/>
                          <w:rPr>
                            <w:ins w:id="151" w:author="作成者"/>
                            <w:rFonts w:ascii="ＭＳ Ｐゴシック" w:eastAsia="ＭＳ Ｐゴシック" w:hAnsi="ＭＳ Ｐゴシック"/>
                            <w:b/>
                            <w:color w:val="FF0000"/>
                          </w:rPr>
                        </w:pPr>
                        <w:ins w:id="152" w:author="作成者">
                          <w:r>
                            <w:rPr>
                              <w:rFonts w:ascii="ＭＳ Ｐゴシック" w:eastAsia="ＭＳ Ｐゴシック" w:hAnsi="ＭＳ Ｐゴシック" w:hint="eastAsia"/>
                              <w:b/>
                              <w:color w:val="FF0000"/>
                            </w:rPr>
                            <w:t>ログ</w:t>
                          </w:r>
                        </w:ins>
                      </w:p>
                    </w:txbxContent>
                  </v:textbox>
                </v:rect>
              </w:pict>
            </mc:Fallback>
          </mc:AlternateContent>
        </w:r>
      </w:ins>
      <w:r w:rsidR="009111BD">
        <w:rPr>
          <w:rFonts w:cstheme="minorHAnsi"/>
          <w:noProof/>
        </w:rPr>
        <mc:AlternateContent>
          <mc:Choice Requires="wps">
            <w:drawing>
              <wp:anchor distT="0" distB="0" distL="114300" distR="114300" simplePos="0" relativeHeight="251713536" behindDoc="0" locked="0" layoutInCell="1" allowOverlap="1">
                <wp:simplePos x="0" y="0"/>
                <wp:positionH relativeFrom="column">
                  <wp:posOffset>3160726</wp:posOffset>
                </wp:positionH>
                <wp:positionV relativeFrom="paragraph">
                  <wp:posOffset>1842135</wp:posOffset>
                </wp:positionV>
                <wp:extent cx="914400" cy="297561"/>
                <wp:effectExtent l="0" t="0" r="0" b="7620"/>
                <wp:wrapNone/>
                <wp:docPr id="37" name="テキスト ボックス 37"/>
                <wp:cNvGraphicFramePr/>
                <a:graphic xmlns:a="http://schemas.openxmlformats.org/drawingml/2006/main">
                  <a:graphicData uri="http://schemas.microsoft.com/office/word/2010/wordprocessingShape">
                    <wps:wsp>
                      <wps:cNvSpPr txBox="1"/>
                      <wps:spPr>
                        <a:xfrm>
                          <a:off x="0" y="0"/>
                          <a:ext cx="914400" cy="297561"/>
                        </a:xfrm>
                        <a:prstGeom prst="rect">
                          <a:avLst/>
                        </a:prstGeom>
                        <a:noFill/>
                        <a:ln w="6350">
                          <a:noFill/>
                        </a:ln>
                      </wps:spPr>
                      <wps:txbx>
                        <w:txbxContent>
                          <w:p w:rsidR="001D5173" w:rsidRPr="009111BD" w:rsidRDefault="001D5173">
                            <w:pPr>
                              <w:rPr>
                                <w:b/>
                                <w:color w:val="FF0000"/>
                              </w:rPr>
                            </w:pPr>
                            <w:r w:rsidRPr="009111BD">
                              <w:rPr>
                                <w:rFonts w:hint="eastAsia"/>
                                <w:b/>
                                <w:color w:val="FF0000"/>
                              </w:rPr>
                              <w:t>実行状況サークル</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37" o:spid="_x0000_s1056" type="#_x0000_t202" style="position:absolute;left:0;text-align:left;margin-left:248.9pt;margin-top:145.05pt;width:1in;height:23.45pt;z-index:2517135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" filled="f" stroked="f" strokeweight=".5pt">
                <v:textbox>
                  <w:txbxContent>
                    <w:p w:rsidR="001D5173" w:rsidRPr="009111BD" w:rsidRDefault="001D5173">
                      <w:pPr>
                        <w:rPr>
                          <w:b/>
                          <w:color w:val="FF0000"/>
                        </w:rPr>
                      </w:pPr>
                      <w:r w:rsidRPr="009111BD">
                        <w:rPr>
                          <w:rFonts w:hint="eastAsia"/>
                          <w:b/>
                          <w:color w:val="FF0000"/>
                        </w:rPr>
                        <w:t>実行状況サークル</w:t>
                      </w:r>
                    </w:p>
                  </w:txbxContent>
                </v:textbox>
              </v:shape>
            </w:pict>
          </mc:Fallback>
        </mc:AlternateContent>
      </w:r>
      <w:r w:rsidR="009111BD">
        <w:rPr>
          <w:rFonts w:cstheme="minorHAnsi"/>
          <w:noProof/>
        </w:rPr>
        <mc:AlternateContent>
          <mc:Choice Requires="wps">
            <w:drawing>
              <wp:anchor distT="0" distB="0" distL="114300" distR="114300" simplePos="0" relativeHeight="251712512" behindDoc="0" locked="0" layoutInCell="1" allowOverlap="1" wp14:anchorId="0BAC184D" wp14:editId="642D0209">
                <wp:simplePos x="0" y="0"/>
                <wp:positionH relativeFrom="column">
                  <wp:posOffset>3162300</wp:posOffset>
                </wp:positionH>
                <wp:positionV relativeFrom="paragraph">
                  <wp:posOffset>2082165</wp:posOffset>
                </wp:positionV>
                <wp:extent cx="1224000" cy="0"/>
                <wp:effectExtent l="0" t="19050" r="33655" b="19050"/>
                <wp:wrapNone/>
                <wp:docPr id="36" name="直線コネクタ 36"/>
                <wp:cNvGraphicFramePr/>
                <a:graphic xmlns:a="http://schemas.openxmlformats.org/drawingml/2006/main">
                  <a:graphicData uri="http://schemas.microsoft.com/office/word/2010/wordprocessingShape">
                    <wps:wsp>
                      <wps:cNvCnPr/>
                      <wps:spPr>
                        <a:xfrm>
                          <a:off x="0" y="0"/>
                          <a:ext cx="122400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BA2418" id="直線コネクタ 36" o:spid="_x0000_s1026" style="position:absolute;left:0;text-align:lef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pt,163.95pt" to="345.4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" strokecolor="red" strokeweight="3pt"/>
            </w:pict>
          </mc:Fallback>
        </mc:AlternateContent>
      </w:r>
      <w:r w:rsidR="009111BD">
        <w:rPr>
          <w:rFonts w:cstheme="minorHAnsi"/>
          <w:noProof/>
        </w:rPr>
        <mc:AlternateContent>
          <mc:Choice Requires="wps">
            <w:drawing>
              <wp:anchor distT="0" distB="0" distL="114300" distR="114300" simplePos="0" relativeHeight="251705344" behindDoc="0" locked="0" layoutInCell="1" allowOverlap="1">
                <wp:simplePos x="0" y="0"/>
                <wp:positionH relativeFrom="column">
                  <wp:posOffset>2995708</wp:posOffset>
                </wp:positionH>
                <wp:positionV relativeFrom="paragraph">
                  <wp:posOffset>1530516</wp:posOffset>
                </wp:positionV>
                <wp:extent cx="174929" cy="551732"/>
                <wp:effectExtent l="57150" t="57150" r="34925" b="20320"/>
                <wp:wrapNone/>
                <wp:docPr id="35" name="直線コネクタ 35"/>
                <wp:cNvGraphicFramePr/>
                <a:graphic xmlns:a="http://schemas.openxmlformats.org/drawingml/2006/main">
                  <a:graphicData uri="http://schemas.microsoft.com/office/word/2010/wordprocessingShape">
                    <wps:wsp>
                      <wps:cNvCnPr/>
                      <wps:spPr>
                        <a:xfrm>
                          <a:off x="0" y="0"/>
                          <a:ext cx="174929" cy="551732"/>
                        </a:xfrm>
                        <a:prstGeom prst="line">
                          <a:avLst/>
                        </a:prstGeom>
                        <a:ln w="38100">
                          <a:solidFill>
                            <a:srgbClr val="FF0000"/>
                          </a:solidFil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64FC5C" id="直線コネクタ 35" o:spid="_x0000_s1026" style="position:absolute;left:0;text-align:lef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9pt,120.5pt" to="249.65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" strokecolor="red" strokeweight="3pt">
                <v:stroke startarrow="oval"/>
              </v:line>
            </w:pict>
          </mc:Fallback>
        </mc:AlternateContent>
      </w:r>
      <w:r w:rsidR="009111BD" w:rsidRPr="003B3022">
        <w:rPr>
          <w:rFonts w:cstheme="minorHAnsi"/>
          <w:noProof/>
        </w:rPr>
        <mc:AlternateContent>
          <mc:Choice Requires="wps">
            <w:drawing>
              <wp:anchor distT="0" distB="0" distL="114300" distR="114300" simplePos="0" relativeHeight="251709440" behindDoc="0" locked="0" layoutInCell="1" allowOverlap="1" wp14:anchorId="69BA4329" wp14:editId="29AF5AC1">
                <wp:simplePos x="0" y="0"/>
                <wp:positionH relativeFrom="column">
                  <wp:posOffset>2772410</wp:posOffset>
                </wp:positionH>
                <wp:positionV relativeFrom="paragraph">
                  <wp:posOffset>1045210</wp:posOffset>
                </wp:positionV>
                <wp:extent cx="429370" cy="504000"/>
                <wp:effectExtent l="19050" t="19050" r="27940" b="10795"/>
                <wp:wrapNone/>
                <wp:docPr id="462" name="正方形/長方形 462"/>
                <wp:cNvGraphicFramePr/>
                <a:graphic xmlns:a="http://schemas.openxmlformats.org/drawingml/2006/main">
                  <a:graphicData uri="http://schemas.microsoft.com/office/word/2010/wordprocessingShape">
                    <wps:wsp>
                      <wps:cNvSpPr/>
                      <wps:spPr>
                        <a:xfrm>
                          <a:off x="0" y="0"/>
                          <a:ext cx="429370" cy="50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5173" w:rsidRPr="009111BD" w:rsidRDefault="001D5173" w:rsidP="009111BD">
                            <w:pPr>
                              <w:jc w:val="left"/>
                              <w:rPr>
                                <w:rFonts w:ascii="ＭＳ Ｐゴシック" w:eastAsia="ＭＳ Ｐゴシック" w:hAnsi="ＭＳ Ｐゴシック"/>
                                <w:b/>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A4329" id="正方形/長方形 462" o:spid="_x0000_s1057" style="position:absolute;left:0;text-align:left;margin-left:218.3pt;margin-top:82.3pt;width:33.8pt;height:39.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" filled="f" strokecolor="red" strokeweight="3pt">
                <v:textbox>
                  <w:txbxContent>
                    <w:p w:rsidR="001D5173" w:rsidRPr="009111BD" w:rsidRDefault="001D5173" w:rsidP="009111BD">
                      <w:pPr>
                        <w:jc w:val="left"/>
                        <w:rPr>
                          <w:rFonts w:ascii="ＭＳ Ｐゴシック" w:eastAsia="ＭＳ Ｐゴシック" w:hAnsi="ＭＳ Ｐゴシック"/>
                          <w:b/>
                          <w:color w:val="FF0000"/>
                        </w:rPr>
                      </w:pPr>
                    </w:p>
                  </w:txbxContent>
                </v:textbox>
              </v:rect>
            </w:pict>
          </mc:Fallback>
        </mc:AlternateContent>
      </w:r>
      <w:r w:rsidR="009111BD" w:rsidRPr="003B3022">
        <w:rPr>
          <w:rFonts w:cstheme="minorHAnsi"/>
          <w:noProof/>
        </w:rPr>
        <mc:AlternateContent>
          <mc:Choice Requires="wps">
            <w:drawing>
              <wp:anchor distT="0" distB="0" distL="114300" distR="114300" simplePos="0" relativeHeight="251692032" behindDoc="0" locked="0" layoutInCell="1" allowOverlap="1" wp14:anchorId="4F09B34F" wp14:editId="4230BAD6">
                <wp:simplePos x="0" y="0"/>
                <wp:positionH relativeFrom="column">
                  <wp:posOffset>1428750</wp:posOffset>
                </wp:positionH>
                <wp:positionV relativeFrom="paragraph">
                  <wp:posOffset>655320</wp:posOffset>
                </wp:positionV>
                <wp:extent cx="3506525" cy="1008000"/>
                <wp:effectExtent l="19050" t="19050" r="17780" b="20955"/>
                <wp:wrapNone/>
                <wp:docPr id="86" name="正方形/長方形 86"/>
                <wp:cNvGraphicFramePr/>
                <a:graphic xmlns:a="http://schemas.openxmlformats.org/drawingml/2006/main">
                  <a:graphicData uri="http://schemas.microsoft.com/office/word/2010/wordprocessingShape">
                    <wps:wsp>
                      <wps:cNvSpPr/>
                      <wps:spPr>
                        <a:xfrm>
                          <a:off x="0" y="0"/>
                          <a:ext cx="3506525" cy="1008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5173" w:rsidRPr="009111BD" w:rsidRDefault="001D5173"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9B34F" id="正方形/長方形 86" o:spid="_x0000_s1058" style="position:absolute;left:0;text-align:left;margin-left:112.5pt;margin-top:51.6pt;width:276.1pt;height:79.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" filled="f" strokecolor="red" strokeweight="3pt">
                <v:textbox>
                  <w:txbxContent>
                    <w:p w:rsidR="001D5173" w:rsidRPr="009111BD" w:rsidRDefault="001D5173"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v:textbox>
              </v:rect>
            </w:pict>
          </mc:Fallback>
        </mc:AlternateContent>
      </w:r>
      <w:r w:rsidR="003B3022" w:rsidRPr="003B3022">
        <w:rPr>
          <w:rFonts w:cstheme="minorHAnsi"/>
          <w:noProof/>
        </w:rPr>
        <mc:AlternateContent>
          <mc:Choice Requires="wps">
            <w:drawing>
              <wp:anchor distT="0" distB="0" distL="114300" distR="114300" simplePos="0" relativeHeight="251693056" behindDoc="0" locked="0" layoutInCell="1" allowOverlap="1" wp14:anchorId="5BA5BD6A" wp14:editId="00606A39">
                <wp:simplePos x="0" y="0"/>
                <wp:positionH relativeFrom="column">
                  <wp:posOffset>5017566</wp:posOffset>
                </wp:positionH>
                <wp:positionV relativeFrom="paragraph">
                  <wp:posOffset>389026</wp:posOffset>
                </wp:positionV>
                <wp:extent cx="1082649" cy="1697127"/>
                <wp:effectExtent l="19050" t="19050" r="22860" b="17780"/>
                <wp:wrapNone/>
                <wp:docPr id="87" name="正方形/長方形 87"/>
                <wp:cNvGraphicFramePr/>
                <a:graphic xmlns:a="http://schemas.openxmlformats.org/drawingml/2006/main">
                  <a:graphicData uri="http://schemas.microsoft.com/office/word/2010/wordprocessingShape">
                    <wps:wsp>
                      <wps:cNvSpPr/>
                      <wps:spPr>
                        <a:xfrm>
                          <a:off x="0" y="0"/>
                          <a:ext cx="1082649" cy="16971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730C3" id="正方形/長方形 87" o:spid="_x0000_s1026" style="position:absolute;left:0;text-align:left;margin-left:395.1pt;margin-top:30.65pt;width:85.25pt;height:133.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" filled="f" strokecolor="red" strokeweight="3pt"/>
            </w:pict>
          </mc:Fallback>
        </mc:AlternateContent>
      </w:r>
      <w:r w:rsidR="003B3022" w:rsidRPr="003B3022">
        <w:rPr>
          <w:rFonts w:cstheme="minorHAnsi"/>
          <w:noProof/>
        </w:rPr>
        <mc:AlternateContent>
          <mc:Choice Requires="wps">
            <w:drawing>
              <wp:anchor distT="0" distB="0" distL="114300" distR="114300" simplePos="0" relativeHeight="251691008" behindDoc="0" locked="0" layoutInCell="1" allowOverlap="1" wp14:anchorId="1FBBBB47" wp14:editId="000C55DC">
                <wp:simplePos x="0" y="0"/>
                <wp:positionH relativeFrom="column">
                  <wp:posOffset>685495</wp:posOffset>
                </wp:positionH>
                <wp:positionV relativeFrom="paragraph">
                  <wp:posOffset>1169670</wp:posOffset>
                </wp:positionV>
                <wp:extent cx="664845" cy="198755"/>
                <wp:effectExtent l="19050" t="19050" r="20955" b="10795"/>
                <wp:wrapNone/>
                <wp:docPr id="85" name="正方形/長方形 85"/>
                <wp:cNvGraphicFramePr/>
                <a:graphic xmlns:a="http://schemas.openxmlformats.org/drawingml/2006/main">
                  <a:graphicData uri="http://schemas.microsoft.com/office/word/2010/wordprocessingShape">
                    <wps:wsp>
                      <wps:cNvSpPr/>
                      <wps:spPr>
                        <a:xfrm>
                          <a:off x="0" y="0"/>
                          <a:ext cx="664845" cy="1987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3AEFA" id="正方形/長方形 85" o:spid="_x0000_s1026" style="position:absolute;left:0;text-align:left;margin-left:54pt;margin-top:92.1pt;width:52.35pt;height:15.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" filled="f" strokecolor="red" strokeweight="3pt"/>
            </w:pict>
          </mc:Fallback>
        </mc:AlternateContent>
      </w:r>
      <w:r w:rsidR="003B3022" w:rsidRPr="003B3022">
        <w:rPr>
          <w:rFonts w:cstheme="minorHAnsi"/>
          <w:noProof/>
        </w:rPr>
        <w:drawing>
          <wp:inline distT="0" distB="0" distL="0" distR="0" wp14:anchorId="71177113" wp14:editId="6623CA7F">
            <wp:extent cx="5400000" cy="3037605"/>
            <wp:effectExtent l="0" t="0" r="0" b="0"/>
            <wp:docPr id="8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43"/>
                    <a:stretch>
                      <a:fillRect/>
                    </a:stretch>
                  </pic:blipFill>
                  <pic:spPr>
                    <a:xfrm>
                      <a:off x="0" y="0"/>
                      <a:ext cx="5400000" cy="3037605"/>
                    </a:xfrm>
                    <a:prstGeom prst="rect">
                      <a:avLst/>
                    </a:prstGeom>
                  </pic:spPr>
                </pic:pic>
              </a:graphicData>
            </a:graphic>
          </wp:inline>
        </w:drawing>
      </w:r>
    </w:p>
    <w:p w:rsidR="003B3022"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25</w:t>
      </w:r>
      <w:r>
        <w:fldChar w:fldCharType="end"/>
      </w:r>
      <w:r w:rsidR="002F6CD0" w:rsidRPr="001D1982">
        <w:rPr>
          <w:rFonts w:hint="eastAsia"/>
        </w:rPr>
        <w:t xml:space="preserve"> </w:t>
      </w:r>
      <w:r w:rsidR="002F6CD0" w:rsidRPr="001D1982">
        <w:rPr>
          <w:rFonts w:hint="eastAsia"/>
        </w:rPr>
        <w:t>「</w:t>
      </w:r>
      <w:r w:rsidR="002F6CD0" w:rsidRPr="001D1982">
        <w:rPr>
          <w:rFonts w:cstheme="minorHAnsi" w:hint="eastAsia"/>
        </w:rPr>
        <w:t>Conductor</w:t>
      </w:r>
      <w:r w:rsidR="002F6CD0" w:rsidRPr="001D1982">
        <w:rPr>
          <w:rFonts w:cstheme="minorHAnsi" w:hint="eastAsia"/>
        </w:rPr>
        <w:t>作業確認」メニュー</w:t>
      </w:r>
    </w:p>
    <w:p w:rsidR="002F6CD0" w:rsidRPr="007E647F" w:rsidRDefault="002F6CD0" w:rsidP="002F6CD0">
      <w:pPr>
        <w:pStyle w:val="a8"/>
        <w:ind w:leftChars="0" w:left="1123"/>
        <w:jc w:val="center"/>
      </w:pPr>
    </w:p>
    <w:p w:rsidR="007E647F" w:rsidRPr="007E647F" w:rsidRDefault="007E647F" w:rsidP="0013007F">
      <w:pPr>
        <w:pStyle w:val="a8"/>
        <w:ind w:leftChars="0" w:left="1123"/>
      </w:pPr>
    </w:p>
    <w:p w:rsidR="00526DCE" w:rsidRPr="00526DCE" w:rsidRDefault="00357668" w:rsidP="00035D87">
      <w:pPr>
        <w:pStyle w:val="a8"/>
        <w:numPr>
          <w:ilvl w:val="0"/>
          <w:numId w:val="33"/>
        </w:numPr>
        <w:ind w:leftChars="0"/>
      </w:pPr>
      <w:r w:rsidRPr="007E647F">
        <w:rPr>
          <w:rFonts w:cstheme="minorHAnsi" w:hint="eastAsia"/>
        </w:rPr>
        <w:t>「</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_Ref48831878 \h</w:instrText>
      </w:r>
      <w:r w:rsidRPr="007E647F">
        <w:rPr>
          <w:rFonts w:cstheme="minorHAnsi"/>
        </w:rPr>
        <w:instrText xml:space="preserve"> </w:instrText>
      </w:r>
      <w:r w:rsidRPr="007E647F">
        <w:rPr>
          <w:rFonts w:cstheme="minorHAnsi"/>
        </w:rPr>
      </w:r>
      <w:r w:rsidRPr="007E647F">
        <w:rPr>
          <w:rFonts w:cstheme="minorHAnsi"/>
        </w:rPr>
        <w:fldChar w:fldCharType="separate"/>
      </w:r>
      <w:r w:rsidR="001D5173">
        <w:t>Conductor</w:t>
      </w:r>
      <w:r w:rsidR="001D5173" w:rsidRPr="00951490">
        <w:t>作業実行</w:t>
      </w:r>
      <w:r w:rsidRPr="007E647F">
        <w:rPr>
          <w:rFonts w:cstheme="minorHAnsi"/>
        </w:rPr>
        <w:fldChar w:fldCharType="end"/>
      </w:r>
      <w:r w:rsidRPr="007E647F">
        <w:rPr>
          <w:rFonts w:cstheme="minorHAnsi" w:hint="eastAsia"/>
        </w:rPr>
        <w:t>」</w:t>
      </w:r>
      <w:r w:rsidR="0013007F">
        <w:rPr>
          <w:rFonts w:cstheme="minorHAnsi" w:hint="eastAsia"/>
        </w:rPr>
        <w:t>メニュー</w:t>
      </w:r>
      <w:r w:rsidRPr="007E647F">
        <w:rPr>
          <w:rFonts w:cstheme="minorHAnsi" w:hint="eastAsia"/>
        </w:rPr>
        <w:t>で実行した、</w:t>
      </w:r>
      <w:r w:rsidR="001C6802" w:rsidRPr="007E647F">
        <w:rPr>
          <w:rFonts w:cstheme="minorHAnsi" w:hint="eastAsia"/>
        </w:rPr>
        <w:t>作業実行済みの</w:t>
      </w:r>
      <w:r w:rsidR="001C6802" w:rsidRPr="007E647F">
        <w:rPr>
          <w:rFonts w:cstheme="minorHAnsi" w:hint="eastAsia"/>
        </w:rPr>
        <w:t>Conductor</w:t>
      </w:r>
      <w:r w:rsidRPr="007E647F">
        <w:rPr>
          <w:rFonts w:cstheme="minorHAnsi" w:hint="eastAsia"/>
        </w:rPr>
        <w:t>を「</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1D5173">
        <w:rPr>
          <w:rFonts w:hint="eastAsia"/>
        </w:rPr>
        <w:t>Conductor</w:t>
      </w:r>
      <w:r w:rsidR="001D5173"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w:t>
      </w:r>
      <w:r w:rsidR="00526DCE">
        <w:rPr>
          <w:rFonts w:cstheme="minorHAnsi" w:hint="eastAsia"/>
        </w:rPr>
        <w:t>で編集すると</w:t>
      </w:r>
      <w:r w:rsidRPr="007E647F">
        <w:rPr>
          <w:rFonts w:cstheme="minorHAnsi" w:hint="eastAsia"/>
        </w:rPr>
        <w:t>、</w:t>
      </w:r>
      <w:r w:rsidR="00BA351F" w:rsidRPr="007E647F">
        <w:rPr>
          <w:rFonts w:cstheme="minorHAnsi" w:hint="eastAsia"/>
        </w:rPr>
        <w:t>作業実行時の</w:t>
      </w:r>
      <w:r w:rsidR="00BA351F" w:rsidRPr="007E647F">
        <w:rPr>
          <w:rFonts w:cstheme="minorHAnsi" w:hint="eastAsia"/>
        </w:rPr>
        <w:t>Conductor</w:t>
      </w:r>
      <w:r w:rsidR="00526DCE">
        <w:rPr>
          <w:rFonts w:cstheme="minorHAnsi" w:hint="eastAsia"/>
        </w:rPr>
        <w:t>と異なる状態となるため</w:t>
      </w:r>
      <w:r w:rsidR="0013007F">
        <w:rPr>
          <w:rFonts w:cstheme="minorHAnsi" w:hint="eastAsia"/>
        </w:rPr>
        <w:t>「詳細」ボタンを押下</w:t>
      </w:r>
      <w:r w:rsidR="00BA351F" w:rsidRPr="007E647F">
        <w:rPr>
          <w:rFonts w:cstheme="minorHAnsi" w:hint="eastAsia"/>
        </w:rPr>
        <w:t>しても処理状況が表示されない場合があります。</w:t>
      </w:r>
    </w:p>
    <w:p w:rsidR="0013007F" w:rsidRPr="002F6CD0" w:rsidRDefault="001C6802" w:rsidP="00526DCE">
      <w:pPr>
        <w:pStyle w:val="a8"/>
        <w:ind w:leftChars="0" w:left="1753"/>
      </w:pPr>
      <w:r w:rsidRPr="007E647F">
        <w:rPr>
          <w:rFonts w:cstheme="minorHAnsi" w:hint="eastAsia"/>
        </w:rPr>
        <w:t>作業実行済みの</w:t>
      </w:r>
      <w:r w:rsidRPr="007E647F">
        <w:rPr>
          <w:rFonts w:cstheme="minorHAnsi" w:hint="eastAsia"/>
        </w:rPr>
        <w:t>Conductor</w:t>
      </w:r>
      <w:r w:rsidR="00526DCE">
        <w:rPr>
          <w:rFonts w:cstheme="minorHAnsi" w:hint="eastAsia"/>
        </w:rPr>
        <w:t>を編集して</w:t>
      </w:r>
      <w:r w:rsidRPr="007E647F">
        <w:rPr>
          <w:rFonts w:cstheme="minorHAnsi" w:hint="eastAsia"/>
        </w:rPr>
        <w:t>再度実行する場合は、「</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1D5173">
        <w:rPr>
          <w:rFonts w:hint="eastAsia"/>
        </w:rPr>
        <w:t>Conductor</w:t>
      </w:r>
      <w:r w:rsidR="001D5173"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メニューの「</w:t>
      </w:r>
      <w:r w:rsidRPr="007E647F">
        <w:rPr>
          <w:rFonts w:cstheme="minorHAnsi" w:hint="eastAsia"/>
        </w:rPr>
        <w:t>流用新規</w:t>
      </w:r>
      <w:r w:rsidR="0013007F">
        <w:rPr>
          <w:rFonts w:cstheme="minorHAnsi" w:hint="eastAsia"/>
        </w:rPr>
        <w:t>」ボタン</w:t>
      </w:r>
      <w:r w:rsidRPr="007E647F">
        <w:rPr>
          <w:rFonts w:cstheme="minorHAnsi" w:hint="eastAsia"/>
        </w:rPr>
        <w:t>にて</w:t>
      </w:r>
      <w:r w:rsidR="0013007F">
        <w:rPr>
          <w:rFonts w:cstheme="minorHAnsi" w:hint="eastAsia"/>
        </w:rPr>
        <w:t>、</w:t>
      </w:r>
      <w:r w:rsidRPr="007E647F">
        <w:rPr>
          <w:rFonts w:cstheme="minorHAnsi" w:hint="eastAsia"/>
        </w:rPr>
        <w:t>別の</w:t>
      </w:r>
      <w:r w:rsidRPr="007E647F">
        <w:rPr>
          <w:rFonts w:cstheme="minorHAnsi" w:hint="eastAsia"/>
        </w:rPr>
        <w:t>Conductor</w:t>
      </w:r>
      <w:r w:rsidRPr="007E647F">
        <w:rPr>
          <w:rFonts w:cstheme="minorHAnsi" w:hint="eastAsia"/>
        </w:rPr>
        <w:t>を作成してご利用いただくことを推奨します。</w:t>
      </w:r>
    </w:p>
    <w:p w:rsidR="0013007F" w:rsidRDefault="0013007F" w:rsidP="00BA351F">
      <w:pPr>
        <w:pStyle w:val="afb"/>
        <w:ind w:leftChars="337" w:left="708" w:firstLineChars="35" w:firstLine="73"/>
        <w:rPr>
          <w:rFonts w:cstheme="minorHAnsi"/>
        </w:rPr>
      </w:pPr>
    </w:p>
    <w:p w:rsidR="0013007F" w:rsidRPr="007E647F" w:rsidRDefault="006B0DD4" w:rsidP="0013007F">
      <w:pPr>
        <w:pStyle w:val="afb"/>
        <w:ind w:firstLine="0"/>
        <w:jc w:val="center"/>
      </w:pPr>
      <w:r>
        <w:rPr>
          <w:noProof/>
        </w:rPr>
        <mc:AlternateContent>
          <mc:Choice Requires="wps">
            <w:drawing>
              <wp:anchor distT="0" distB="0" distL="114300" distR="114300" simplePos="0" relativeHeight="251606016" behindDoc="0" locked="0" layoutInCell="1" allowOverlap="1" wp14:anchorId="1A17373A" wp14:editId="07AE768E">
                <wp:simplePos x="0" y="0"/>
                <wp:positionH relativeFrom="column">
                  <wp:posOffset>1176020</wp:posOffset>
                </wp:positionH>
                <wp:positionV relativeFrom="paragraph">
                  <wp:posOffset>3078480</wp:posOffset>
                </wp:positionV>
                <wp:extent cx="387350" cy="190500"/>
                <wp:effectExtent l="0" t="0" r="12700" b="19050"/>
                <wp:wrapNone/>
                <wp:docPr id="38" name="正方形/長方形 38"/>
                <wp:cNvGraphicFramePr/>
                <a:graphic xmlns:a="http://schemas.openxmlformats.org/drawingml/2006/main">
                  <a:graphicData uri="http://schemas.microsoft.com/office/word/2010/wordprocessingShape">
                    <wps:wsp>
                      <wps:cNvSpPr/>
                      <wps:spPr>
                        <a:xfrm>
                          <a:off x="0" y="0"/>
                          <a:ext cx="3873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9F988" id="正方形/長方形 38" o:spid="_x0000_s1026" style="position:absolute;left:0;text-align:left;margin-left:92.6pt;margin-top:242.4pt;width:30.5pt;height:1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" filled="f" strokecolor="red" strokeweight="2pt"/>
            </w:pict>
          </mc:Fallback>
        </mc:AlternateContent>
      </w:r>
    </w:p>
    <w:p w:rsidR="0013007F" w:rsidRDefault="003B53B9" w:rsidP="00035D87">
      <w:pPr>
        <w:pStyle w:val="a8"/>
        <w:numPr>
          <w:ilvl w:val="0"/>
          <w:numId w:val="32"/>
        </w:numPr>
        <w:ind w:leftChars="0"/>
      </w:pPr>
      <w:r w:rsidRPr="00951490">
        <w:t>選択した</w:t>
      </w:r>
      <w:r w:rsidR="00220403">
        <w:t>Conductor</w:t>
      </w:r>
      <w:r w:rsidRPr="00951490">
        <w:t>作業に予約日時が設定されていて、かつ未実行の場合は、</w:t>
      </w:r>
      <w:r w:rsidR="0013007F">
        <w:rPr>
          <w:rFonts w:hint="eastAsia"/>
        </w:rPr>
        <w:t>「</w:t>
      </w:r>
      <w:r w:rsidR="0013007F">
        <w:t>予約取消</w:t>
      </w:r>
      <w:r w:rsidR="0013007F">
        <w:rPr>
          <w:rFonts w:hint="eastAsia"/>
        </w:rPr>
        <w:t>」</w:t>
      </w:r>
      <w:r w:rsidRPr="00951490">
        <w:t>ボタンが表示されます。</w:t>
      </w:r>
    </w:p>
    <w:p w:rsidR="003B53B9" w:rsidRDefault="0013007F" w:rsidP="00035D87">
      <w:pPr>
        <w:pStyle w:val="a8"/>
        <w:numPr>
          <w:ilvl w:val="0"/>
          <w:numId w:val="32"/>
        </w:numPr>
        <w:ind w:leftChars="0"/>
      </w:pPr>
      <w:r>
        <w:rPr>
          <w:rFonts w:hint="eastAsia"/>
        </w:rPr>
        <w:t>「</w:t>
      </w:r>
      <w:r>
        <w:t>予約取消</w:t>
      </w:r>
      <w:r>
        <w:rPr>
          <w:rFonts w:hint="eastAsia"/>
        </w:rPr>
        <w:t>」</w:t>
      </w:r>
      <w:r>
        <w:t>ボタンを</w:t>
      </w:r>
      <w:r>
        <w:rPr>
          <w:rFonts w:hint="eastAsia"/>
        </w:rPr>
        <w:t>押下する</w:t>
      </w:r>
      <w:r w:rsidR="003B53B9" w:rsidRPr="00951490">
        <w:t>と、</w:t>
      </w:r>
      <w:r w:rsidR="00801776" w:rsidRPr="00951490">
        <w:rPr>
          <w:rFonts w:hint="eastAsia"/>
        </w:rPr>
        <w:t>「</w:t>
      </w:r>
      <w:r w:rsidR="00801776" w:rsidRPr="0013007F">
        <w:rPr>
          <w:u w:val="single"/>
        </w:rPr>
        <w:fldChar w:fldCharType="begin"/>
      </w:r>
      <w:r w:rsidR="00801776" w:rsidRPr="0013007F">
        <w:rPr>
          <w:u w:val="single"/>
        </w:rPr>
        <w:instrText xml:space="preserve"> </w:instrText>
      </w:r>
      <w:r w:rsidR="00801776" w:rsidRPr="0013007F">
        <w:rPr>
          <w:rFonts w:hint="eastAsia"/>
          <w:u w:val="single"/>
        </w:rPr>
        <w:instrText>REF _Ref453666431 \w \h</w:instrText>
      </w:r>
      <w:r w:rsidR="00801776" w:rsidRPr="0013007F">
        <w:rPr>
          <w:u w:val="single"/>
        </w:rPr>
        <w:instrText xml:space="preserve">  \* MERGEFORMAT </w:instrText>
      </w:r>
      <w:r w:rsidR="00801776" w:rsidRPr="0013007F">
        <w:rPr>
          <w:u w:val="single"/>
        </w:rPr>
      </w:r>
      <w:r w:rsidR="00801776" w:rsidRPr="0013007F">
        <w:rPr>
          <w:u w:val="single"/>
        </w:rPr>
        <w:fldChar w:fldCharType="separate"/>
      </w:r>
      <w:r w:rsidR="001D5173">
        <w:rPr>
          <w:u w:val="single"/>
        </w:rPr>
        <w:t>4.1.6</w:t>
      </w:r>
      <w:r w:rsidR="00801776" w:rsidRPr="0013007F">
        <w:rPr>
          <w:u w:val="single"/>
        </w:rPr>
        <w:fldChar w:fldCharType="end"/>
      </w:r>
      <w:r w:rsidR="00801776" w:rsidRPr="0013007F">
        <w:rPr>
          <w:u w:val="single"/>
        </w:rPr>
        <w:fldChar w:fldCharType="begin"/>
      </w:r>
      <w:r w:rsidR="00801776" w:rsidRPr="0013007F">
        <w:rPr>
          <w:u w:val="single"/>
        </w:rPr>
        <w:instrText xml:space="preserve"> REF _Ref453666431 \h  \* MERGEFORMAT </w:instrText>
      </w:r>
      <w:r w:rsidR="00801776" w:rsidRPr="0013007F">
        <w:rPr>
          <w:u w:val="single"/>
        </w:rPr>
      </w:r>
      <w:r w:rsidR="00801776" w:rsidRPr="0013007F">
        <w:rPr>
          <w:u w:val="single"/>
        </w:rPr>
        <w:fldChar w:fldCharType="separate"/>
      </w:r>
      <w:r w:rsidR="001D5173" w:rsidRPr="001D5173">
        <w:rPr>
          <w:u w:val="single"/>
        </w:rPr>
        <w:t>Conductor</w:t>
      </w:r>
      <w:r w:rsidR="001D5173" w:rsidRPr="001D5173">
        <w:rPr>
          <w:u w:val="single"/>
        </w:rPr>
        <w:t>作業一覧</w:t>
      </w:r>
      <w:r w:rsidR="00801776" w:rsidRPr="0013007F">
        <w:rPr>
          <w:u w:val="single"/>
        </w:rPr>
        <w:fldChar w:fldCharType="end"/>
      </w:r>
      <w:r>
        <w:t>」で確認できるステータスが「予約取消</w:t>
      </w:r>
      <w:r w:rsidR="003B53B9" w:rsidRPr="00951490">
        <w:t>」となり、実行されなくなります。</w:t>
      </w:r>
    </w:p>
    <w:p w:rsidR="00514530" w:rsidRDefault="00514530" w:rsidP="00514530">
      <w:pPr>
        <w:pStyle w:val="afb"/>
        <w:ind w:left="2100" w:firstLineChars="200" w:firstLine="420"/>
      </w:pPr>
    </w:p>
    <w:p w:rsidR="006B0DD4" w:rsidRPr="00951490" w:rsidRDefault="00F339F2" w:rsidP="006B0DD4">
      <w:pPr>
        <w:pStyle w:val="afb"/>
        <w:ind w:firstLine="0"/>
        <w:jc w:val="center"/>
      </w:pPr>
      <w:r>
        <w:rPr>
          <w:noProof/>
        </w:rPr>
        <w:lastRenderedPageBreak/>
        <mc:AlternateContent>
          <mc:Choice Requires="wps">
            <w:drawing>
              <wp:anchor distT="0" distB="0" distL="114300" distR="114300" simplePos="0" relativeHeight="251632640" behindDoc="0" locked="0" layoutInCell="1" allowOverlap="1" wp14:anchorId="60D0FAC9" wp14:editId="4C31DABE">
                <wp:simplePos x="0" y="0"/>
                <wp:positionH relativeFrom="margin">
                  <wp:posOffset>1198855</wp:posOffset>
                </wp:positionH>
                <wp:positionV relativeFrom="paragraph">
                  <wp:posOffset>3414649</wp:posOffset>
                </wp:positionV>
                <wp:extent cx="431597" cy="182880"/>
                <wp:effectExtent l="19050" t="19050" r="26035" b="26670"/>
                <wp:wrapNone/>
                <wp:docPr id="89" name="正方形/長方形 89"/>
                <wp:cNvGraphicFramePr/>
                <a:graphic xmlns:a="http://schemas.openxmlformats.org/drawingml/2006/main">
                  <a:graphicData uri="http://schemas.microsoft.com/office/word/2010/wordprocessingShape">
                    <wps:wsp>
                      <wps:cNvSpPr/>
                      <wps:spPr>
                        <a:xfrm>
                          <a:off x="0" y="0"/>
                          <a:ext cx="431597"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E0882" id="正方形/長方形 89" o:spid="_x0000_s1026" style="position:absolute;left:0;text-align:left;margin-left:94.4pt;margin-top:268.85pt;width:34pt;height:14.4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" filled="f" strokecolor="red" strokeweight="3pt">
                <w10:wrap anchorx="margin"/>
              </v:rect>
            </w:pict>
          </mc:Fallback>
        </mc:AlternateContent>
      </w:r>
      <w:r w:rsidR="006B0DD4">
        <w:rPr>
          <w:noProof/>
        </w:rPr>
        <w:drawing>
          <wp:inline distT="0" distB="0" distL="0" distR="0" wp14:anchorId="5883EA46" wp14:editId="5D136B10">
            <wp:extent cx="4856990" cy="3631743"/>
            <wp:effectExtent l="0" t="0" r="1270" b="698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4" b="2"/>
                    <a:stretch/>
                  </pic:blipFill>
                  <pic:spPr bwMode="auto">
                    <a:xfrm>
                      <a:off x="0" y="0"/>
                      <a:ext cx="4857750" cy="3632311"/>
                    </a:xfrm>
                    <a:prstGeom prst="rect">
                      <a:avLst/>
                    </a:prstGeom>
                    <a:ln>
                      <a:noFill/>
                    </a:ln>
                    <a:extLst>
                      <a:ext uri="{53640926-AAD7-44D8-BBD7-CCE9431645EC}">
                        <a14:shadowObscured xmlns:a14="http://schemas.microsoft.com/office/drawing/2010/main"/>
                      </a:ext>
                    </a:extLst>
                  </pic:spPr>
                </pic:pic>
              </a:graphicData>
            </a:graphic>
          </wp:inline>
        </w:drawing>
      </w:r>
    </w:p>
    <w:p w:rsidR="00801776"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26</w:t>
      </w:r>
      <w:r>
        <w:fldChar w:fldCharType="end"/>
      </w:r>
      <w:r w:rsidR="00F339F2" w:rsidRPr="001D1982">
        <w:rPr>
          <w:rFonts w:hint="eastAsia"/>
        </w:rPr>
        <w:t xml:space="preserve"> </w:t>
      </w:r>
      <w:r w:rsidR="00F339F2" w:rsidRPr="001D1982">
        <w:rPr>
          <w:rFonts w:hint="eastAsia"/>
        </w:rPr>
        <w:t>「</w:t>
      </w:r>
      <w:r w:rsidR="00220403" w:rsidRPr="001D1982">
        <w:rPr>
          <w:rFonts w:cstheme="minorHAnsi" w:hint="eastAsia"/>
        </w:rPr>
        <w:t>Conductor</w:t>
      </w:r>
      <w:r w:rsidR="00801776" w:rsidRPr="001D1982">
        <w:rPr>
          <w:rFonts w:cstheme="minorHAnsi" w:hint="eastAsia"/>
        </w:rPr>
        <w:t>作業確認</w:t>
      </w:r>
      <w:r w:rsidR="00F339F2" w:rsidRPr="001D1982">
        <w:rPr>
          <w:rFonts w:cstheme="minorHAnsi" w:hint="eastAsia"/>
        </w:rPr>
        <w:t>」メニューの「</w:t>
      </w:r>
      <w:r w:rsidR="006B382B" w:rsidRPr="001D1982">
        <w:rPr>
          <w:rFonts w:cstheme="minorHAnsi" w:hint="eastAsia"/>
        </w:rPr>
        <w:t>予約取消</w:t>
      </w:r>
      <w:r w:rsidR="00F339F2" w:rsidRPr="001D1982">
        <w:rPr>
          <w:rFonts w:cstheme="minorHAnsi" w:hint="eastAsia"/>
        </w:rPr>
        <w:t>」ボタン</w:t>
      </w:r>
    </w:p>
    <w:p w:rsidR="00F339F2" w:rsidRDefault="00F339F2" w:rsidP="005F4627">
      <w:pPr>
        <w:ind w:left="1054" w:hangingChars="500" w:hanging="1054"/>
        <w:jc w:val="center"/>
        <w:rPr>
          <w:rFonts w:cstheme="minorHAnsi"/>
          <w:b/>
        </w:rPr>
      </w:pPr>
    </w:p>
    <w:p w:rsidR="00593203" w:rsidRDefault="00593203" w:rsidP="00593203">
      <w:pPr>
        <w:ind w:left="1054" w:hangingChars="500" w:hanging="1054"/>
        <w:rPr>
          <w:b/>
        </w:rPr>
      </w:pPr>
    </w:p>
    <w:p w:rsidR="00593203" w:rsidRDefault="00F339F2" w:rsidP="00593203">
      <w:pPr>
        <w:ind w:left="1050" w:hangingChars="500" w:hanging="1050"/>
        <w:jc w:val="center"/>
        <w:rPr>
          <w:b/>
        </w:rPr>
      </w:pPr>
      <w:r>
        <w:rPr>
          <w:noProof/>
        </w:rPr>
        <mc:AlternateContent>
          <mc:Choice Requires="wps">
            <w:drawing>
              <wp:anchor distT="0" distB="0" distL="114300" distR="114300" simplePos="0" relativeHeight="251704320" behindDoc="0" locked="0" layoutInCell="1" allowOverlap="1" wp14:anchorId="0CACBB64" wp14:editId="599DAB51">
                <wp:simplePos x="0" y="0"/>
                <wp:positionH relativeFrom="margin">
                  <wp:posOffset>2779116</wp:posOffset>
                </wp:positionH>
                <wp:positionV relativeFrom="paragraph">
                  <wp:posOffset>1349680</wp:posOffset>
                </wp:positionV>
                <wp:extent cx="248716" cy="182880"/>
                <wp:effectExtent l="19050" t="19050" r="18415" b="26670"/>
                <wp:wrapNone/>
                <wp:docPr id="88" name="正方形/長方形 88"/>
                <wp:cNvGraphicFramePr/>
                <a:graphic xmlns:a="http://schemas.openxmlformats.org/drawingml/2006/main">
                  <a:graphicData uri="http://schemas.microsoft.com/office/word/2010/wordprocessingShape">
                    <wps:wsp>
                      <wps:cNvSpPr/>
                      <wps:spPr>
                        <a:xfrm>
                          <a:off x="0" y="0"/>
                          <a:ext cx="248716"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DB1D0" id="正方形/長方形 88" o:spid="_x0000_s1026" style="position:absolute;left:0;text-align:left;margin-left:218.85pt;margin-top:106.25pt;width:19.6pt;height:14.4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" filled="f" strokecolor="red" strokeweight="3pt">
                <w10:wrap anchorx="margin"/>
              </v:rect>
            </w:pict>
          </mc:Fallback>
        </mc:AlternateContent>
      </w:r>
      <w:r w:rsidR="00593203">
        <w:rPr>
          <w:noProof/>
        </w:rPr>
        <w:drawing>
          <wp:inline distT="0" distB="0" distL="0" distR="0" wp14:anchorId="00C41FF4" wp14:editId="4F115C8D">
            <wp:extent cx="4927600" cy="3225924"/>
            <wp:effectExtent l="0" t="0" r="6350" b="0"/>
            <wp:docPr id="97"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27</w:t>
      </w:r>
      <w:r>
        <w:fldChar w:fldCharType="end"/>
      </w:r>
      <w:r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停止解除</w:t>
      </w:r>
      <w:r w:rsidR="00F339F2" w:rsidRPr="001D1982">
        <w:rPr>
          <w:rFonts w:cstheme="minorHAnsi" w:hint="eastAsia"/>
        </w:rPr>
        <w:t>」（</w:t>
      </w:r>
      <w:r w:rsidR="00F339F2" w:rsidRPr="001D1982">
        <w:rPr>
          <w:rFonts w:cstheme="minorHAnsi" w:hint="eastAsia"/>
        </w:rPr>
        <w:t>Node</w:t>
      </w:r>
      <w:r w:rsidR="00F339F2" w:rsidRPr="001D1982">
        <w:rPr>
          <w:rFonts w:cstheme="minorHAnsi" w:hint="eastAsia"/>
        </w:rPr>
        <w:t>：</w:t>
      </w:r>
      <w:r w:rsidR="00F339F2" w:rsidRPr="001D1982">
        <w:t>Conductor pause</w:t>
      </w:r>
      <w:r w:rsidR="00F339F2" w:rsidRPr="001D1982">
        <w:rPr>
          <w:rFonts w:hint="eastAsia"/>
        </w:rPr>
        <w:t>）</w:t>
      </w:r>
    </w:p>
    <w:p w:rsidR="00593203" w:rsidRPr="001D1982" w:rsidRDefault="00593203" w:rsidP="001D1982">
      <w:pPr>
        <w:ind w:left="1054" w:hangingChars="500" w:hanging="1054"/>
        <w:jc w:val="center"/>
        <w:rPr>
          <w:b/>
        </w:rPr>
      </w:pPr>
    </w:p>
    <w:p w:rsidR="00593203" w:rsidRDefault="00593203" w:rsidP="00593203">
      <w:pPr>
        <w:ind w:left="1050" w:hangingChars="500" w:hanging="1050"/>
        <w:jc w:val="center"/>
        <w:rPr>
          <w:b/>
        </w:rPr>
      </w:pPr>
      <w:r>
        <w:rPr>
          <w:noProof/>
        </w:rPr>
        <w:lastRenderedPageBreak/>
        <mc:AlternateContent>
          <mc:Choice Requires="wps">
            <w:drawing>
              <wp:anchor distT="0" distB="0" distL="114300" distR="114300" simplePos="0" relativeHeight="251610112" behindDoc="0" locked="0" layoutInCell="1" allowOverlap="1" wp14:anchorId="017D9EB1" wp14:editId="4B3D9D3B">
                <wp:simplePos x="0" y="0"/>
                <wp:positionH relativeFrom="margin">
                  <wp:posOffset>1162455</wp:posOffset>
                </wp:positionH>
                <wp:positionV relativeFrom="paragraph">
                  <wp:posOffset>3100603</wp:posOffset>
                </wp:positionV>
                <wp:extent cx="453543" cy="182880"/>
                <wp:effectExtent l="19050" t="19050" r="22860" b="26670"/>
                <wp:wrapNone/>
                <wp:docPr id="45" name="正方形/長方形 45"/>
                <wp:cNvGraphicFramePr/>
                <a:graphic xmlns:a="http://schemas.openxmlformats.org/drawingml/2006/main">
                  <a:graphicData uri="http://schemas.microsoft.com/office/word/2010/wordprocessingShape">
                    <wps:wsp>
                      <wps:cNvSpPr/>
                      <wps:spPr>
                        <a:xfrm>
                          <a:off x="0" y="0"/>
                          <a:ext cx="453543"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8A9D5" id="正方形/長方形 45" o:spid="_x0000_s1026" style="position:absolute;left:0;text-align:left;margin-left:91.55pt;margin-top:244.15pt;width:35.7pt;height:14.4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" filled="f" strokecolor="red" strokeweight="3pt">
                <w10:wrap anchorx="margin"/>
              </v:rect>
            </w:pict>
          </mc:Fallback>
        </mc:AlternateContent>
      </w:r>
      <w:r>
        <w:rPr>
          <w:noProof/>
        </w:rPr>
        <w:drawing>
          <wp:inline distT="0" distB="0" distL="0" distR="0" wp14:anchorId="767B70A3" wp14:editId="789D2641">
            <wp:extent cx="5040000" cy="3299508"/>
            <wp:effectExtent l="0" t="0" r="8255" b="0"/>
            <wp:docPr id="44"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0" y="0"/>
                      <a:ext cx="5040000" cy="3299508"/>
                    </a:xfrm>
                    <a:prstGeom prst="rect">
                      <a:avLst/>
                    </a:prstGeom>
                  </pic:spPr>
                </pic:pic>
              </a:graphicData>
            </a:graphic>
          </wp:inline>
        </w:drawing>
      </w:r>
    </w:p>
    <w:p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28</w:t>
      </w:r>
      <w:r>
        <w:fldChar w:fldCharType="end"/>
      </w:r>
      <w:r w:rsidR="00F339F2"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緊急停止</w:t>
      </w:r>
      <w:r w:rsidR="00F339F2" w:rsidRPr="001D1982">
        <w:rPr>
          <w:rFonts w:cstheme="minorHAnsi" w:hint="eastAsia"/>
        </w:rPr>
        <w:t>」ボタン</w:t>
      </w:r>
    </w:p>
    <w:p w:rsidR="00593203" w:rsidRPr="001D1982" w:rsidRDefault="00593203" w:rsidP="001D1982">
      <w:pPr>
        <w:ind w:left="1054" w:hangingChars="500" w:hanging="1054"/>
        <w:jc w:val="center"/>
        <w:rPr>
          <w:b/>
        </w:rPr>
      </w:pPr>
    </w:p>
    <w:p w:rsidR="00F339F2" w:rsidRDefault="00F339F2" w:rsidP="00593203">
      <w:pPr>
        <w:ind w:left="1054" w:hangingChars="500" w:hanging="1054"/>
        <w:rPr>
          <w:b/>
        </w:rPr>
      </w:pPr>
    </w:p>
    <w:p w:rsidR="00801776" w:rsidRDefault="00F339F2" w:rsidP="00035D87">
      <w:pPr>
        <w:pStyle w:val="a8"/>
        <w:numPr>
          <w:ilvl w:val="0"/>
          <w:numId w:val="32"/>
        </w:numPr>
        <w:ind w:leftChars="0"/>
      </w:pPr>
      <w:r>
        <w:rPr>
          <w:rFonts w:hint="eastAsia"/>
        </w:rPr>
        <w:t>「</w:t>
      </w:r>
      <w:r w:rsidR="00220403">
        <w:rPr>
          <w:rFonts w:hint="eastAsia"/>
        </w:rPr>
        <w:t>Conductor</w:t>
      </w:r>
      <w:r w:rsidR="00801776" w:rsidRPr="00951490">
        <w:rPr>
          <w:rFonts w:hint="eastAsia"/>
        </w:rPr>
        <w:t>作業確認</w:t>
      </w:r>
      <w:r>
        <w:rPr>
          <w:rFonts w:hint="eastAsia"/>
        </w:rPr>
        <w:t>」メニューの共通項目</w:t>
      </w:r>
      <w:r w:rsidR="00801776" w:rsidRPr="00951490">
        <w:rPr>
          <w:rFonts w:hint="eastAsia"/>
        </w:rPr>
        <w:t>は以下の</w:t>
      </w:r>
      <w:r w:rsidR="007408A8" w:rsidRPr="00951490">
        <w:rPr>
          <w:rFonts w:hint="eastAsia"/>
        </w:rPr>
        <w:t>とおり</w:t>
      </w:r>
      <w:r w:rsidR="00801776" w:rsidRPr="00951490">
        <w:rPr>
          <w:rFonts w:hint="eastAsia"/>
        </w:rPr>
        <w:t>です。</w:t>
      </w:r>
    </w:p>
    <w:p w:rsidR="00F339F2" w:rsidRDefault="00F339F2" w:rsidP="00F339F2">
      <w:pPr>
        <w:ind w:left="703"/>
      </w:pPr>
    </w:p>
    <w:p w:rsidR="00A91449" w:rsidRDefault="001D1982" w:rsidP="001D1982">
      <w:pPr>
        <w:pStyle w:val="af1"/>
        <w:jc w:val="center"/>
      </w:pPr>
      <w:r>
        <w:rPr>
          <w:rFonts w:hint="eastAsia"/>
        </w:rPr>
        <w:t>表</w:t>
      </w:r>
      <w:r>
        <w:rPr>
          <w:rFonts w:hint="eastAsia"/>
        </w:rPr>
        <w:t xml:space="preserve"> 4.1</w:t>
      </w:r>
      <w:r w:rsidRPr="001D1982">
        <w:rPr>
          <w:rFonts w:hint="eastAsia"/>
        </w:rPr>
        <w:t xml:space="preserve">- </w:t>
      </w:r>
      <w:r w:rsidRPr="001D1982">
        <w:fldChar w:fldCharType="begin"/>
      </w:r>
      <w:r w:rsidRPr="001D1982">
        <w:instrText xml:space="preserve"> </w:instrText>
      </w:r>
      <w:r w:rsidRPr="001D1982">
        <w:rPr>
          <w:rFonts w:hint="eastAsia"/>
        </w:rPr>
        <w:instrText xml:space="preserve">SEQ </w:instrText>
      </w:r>
      <w:r w:rsidRPr="001D1982">
        <w:rPr>
          <w:rFonts w:hint="eastAsia"/>
        </w:rPr>
        <w:instrText>表</w:instrText>
      </w:r>
      <w:r w:rsidRPr="001D1982">
        <w:rPr>
          <w:rFonts w:hint="eastAsia"/>
        </w:rPr>
        <w:instrText>_4.1- \* ARABIC</w:instrText>
      </w:r>
      <w:r w:rsidRPr="001D1982">
        <w:instrText xml:space="preserve"> </w:instrText>
      </w:r>
      <w:r w:rsidRPr="001D1982">
        <w:fldChar w:fldCharType="separate"/>
      </w:r>
      <w:r w:rsidR="001D5173">
        <w:rPr>
          <w:noProof/>
        </w:rPr>
        <w:t>17</w:t>
      </w:r>
      <w:r w:rsidRPr="001D1982">
        <w:fldChar w:fldCharType="end"/>
      </w:r>
      <w:r w:rsidR="00A91449" w:rsidRPr="001D1982">
        <w:rPr>
          <w:rFonts w:cstheme="minorHAnsi"/>
        </w:rPr>
        <w:t xml:space="preserve">　</w:t>
      </w:r>
      <w:r w:rsidR="00A91449" w:rsidRPr="001D1982">
        <w:rPr>
          <w:rFonts w:cstheme="minorHAnsi" w:hint="eastAsia"/>
        </w:rPr>
        <w:t>「</w:t>
      </w:r>
      <w:r w:rsidR="00A91449" w:rsidRPr="001D1982">
        <w:rPr>
          <w:rFonts w:cstheme="minorHAnsi" w:hint="eastAsia"/>
        </w:rPr>
        <w:t>Conductor</w:t>
      </w:r>
      <w:r w:rsidR="00A91449" w:rsidRPr="001D1982">
        <w:rPr>
          <w:rFonts w:cstheme="minorHAnsi" w:hint="eastAsia"/>
        </w:rPr>
        <w:t>作業確認」メニュー項目一覧</w:t>
      </w:r>
    </w:p>
    <w:tbl>
      <w:tblPr>
        <w:tblStyle w:val="aa"/>
        <w:tblpPr w:leftFromText="142" w:rightFromText="142" w:vertAnchor="text" w:horzAnchor="margin" w:tblpXSpec="right" w:tblpY="189"/>
        <w:tblW w:w="8730" w:type="dxa"/>
        <w:tblLayout w:type="fixed"/>
        <w:tblLook w:val="04A0" w:firstRow="1" w:lastRow="0" w:firstColumn="1" w:lastColumn="0" w:noHBand="0" w:noVBand="1"/>
      </w:tblPr>
      <w:tblGrid>
        <w:gridCol w:w="1304"/>
        <w:gridCol w:w="3515"/>
        <w:gridCol w:w="850"/>
        <w:gridCol w:w="850"/>
        <w:gridCol w:w="2211"/>
      </w:tblGrid>
      <w:tr w:rsidR="00A91449" w:rsidRPr="00951490" w:rsidTr="00A91449">
        <w:tc>
          <w:tcPr>
            <w:tcW w:w="1304"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515"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850"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850" w:type="dxa"/>
            <w:shd w:val="clear" w:color="auto" w:fill="002B62"/>
            <w:vAlign w:val="center"/>
          </w:tcPr>
          <w:p w:rsidR="00A91449"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形式</w:t>
            </w:r>
          </w:p>
        </w:tc>
        <w:tc>
          <w:tcPr>
            <w:tcW w:w="2211"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停止</w:t>
            </w:r>
            <w:r w:rsidRPr="00951490">
              <w:rPr>
                <w:rFonts w:asciiTheme="minorEastAsia" w:hAnsiTheme="minorEastAsia" w:cstheme="minorHAnsi" w:hint="eastAsia"/>
                <w:color w:val="000000"/>
                <w:sz w:val="18"/>
                <w:szCs w:val="18"/>
                <w:shd w:val="clear" w:color="auto" w:fill="FFFFFF"/>
              </w:rPr>
              <w:t>解除</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一時停止</w:t>
            </w:r>
            <w:r w:rsidRPr="00951490">
              <w:rPr>
                <w:rFonts w:asciiTheme="minorEastAsia" w:hAnsiTheme="minorEastAsia" w:cstheme="minorHAnsi" w:hint="eastAsia"/>
                <w:color w:val="000000"/>
                <w:sz w:val="18"/>
                <w:szCs w:val="18"/>
                <w:shd w:val="clear" w:color="auto" w:fill="FFFFFF"/>
              </w:rPr>
              <w:t>を解除します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の実行を中止します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の実行予約を取り消します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r>
              <w:rPr>
                <w:rFonts w:asciiTheme="minorEastAsia" w:hAnsiTheme="minorEastAsia" w:cstheme="minorHAnsi" w:hint="eastAsia"/>
                <w:color w:val="000000"/>
                <w:sz w:val="18"/>
                <w:szCs w:val="18"/>
                <w:shd w:val="clear" w:color="auto" w:fill="FFFFFF"/>
              </w:rPr>
              <w:t>。</w:t>
            </w:r>
          </w:p>
        </w:tc>
      </w:tr>
    </w:tbl>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F339F2" w:rsidRPr="00F339F2" w:rsidRDefault="00F339F2" w:rsidP="00F339F2">
      <w:pPr>
        <w:ind w:left="703"/>
        <w:jc w:val="center"/>
      </w:pPr>
    </w:p>
    <w:p w:rsidR="00F339F2" w:rsidRPr="00F339F2" w:rsidRDefault="00F339F2" w:rsidP="00F339F2">
      <w:pPr>
        <w:ind w:left="703"/>
      </w:pPr>
    </w:p>
    <w:p w:rsidR="00801776" w:rsidRPr="00951490" w:rsidRDefault="00801776" w:rsidP="00801776">
      <w:pPr>
        <w:rPr>
          <w:rFonts w:cstheme="minorHAnsi"/>
        </w:rPr>
      </w:pPr>
    </w:p>
    <w:p w:rsidR="00801776" w:rsidRPr="00951490" w:rsidRDefault="00801776" w:rsidP="00801776">
      <w:pPr>
        <w:jc w:val="center"/>
        <w:rPr>
          <w:rFonts w:cstheme="minorHAnsi"/>
          <w:b/>
        </w:rPr>
      </w:pPr>
    </w:p>
    <w:p w:rsidR="00841806" w:rsidRDefault="00841806" w:rsidP="00801776">
      <w:pPr>
        <w:widowControl/>
        <w:jc w:val="left"/>
        <w:rPr>
          <w:rFonts w:cstheme="minorHAnsi"/>
          <w:b/>
        </w:rPr>
      </w:pPr>
    </w:p>
    <w:p w:rsidR="00841806" w:rsidRDefault="00841806">
      <w:pPr>
        <w:widowControl/>
        <w:jc w:val="left"/>
        <w:rPr>
          <w:rFonts w:cstheme="minorHAnsi"/>
          <w:b/>
        </w:rPr>
      </w:pPr>
      <w:r>
        <w:rPr>
          <w:rFonts w:cstheme="minorHAnsi"/>
          <w:b/>
        </w:rPr>
        <w:br w:type="page"/>
      </w:r>
    </w:p>
    <w:p w:rsidR="003B53B9" w:rsidRPr="00951490" w:rsidRDefault="00220403" w:rsidP="000F2A61">
      <w:pPr>
        <w:pStyle w:val="30"/>
      </w:pPr>
      <w:bookmarkStart w:id="153" w:name="_Ref453666431"/>
      <w:bookmarkStart w:id="154" w:name="_Ref453666433"/>
      <w:bookmarkStart w:id="155" w:name="_Toc489869779"/>
      <w:bookmarkStart w:id="156" w:name="_Toc69370637"/>
      <w:r>
        <w:lastRenderedPageBreak/>
        <w:t>Conductor</w:t>
      </w:r>
      <w:bookmarkEnd w:id="141"/>
      <w:r w:rsidR="003B53B9" w:rsidRPr="00951490">
        <w:t>作業一覧</w:t>
      </w:r>
      <w:bookmarkEnd w:id="153"/>
      <w:bookmarkEnd w:id="154"/>
      <w:bookmarkEnd w:id="155"/>
      <w:bookmarkEnd w:id="156"/>
    </w:p>
    <w:p w:rsidR="00F5185F" w:rsidRPr="00951490" w:rsidRDefault="00540A19" w:rsidP="00035D87">
      <w:pPr>
        <w:pStyle w:val="a8"/>
        <w:numPr>
          <w:ilvl w:val="0"/>
          <w:numId w:val="16"/>
        </w:numPr>
        <w:ind w:leftChars="0"/>
      </w:pPr>
      <w:bookmarkStart w:id="157" w:name="_Toc434596932"/>
      <w:bookmarkStart w:id="158" w:name="_Toc434597116"/>
      <w:bookmarkStart w:id="159" w:name="_Toc434854828"/>
      <w:bookmarkStart w:id="160" w:name="_Toc434856161"/>
      <w:bookmarkStart w:id="161" w:name="_Toc435539437"/>
      <w:bookmarkStart w:id="162" w:name="_Toc436236568"/>
      <w:bookmarkStart w:id="163" w:name="_Toc436826781"/>
      <w:bookmarkStart w:id="164" w:name="_Toc436827709"/>
      <w:bookmarkStart w:id="165" w:name="_Toc436830092"/>
      <w:bookmarkStart w:id="166" w:name="_Toc436830116"/>
      <w:bookmarkStart w:id="167" w:name="_Toc436830142"/>
      <w:bookmarkStart w:id="168" w:name="_Toc437623160"/>
      <w:bookmarkStart w:id="169" w:name="_Toc437872124"/>
      <w:bookmarkEnd w:id="157"/>
      <w:bookmarkEnd w:id="158"/>
      <w:bookmarkEnd w:id="159"/>
      <w:bookmarkEnd w:id="160"/>
      <w:bookmarkEnd w:id="161"/>
      <w:bookmarkEnd w:id="162"/>
      <w:bookmarkEnd w:id="163"/>
      <w:bookmarkEnd w:id="164"/>
      <w:bookmarkEnd w:id="165"/>
      <w:bookmarkEnd w:id="166"/>
      <w:bookmarkEnd w:id="167"/>
      <w:bookmarkEnd w:id="168"/>
      <w:bookmarkEnd w:id="169"/>
      <w:r w:rsidRPr="00951490">
        <w:rPr>
          <w:rFonts w:hint="eastAsia"/>
        </w:rPr>
        <w:t>[</w:t>
      </w:r>
      <w:r w:rsidR="00220403">
        <w:rPr>
          <w:rFonts w:hint="eastAsia"/>
        </w:rPr>
        <w:t>Conductor</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220403">
        <w:t>Conductor</w:t>
      </w:r>
      <w:r w:rsidR="003B53B9" w:rsidRPr="00951490">
        <w:t>の作業を管理します。</w:t>
      </w:r>
    </w:p>
    <w:p w:rsidR="00910E88" w:rsidRPr="00951490" w:rsidRDefault="00910E88" w:rsidP="00910E88">
      <w:pPr>
        <w:pStyle w:val="a8"/>
        <w:ind w:leftChars="0" w:left="703"/>
      </w:pPr>
      <w:r w:rsidRPr="00951490">
        <w:rPr>
          <w:rFonts w:hint="eastAsia"/>
        </w:rPr>
        <w:t>条件を指定し「フィルタ」ボタンをクリックすると、作業</w:t>
      </w:r>
      <w:r w:rsidR="00EA4BE8">
        <w:rPr>
          <w:rFonts w:hint="eastAsia"/>
        </w:rPr>
        <w:t>一覧テーブル</w:t>
      </w:r>
      <w:r w:rsidRPr="00951490">
        <w:rPr>
          <w:rFonts w:hint="eastAsia"/>
        </w:rPr>
        <w:t>を表示します。</w:t>
      </w:r>
    </w:p>
    <w:p w:rsidR="005E604A" w:rsidRPr="00951490" w:rsidRDefault="005E604A" w:rsidP="00EB1B89"/>
    <w:p w:rsidR="00267110" w:rsidRDefault="00801776" w:rsidP="00EA4BE8">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1D5173">
        <w:rPr>
          <w:u w:val="single"/>
        </w:rPr>
        <w:t>4.1.5</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1D5173" w:rsidRPr="001D5173">
        <w:rPr>
          <w:u w:val="single"/>
        </w:rPr>
        <w:t>Conductor</w:t>
      </w:r>
      <w:r w:rsidR="001D5173" w:rsidRPr="001D5173">
        <w:rPr>
          <w:u w:val="single"/>
        </w:rPr>
        <w:t>作業確認</w:t>
      </w:r>
      <w:r w:rsidR="003B53B9" w:rsidRPr="00951490">
        <w:rPr>
          <w:u w:val="single"/>
        </w:rPr>
        <w:fldChar w:fldCharType="end"/>
      </w:r>
      <w:r w:rsidR="003B53B9" w:rsidRPr="00951490">
        <w:t>」画面に遷移します。</w:t>
      </w:r>
    </w:p>
    <w:p w:rsidR="00AB5C32" w:rsidRDefault="00AB5C32" w:rsidP="00EA4BE8">
      <w:pPr>
        <w:pStyle w:val="a8"/>
        <w:ind w:leftChars="0" w:left="703"/>
      </w:pPr>
    </w:p>
    <w:p w:rsidR="00AB5C32" w:rsidRDefault="00AB5C32" w:rsidP="00AB5C32">
      <w:pPr>
        <w:pStyle w:val="a8"/>
        <w:ind w:leftChars="0" w:left="703"/>
      </w:pPr>
      <w:r>
        <w:rPr>
          <w:rFonts w:hint="eastAsia"/>
        </w:rPr>
        <w:t>「投入データ一式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w:t>
      </w:r>
      <w:r w:rsidR="00DF123D">
        <w:rPr>
          <w:rFonts w:hint="eastAsia"/>
        </w:rPr>
        <w:t>実行ファイル</w:t>
      </w:r>
      <w:r>
        <w:rPr>
          <w:rFonts w:hint="eastAsia"/>
        </w:rPr>
        <w:t>などをまとめてダウンロードすることができます。</w:t>
      </w:r>
    </w:p>
    <w:p w:rsidR="00AB5C32" w:rsidRDefault="00AB5C32" w:rsidP="00083278">
      <w:pPr>
        <w:pStyle w:val="a8"/>
        <w:ind w:leftChars="0" w:left="703"/>
      </w:pPr>
      <w:r>
        <w:rPr>
          <w:rFonts w:hint="eastAsia"/>
        </w:rPr>
        <w:t>「結果データ一式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の実行ログ、エラーログなどをまとめてダウンロードすることができます。</w:t>
      </w:r>
    </w:p>
    <w:p w:rsidR="00AB5C32" w:rsidRDefault="00AB5C32" w:rsidP="00EA4BE8">
      <w:pPr>
        <w:pStyle w:val="a8"/>
        <w:ind w:leftChars="0" w:left="703"/>
      </w:pPr>
    </w:p>
    <w:p w:rsidR="00083278" w:rsidRPr="00AB5C32" w:rsidRDefault="00083278" w:rsidP="00EA4BE8">
      <w:pPr>
        <w:pStyle w:val="a8"/>
        <w:ind w:leftChars="0" w:left="703"/>
      </w:pPr>
      <w:r>
        <w:rPr>
          <w:rFonts w:hint="eastAsia"/>
        </w:rPr>
        <w:t>(*)Conductor</w:t>
      </w:r>
      <w:r>
        <w:rPr>
          <w:rFonts w:hint="eastAsia"/>
        </w:rPr>
        <w:t>が階層構造になっている場合は、末端の</w:t>
      </w:r>
      <w:r>
        <w:rPr>
          <w:rFonts w:hint="eastAsia"/>
        </w:rPr>
        <w:t>Movement</w:t>
      </w:r>
      <w:r>
        <w:rPr>
          <w:rFonts w:hint="eastAsia"/>
        </w:rPr>
        <w:t>も対象になります。</w:t>
      </w:r>
    </w:p>
    <w:p w:rsidR="00D62358" w:rsidRPr="00EA4BE8" w:rsidRDefault="003914B3" w:rsidP="00D62358">
      <w:pPr>
        <w:pStyle w:val="a8"/>
        <w:ind w:leftChars="0" w:left="703"/>
        <w:jc w:val="center"/>
      </w:pPr>
      <w:r>
        <w:rPr>
          <w:noProof/>
        </w:rPr>
        <mc:AlternateContent>
          <mc:Choice Requires="wps">
            <w:drawing>
              <wp:anchor distT="0" distB="0" distL="114300" distR="114300" simplePos="0" relativeHeight="251617280" behindDoc="0" locked="0" layoutInCell="1" allowOverlap="1" wp14:anchorId="0315B1FE" wp14:editId="725A0954">
                <wp:simplePos x="0" y="0"/>
                <wp:positionH relativeFrom="margin">
                  <wp:posOffset>434706</wp:posOffset>
                </wp:positionH>
                <wp:positionV relativeFrom="paragraph">
                  <wp:posOffset>1493738</wp:posOffset>
                </wp:positionV>
                <wp:extent cx="695617" cy="151075"/>
                <wp:effectExtent l="0" t="0" r="28575" b="20955"/>
                <wp:wrapNone/>
                <wp:docPr id="9" name="正方形/長方形 9"/>
                <wp:cNvGraphicFramePr/>
                <a:graphic xmlns:a="http://schemas.openxmlformats.org/drawingml/2006/main">
                  <a:graphicData uri="http://schemas.microsoft.com/office/word/2010/wordprocessingShape">
                    <wps:wsp>
                      <wps:cNvSpPr/>
                      <wps:spPr>
                        <a:xfrm>
                          <a:off x="0" y="0"/>
                          <a:ext cx="69561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251D7" id="正方形/長方形 9" o:spid="_x0000_s1026" style="position:absolute;left:0;text-align:left;margin-left:34.25pt;margin-top:117.6pt;width:54.75pt;height:11.9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" filled="f" strokecolor="red" strokeweight="2pt">
                <w10:wrap anchorx="margin"/>
              </v:rect>
            </w:pict>
          </mc:Fallback>
        </mc:AlternateContent>
      </w:r>
      <w:r>
        <w:rPr>
          <w:noProof/>
        </w:rPr>
        <mc:AlternateContent>
          <mc:Choice Requires="wps">
            <w:drawing>
              <wp:anchor distT="0" distB="0" distL="114300" distR="114300" simplePos="0" relativeHeight="251623424" behindDoc="0" locked="0" layoutInCell="1" allowOverlap="1" wp14:anchorId="5D04D2DD" wp14:editId="1D1A529C">
                <wp:simplePos x="0" y="0"/>
                <wp:positionH relativeFrom="margin">
                  <wp:posOffset>4210112</wp:posOffset>
                </wp:positionH>
                <wp:positionV relativeFrom="paragraph">
                  <wp:posOffset>2200575</wp:posOffset>
                </wp:positionV>
                <wp:extent cx="544152" cy="324166"/>
                <wp:effectExtent l="0" t="0" r="27940" b="19050"/>
                <wp:wrapNone/>
                <wp:docPr id="21" name="正方形/長方形 21"/>
                <wp:cNvGraphicFramePr/>
                <a:graphic xmlns:a="http://schemas.openxmlformats.org/drawingml/2006/main">
                  <a:graphicData uri="http://schemas.microsoft.com/office/word/2010/wordprocessingShape">
                    <wps:wsp>
                      <wps:cNvSpPr/>
                      <wps:spPr>
                        <a:xfrm>
                          <a:off x="0" y="0"/>
                          <a:ext cx="544152" cy="32416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EDB0A" id="正方形/長方形 21" o:spid="_x0000_s1026" style="position:absolute;left:0;text-align:left;margin-left:331.5pt;margin-top:173.25pt;width:42.85pt;height:25.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22400" behindDoc="0" locked="0" layoutInCell="1" allowOverlap="1" wp14:anchorId="4CA717F2" wp14:editId="414E72D6">
                <wp:simplePos x="0" y="0"/>
                <wp:positionH relativeFrom="margin">
                  <wp:posOffset>3688399</wp:posOffset>
                </wp:positionH>
                <wp:positionV relativeFrom="paragraph">
                  <wp:posOffset>2200576</wp:posOffset>
                </wp:positionV>
                <wp:extent cx="521713" cy="325116"/>
                <wp:effectExtent l="0" t="0" r="12065" b="18415"/>
                <wp:wrapNone/>
                <wp:docPr id="20" name="正方形/長方形 20"/>
                <wp:cNvGraphicFramePr/>
                <a:graphic xmlns:a="http://schemas.openxmlformats.org/drawingml/2006/main">
                  <a:graphicData uri="http://schemas.microsoft.com/office/word/2010/wordprocessingShape">
                    <wps:wsp>
                      <wps:cNvSpPr/>
                      <wps:spPr>
                        <a:xfrm>
                          <a:off x="0" y="0"/>
                          <a:ext cx="521713" cy="32511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EE817" id="正方形/長方形 20" o:spid="_x0000_s1026" style="position:absolute;left:0;text-align:left;margin-left:290.45pt;margin-top:173.25pt;width:41.1pt;height:25.6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18304" behindDoc="0" locked="0" layoutInCell="1" allowOverlap="1" wp14:anchorId="275D7252" wp14:editId="46F780F7">
                <wp:simplePos x="0" y="0"/>
                <wp:positionH relativeFrom="margin">
                  <wp:posOffset>2117651</wp:posOffset>
                </wp:positionH>
                <wp:positionV relativeFrom="paragraph">
                  <wp:posOffset>2166917</wp:posOffset>
                </wp:positionV>
                <wp:extent cx="258052" cy="359028"/>
                <wp:effectExtent l="0" t="0" r="27940" b="22225"/>
                <wp:wrapNone/>
                <wp:docPr id="10" name="正方形/長方形 10"/>
                <wp:cNvGraphicFramePr/>
                <a:graphic xmlns:a="http://schemas.openxmlformats.org/drawingml/2006/main">
                  <a:graphicData uri="http://schemas.microsoft.com/office/word/2010/wordprocessingShape">
                    <wps:wsp>
                      <wps:cNvSpPr/>
                      <wps:spPr>
                        <a:xfrm>
                          <a:off x="0" y="0"/>
                          <a:ext cx="258052" cy="3590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32998" id="正方形/長方形 10" o:spid="_x0000_s1026" style="position:absolute;left:0;text-align:left;margin-left:166.75pt;margin-top:170.6pt;width:20.3pt;height:28.25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" filled="f" strokecolor="red" strokeweight="2pt">
                <w10:wrap anchorx="margin"/>
              </v:rect>
            </w:pict>
          </mc:Fallback>
        </mc:AlternateContent>
      </w:r>
      <w:r w:rsidR="00AB5C32" w:rsidRPr="00AB5C32">
        <w:rPr>
          <w:noProof/>
        </w:rPr>
        <w:drawing>
          <wp:inline distT="0" distB="0" distL="0" distR="0" wp14:anchorId="0324D43B" wp14:editId="36EE9774">
            <wp:extent cx="6021760" cy="28834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27882" cy="2886377"/>
                    </a:xfrm>
                    <a:prstGeom prst="rect">
                      <a:avLst/>
                    </a:prstGeom>
                  </pic:spPr>
                </pic:pic>
              </a:graphicData>
            </a:graphic>
          </wp:inline>
        </w:drawing>
      </w:r>
    </w:p>
    <w:p w:rsidR="00D62358"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29</w:t>
      </w:r>
      <w:r>
        <w:fldChar w:fldCharType="end"/>
      </w:r>
      <w:r w:rsidR="00E36601" w:rsidRPr="001D1982">
        <w:rPr>
          <w:rFonts w:hint="eastAsia"/>
        </w:rPr>
        <w:t xml:space="preserve"> </w:t>
      </w:r>
      <w:r w:rsidR="00E36601" w:rsidRPr="001D1982">
        <w:rPr>
          <w:rFonts w:hint="eastAsia"/>
        </w:rPr>
        <w:t>「</w:t>
      </w:r>
      <w:r w:rsidR="00D62358" w:rsidRPr="001D1982">
        <w:rPr>
          <w:rFonts w:cstheme="minorHAnsi" w:hint="eastAsia"/>
        </w:rPr>
        <w:t>Conductor</w:t>
      </w:r>
      <w:r w:rsidR="00D62358" w:rsidRPr="001D1982">
        <w:rPr>
          <w:rFonts w:cstheme="minorHAnsi" w:hint="eastAsia"/>
        </w:rPr>
        <w:t>作業一覧</w:t>
      </w:r>
      <w:r w:rsidR="00E36601" w:rsidRPr="001D1982">
        <w:rPr>
          <w:rFonts w:cstheme="minorHAnsi" w:hint="eastAsia"/>
        </w:rPr>
        <w:t>」メニュー</w:t>
      </w:r>
    </w:p>
    <w:p w:rsidR="00267110" w:rsidRPr="001D1982" w:rsidRDefault="00267110" w:rsidP="001D1982">
      <w:pPr>
        <w:widowControl/>
        <w:jc w:val="center"/>
        <w:rPr>
          <w:b/>
          <w:bdr w:val="single" w:sz="4" w:space="0" w:color="auto"/>
        </w:rPr>
      </w:pPr>
    </w:p>
    <w:p w:rsidR="009E5339" w:rsidRPr="00951490" w:rsidRDefault="00944A86" w:rsidP="000F2A61">
      <w:pPr>
        <w:pStyle w:val="30"/>
      </w:pPr>
      <w:bookmarkStart w:id="170" w:name="_Ref36113321"/>
      <w:bookmarkStart w:id="171" w:name="_Toc69370638"/>
      <w:r>
        <w:rPr>
          <w:rFonts w:hint="eastAsia"/>
        </w:rPr>
        <w:t>Conductor</w:t>
      </w:r>
      <w:r w:rsidR="009E5339">
        <w:rPr>
          <w:rFonts w:hint="eastAsia"/>
        </w:rPr>
        <w:t>定期作業実行</w:t>
      </w:r>
      <w:bookmarkEnd w:id="170"/>
      <w:bookmarkEnd w:id="171"/>
    </w:p>
    <w:p w:rsidR="007F695B" w:rsidRDefault="00B82522" w:rsidP="00035D87">
      <w:pPr>
        <w:pStyle w:val="a8"/>
        <w:numPr>
          <w:ilvl w:val="0"/>
          <w:numId w:val="21"/>
        </w:numPr>
        <w:ind w:leftChars="0"/>
      </w:pPr>
      <w:r w:rsidRPr="00B82522">
        <w:rPr>
          <w:rFonts w:hint="eastAsia"/>
        </w:rPr>
        <w:t>[</w:t>
      </w:r>
      <w:r w:rsidRPr="00B82522">
        <w:rPr>
          <w:rFonts w:hint="eastAsia"/>
        </w:rPr>
        <w:t>定期作業実行</w:t>
      </w:r>
      <w:r w:rsidRPr="00B82522">
        <w:rPr>
          <w:rFonts w:hint="eastAsia"/>
        </w:rPr>
        <w:t>]</w:t>
      </w:r>
      <w:r w:rsidRPr="00B82522">
        <w:rPr>
          <w:rFonts w:hint="eastAsia"/>
        </w:rPr>
        <w:t>画面では、スケジュールに従って定期的に実行する</w:t>
      </w:r>
      <w:r w:rsidR="00220403">
        <w:rPr>
          <w:rFonts w:hint="eastAsia"/>
        </w:rPr>
        <w:t>Conductor</w:t>
      </w:r>
      <w:r w:rsidRPr="00B82522">
        <w:rPr>
          <w:rFonts w:hint="eastAsia"/>
        </w:rPr>
        <w:t>作業を管理します。</w:t>
      </w:r>
    </w:p>
    <w:p w:rsidR="00B82522" w:rsidRDefault="00B82522" w:rsidP="00B82522">
      <w:pPr>
        <w:pStyle w:val="a8"/>
        <w:ind w:leftChars="0" w:left="703"/>
      </w:pPr>
      <w:r w:rsidRPr="00B82522">
        <w:rPr>
          <w:rFonts w:hint="eastAsia"/>
        </w:rPr>
        <w:t>一覧の「作業一覧確認</w:t>
      </w:r>
      <w:r>
        <w:rPr>
          <w:rFonts w:hint="eastAsia"/>
        </w:rPr>
        <w:t>」ボタンをクリックすると、その定期作業で実行した対象をフィルタ</w:t>
      </w:r>
      <w:r w:rsidRPr="00B82522">
        <w:rPr>
          <w:rFonts w:hint="eastAsia"/>
        </w:rPr>
        <w:t>した状態で「</w:t>
      </w:r>
      <w:r w:rsidRPr="00396227">
        <w:rPr>
          <w:u w:val="single"/>
        </w:rPr>
        <w:fldChar w:fldCharType="begin"/>
      </w:r>
      <w:r w:rsidRPr="00396227">
        <w:rPr>
          <w:u w:val="single"/>
        </w:rPr>
        <w:instrText xml:space="preserve"> </w:instrText>
      </w:r>
      <w:r w:rsidRPr="00396227">
        <w:rPr>
          <w:rFonts w:hint="eastAsia"/>
          <w:u w:val="single"/>
        </w:rPr>
        <w:instrText>REF _Ref453666431 \r \h</w:instrText>
      </w:r>
      <w:r w:rsidRPr="00396227">
        <w:rPr>
          <w:u w:val="single"/>
        </w:rPr>
        <w:instrText xml:space="preserve"> </w:instrText>
      </w:r>
      <w:r w:rsidRPr="00396227">
        <w:rPr>
          <w:u w:val="single"/>
        </w:rPr>
      </w:r>
      <w:r w:rsidRPr="00396227">
        <w:rPr>
          <w:u w:val="single"/>
        </w:rPr>
        <w:fldChar w:fldCharType="separate"/>
      </w:r>
      <w:r w:rsidR="001D5173">
        <w:rPr>
          <w:u w:val="single"/>
        </w:rPr>
        <w:t>4.1.6</w:t>
      </w:r>
      <w:r w:rsidRPr="00396227">
        <w:rPr>
          <w:u w:val="single"/>
        </w:rPr>
        <w:fldChar w:fldCharType="end"/>
      </w:r>
      <w:r w:rsidRPr="007A47CF">
        <w:rPr>
          <w:u w:val="single"/>
        </w:rPr>
        <w:fldChar w:fldCharType="begin"/>
      </w:r>
      <w:r w:rsidRPr="007A47CF">
        <w:rPr>
          <w:u w:val="single"/>
        </w:rPr>
        <w:instrText xml:space="preserve"> REF _Ref453666431 \h </w:instrText>
      </w:r>
      <w:r w:rsidR="007A47CF" w:rsidRPr="007A47CF">
        <w:rPr>
          <w:u w:val="single"/>
        </w:rPr>
        <w:instrText xml:space="preserve"> \* MERGEFORMAT </w:instrText>
      </w:r>
      <w:r w:rsidRPr="007A47CF">
        <w:rPr>
          <w:u w:val="single"/>
        </w:rPr>
      </w:r>
      <w:r w:rsidRPr="007A47CF">
        <w:rPr>
          <w:u w:val="single"/>
        </w:rPr>
        <w:fldChar w:fldCharType="separate"/>
      </w:r>
      <w:r w:rsidR="001D5173" w:rsidRPr="001D5173">
        <w:rPr>
          <w:u w:val="single"/>
        </w:rPr>
        <w:t>Conductor</w:t>
      </w:r>
      <w:r w:rsidR="001D5173" w:rsidRPr="001D5173">
        <w:rPr>
          <w:u w:val="single"/>
        </w:rPr>
        <w:t>作業一覧</w:t>
      </w:r>
      <w:r w:rsidRPr="007A47CF">
        <w:rPr>
          <w:u w:val="single"/>
        </w:rPr>
        <w:fldChar w:fldCharType="end"/>
      </w:r>
      <w:r w:rsidRPr="00B82522">
        <w:rPr>
          <w:rFonts w:hint="eastAsia"/>
        </w:rPr>
        <w:t>」へ遷移できます。</w:t>
      </w:r>
    </w:p>
    <w:p w:rsidR="00CD7DAB" w:rsidRPr="00CD7DAB" w:rsidRDefault="00CD7DAB" w:rsidP="00CD7DAB">
      <w:pPr>
        <w:pStyle w:val="a8"/>
        <w:ind w:leftChars="0" w:left="703"/>
      </w:pPr>
      <w:r>
        <w:rPr>
          <w:rFonts w:hint="eastAsia"/>
        </w:rPr>
        <w:t>Conductor</w:t>
      </w:r>
      <w:r>
        <w:rPr>
          <w:rFonts w:hint="eastAsia"/>
        </w:rPr>
        <w:t>名称欄のリンクをクリックすると、対象の「</w:t>
      </w:r>
      <w:r w:rsidRPr="00951490">
        <w:rPr>
          <w:rFonts w:cstheme="minorHAnsi"/>
          <w:u w:val="single"/>
        </w:rPr>
        <w:fldChar w:fldCharType="begin"/>
      </w:r>
      <w:r w:rsidRPr="00951490">
        <w:rPr>
          <w:rFonts w:cstheme="minorHAnsi"/>
          <w:u w:val="single"/>
        </w:rPr>
        <w:instrText xml:space="preserve"> REF _Ref491946721 \w \h  \* MERGEFORMAT </w:instrText>
      </w:r>
      <w:r w:rsidRPr="00951490">
        <w:rPr>
          <w:rFonts w:cstheme="minorHAnsi"/>
          <w:u w:val="single"/>
        </w:rPr>
      </w:r>
      <w:r w:rsidRPr="00951490">
        <w:rPr>
          <w:rFonts w:cstheme="minorHAnsi"/>
          <w:u w:val="single"/>
        </w:rPr>
        <w:fldChar w:fldCharType="separate"/>
      </w:r>
      <w:r w:rsidR="001D5173">
        <w:rPr>
          <w:rFonts w:cstheme="minorHAnsi"/>
          <w:u w:val="single"/>
        </w:rPr>
        <w:t>4.1.3</w:t>
      </w:r>
      <w:r w:rsidRPr="00951490">
        <w:rPr>
          <w:rFonts w:cstheme="minorHAnsi"/>
          <w:u w:val="single"/>
        </w:rPr>
        <w:fldChar w:fldCharType="end"/>
      </w:r>
      <w:r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_Ref491946723 \h  \* MERGEFORMAT </w:instrText>
      </w:r>
      <w:r w:rsidRPr="00951490">
        <w:rPr>
          <w:rFonts w:cstheme="minorHAnsi"/>
          <w:u w:val="single"/>
        </w:rPr>
      </w:r>
      <w:r w:rsidRPr="00951490">
        <w:rPr>
          <w:rFonts w:cstheme="minorHAnsi"/>
          <w:u w:val="single"/>
        </w:rPr>
        <w:fldChar w:fldCharType="separate"/>
      </w:r>
      <w:r w:rsidR="001D5173" w:rsidRPr="001D5173">
        <w:rPr>
          <w:rFonts w:hint="eastAsia"/>
          <w:u w:val="single"/>
        </w:rPr>
        <w:t>Conductor</w:t>
      </w:r>
      <w:r w:rsidR="001D5173" w:rsidRPr="001D5173">
        <w:rPr>
          <w:u w:val="single"/>
        </w:rPr>
        <w:t>クラス編集</w:t>
      </w:r>
      <w:r w:rsidRPr="00951490">
        <w:rPr>
          <w:rFonts w:cstheme="minorHAnsi"/>
          <w:u w:val="single"/>
        </w:rPr>
        <w:fldChar w:fldCharType="end"/>
      </w:r>
      <w:r>
        <w:rPr>
          <w:rFonts w:hint="eastAsia"/>
        </w:rPr>
        <w:t>」へ遷移できます。</w:t>
      </w:r>
    </w:p>
    <w:p w:rsidR="00F437AB" w:rsidRPr="006878BB" w:rsidRDefault="00F437AB" w:rsidP="00F437AB">
      <w:pPr>
        <w:jc w:val="center"/>
      </w:pPr>
      <w:r>
        <w:rPr>
          <w:noProof/>
        </w:rPr>
        <w:lastRenderedPageBreak/>
        <w:drawing>
          <wp:inline distT="0" distB="0" distL="0" distR="0" wp14:anchorId="7990F145" wp14:editId="638F6C61">
            <wp:extent cx="5981256" cy="2680857"/>
            <wp:effectExtent l="0" t="0" r="635"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981256" cy="2680857"/>
                    </a:xfrm>
                    <a:prstGeom prst="rect">
                      <a:avLst/>
                    </a:prstGeom>
                    <a:ln>
                      <a:noFill/>
                    </a:ln>
                    <a:extLst>
                      <a:ext uri="{53640926-AAD7-44D8-BBD7-CCE9431645EC}">
                        <a14:shadowObscured xmlns:a14="http://schemas.microsoft.com/office/drawing/2010/main"/>
                      </a:ext>
                    </a:extLst>
                  </pic:spPr>
                </pic:pic>
              </a:graphicData>
            </a:graphic>
          </wp:inline>
        </w:drawing>
      </w:r>
    </w:p>
    <w:p w:rsidR="006878BB"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30</w:t>
      </w:r>
      <w:r>
        <w:fldChar w:fldCharType="end"/>
      </w:r>
      <w:r w:rsidR="00E36601" w:rsidRPr="001D1982">
        <w:rPr>
          <w:rFonts w:hint="eastAsia"/>
        </w:rPr>
        <w:t xml:space="preserve"> </w:t>
      </w:r>
      <w:r w:rsidR="00E36601" w:rsidRPr="001D1982">
        <w:rPr>
          <w:rFonts w:hint="eastAsia"/>
        </w:rPr>
        <w:t>「</w:t>
      </w:r>
      <w:r w:rsidR="00F437AB" w:rsidRPr="001D1982">
        <w:rPr>
          <w:rFonts w:cstheme="minorHAnsi" w:hint="eastAsia"/>
        </w:rPr>
        <w:t>Conductor</w:t>
      </w:r>
      <w:r w:rsidR="0047442E" w:rsidRPr="001D1982">
        <w:rPr>
          <w:rFonts w:cstheme="minorHAnsi" w:hint="eastAsia"/>
        </w:rPr>
        <w:t>定期作業実行</w:t>
      </w:r>
      <w:r w:rsidR="00E36601" w:rsidRPr="001D1982">
        <w:rPr>
          <w:rFonts w:cstheme="minorHAnsi" w:hint="eastAsia"/>
        </w:rPr>
        <w:t>」メニュー</w:t>
      </w:r>
    </w:p>
    <w:p w:rsidR="006878BB" w:rsidRPr="0047442E" w:rsidRDefault="006878BB" w:rsidP="007F695B">
      <w:pPr>
        <w:jc w:val="center"/>
        <w:rPr>
          <w:noProof/>
        </w:rPr>
      </w:pPr>
    </w:p>
    <w:p w:rsidR="00D20344" w:rsidRDefault="00D20344" w:rsidP="00035D87">
      <w:pPr>
        <w:pStyle w:val="a8"/>
        <w:numPr>
          <w:ilvl w:val="0"/>
          <w:numId w:val="21"/>
        </w:numPr>
        <w:ind w:leftChars="0"/>
      </w:pPr>
      <w:r w:rsidRPr="00951490">
        <w:rPr>
          <w:rFonts w:hint="eastAsia"/>
        </w:rPr>
        <w:t>「</w:t>
      </w:r>
      <w:r w:rsidRPr="00951490">
        <w:t>登録」</w:t>
      </w:r>
      <w:r w:rsidRPr="00951490">
        <w:rPr>
          <w:rFonts w:hint="eastAsia"/>
        </w:rPr>
        <w:t>-</w:t>
      </w:r>
      <w:r w:rsidR="00A15D7C">
        <w:rPr>
          <w:rFonts w:hint="eastAsia"/>
        </w:rPr>
        <w:t>「登録開始」ボタンより、</w:t>
      </w:r>
      <w:r>
        <w:rPr>
          <w:rFonts w:hint="eastAsia"/>
        </w:rPr>
        <w:t>定期作業実行</w:t>
      </w:r>
      <w:r w:rsidRPr="00951490">
        <w:rPr>
          <w:rFonts w:hint="eastAsia"/>
        </w:rPr>
        <w:t>の登録を行います</w:t>
      </w:r>
      <w:r w:rsidRPr="00951490">
        <w:t>。</w:t>
      </w:r>
    </w:p>
    <w:p w:rsidR="00D20344" w:rsidRDefault="00D20344" w:rsidP="003115F8">
      <w:pPr>
        <w:pStyle w:val="a8"/>
        <w:ind w:leftChars="0" w:left="703"/>
      </w:pPr>
      <w:r>
        <w:rPr>
          <w:rFonts w:hint="eastAsia"/>
        </w:rPr>
        <w:t>スケジュールの詳細は「ス</w:t>
      </w:r>
      <w:r w:rsidR="00B4709A">
        <w:rPr>
          <w:rFonts w:hint="eastAsia"/>
        </w:rPr>
        <w:t>ケジュール設定」ボタンをクリックすることで表示されるウインドウから</w:t>
      </w:r>
      <w:r>
        <w:rPr>
          <w:rFonts w:hint="eastAsia"/>
        </w:rPr>
        <w:t>のみ設定できます。</w:t>
      </w:r>
    </w:p>
    <w:p w:rsidR="00474F75" w:rsidRDefault="003115F8" w:rsidP="00474F75">
      <w:pPr>
        <w:jc w:val="center"/>
      </w:pPr>
      <w:r>
        <w:rPr>
          <w:rFonts w:hint="eastAsia"/>
          <w:noProof/>
        </w:rPr>
        <w:drawing>
          <wp:inline distT="0" distB="0" distL="0" distR="0">
            <wp:extent cx="3867150" cy="338051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2_resize.png"/>
                    <pic:cNvPicPr/>
                  </pic:nvPicPr>
                  <pic:blipFill>
                    <a:blip r:embed="rId48">
                      <a:extLst>
                        <a:ext uri="{28A0092B-C50C-407E-A947-70E740481C1C}">
                          <a14:useLocalDpi xmlns:a14="http://schemas.microsoft.com/office/drawing/2010/main" val="0"/>
                        </a:ext>
                      </a:extLst>
                    </a:blip>
                    <a:stretch>
                      <a:fillRect/>
                    </a:stretch>
                  </pic:blipFill>
                  <pic:spPr>
                    <a:xfrm>
                      <a:off x="0" y="0"/>
                      <a:ext cx="3878768" cy="3390667"/>
                    </a:xfrm>
                    <a:prstGeom prst="rect">
                      <a:avLst/>
                    </a:prstGeom>
                  </pic:spPr>
                </pic:pic>
              </a:graphicData>
            </a:graphic>
          </wp:inline>
        </w:drawing>
      </w:r>
    </w:p>
    <w:p w:rsidR="006878BB" w:rsidRDefault="001D1982" w:rsidP="002608F9">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1D5173">
        <w:rPr>
          <w:noProof/>
        </w:rPr>
        <w:t>31</w:t>
      </w:r>
      <w:r>
        <w:fldChar w:fldCharType="end"/>
      </w:r>
      <w:r w:rsidR="00E36601" w:rsidRPr="001D1982">
        <w:rPr>
          <w:rFonts w:hint="eastAsia"/>
        </w:rPr>
        <w:t xml:space="preserve"> </w:t>
      </w:r>
      <w:r w:rsidR="00E36601" w:rsidRPr="001D1982">
        <w:rPr>
          <w:rFonts w:hint="eastAsia"/>
        </w:rPr>
        <w:t>「</w:t>
      </w:r>
      <w:r w:rsidR="00D20344" w:rsidRPr="001D1982">
        <w:rPr>
          <w:rFonts w:cstheme="minorHAnsi" w:hint="eastAsia"/>
        </w:rPr>
        <w:t>スケジュール設定</w:t>
      </w:r>
      <w:r w:rsidR="00E36601" w:rsidRPr="001D1982">
        <w:rPr>
          <w:rFonts w:cstheme="minorHAnsi" w:hint="eastAsia"/>
        </w:rPr>
        <w:t>」ウインドウ</w:t>
      </w:r>
    </w:p>
    <w:p w:rsidR="002608F9" w:rsidRDefault="002608F9" w:rsidP="002608F9"/>
    <w:p w:rsidR="002608F9" w:rsidRDefault="002608F9" w:rsidP="002608F9"/>
    <w:p w:rsidR="002608F9" w:rsidRDefault="002608F9" w:rsidP="002608F9"/>
    <w:p w:rsidR="002608F9" w:rsidRDefault="002608F9" w:rsidP="002608F9"/>
    <w:p w:rsidR="002608F9" w:rsidRDefault="002608F9" w:rsidP="002608F9"/>
    <w:p w:rsidR="002608F9" w:rsidRDefault="002608F9" w:rsidP="002608F9"/>
    <w:p w:rsidR="002608F9" w:rsidRDefault="002608F9" w:rsidP="002608F9"/>
    <w:p w:rsidR="002608F9" w:rsidRPr="002608F9" w:rsidRDefault="002608F9" w:rsidP="002608F9"/>
    <w:p w:rsidR="00B82522" w:rsidRPr="00D20344" w:rsidRDefault="006878BB" w:rsidP="00035D87">
      <w:pPr>
        <w:pStyle w:val="a8"/>
        <w:numPr>
          <w:ilvl w:val="0"/>
          <w:numId w:val="21"/>
        </w:numPr>
        <w:ind w:leftChars="0"/>
      </w:pPr>
      <w:r>
        <w:rPr>
          <w:rFonts w:hint="eastAsia"/>
        </w:rPr>
        <w:lastRenderedPageBreak/>
        <w:t>登録</w:t>
      </w:r>
      <w:r w:rsidRPr="00951490">
        <w:rPr>
          <w:rFonts w:hint="eastAsia"/>
        </w:rPr>
        <w:t>画面の項目一覧は以下のとおりです</w:t>
      </w:r>
    </w:p>
    <w:p w:rsidR="00B82522" w:rsidRPr="0047442E" w:rsidRDefault="001D1982" w:rsidP="001D1982">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1D5173">
        <w:rPr>
          <w:noProof/>
        </w:rPr>
        <w:t>18</w:t>
      </w:r>
      <w:r>
        <w:fldChar w:fldCharType="end"/>
      </w:r>
      <w:r w:rsidR="00B82522" w:rsidRPr="001D1982">
        <w:rPr>
          <w:rFonts w:cstheme="minorHAnsi"/>
        </w:rPr>
        <w:t xml:space="preserve">　</w:t>
      </w:r>
      <w:r w:rsidR="00B82522" w:rsidRPr="001D1982">
        <w:rPr>
          <w:rFonts w:cstheme="minorHAnsi" w:hint="eastAsia"/>
        </w:rPr>
        <w:t>登録画面項目一覧（定期作業実行）</w:t>
      </w:r>
    </w:p>
    <w:tbl>
      <w:tblPr>
        <w:tblStyle w:val="aa"/>
        <w:tblW w:w="9889" w:type="dxa"/>
        <w:tblLayout w:type="fixed"/>
        <w:tblLook w:val="04A0" w:firstRow="1" w:lastRow="0" w:firstColumn="1" w:lastColumn="0" w:noHBand="0" w:noVBand="1"/>
      </w:tblPr>
      <w:tblGrid>
        <w:gridCol w:w="1271"/>
        <w:gridCol w:w="964"/>
        <w:gridCol w:w="4110"/>
        <w:gridCol w:w="709"/>
        <w:gridCol w:w="992"/>
        <w:gridCol w:w="1843"/>
      </w:tblGrid>
      <w:tr w:rsidR="00B82522" w:rsidRPr="00951490" w:rsidTr="00B4709A">
        <w:tc>
          <w:tcPr>
            <w:tcW w:w="2235" w:type="dxa"/>
            <w:gridSpan w:val="2"/>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110"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82522" w:rsidRPr="00951490" w:rsidTr="00B4709A">
        <w:tc>
          <w:tcPr>
            <w:tcW w:w="2235" w:type="dxa"/>
            <w:gridSpan w:val="2"/>
          </w:tcPr>
          <w:p w:rsidR="00B82522" w:rsidRPr="00951490" w:rsidRDefault="00220403"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Conductor</w:t>
            </w:r>
            <w:r w:rsidR="00B82522">
              <w:rPr>
                <w:rFonts w:asciiTheme="minorEastAsia" w:hAnsiTheme="minorEastAsia" w:cstheme="minorHAnsi" w:hint="eastAsia"/>
                <w:color w:val="000000"/>
                <w:sz w:val="18"/>
                <w:szCs w:val="18"/>
                <w:shd w:val="clear" w:color="auto" w:fill="FFFFFF"/>
              </w:rPr>
              <w:t>クラス名</w:t>
            </w:r>
          </w:p>
        </w:tc>
        <w:tc>
          <w:tcPr>
            <w:tcW w:w="4110" w:type="dxa"/>
          </w:tcPr>
          <w:p w:rsidR="00B82522" w:rsidRPr="00951490" w:rsidRDefault="00B82522" w:rsidP="003746CA">
            <w:pPr>
              <w:spacing w:line="240" w:lineRule="exact"/>
              <w:rPr>
                <w:rFonts w:asciiTheme="minorEastAsia" w:hAnsiTheme="minorEastAsia" w:cstheme="minorHAnsi"/>
                <w:color w:val="000000"/>
                <w:sz w:val="18"/>
                <w:szCs w:val="18"/>
                <w:shd w:val="clear" w:color="auto" w:fill="FFFFFF"/>
              </w:rPr>
            </w:pPr>
            <w:r w:rsidRPr="00905751">
              <w:rPr>
                <w:rFonts w:asciiTheme="minorEastAsia" w:hAnsiTheme="minorEastAsia" w:cstheme="minorHAnsi" w:hint="eastAsia"/>
                <w:color w:val="000000"/>
                <w:sz w:val="18"/>
                <w:szCs w:val="18"/>
                <w:u w:val="single"/>
                <w:shd w:val="clear" w:color="auto" w:fill="FFFFFF"/>
              </w:rPr>
              <w:t>「</w:t>
            </w:r>
            <w:r w:rsidR="003746CA" w:rsidRPr="00905751">
              <w:rPr>
                <w:rFonts w:asciiTheme="minorEastAsia" w:hAnsiTheme="minorEastAsia" w:cstheme="minorHAnsi"/>
                <w:color w:val="000000"/>
                <w:sz w:val="18"/>
                <w:szCs w:val="18"/>
                <w:u w:val="single"/>
                <w:shd w:val="clear" w:color="auto" w:fill="FFFFFF"/>
              </w:rPr>
              <w:fldChar w:fldCharType="begin"/>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hint="eastAsia"/>
                <w:color w:val="000000"/>
                <w:sz w:val="18"/>
                <w:szCs w:val="18"/>
                <w:u w:val="single"/>
                <w:shd w:val="clear" w:color="auto" w:fill="FFFFFF"/>
              </w:rPr>
              <w:instrText>REF _Ref453665507 \r \h</w:instrText>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color w:val="000000"/>
                <w:sz w:val="18"/>
                <w:szCs w:val="18"/>
                <w:u w:val="single"/>
                <w:shd w:val="clear" w:color="auto" w:fill="FFFFFF"/>
              </w:rPr>
            </w:r>
            <w:r w:rsidR="003746CA" w:rsidRPr="00905751">
              <w:rPr>
                <w:rFonts w:asciiTheme="minorEastAsia" w:hAnsiTheme="minorEastAsia" w:cstheme="minorHAnsi"/>
                <w:color w:val="000000"/>
                <w:sz w:val="18"/>
                <w:szCs w:val="18"/>
                <w:u w:val="single"/>
                <w:shd w:val="clear" w:color="auto" w:fill="FFFFFF"/>
              </w:rPr>
              <w:fldChar w:fldCharType="separate"/>
            </w:r>
            <w:r w:rsidR="001D5173">
              <w:rPr>
                <w:rFonts w:asciiTheme="minorEastAsia" w:hAnsiTheme="minorEastAsia" w:cstheme="minorHAnsi"/>
                <w:color w:val="000000"/>
                <w:sz w:val="18"/>
                <w:szCs w:val="18"/>
                <w:u w:val="single"/>
                <w:shd w:val="clear" w:color="auto" w:fill="FFFFFF"/>
              </w:rPr>
              <w:t>4.1.2</w:t>
            </w:r>
            <w:r w:rsidR="003746CA" w:rsidRPr="00905751">
              <w:rPr>
                <w:rFonts w:asciiTheme="minorEastAsia" w:hAnsiTheme="minorEastAsia" w:cstheme="minorHAnsi"/>
                <w:color w:val="000000"/>
                <w:sz w:val="18"/>
                <w:szCs w:val="18"/>
                <w:u w:val="single"/>
                <w:shd w:val="clear" w:color="auto" w:fill="FFFFFF"/>
              </w:rPr>
              <w:fldChar w:fldCharType="end"/>
            </w:r>
            <w:r w:rsidR="003746CA" w:rsidRPr="003746CA">
              <w:rPr>
                <w:rFonts w:asciiTheme="minorEastAsia" w:hAnsiTheme="minorEastAsia" w:cstheme="minorHAnsi"/>
                <w:color w:val="000000"/>
                <w:sz w:val="18"/>
                <w:szCs w:val="18"/>
                <w:u w:val="single"/>
                <w:shd w:val="clear" w:color="auto" w:fill="FFFFFF"/>
              </w:rPr>
              <w:fldChar w:fldCharType="begin"/>
            </w:r>
            <w:r w:rsidR="003746CA" w:rsidRPr="003746CA">
              <w:rPr>
                <w:rFonts w:asciiTheme="minorEastAsia" w:hAnsiTheme="minorEastAsia" w:cstheme="minorHAnsi"/>
                <w:color w:val="000000"/>
                <w:sz w:val="18"/>
                <w:szCs w:val="18"/>
                <w:u w:val="single"/>
                <w:shd w:val="clear" w:color="auto" w:fill="FFFFFF"/>
              </w:rPr>
              <w:instrText xml:space="preserve"> REF _Ref453665507 \h  \* MERGEFORMAT </w:instrText>
            </w:r>
            <w:r w:rsidR="003746CA" w:rsidRPr="003746CA">
              <w:rPr>
                <w:rFonts w:asciiTheme="minorEastAsia" w:hAnsiTheme="minorEastAsia" w:cstheme="minorHAnsi"/>
                <w:color w:val="000000"/>
                <w:sz w:val="18"/>
                <w:szCs w:val="18"/>
                <w:u w:val="single"/>
                <w:shd w:val="clear" w:color="auto" w:fill="FFFFFF"/>
              </w:rPr>
            </w:r>
            <w:r w:rsidR="003746CA" w:rsidRPr="003746CA">
              <w:rPr>
                <w:rFonts w:asciiTheme="minorEastAsia" w:hAnsiTheme="minorEastAsia" w:cstheme="minorHAnsi"/>
                <w:color w:val="000000"/>
                <w:sz w:val="18"/>
                <w:szCs w:val="18"/>
                <w:u w:val="single"/>
                <w:shd w:val="clear" w:color="auto" w:fill="FFFFFF"/>
              </w:rPr>
              <w:fldChar w:fldCharType="separate"/>
            </w:r>
            <w:r w:rsidR="001D5173" w:rsidRPr="001D5173">
              <w:rPr>
                <w:sz w:val="18"/>
                <w:szCs w:val="18"/>
                <w:u w:val="single"/>
              </w:rPr>
              <w:t>Conductor</w:t>
            </w:r>
            <w:r w:rsidR="001D5173" w:rsidRPr="001D5173">
              <w:rPr>
                <w:sz w:val="18"/>
                <w:szCs w:val="18"/>
                <w:u w:val="single"/>
              </w:rPr>
              <w:t>クラス一覧</w:t>
            </w:r>
            <w:r w:rsidR="003746CA" w:rsidRPr="003746CA">
              <w:rPr>
                <w:rFonts w:asciiTheme="minorEastAsia" w:hAnsiTheme="minorEastAsia" w:cstheme="minorHAnsi"/>
                <w:color w:val="000000"/>
                <w:sz w:val="18"/>
                <w:szCs w:val="18"/>
                <w:u w:val="single"/>
                <w:shd w:val="clear" w:color="auto" w:fill="FFFFFF"/>
              </w:rPr>
              <w:fldChar w:fldCharType="end"/>
            </w:r>
            <w:r>
              <w:rPr>
                <w:rFonts w:asciiTheme="minorEastAsia" w:hAnsiTheme="minorEastAsia" w:cstheme="minorHAnsi" w:hint="eastAsia"/>
                <w:color w:val="000000"/>
                <w:sz w:val="18"/>
                <w:szCs w:val="18"/>
                <w:shd w:val="clear" w:color="auto" w:fill="FFFFFF"/>
              </w:rPr>
              <w:t>」で登録した</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82522" w:rsidRPr="00951490" w:rsidTr="003746CA">
        <w:tc>
          <w:tcPr>
            <w:tcW w:w="2235" w:type="dxa"/>
            <w:gridSpan w:val="2"/>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オペレーション名</w:t>
            </w:r>
          </w:p>
        </w:tc>
        <w:tc>
          <w:tcPr>
            <w:tcW w:w="4110" w:type="dxa"/>
            <w:tcBorders>
              <w:bottom w:val="single" w:sz="4" w:space="0" w:color="auto"/>
            </w:tcBorders>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sidR="000F2A61">
              <w:rPr>
                <w:rFonts w:asciiTheme="minorEastAsia" w:hAnsiTheme="minorEastAsia" w:cstheme="minorHAnsi" w:hint="eastAsia"/>
                <w:color w:val="000000"/>
                <w:sz w:val="18"/>
                <w:szCs w:val="18"/>
                <w:shd w:val="clear" w:color="auto" w:fill="FFFFFF"/>
              </w:rPr>
              <w:t>基本コンソール</w:t>
            </w:r>
            <w:r w:rsidR="00C35420" w:rsidRPr="00C35420">
              <w:rPr>
                <w:rFonts w:asciiTheme="minorEastAsia" w:hAnsiTheme="minorEastAsia" w:cstheme="minorHAnsi" w:hint="eastAsia"/>
                <w:color w:val="000000"/>
                <w:sz w:val="18"/>
                <w:szCs w:val="18"/>
                <w:shd w:val="clear" w:color="auto" w:fill="FFFFFF"/>
              </w:rPr>
              <w:t>-投入オペレーション一覧</w:t>
            </w:r>
            <w:r>
              <w:rPr>
                <w:rFonts w:asciiTheme="minorEastAsia" w:hAnsiTheme="minorEastAsia" w:cstheme="minorHAnsi" w:hint="eastAsia"/>
                <w:color w:val="000000"/>
                <w:sz w:val="18"/>
                <w:szCs w:val="18"/>
                <w:shd w:val="clear" w:color="auto" w:fill="FFFFFF"/>
              </w:rPr>
              <w:t>」で登録したオペレーションがリストに表示されます。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20344" w:rsidRPr="00951490" w:rsidTr="003746CA">
        <w:trPr>
          <w:trHeight w:val="354"/>
        </w:trPr>
        <w:tc>
          <w:tcPr>
            <w:tcW w:w="2235" w:type="dxa"/>
            <w:gridSpan w:val="2"/>
            <w:tcBorders>
              <w:right w:val="single" w:sz="4" w:space="0" w:color="auto"/>
            </w:tcBorders>
          </w:tcPr>
          <w:p w:rsidR="00D20344" w:rsidRDefault="00D20344" w:rsidP="00D20344">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ステータス</w:t>
            </w:r>
          </w:p>
        </w:tc>
        <w:tc>
          <w:tcPr>
            <w:tcW w:w="4110" w:type="dxa"/>
            <w:tcBorders>
              <w:top w:val="single" w:sz="4" w:space="0" w:color="auto"/>
              <w:left w:val="single" w:sz="4" w:space="0" w:color="auto"/>
              <w:bottom w:val="single" w:sz="4" w:space="0" w:color="auto"/>
              <w:right w:val="single" w:sz="4" w:space="0" w:color="auto"/>
            </w:tcBorders>
          </w:tcPr>
          <w:p w:rsidR="009402B1" w:rsidRPr="00292476" w:rsidRDefault="00F165C6" w:rsidP="00F165C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下記「</w:t>
            </w:r>
            <w:r w:rsidRPr="00E919C5">
              <w:rPr>
                <w:rFonts w:asciiTheme="minorEastAsia" w:hAnsiTheme="minorEastAsia" w:cstheme="minorHAnsi" w:hint="eastAsia"/>
                <w:color w:val="000000"/>
                <w:sz w:val="18"/>
                <w:szCs w:val="18"/>
                <w:u w:val="single"/>
                <w:shd w:val="clear" w:color="auto" w:fill="FFFFFF"/>
              </w:rPr>
              <w:t>表4.2 11　ステータス一覧（定期作業実行）</w:t>
            </w:r>
            <w:r>
              <w:rPr>
                <w:rFonts w:asciiTheme="minorEastAsia" w:hAnsiTheme="minorEastAsia" w:cstheme="minorHAnsi" w:hint="eastAsia"/>
                <w:color w:val="000000"/>
                <w:sz w:val="18"/>
                <w:szCs w:val="18"/>
                <w:shd w:val="clear" w:color="auto" w:fill="FFFFFF"/>
              </w:rPr>
              <w:t>」参照</w:t>
            </w:r>
          </w:p>
        </w:tc>
        <w:tc>
          <w:tcPr>
            <w:tcW w:w="709" w:type="dxa"/>
            <w:tcBorders>
              <w:left w:val="single" w:sz="4" w:space="0" w:color="auto"/>
            </w:tcBorders>
          </w:tcPr>
          <w:p w:rsidR="00D20344" w:rsidRPr="00951490" w:rsidRDefault="00D20344" w:rsidP="00D2034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D20344"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D20344" w:rsidRPr="00951490" w:rsidRDefault="00D20344" w:rsidP="00D20344">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3746CA">
        <w:trPr>
          <w:trHeight w:val="354"/>
        </w:trPr>
        <w:tc>
          <w:tcPr>
            <w:tcW w:w="2235" w:type="dxa"/>
            <w:gridSpan w:val="2"/>
            <w:tcBorders>
              <w:right w:val="single" w:sz="4" w:space="0" w:color="auto"/>
            </w:tcBorders>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実行ユーザ</w:t>
            </w:r>
          </w:p>
        </w:tc>
        <w:tc>
          <w:tcPr>
            <w:tcW w:w="4110" w:type="dxa"/>
            <w:tcBorders>
              <w:top w:val="single" w:sz="4" w:space="0" w:color="auto"/>
              <w:left w:val="single" w:sz="4" w:space="0" w:color="auto"/>
              <w:bottom w:val="single" w:sz="4" w:space="0" w:color="auto"/>
              <w:right w:val="single" w:sz="4" w:space="0" w:color="auto"/>
            </w:tcBorders>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「登録」「更新」を実行したユーザが</w:t>
            </w:r>
            <w:r>
              <w:rPr>
                <w:rFonts w:asciiTheme="minorEastAsia" w:hAnsiTheme="minorEastAsia" w:cstheme="minorHAnsi"/>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を実行するユーザとして登録されます。</w:t>
            </w:r>
          </w:p>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定期作業実行が</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1D5173">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1D5173" w:rsidRPr="001D5173">
              <w:rPr>
                <w:sz w:val="18"/>
                <w:u w:val="single"/>
              </w:rPr>
              <w:t>Conductor</w:t>
            </w:r>
            <w:r w:rsidR="001D5173" w:rsidRPr="001D5173">
              <w:rPr>
                <w:sz w:val="18"/>
                <w:u w:val="single"/>
              </w:rPr>
              <w:t>作業一覧</w:t>
            </w:r>
            <w:r w:rsidRPr="00F165C6">
              <w:rPr>
                <w:sz w:val="18"/>
                <w:u w:val="single"/>
              </w:rPr>
              <w:fldChar w:fldCharType="end"/>
            </w:r>
            <w:r w:rsidRPr="00F165C6">
              <w:rPr>
                <w:rFonts w:hint="eastAsia"/>
                <w:sz w:val="18"/>
              </w:rPr>
              <w:t>」</w:t>
            </w:r>
            <w:r>
              <w:rPr>
                <w:rFonts w:hint="eastAsia"/>
                <w:sz w:val="18"/>
              </w:rPr>
              <w:t>へ</w:t>
            </w:r>
            <w:r w:rsidRPr="00F165C6">
              <w:rPr>
                <w:rFonts w:hint="eastAsia"/>
                <w:sz w:val="18"/>
              </w:rPr>
              <w:t>作業登録</w:t>
            </w:r>
            <w:r>
              <w:rPr>
                <w:rFonts w:hint="eastAsia"/>
                <w:sz w:val="18"/>
              </w:rPr>
              <w:t>をする際、「実行ユーザ」が引き継がれて登録されます。</w:t>
            </w:r>
          </w:p>
          <w:p w:rsidR="004C4ECC" w:rsidRP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「実行ユーザ」が指定した「Conductorクラス名」を実行できない場合（Conductorで実行されるMovementのアクセス権限を持っていない等）、ステータス「紐付けエラー」となります。</w:t>
            </w:r>
          </w:p>
        </w:tc>
        <w:tc>
          <w:tcPr>
            <w:tcW w:w="709" w:type="dxa"/>
            <w:tcBorders>
              <w:left w:val="single" w:sz="4" w:space="0" w:color="auto"/>
            </w:tcBorders>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p>
        </w:tc>
      </w:tr>
      <w:tr w:rsidR="004C4ECC" w:rsidRPr="00951490" w:rsidTr="003746C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tc>
        <w:tc>
          <w:tcPr>
            <w:tcW w:w="4110" w:type="dxa"/>
            <w:tcBorders>
              <w:top w:val="single" w:sz="4" w:space="0" w:color="auto"/>
            </w:tcBorders>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詳細なスケジュールを設定するウインドウをオープンするボタンです。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val="restart"/>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スケジュール</w:t>
            </w:r>
          </w:p>
        </w:tc>
        <w:tc>
          <w:tcPr>
            <w:tcW w:w="964" w:type="dxa"/>
          </w:tcPr>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次回</w:t>
            </w:r>
          </w:p>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実行日付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登録完了後にスケジュール設定に基づいて、次に作業を実行する日付が自動的に更新されます。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tcPr>
          <w:p w:rsidR="004C4ECC" w:rsidRPr="00951490" w:rsidRDefault="004C4ECC" w:rsidP="004C4ECC">
            <w:pPr>
              <w:spacing w:line="240" w:lineRule="exact"/>
              <w:rPr>
                <w:rFonts w:ascii="Arial" w:hAnsi="Arial" w:cs="Arial"/>
                <w:color w:val="000000"/>
                <w:sz w:val="18"/>
                <w:szCs w:val="18"/>
                <w:shd w:val="clear" w:color="auto" w:fill="FFFFFF"/>
              </w:rPr>
            </w:pPr>
          </w:p>
        </w:tc>
        <w:tc>
          <w:tcPr>
            <w:tcW w:w="964" w:type="dxa"/>
          </w:tcPr>
          <w:p w:rsidR="004C4ECC" w:rsidRPr="0047442E"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開始日付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定期作業実行を開始する日付を入力します。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「次回実行日付」は必ず「開始日付」以降の日付で更新されます。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定期作業実行を終了する日付を入力します。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「次回実行日付」が「終了日付」を超えた場合にステータスが「完了」となります。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定期的に実行する周期を選択します。</w:t>
            </w:r>
          </w:p>
          <w:p w:rsidR="004C4ECC" w:rsidRPr="00045D56"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「時」「日」「週」「月(日付指定)」「月(曜日指定)」「月末」があります。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ラジオ</w:t>
            </w:r>
          </w:p>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ボタン</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間隔</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設定した周期に基づいた、定期的に実行する間隔を入力します。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週番号</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周期で「月(曜日指定)」を選択した場合に利用する、</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定期的に実行する週番号を選択します。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※1</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曜日</w:t>
            </w:r>
          </w:p>
        </w:tc>
        <w:tc>
          <w:tcPr>
            <w:tcW w:w="4110" w:type="dxa"/>
          </w:tcPr>
          <w:p w:rsidR="004C4ECC" w:rsidRPr="0087345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周期で「曜日」「月(曜日指定)」を選択した場合に利用する、定期的に実行する曜日を選択します。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※2</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日</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周期で「月(日付指定)」を選択した場合に利用する、定期的に実行する日にちを入力します。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※3</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時間</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定期的に実行する時間を入力します。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※4</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val="restart"/>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期間</w:t>
            </w: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作業停止期間の開始日付を入力します。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作業停止期間の終了日付を入力します。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82522" w:rsidRPr="00192C0B" w:rsidRDefault="00B82522" w:rsidP="00B82522">
      <w:pPr>
        <w:pStyle w:val="afb"/>
        <w:ind w:firstLine="0"/>
        <w:rPr>
          <w:sz w:val="18"/>
        </w:rPr>
      </w:pPr>
      <w:r w:rsidRPr="00192C0B">
        <w:rPr>
          <w:rFonts w:hint="eastAsia"/>
          <w:sz w:val="18"/>
        </w:rPr>
        <w:t>※</w:t>
      </w:r>
      <w:r w:rsidRPr="00192C0B">
        <w:rPr>
          <w:sz w:val="18"/>
        </w:rPr>
        <w:t>1</w:t>
      </w:r>
      <w:r>
        <w:rPr>
          <w:sz w:val="18"/>
        </w:rPr>
        <w:t xml:space="preserve"> </w:t>
      </w:r>
      <w:r>
        <w:rPr>
          <w:rFonts w:hint="eastAsia"/>
          <w:sz w:val="18"/>
        </w:rPr>
        <w:t>週番号は周期に「月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2</w:t>
      </w:r>
      <w:r>
        <w:rPr>
          <w:sz w:val="18"/>
        </w:rPr>
        <w:t xml:space="preserve"> </w:t>
      </w:r>
      <w:r>
        <w:rPr>
          <w:rFonts w:hint="eastAsia"/>
          <w:sz w:val="18"/>
        </w:rPr>
        <w:t>曜日は周期に「月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3</w:t>
      </w:r>
      <w:r>
        <w:rPr>
          <w:sz w:val="18"/>
        </w:rPr>
        <w:t xml:space="preserve"> </w:t>
      </w:r>
      <w:r>
        <w:rPr>
          <w:rFonts w:hint="eastAsia"/>
          <w:sz w:val="18"/>
        </w:rPr>
        <w:t>日は周期に「月</w:t>
      </w:r>
      <w:r>
        <w:rPr>
          <w:rFonts w:hint="eastAsia"/>
          <w:sz w:val="18"/>
        </w:rPr>
        <w:t>(</w:t>
      </w:r>
      <w:r>
        <w:rPr>
          <w:rFonts w:hint="eastAsia"/>
          <w:sz w:val="18"/>
        </w:rPr>
        <w:t>日付指定</w:t>
      </w:r>
      <w:r>
        <w:rPr>
          <w:rFonts w:hint="eastAsia"/>
          <w:sz w:val="18"/>
        </w:rPr>
        <w:t>)</w:t>
      </w:r>
      <w:r>
        <w:rPr>
          <w:rFonts w:hint="eastAsia"/>
          <w:sz w:val="18"/>
        </w:rPr>
        <w:t>」を選択した場合は必須です。</w:t>
      </w:r>
    </w:p>
    <w:p w:rsidR="00B82522" w:rsidRDefault="00B82522" w:rsidP="00B82522">
      <w:pPr>
        <w:pStyle w:val="afb"/>
        <w:ind w:firstLine="0"/>
        <w:rPr>
          <w:rFonts w:asciiTheme="minorEastAsia" w:hAnsiTheme="minorEastAsia" w:cstheme="minorHAnsi"/>
          <w:color w:val="000000"/>
          <w:sz w:val="18"/>
          <w:szCs w:val="18"/>
          <w:shd w:val="clear" w:color="auto" w:fill="FFFFFF"/>
        </w:rPr>
      </w:pPr>
      <w:r w:rsidRPr="00192C0B">
        <w:rPr>
          <w:rFonts w:hint="eastAsia"/>
          <w:sz w:val="18"/>
        </w:rPr>
        <w:t>※</w:t>
      </w:r>
      <w:r w:rsidRPr="00192C0B">
        <w:rPr>
          <w:sz w:val="18"/>
        </w:rPr>
        <w:t>4</w:t>
      </w:r>
      <w:r>
        <w:rPr>
          <w:sz w:val="18"/>
        </w:rPr>
        <w:t xml:space="preserve"> </w:t>
      </w:r>
      <w:r>
        <w:rPr>
          <w:rFonts w:hint="eastAsia"/>
          <w:sz w:val="18"/>
        </w:rPr>
        <w:t>時間は周期に</w:t>
      </w:r>
      <w:r>
        <w:rPr>
          <w:rFonts w:asciiTheme="minorEastAsia" w:hAnsiTheme="minorEastAsia" w:cstheme="minorHAnsi" w:hint="eastAsia"/>
          <w:color w:val="000000"/>
          <w:sz w:val="18"/>
          <w:szCs w:val="18"/>
          <w:shd w:val="clear" w:color="auto" w:fill="FFFFFF"/>
        </w:rPr>
        <w:t>「日」「週」「月(日付指定)」「月(曜日指定)」「月末」を選択した場合は必須です。</w:t>
      </w:r>
    </w:p>
    <w:p w:rsidR="00B10579" w:rsidRPr="00F165C6" w:rsidRDefault="00474F75" w:rsidP="00F75D3C">
      <w:pPr>
        <w:pStyle w:val="afb"/>
        <w:ind w:firstLine="0"/>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 xml:space="preserve">5 </w:t>
      </w:r>
      <w:r>
        <w:rPr>
          <w:rFonts w:asciiTheme="minorEastAsia" w:hAnsiTheme="minorEastAsia" w:cstheme="minorHAnsi" w:hint="eastAsia"/>
          <w:color w:val="000000"/>
          <w:sz w:val="18"/>
          <w:szCs w:val="18"/>
          <w:shd w:val="clear" w:color="auto" w:fill="FFFFFF"/>
        </w:rPr>
        <w:t>作業停止期間を設定する場合は「開始」と「終了」両方が入力されていることが必須です。</w:t>
      </w:r>
    </w:p>
    <w:p w:rsidR="009402B1" w:rsidRDefault="009402B1" w:rsidP="00F75D3C">
      <w:pPr>
        <w:pStyle w:val="afb"/>
        <w:ind w:firstLine="0"/>
        <w:rPr>
          <w:sz w:val="18"/>
        </w:rPr>
      </w:pPr>
    </w:p>
    <w:p w:rsidR="009402B1" w:rsidRPr="009402B1" w:rsidRDefault="001D1982" w:rsidP="00535E76">
      <w:pPr>
        <w:pStyle w:val="af1"/>
        <w:jc w:val="center"/>
        <w:rPr>
          <w:rFonts w:cstheme="minorHAnsi"/>
          <w:b w:val="0"/>
        </w:rPr>
      </w:pPr>
      <w:r>
        <w:rPr>
          <w:rFonts w:hint="eastAsia"/>
        </w:rPr>
        <w:lastRenderedPageBreak/>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1D5173">
        <w:rPr>
          <w:noProof/>
        </w:rPr>
        <w:t>19</w:t>
      </w:r>
      <w:r>
        <w:fldChar w:fldCharType="end"/>
      </w:r>
      <w:r w:rsidR="009402B1" w:rsidRPr="001D1982">
        <w:rPr>
          <w:rFonts w:cstheme="minorHAnsi"/>
        </w:rPr>
        <w:t xml:space="preserve">　</w:t>
      </w:r>
      <w:r w:rsidR="009402B1" w:rsidRPr="001D1982">
        <w:rPr>
          <w:rFonts w:cstheme="minorHAnsi" w:hint="eastAsia"/>
        </w:rPr>
        <w:t>ステータス一覧（定期作業実行）</w:t>
      </w:r>
    </w:p>
    <w:tbl>
      <w:tblPr>
        <w:tblStyle w:val="aa"/>
        <w:tblW w:w="9918" w:type="dxa"/>
        <w:tblLayout w:type="fixed"/>
        <w:tblLook w:val="04A0" w:firstRow="1" w:lastRow="0" w:firstColumn="1" w:lastColumn="0" w:noHBand="0" w:noVBand="1"/>
      </w:tblPr>
      <w:tblGrid>
        <w:gridCol w:w="2235"/>
        <w:gridCol w:w="7683"/>
      </w:tblGrid>
      <w:tr w:rsidR="009402B1" w:rsidRPr="00951490" w:rsidTr="009402B1">
        <w:tc>
          <w:tcPr>
            <w:tcW w:w="2235"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ステータス名</w:t>
            </w:r>
          </w:p>
        </w:tc>
        <w:tc>
          <w:tcPr>
            <w:tcW w:w="7683"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準備中</w:t>
            </w:r>
          </w:p>
        </w:tc>
        <w:tc>
          <w:tcPr>
            <w:tcW w:w="7683"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登録した直後のステータスです。</w:t>
            </w:r>
          </w:p>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sidRPr="009402B1">
              <w:rPr>
                <w:rFonts w:asciiTheme="minorEastAsia" w:hAnsiTheme="minorEastAsia" w:cstheme="minorHAnsi" w:hint="eastAsia"/>
                <w:color w:val="000000"/>
                <w:sz w:val="18"/>
                <w:szCs w:val="18"/>
                <w:shd w:val="clear" w:color="auto" w:fill="FFFFFF"/>
              </w:rPr>
              <w:t>backyardが「次回実行日付」を自動更新するタイミングで「稼働中」になります。</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稼働中</w:t>
            </w:r>
          </w:p>
        </w:tc>
        <w:tc>
          <w:tcPr>
            <w:tcW w:w="7683" w:type="dxa"/>
            <w:tcBorders>
              <w:bottom w:val="single" w:sz="4" w:space="0" w:color="auto"/>
            </w:tcBorders>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正常稼働中のステータスです。</w:t>
            </w:r>
          </w:p>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「次回実行日付」の3分前に</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1D5173">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1D5173" w:rsidRPr="001D5173">
              <w:rPr>
                <w:sz w:val="18"/>
                <w:u w:val="single"/>
              </w:rPr>
              <w:t>Conductor</w:t>
            </w:r>
            <w:r w:rsidR="001D5173" w:rsidRPr="001D5173">
              <w:rPr>
                <w:sz w:val="18"/>
                <w:u w:val="single"/>
              </w:rPr>
              <w:t>作業一覧</w:t>
            </w:r>
            <w:r w:rsidRPr="00F165C6">
              <w:rPr>
                <w:sz w:val="18"/>
                <w:u w:val="single"/>
              </w:rPr>
              <w:fldChar w:fldCharType="end"/>
            </w:r>
            <w:r w:rsidRPr="00F165C6">
              <w:rPr>
                <w:rFonts w:hint="eastAsia"/>
                <w:sz w:val="18"/>
              </w:rPr>
              <w:t>」への作業登録を実行し、再びスケジュール設定に基づいて「次回実行日付」が更新されます。</w:t>
            </w:r>
          </w:p>
        </w:tc>
      </w:tr>
      <w:tr w:rsidR="009402B1" w:rsidRPr="00951490" w:rsidTr="009402B1">
        <w:trPr>
          <w:trHeight w:val="354"/>
        </w:trPr>
        <w:tc>
          <w:tcPr>
            <w:tcW w:w="2235" w:type="dxa"/>
            <w:tcBorders>
              <w:right w:val="single" w:sz="4" w:space="0" w:color="auto"/>
            </w:tcBorders>
          </w:tcPr>
          <w:p w:rsidR="009402B1" w:rsidRDefault="009402B1" w:rsidP="0022040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完了</w:t>
            </w:r>
          </w:p>
        </w:tc>
        <w:tc>
          <w:tcPr>
            <w:tcW w:w="7683" w:type="dxa"/>
            <w:tcBorders>
              <w:top w:val="single" w:sz="4" w:space="0" w:color="auto"/>
              <w:left w:val="single" w:sz="4" w:space="0" w:color="auto"/>
              <w:bottom w:val="single" w:sz="4" w:space="0" w:color="auto"/>
              <w:right w:val="single" w:sz="4" w:space="0" w:color="auto"/>
            </w:tcBorders>
          </w:tcPr>
          <w:p w:rsidR="009402B1" w:rsidRPr="00292476"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「次回実行日付」が「終了日付」を超えた場合になるステータスです。以降は</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作業登録を行いません。</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不整合エラー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スケジュールの設定値に不正がある場合になるステータスです。</w:t>
            </w:r>
          </w:p>
        </w:tc>
      </w:tr>
      <w:tr w:rsidR="009402B1" w:rsidRPr="00951490" w:rsidTr="009402B1">
        <w:tc>
          <w:tcPr>
            <w:tcW w:w="2235" w:type="dxa"/>
          </w:tcPr>
          <w:p w:rsidR="009402B1" w:rsidRPr="00F165C6" w:rsidRDefault="009402B1" w:rsidP="00220403">
            <w:pPr>
              <w:spacing w:line="240" w:lineRule="exact"/>
              <w:rPr>
                <w:rFonts w:asciiTheme="minorEastAsia" w:hAnsiTheme="minorEastAsia" w:cstheme="minorHAnsi"/>
                <w:color w:val="000000"/>
                <w:sz w:val="18"/>
                <w:szCs w:val="18"/>
                <w:shd w:val="clear" w:color="auto" w:fill="FFFFFF"/>
              </w:rPr>
            </w:pPr>
            <w:r w:rsidRPr="00F165C6">
              <w:rPr>
                <w:rFonts w:asciiTheme="minorEastAsia" w:hAnsiTheme="minorEastAsia" w:cstheme="minorHAnsi" w:hint="eastAsia"/>
                <w:color w:val="000000"/>
                <w:sz w:val="18"/>
                <w:szCs w:val="18"/>
                <w:shd w:val="clear" w:color="auto" w:fill="FFFFFF"/>
              </w:rPr>
              <w:t>紐付けエラー</w:t>
            </w:r>
          </w:p>
        </w:tc>
        <w:tc>
          <w:tcPr>
            <w:tcW w:w="7683" w:type="dxa"/>
            <w:tcBorders>
              <w:top w:val="single" w:sz="4" w:space="0" w:color="auto"/>
              <w:bottom w:val="single" w:sz="4" w:space="0" w:color="auto"/>
            </w:tcBorders>
          </w:tcPr>
          <w:p w:rsidR="009402B1" w:rsidRDefault="00F165C6" w:rsidP="00220403">
            <w:pPr>
              <w:spacing w:line="240" w:lineRule="exact"/>
              <w:rPr>
                <w:sz w:val="18"/>
                <w:szCs w:val="18"/>
              </w:rPr>
            </w:pPr>
            <w:r w:rsidRPr="00F165C6">
              <w:rPr>
                <w:rFonts w:hint="eastAsia"/>
                <w:sz w:val="18"/>
                <w:szCs w:val="18"/>
              </w:rPr>
              <w:t>「</w:t>
            </w:r>
            <w:r w:rsidRPr="00F165C6">
              <w:rPr>
                <w:sz w:val="18"/>
                <w:szCs w:val="18"/>
                <w:u w:val="single"/>
              </w:rPr>
              <w:fldChar w:fldCharType="begin"/>
            </w:r>
            <w:r w:rsidRPr="00F165C6">
              <w:rPr>
                <w:sz w:val="18"/>
                <w:szCs w:val="18"/>
                <w:u w:val="single"/>
              </w:rPr>
              <w:instrText xml:space="preserve"> </w:instrText>
            </w:r>
            <w:r w:rsidRPr="00F165C6">
              <w:rPr>
                <w:rFonts w:hint="eastAsia"/>
                <w:sz w:val="18"/>
                <w:szCs w:val="18"/>
                <w:u w:val="single"/>
              </w:rPr>
              <w:instrText>REF _Ref453666431 \r \h</w:instrText>
            </w:r>
            <w:r w:rsidRPr="00F165C6">
              <w:rPr>
                <w:sz w:val="18"/>
                <w:szCs w:val="18"/>
                <w:u w:val="single"/>
              </w:rPr>
              <w:instrText xml:space="preserve"> </w:instrText>
            </w:r>
            <w:r>
              <w:rPr>
                <w:sz w:val="18"/>
                <w:szCs w:val="18"/>
                <w:u w:val="single"/>
              </w:rPr>
              <w:instrText xml:space="preserve"> \* MERGEFORMAT </w:instrText>
            </w:r>
            <w:r w:rsidRPr="00F165C6">
              <w:rPr>
                <w:sz w:val="18"/>
                <w:szCs w:val="18"/>
                <w:u w:val="single"/>
              </w:rPr>
            </w:r>
            <w:r w:rsidRPr="00F165C6">
              <w:rPr>
                <w:sz w:val="18"/>
                <w:szCs w:val="18"/>
                <w:u w:val="single"/>
              </w:rPr>
              <w:fldChar w:fldCharType="separate"/>
            </w:r>
            <w:r w:rsidR="001D5173">
              <w:rPr>
                <w:sz w:val="18"/>
                <w:szCs w:val="18"/>
                <w:u w:val="single"/>
              </w:rPr>
              <w:t>4.1.6</w:t>
            </w:r>
            <w:r w:rsidRPr="00F165C6">
              <w:rPr>
                <w:sz w:val="18"/>
                <w:szCs w:val="18"/>
                <w:u w:val="single"/>
              </w:rPr>
              <w:fldChar w:fldCharType="end"/>
            </w:r>
            <w:r w:rsidRPr="00F165C6">
              <w:rPr>
                <w:sz w:val="18"/>
                <w:szCs w:val="18"/>
                <w:u w:val="single"/>
              </w:rPr>
              <w:fldChar w:fldCharType="begin"/>
            </w:r>
            <w:r w:rsidRPr="00F165C6">
              <w:rPr>
                <w:sz w:val="18"/>
                <w:szCs w:val="18"/>
                <w:u w:val="single"/>
              </w:rPr>
              <w:instrText xml:space="preserve"> REF _Ref453666431 \h  \* MERGEFORMAT </w:instrText>
            </w:r>
            <w:r w:rsidRPr="00F165C6">
              <w:rPr>
                <w:sz w:val="18"/>
                <w:szCs w:val="18"/>
                <w:u w:val="single"/>
              </w:rPr>
            </w:r>
            <w:r w:rsidRPr="00F165C6">
              <w:rPr>
                <w:sz w:val="18"/>
                <w:szCs w:val="18"/>
                <w:u w:val="single"/>
              </w:rPr>
              <w:fldChar w:fldCharType="separate"/>
            </w:r>
            <w:r w:rsidR="001D5173" w:rsidRPr="001D5173">
              <w:rPr>
                <w:sz w:val="18"/>
                <w:szCs w:val="18"/>
                <w:u w:val="single"/>
              </w:rPr>
              <w:t>Conductor</w:t>
            </w:r>
            <w:r w:rsidR="001D5173" w:rsidRPr="001D5173">
              <w:rPr>
                <w:sz w:val="18"/>
                <w:szCs w:val="18"/>
                <w:u w:val="single"/>
              </w:rPr>
              <w:t>作業一覧</w:t>
            </w:r>
            <w:r w:rsidRPr="00F165C6">
              <w:rPr>
                <w:sz w:val="18"/>
                <w:szCs w:val="18"/>
                <w:u w:val="single"/>
              </w:rPr>
              <w:fldChar w:fldCharType="end"/>
            </w:r>
            <w:r w:rsidRPr="00F165C6">
              <w:rPr>
                <w:rFonts w:hint="eastAsia"/>
                <w:sz w:val="18"/>
                <w:szCs w:val="18"/>
              </w:rPr>
              <w:t>」</w:t>
            </w:r>
            <w:r>
              <w:rPr>
                <w:rFonts w:hint="eastAsia"/>
                <w:sz w:val="18"/>
                <w:szCs w:val="18"/>
              </w:rPr>
              <w:t>への作業登録が失敗した場合になるステータスです。</w:t>
            </w:r>
          </w:p>
          <w:p w:rsidR="00F165C6" w:rsidRPr="00F165C6" w:rsidRDefault="00F165C6" w:rsidP="00220403">
            <w:pPr>
              <w:spacing w:line="240" w:lineRule="exact"/>
              <w:rPr>
                <w:rFonts w:asciiTheme="minorEastAsia" w:hAnsiTheme="minorEastAsia" w:cstheme="minorHAnsi"/>
                <w:color w:val="000000"/>
                <w:sz w:val="18"/>
                <w:szCs w:val="18"/>
                <w:shd w:val="clear" w:color="auto" w:fill="FFFFFF"/>
              </w:rPr>
            </w:pPr>
            <w:r>
              <w:rPr>
                <w:rFonts w:hint="eastAsia"/>
                <w:sz w:val="18"/>
                <w:szCs w:val="18"/>
              </w:rPr>
              <w:t>ステータス「稼働中」同様、</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1D5173">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1D5173" w:rsidRPr="001D5173">
              <w:rPr>
                <w:sz w:val="18"/>
                <w:u w:val="single"/>
              </w:rPr>
              <w:t>Conductor</w:t>
            </w:r>
            <w:r w:rsidR="001D5173" w:rsidRPr="001D5173">
              <w:rPr>
                <w:sz w:val="18"/>
                <w:u w:val="single"/>
              </w:rPr>
              <w:t>作業一覧</w:t>
            </w:r>
            <w:r w:rsidRPr="00F165C6">
              <w:rPr>
                <w:sz w:val="18"/>
                <w:u w:val="single"/>
              </w:rPr>
              <w:fldChar w:fldCharType="end"/>
            </w:r>
            <w:r w:rsidRPr="00F165C6">
              <w:rPr>
                <w:rFonts w:hint="eastAsia"/>
                <w:sz w:val="18"/>
              </w:rPr>
              <w:t>」への作業登録を実行し、再び</w:t>
            </w:r>
            <w:r>
              <w:rPr>
                <w:rFonts w:hint="eastAsia"/>
                <w:sz w:val="18"/>
              </w:rPr>
              <w:t>スケジュール設定に基づいて「次回実行日付」を更新するという動作をします。その際再び作業登録が失敗した場合、ステータス「紐付けエラー」が継続されます。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想定外エラー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ステータス「不整合エラー」「紐付けエラー」以外の不具合が発生した場合になるステータスです。</w:t>
            </w:r>
          </w:p>
        </w:tc>
      </w:tr>
      <w:tr w:rsidR="009402B1" w:rsidRPr="00951490" w:rsidTr="009402B1">
        <w:tc>
          <w:tcPr>
            <w:tcW w:w="2235" w:type="dxa"/>
          </w:tcPr>
          <w:p w:rsidR="009402B1" w:rsidRDefault="00EA4BE8"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Conductor</w:t>
            </w:r>
            <w:r w:rsidR="009402B1">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が廃止された場合になるステータスです。廃止された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を復活させた場合はステータス「準備中」へと更新されます。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が廃止された場合になるステータスです。廃止されたoperationを復活させた場合はステータス「準備中」へと更新されます。</w:t>
            </w:r>
          </w:p>
        </w:tc>
      </w:tr>
    </w:tbl>
    <w:p w:rsidR="009402B1" w:rsidRDefault="009402B1" w:rsidP="00F75D3C">
      <w:pPr>
        <w:pStyle w:val="afb"/>
        <w:ind w:firstLine="0"/>
        <w:rPr>
          <w:sz w:val="18"/>
        </w:rPr>
      </w:pPr>
    </w:p>
    <w:p w:rsidR="009402B1" w:rsidRPr="00F75D3C" w:rsidRDefault="009402B1" w:rsidP="00F75D3C">
      <w:pPr>
        <w:pStyle w:val="afb"/>
        <w:ind w:firstLine="0"/>
        <w:rPr>
          <w:sz w:val="18"/>
        </w:rPr>
      </w:pPr>
    </w:p>
    <w:p w:rsidR="00B10579" w:rsidRDefault="007A1F50" w:rsidP="00035D87">
      <w:pPr>
        <w:pStyle w:val="a8"/>
        <w:numPr>
          <w:ilvl w:val="0"/>
          <w:numId w:val="21"/>
        </w:numPr>
        <w:ind w:leftChars="0"/>
      </w:pPr>
      <w:r>
        <w:rPr>
          <w:rFonts w:hint="eastAsia"/>
        </w:rPr>
        <w:t>定期作業実行に登録した直後は</w:t>
      </w:r>
      <w:r w:rsidR="00B10579">
        <w:rPr>
          <w:rFonts w:hint="eastAsia"/>
        </w:rPr>
        <w:t>ステータスが「準備中」となり、その後</w:t>
      </w:r>
      <w:r w:rsidR="00B10579">
        <w:rPr>
          <w:rFonts w:hint="eastAsia"/>
        </w:rPr>
        <w:t>backyard</w:t>
      </w:r>
      <w:r w:rsidR="00B10579">
        <w:rPr>
          <w:rFonts w:hint="eastAsia"/>
        </w:rPr>
        <w:t>がスケジュール</w:t>
      </w:r>
      <w:r w:rsidR="009402B1">
        <w:rPr>
          <w:rFonts w:hint="eastAsia"/>
        </w:rPr>
        <w:t>設定に基づいて「次回実行日付」を更新し、そのタイミングでステータスは「稼働中」となります。</w:t>
      </w:r>
    </w:p>
    <w:p w:rsidR="000B34E7" w:rsidRDefault="00AB62CE" w:rsidP="007A1F50">
      <w:pPr>
        <w:pStyle w:val="a8"/>
        <w:ind w:leftChars="0" w:left="703"/>
      </w:pPr>
      <w:r>
        <w:rPr>
          <w:rFonts w:hint="eastAsia"/>
        </w:rPr>
        <w:t>ステータスが「稼働中」か「紐付けエラー」の</w:t>
      </w:r>
      <w:r w:rsidR="00D20344">
        <w:rPr>
          <w:rFonts w:hint="eastAsia"/>
        </w:rPr>
        <w:t>作業は</w:t>
      </w:r>
      <w:r w:rsidR="00122935">
        <w:rPr>
          <w:rFonts w:hint="eastAsia"/>
        </w:rPr>
        <w:t>「次回実行日付」より「</w:t>
      </w:r>
      <w:r w:rsidR="00122935" w:rsidRPr="00B20C02">
        <w:rPr>
          <w:rFonts w:hint="eastAsia"/>
        </w:rPr>
        <w:t xml:space="preserve">Symphony / Conductor </w:t>
      </w:r>
      <w:r w:rsidR="00122935" w:rsidRPr="00B20C02">
        <w:rPr>
          <w:rFonts w:hint="eastAsia"/>
        </w:rPr>
        <w:t>インターバル時間設定</w:t>
      </w:r>
      <w:r w:rsidR="00122935">
        <w:rPr>
          <w:rFonts w:hint="eastAsia"/>
        </w:rPr>
        <w:t>」に登録されている時間前に</w:t>
      </w:r>
      <w:r w:rsidR="00D20344">
        <w:rPr>
          <w:rFonts w:hint="eastAsia"/>
        </w:rPr>
        <w:t>「</w:t>
      </w:r>
      <w:r w:rsidR="00D20344" w:rsidRPr="00AB62CE">
        <w:rPr>
          <w:u w:val="single"/>
        </w:rPr>
        <w:fldChar w:fldCharType="begin"/>
      </w:r>
      <w:r w:rsidR="00D20344" w:rsidRPr="00AB62CE">
        <w:rPr>
          <w:u w:val="single"/>
        </w:rPr>
        <w:instrText xml:space="preserve"> </w:instrText>
      </w:r>
      <w:r w:rsidR="00D20344" w:rsidRPr="00AB62CE">
        <w:rPr>
          <w:rFonts w:hint="eastAsia"/>
          <w:u w:val="single"/>
        </w:rPr>
        <w:instrText>REF _Ref453666431 \r \h</w:instrText>
      </w:r>
      <w:r w:rsidR="00D20344" w:rsidRPr="00AB62CE">
        <w:rPr>
          <w:u w:val="single"/>
        </w:rPr>
        <w:instrText xml:space="preserve"> </w:instrText>
      </w:r>
      <w:r w:rsidR="00D20344" w:rsidRPr="00AB62CE">
        <w:rPr>
          <w:u w:val="single"/>
        </w:rPr>
      </w:r>
      <w:r w:rsidR="00D20344" w:rsidRPr="00AB62CE">
        <w:rPr>
          <w:u w:val="single"/>
        </w:rPr>
        <w:fldChar w:fldCharType="separate"/>
      </w:r>
      <w:r w:rsidR="001D5173">
        <w:rPr>
          <w:u w:val="single"/>
        </w:rPr>
        <w:t>4.1.6</w:t>
      </w:r>
      <w:r w:rsidR="00D20344" w:rsidRPr="00AB62CE">
        <w:rPr>
          <w:u w:val="single"/>
        </w:rPr>
        <w:fldChar w:fldCharType="end"/>
      </w:r>
      <w:r w:rsidR="00D20344" w:rsidRPr="00AB62CE">
        <w:rPr>
          <w:u w:val="single"/>
        </w:rPr>
        <w:fldChar w:fldCharType="begin"/>
      </w:r>
      <w:r w:rsidR="00D20344" w:rsidRPr="00AB62CE">
        <w:rPr>
          <w:u w:val="single"/>
        </w:rPr>
        <w:instrText xml:space="preserve"> REF _Ref453666431 \h </w:instrText>
      </w:r>
      <w:r w:rsidR="0068593C" w:rsidRPr="00AB62CE">
        <w:rPr>
          <w:u w:val="single"/>
        </w:rPr>
        <w:instrText xml:space="preserve"> \* MERGEFORMAT </w:instrText>
      </w:r>
      <w:r w:rsidR="00D20344" w:rsidRPr="00AB62CE">
        <w:rPr>
          <w:u w:val="single"/>
        </w:rPr>
      </w:r>
      <w:r w:rsidR="00D20344" w:rsidRPr="00AB62CE">
        <w:rPr>
          <w:u w:val="single"/>
        </w:rPr>
        <w:fldChar w:fldCharType="separate"/>
      </w:r>
      <w:r w:rsidR="001D5173" w:rsidRPr="001D5173">
        <w:rPr>
          <w:u w:val="single"/>
        </w:rPr>
        <w:t>Conductor</w:t>
      </w:r>
      <w:r w:rsidR="001D5173" w:rsidRPr="001D5173">
        <w:rPr>
          <w:u w:val="single"/>
        </w:rPr>
        <w:t>作業一覧</w:t>
      </w:r>
      <w:r w:rsidR="00D20344" w:rsidRPr="00AB62CE">
        <w:rPr>
          <w:u w:val="single"/>
        </w:rPr>
        <w:fldChar w:fldCharType="end"/>
      </w:r>
      <w:r>
        <w:rPr>
          <w:rFonts w:hint="eastAsia"/>
        </w:rPr>
        <w:t>」への作業登録を実行し、</w:t>
      </w:r>
      <w:r w:rsidR="009402B1">
        <w:rPr>
          <w:rFonts w:hint="eastAsia"/>
        </w:rPr>
        <w:t>再び</w:t>
      </w:r>
      <w:r w:rsidR="00D20344">
        <w:rPr>
          <w:rFonts w:hint="eastAsia"/>
        </w:rPr>
        <w:t>スケジュール設定に基づいて「次回実行日付」が更新されます。</w:t>
      </w:r>
    </w:p>
    <w:p w:rsidR="00122935" w:rsidRDefault="00122935" w:rsidP="007A1F50">
      <w:pPr>
        <w:pStyle w:val="a8"/>
        <w:ind w:leftChars="0" w:left="703"/>
      </w:pPr>
    </w:p>
    <w:p w:rsidR="00122935" w:rsidRDefault="00122935" w:rsidP="00122935">
      <w:pPr>
        <w:pStyle w:val="a8"/>
        <w:ind w:leftChars="0" w:left="703"/>
      </w:pPr>
      <w:r>
        <w:rPr>
          <w:rFonts w:hint="eastAsia"/>
        </w:rPr>
        <w:t>「</w:t>
      </w:r>
      <w:r w:rsidRPr="00EC2CF7">
        <w:rPr>
          <w:rFonts w:hint="eastAsia"/>
          <w:u w:val="single"/>
        </w:rPr>
        <w:t xml:space="preserve">Symphony / Conductor </w:t>
      </w:r>
      <w:r w:rsidRPr="00EC2CF7">
        <w:rPr>
          <w:rFonts w:hint="eastAsia"/>
          <w:u w:val="single"/>
        </w:rPr>
        <w:t>インターバル時間設定</w:t>
      </w:r>
      <w:r>
        <w:rPr>
          <w:rFonts w:hint="eastAsia"/>
        </w:rPr>
        <w:t>」</w:t>
      </w:r>
    </w:p>
    <w:p w:rsidR="00122935" w:rsidRPr="00122935" w:rsidRDefault="00122935" w:rsidP="00122935">
      <w:pPr>
        <w:pStyle w:val="a8"/>
        <w:ind w:leftChars="0" w:left="703"/>
      </w:pPr>
      <w:r>
        <w:rPr>
          <w:rFonts w:hint="eastAsia"/>
        </w:rPr>
        <w:t>管理コンソール＞システム設定メニューより、「次回実行日付」の何分前に作業登録を実行するか設定可能です。（</w:t>
      </w:r>
      <w:r w:rsidRPr="004E5468">
        <w:rPr>
          <w:rFonts w:hint="eastAsia"/>
        </w:rPr>
        <w:t>Exastro-ITA_</w:t>
      </w:r>
      <w:r w:rsidRPr="004E5468">
        <w:rPr>
          <w:rFonts w:hint="eastAsia"/>
        </w:rPr>
        <w:t>利用手順マニュアル</w:t>
      </w:r>
      <w:r w:rsidRPr="004E5468">
        <w:rPr>
          <w:rFonts w:hint="eastAsia"/>
        </w:rPr>
        <w:t>_</w:t>
      </w:r>
      <w:r w:rsidRPr="004E5468">
        <w:rPr>
          <w:rFonts w:hint="eastAsia"/>
        </w:rPr>
        <w:t>管理コンソール</w:t>
      </w:r>
      <w:r>
        <w:rPr>
          <w:rFonts w:hint="eastAsia"/>
        </w:rPr>
        <w:t>参照）</w:t>
      </w:r>
    </w:p>
    <w:p w:rsidR="007A1F50" w:rsidRDefault="007A1F50" w:rsidP="007A1F50">
      <w:pPr>
        <w:pStyle w:val="a8"/>
        <w:ind w:leftChars="0" w:left="703"/>
      </w:pPr>
    </w:p>
    <w:p w:rsidR="000B34E7" w:rsidRDefault="000B34E7" w:rsidP="00D20344">
      <w:pPr>
        <w:pStyle w:val="a8"/>
        <w:ind w:leftChars="0" w:left="703"/>
      </w:pPr>
      <w:r>
        <w:rPr>
          <w:rFonts w:hint="eastAsia"/>
        </w:rPr>
        <w:t>※一時停止を設定している</w:t>
      </w:r>
      <w:r w:rsidR="00220403">
        <w:rPr>
          <w:rFonts w:hint="eastAsia"/>
        </w:rPr>
        <w:t>Conductor</w:t>
      </w:r>
      <w:r>
        <w:rPr>
          <w:rFonts w:hint="eastAsia"/>
        </w:rPr>
        <w:t>を定期作業実行に登録した場合、作業登録後に</w:t>
      </w:r>
      <w:r w:rsidR="00862C05" w:rsidRPr="00951490">
        <w:rPr>
          <w:rFonts w:cstheme="minorHAnsi"/>
        </w:rPr>
        <w:t>「</w:t>
      </w:r>
      <w:r w:rsidR="00862C05" w:rsidRPr="00951490">
        <w:rPr>
          <w:rFonts w:cstheme="minorHAnsi"/>
          <w:u w:val="single"/>
        </w:rPr>
        <w:fldChar w:fldCharType="begin"/>
      </w:r>
      <w:r w:rsidR="00862C05" w:rsidRPr="00951490">
        <w:rPr>
          <w:rFonts w:cstheme="minorHAnsi"/>
          <w:u w:val="single"/>
        </w:rPr>
        <w:instrText xml:space="preserve"> REF _Ref453666562 \w \h  \* MERGEFORMAT </w:instrText>
      </w:r>
      <w:r w:rsidR="00862C05" w:rsidRPr="00951490">
        <w:rPr>
          <w:rFonts w:cstheme="minorHAnsi"/>
          <w:u w:val="single"/>
        </w:rPr>
      </w:r>
      <w:r w:rsidR="00862C05" w:rsidRPr="00951490">
        <w:rPr>
          <w:rFonts w:cstheme="minorHAnsi"/>
          <w:u w:val="single"/>
        </w:rPr>
        <w:fldChar w:fldCharType="separate"/>
      </w:r>
      <w:r w:rsidR="001D5173">
        <w:rPr>
          <w:rFonts w:cstheme="minorHAnsi"/>
          <w:u w:val="single"/>
        </w:rPr>
        <w:t>4.1.5</w:t>
      </w:r>
      <w:r w:rsidR="00862C05" w:rsidRPr="00951490">
        <w:rPr>
          <w:rFonts w:cstheme="minorHAnsi"/>
          <w:u w:val="single"/>
        </w:rPr>
        <w:fldChar w:fldCharType="end"/>
      </w:r>
      <w:r w:rsidR="00862C05" w:rsidRPr="00951490">
        <w:rPr>
          <w:rFonts w:cstheme="minorHAnsi"/>
          <w:u w:val="single"/>
        </w:rPr>
        <w:t xml:space="preserve"> </w:t>
      </w:r>
      <w:r w:rsidR="00862C05" w:rsidRPr="00951490">
        <w:rPr>
          <w:rFonts w:cstheme="minorHAnsi"/>
          <w:u w:val="single"/>
        </w:rPr>
        <w:fldChar w:fldCharType="begin"/>
      </w:r>
      <w:r w:rsidR="00862C05" w:rsidRPr="00951490">
        <w:rPr>
          <w:rFonts w:cstheme="minorHAnsi"/>
          <w:u w:val="single"/>
        </w:rPr>
        <w:instrText xml:space="preserve"> REF _Ref453666562 \h  \* MERGEFORMAT </w:instrText>
      </w:r>
      <w:r w:rsidR="00862C05" w:rsidRPr="00951490">
        <w:rPr>
          <w:rFonts w:cstheme="minorHAnsi"/>
          <w:u w:val="single"/>
        </w:rPr>
      </w:r>
      <w:r w:rsidR="00862C05" w:rsidRPr="00951490">
        <w:rPr>
          <w:rFonts w:cstheme="minorHAnsi"/>
          <w:u w:val="single"/>
        </w:rPr>
        <w:fldChar w:fldCharType="separate"/>
      </w:r>
      <w:r w:rsidR="001D5173" w:rsidRPr="001D5173">
        <w:rPr>
          <w:u w:val="single"/>
        </w:rPr>
        <w:t>Conductor</w:t>
      </w:r>
      <w:r w:rsidR="001D5173" w:rsidRPr="001D5173">
        <w:rPr>
          <w:u w:val="single"/>
        </w:rPr>
        <w:t>作業確認</w:t>
      </w:r>
      <w:r w:rsidR="00862C05" w:rsidRPr="00951490">
        <w:rPr>
          <w:rFonts w:cstheme="minorHAnsi"/>
          <w:u w:val="single"/>
        </w:rPr>
        <w:fldChar w:fldCharType="end"/>
      </w:r>
      <w:r w:rsidR="00862C05">
        <w:rPr>
          <w:rFonts w:cstheme="minorHAnsi"/>
        </w:rPr>
        <w:t>」</w:t>
      </w:r>
      <w:r>
        <w:rPr>
          <w:rFonts w:hint="eastAsia"/>
        </w:rPr>
        <w:t>より「保留解除」の投入を行わないと</w:t>
      </w:r>
      <w:r w:rsidR="00E32290">
        <w:rPr>
          <w:rFonts w:hint="eastAsia"/>
        </w:rPr>
        <w:t>「</w:t>
      </w:r>
      <w:r w:rsidR="00E32290" w:rsidRPr="003059D6">
        <w:rPr>
          <w:u w:val="single"/>
        </w:rPr>
        <w:fldChar w:fldCharType="begin"/>
      </w:r>
      <w:r w:rsidR="00E32290" w:rsidRPr="003059D6">
        <w:rPr>
          <w:u w:val="single"/>
        </w:rPr>
        <w:instrText xml:space="preserve"> </w:instrText>
      </w:r>
      <w:r w:rsidR="00E32290" w:rsidRPr="003059D6">
        <w:rPr>
          <w:rFonts w:hint="eastAsia"/>
          <w:u w:val="single"/>
        </w:rPr>
        <w:instrText>REF _Ref453666431 \r \h</w:instrText>
      </w:r>
      <w:r w:rsidR="00E32290" w:rsidRPr="003059D6">
        <w:rPr>
          <w:u w:val="single"/>
        </w:rPr>
        <w:instrText xml:space="preserve"> </w:instrText>
      </w:r>
      <w:r w:rsidR="00E32290" w:rsidRPr="003059D6">
        <w:rPr>
          <w:u w:val="single"/>
        </w:rPr>
      </w:r>
      <w:r w:rsidR="00E32290" w:rsidRPr="003059D6">
        <w:rPr>
          <w:u w:val="single"/>
        </w:rPr>
        <w:fldChar w:fldCharType="separate"/>
      </w:r>
      <w:r w:rsidR="001D5173">
        <w:rPr>
          <w:u w:val="single"/>
        </w:rPr>
        <w:t>4.1.6</w:t>
      </w:r>
      <w:r w:rsidR="00E32290" w:rsidRPr="003059D6">
        <w:rPr>
          <w:u w:val="single"/>
        </w:rPr>
        <w:fldChar w:fldCharType="end"/>
      </w:r>
      <w:r w:rsidR="00E32290" w:rsidRPr="0068593C">
        <w:rPr>
          <w:u w:val="single"/>
        </w:rPr>
        <w:fldChar w:fldCharType="begin"/>
      </w:r>
      <w:r w:rsidR="00E32290" w:rsidRPr="0068593C">
        <w:rPr>
          <w:u w:val="single"/>
        </w:rPr>
        <w:instrText xml:space="preserve"> REF _Ref453666431 \h  \* MERGEFORMAT </w:instrText>
      </w:r>
      <w:r w:rsidR="00E32290" w:rsidRPr="0068593C">
        <w:rPr>
          <w:u w:val="single"/>
        </w:rPr>
      </w:r>
      <w:r w:rsidR="00E32290" w:rsidRPr="0068593C">
        <w:rPr>
          <w:u w:val="single"/>
        </w:rPr>
        <w:fldChar w:fldCharType="separate"/>
      </w:r>
      <w:r w:rsidR="001D5173" w:rsidRPr="001D5173">
        <w:rPr>
          <w:u w:val="single"/>
        </w:rPr>
        <w:t>Conductor</w:t>
      </w:r>
      <w:r w:rsidR="001D5173" w:rsidRPr="001D5173">
        <w:rPr>
          <w:u w:val="single"/>
        </w:rPr>
        <w:t>作業一覧</w:t>
      </w:r>
      <w:r w:rsidR="00E32290" w:rsidRPr="0068593C">
        <w:rPr>
          <w:u w:val="single"/>
        </w:rPr>
        <w:fldChar w:fldCharType="end"/>
      </w:r>
      <w:r w:rsidR="00E32290">
        <w:rPr>
          <w:rFonts w:hint="eastAsia"/>
        </w:rPr>
        <w:t>」</w:t>
      </w:r>
      <w:r>
        <w:rPr>
          <w:rFonts w:hint="eastAsia"/>
        </w:rPr>
        <w:t>に</w:t>
      </w:r>
      <w:r w:rsidR="00B9142F">
        <w:rPr>
          <w:rFonts w:hint="eastAsia"/>
        </w:rPr>
        <w:t>ステータス「</w:t>
      </w:r>
      <w:r>
        <w:rPr>
          <w:rFonts w:hint="eastAsia"/>
        </w:rPr>
        <w:t>実行中</w:t>
      </w:r>
      <w:r w:rsidR="00B9142F">
        <w:rPr>
          <w:rFonts w:hint="eastAsia"/>
        </w:rPr>
        <w:t>」</w:t>
      </w:r>
      <w:r>
        <w:rPr>
          <w:rFonts w:hint="eastAsia"/>
        </w:rPr>
        <w:t>で残り続けます。</w:t>
      </w:r>
    </w:p>
    <w:p w:rsidR="00192C0B" w:rsidRPr="00BB6D9F" w:rsidRDefault="00192C0B" w:rsidP="009E5339"/>
    <w:p w:rsidR="00C30EDA" w:rsidRPr="00C30EDA" w:rsidRDefault="00C30EDA" w:rsidP="00C30EDA"/>
    <w:p w:rsidR="00986339" w:rsidRPr="00951490" w:rsidRDefault="00986339" w:rsidP="00C30EDA"/>
    <w:sectPr w:rsidR="00986339" w:rsidRPr="00951490" w:rsidSect="00FB3DD5">
      <w:headerReference w:type="default" r:id="rId49"/>
      <w:footerReference w:type="default" r:id="rId50"/>
      <w:headerReference w:type="first" r:id="rId51"/>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4664" w:rsidRDefault="00464664" w:rsidP="00DC6829">
      <w:r>
        <w:separator/>
      </w:r>
    </w:p>
  </w:endnote>
  <w:endnote w:type="continuationSeparator" w:id="0">
    <w:p w:rsidR="00464664" w:rsidRDefault="00464664"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173" w:rsidRDefault="001D5173">
    <w:pPr>
      <w:pStyle w:val="a6"/>
      <w:jc w:val="center"/>
    </w:pPr>
  </w:p>
  <w:p w:rsidR="001D5173" w:rsidRDefault="001D5173">
    <w:pPr>
      <w:pStyle w:val="a6"/>
      <w:jc w:val="center"/>
    </w:pPr>
    <w:r>
      <w:rPr>
        <w:rFonts w:hint="eastAsia"/>
      </w:rPr>
      <w:t>Exastro-ITA_</w:t>
    </w:r>
    <w:r>
      <w:rPr>
        <w:rFonts w:hint="eastAsia"/>
      </w:rPr>
      <w:t>利用手順マニュアル</w:t>
    </w:r>
    <w:r>
      <w:rPr>
        <w:rFonts w:hint="eastAsia"/>
      </w:rPr>
      <w:t>_Conductor</w:t>
    </w:r>
    <w:r>
      <w:rPr>
        <w:rFonts w:hint="eastAsia"/>
      </w:rPr>
      <w:t xml:space="preserve">　　　</w:t>
    </w:r>
    <w:sdt>
      <w:sdtPr>
        <w:id w:val="54140908"/>
        <w:docPartObj>
          <w:docPartGallery w:val="Page Numbers (Bottom of Page)"/>
          <w:docPartUnique/>
        </w:docPartObj>
      </w:sdtPr>
      <w:sdtContent>
        <w:r>
          <w:fldChar w:fldCharType="begin"/>
        </w:r>
        <w:r>
          <w:instrText>PAGE   \* MERGEFORMAT</w:instrText>
        </w:r>
        <w:r>
          <w:fldChar w:fldCharType="separate"/>
        </w:r>
        <w:r w:rsidR="007F6E84" w:rsidRPr="007F6E84">
          <w:rPr>
            <w:noProof/>
            <w:lang w:val="ja-JP"/>
          </w:rPr>
          <w:t>17</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7F6E84">
          <w:rPr>
            <w:noProof/>
          </w:rPr>
          <w:t>33</w:t>
        </w:r>
        <w:r>
          <w:rPr>
            <w:noProof/>
          </w:rPr>
          <w:fldChar w:fldCharType="end"/>
        </w:r>
      </w:sdtContent>
    </w:sdt>
  </w:p>
  <w:p w:rsidR="001D5173" w:rsidRDefault="001D5173">
    <w:pPr>
      <w:pStyle w:val="a6"/>
    </w:pPr>
    <w:r>
      <w:rPr>
        <w:noProof/>
      </w:rPr>
      <w:drawing>
        <wp:anchor distT="0" distB="0" distL="114300" distR="114300" simplePos="0" relativeHeight="251645952" behindDoc="0" locked="0" layoutInCell="1" allowOverlap="1" wp14:anchorId="73BAB593" wp14:editId="5CD4BFC3">
          <wp:simplePos x="0" y="0"/>
          <wp:positionH relativeFrom="column">
            <wp:posOffset>-929006</wp:posOffset>
          </wp:positionH>
          <wp:positionV relativeFrom="paragraph">
            <wp:posOffset>482600</wp:posOffset>
          </wp:positionV>
          <wp:extent cx="11477625" cy="288289"/>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4664" w:rsidRDefault="00464664" w:rsidP="00DC6829">
      <w:r>
        <w:separator/>
      </w:r>
    </w:p>
  </w:footnote>
  <w:footnote w:type="continuationSeparator" w:id="0">
    <w:p w:rsidR="00464664" w:rsidRDefault="00464664"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173" w:rsidRDefault="001D5173">
    <w:pPr>
      <w:pStyle w:val="a4"/>
    </w:pPr>
    <w:r>
      <w:rPr>
        <w:noProof/>
      </w:rPr>
      <w:drawing>
        <wp:anchor distT="0" distB="0" distL="114300" distR="114300" simplePos="0" relativeHeight="251656704" behindDoc="0" locked="0" layoutInCell="1" allowOverlap="1" wp14:anchorId="0E5760C2" wp14:editId="48BDD959">
          <wp:simplePos x="0" y="0"/>
          <wp:positionH relativeFrom="column">
            <wp:posOffset>-1081405</wp:posOffset>
          </wp:positionH>
          <wp:positionV relativeFrom="paragraph">
            <wp:posOffset>-540385</wp:posOffset>
          </wp:positionV>
          <wp:extent cx="11296650" cy="288289"/>
          <wp:effectExtent l="0" t="0" r="0"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173" w:rsidRPr="00DC6C19" w:rsidRDefault="001D5173" w:rsidP="00DC6C19">
    <w:pPr>
      <w:pStyle w:val="a4"/>
    </w:pPr>
    <w:r>
      <w:rPr>
        <w:noProof/>
      </w:rPr>
      <w:drawing>
        <wp:anchor distT="0" distB="0" distL="114300" distR="114300" simplePos="0" relativeHeight="251658752" behindDoc="0" locked="0" layoutInCell="1" allowOverlap="1" wp14:anchorId="512EF045" wp14:editId="62807BF8">
          <wp:simplePos x="0" y="0"/>
          <wp:positionH relativeFrom="column">
            <wp:posOffset>-911469</wp:posOffset>
          </wp:positionH>
          <wp:positionV relativeFrom="paragraph">
            <wp:posOffset>-552260</wp:posOffset>
          </wp:positionV>
          <wp:extent cx="7552299" cy="10687792"/>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4615C"/>
    <w:multiLevelType w:val="hybridMultilevel"/>
    <w:tmpl w:val="B96E4B1E"/>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447507"/>
    <w:multiLevelType w:val="hybridMultilevel"/>
    <w:tmpl w:val="424E0196"/>
    <w:lvl w:ilvl="0" w:tplc="20363DF4">
      <w:numFmt w:val="bullet"/>
      <w:lvlText w:val="・"/>
      <w:lvlJc w:val="left"/>
      <w:pPr>
        <w:ind w:left="2100" w:hanging="420"/>
      </w:pPr>
      <w:rPr>
        <w:rFonts w:ascii="ＭＳ 明朝" w:eastAsia="ＭＳ 明朝" w:hAnsi="ＭＳ 明朝" w:cstheme="minorBidi" w:hint="eastAsia"/>
        <w:lang w:val="en-US"/>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4" w15:restartNumberingAfterBreak="0">
    <w:nsid w:val="07C846BE"/>
    <w:multiLevelType w:val="hybridMultilevel"/>
    <w:tmpl w:val="543E53DA"/>
    <w:lvl w:ilvl="0" w:tplc="D6200C74">
      <w:numFmt w:val="bullet"/>
      <w:lvlText w:val="・"/>
      <w:lvlJc w:val="left"/>
      <w:pPr>
        <w:ind w:left="1123" w:hanging="420"/>
      </w:pPr>
      <w:rPr>
        <w:rFonts w:ascii="ＭＳ Ｐゴシック" w:eastAsia="ＭＳ Ｐゴシック" w:hAnsi="ＭＳ Ｐゴシック" w:cstheme="minorHAnsi" w:hint="eastAsia"/>
        <w:lang w:val="en-US"/>
      </w:rPr>
    </w:lvl>
    <w:lvl w:ilvl="1" w:tplc="0409000B">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5"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42B787C"/>
    <w:multiLevelType w:val="hybridMultilevel"/>
    <w:tmpl w:val="205CEE30"/>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9" w15:restartNumberingAfterBreak="0">
    <w:nsid w:val="144A2086"/>
    <w:multiLevelType w:val="hybridMultilevel"/>
    <w:tmpl w:val="6F8E330C"/>
    <w:lvl w:ilvl="0" w:tplc="85300BFC">
      <w:numFmt w:val="bullet"/>
      <w:lvlText w:val="・"/>
      <w:lvlJc w:val="left"/>
      <w:pPr>
        <w:ind w:left="1260" w:hanging="420"/>
      </w:pPr>
      <w:rPr>
        <w:rFonts w:ascii="ＭＳ 明朝" w:eastAsia="ＭＳ 明朝" w:hAnsi="ＭＳ 明朝" w:cstheme="minorBidi" w:hint="eastAsia"/>
        <w:lang w:val="en-US"/>
      </w:rPr>
    </w:lvl>
    <w:lvl w:ilvl="1" w:tplc="0409000B">
      <w:start w:val="1"/>
      <w:numFmt w:val="bullet"/>
      <w:lvlText w:val=""/>
      <w:lvlJc w:val="left"/>
      <w:pPr>
        <w:ind w:left="1680" w:hanging="420"/>
      </w:pPr>
      <w:rPr>
        <w:rFonts w:ascii="Wingdings" w:hAnsi="Wingdings" w:hint="default"/>
        <w:lang w:val="en-US"/>
      </w:rPr>
    </w:lvl>
    <w:lvl w:ilvl="2" w:tplc="0409000D">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11" w15:restartNumberingAfterBreak="0">
    <w:nsid w:val="1AA97E83"/>
    <w:multiLevelType w:val="hybridMultilevel"/>
    <w:tmpl w:val="91387502"/>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1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CA32550"/>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D17762E"/>
    <w:multiLevelType w:val="hybridMultilevel"/>
    <w:tmpl w:val="17047628"/>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1926591"/>
    <w:multiLevelType w:val="hybridMultilevel"/>
    <w:tmpl w:val="DC5EA456"/>
    <w:lvl w:ilvl="0" w:tplc="3A24D446">
      <w:numFmt w:val="bullet"/>
      <w:lvlText w:val="・"/>
      <w:lvlJc w:val="left"/>
      <w:pPr>
        <w:ind w:left="1007" w:hanging="420"/>
      </w:pPr>
      <w:rPr>
        <w:rFonts w:ascii="ＭＳ 明朝" w:eastAsia="ＭＳ 明朝" w:hAnsi="ＭＳ 明朝" w:cstheme="minorBidi" w:hint="eastAsia"/>
        <w:lang w:val="en-US"/>
      </w:rPr>
    </w:lvl>
    <w:lvl w:ilvl="1" w:tplc="0409000B">
      <w:start w:val="1"/>
      <w:numFmt w:val="bullet"/>
      <w:lvlText w:val=""/>
      <w:lvlJc w:val="left"/>
      <w:pPr>
        <w:ind w:left="1427" w:hanging="420"/>
      </w:pPr>
      <w:rPr>
        <w:rFonts w:ascii="Wingdings" w:hAnsi="Wingdings" w:hint="default"/>
      </w:rPr>
    </w:lvl>
    <w:lvl w:ilvl="2" w:tplc="0409000D">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8D2E37"/>
    <w:multiLevelType w:val="hybridMultilevel"/>
    <w:tmpl w:val="7330779C"/>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9"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3A371F73"/>
    <w:multiLevelType w:val="hybridMultilevel"/>
    <w:tmpl w:val="5A6C6C76"/>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21"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3F15519B"/>
    <w:multiLevelType w:val="hybridMultilevel"/>
    <w:tmpl w:val="DE3E710C"/>
    <w:lvl w:ilvl="0" w:tplc="04090015">
      <w:start w:val="1"/>
      <w:numFmt w:val="upperLetter"/>
      <w:lvlText w:val="%1)"/>
      <w:lvlJc w:val="left"/>
      <w:pPr>
        <w:ind w:left="1100" w:hanging="420"/>
      </w:pPr>
      <w:rPr>
        <w:rFonts w:hint="eastAsia"/>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23" w15:restartNumberingAfterBreak="0">
    <w:nsid w:val="491B5466"/>
    <w:multiLevelType w:val="multilevel"/>
    <w:tmpl w:val="81669D0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5" w15:restartNumberingAfterBreak="0">
    <w:nsid w:val="54F90F63"/>
    <w:multiLevelType w:val="hybridMultilevel"/>
    <w:tmpl w:val="E938972A"/>
    <w:lvl w:ilvl="0" w:tplc="0409001B">
      <w:start w:val="1"/>
      <w:numFmt w:val="lowerRoman"/>
      <w:lvlText w:val="%1."/>
      <w:lvlJc w:val="right"/>
      <w:pPr>
        <w:ind w:left="1680" w:hanging="420"/>
      </w:p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26" w15:restartNumberingAfterBreak="0">
    <w:nsid w:val="5E9E18F2"/>
    <w:multiLevelType w:val="multilevel"/>
    <w:tmpl w:val="0409001D"/>
    <w:numStyleLink w:val="3"/>
  </w:abstractNum>
  <w:abstractNum w:abstractNumId="27"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2CE4876"/>
    <w:multiLevelType w:val="hybridMultilevel"/>
    <w:tmpl w:val="1EFAA510"/>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67B02A78"/>
    <w:multiLevelType w:val="hybridMultilevel"/>
    <w:tmpl w:val="CF023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33"/>
  </w:num>
  <w:num w:numId="2">
    <w:abstractNumId w:val="12"/>
  </w:num>
  <w:num w:numId="3">
    <w:abstractNumId w:val="17"/>
  </w:num>
  <w:num w:numId="4">
    <w:abstractNumId w:val="26"/>
    <w:lvlOverride w:ilvl="2">
      <w:lvl w:ilvl="2">
        <w:start w:val="1"/>
        <w:numFmt w:val="decimal"/>
        <w:pStyle w:val="4"/>
        <w:lvlText w:val="%1.%2.%3"/>
        <w:lvlJc w:val="left"/>
        <w:pPr>
          <w:ind w:left="1418" w:hanging="567"/>
        </w:pPr>
      </w:lvl>
    </w:lvlOverride>
  </w:num>
  <w:num w:numId="5">
    <w:abstractNumId w:val="10"/>
  </w:num>
  <w:num w:numId="6">
    <w:abstractNumId w:val="1"/>
  </w:num>
  <w:num w:numId="7">
    <w:abstractNumId w:val="21"/>
  </w:num>
  <w:num w:numId="8">
    <w:abstractNumId w:val="7"/>
  </w:num>
  <w:num w:numId="9">
    <w:abstractNumId w:val="19"/>
  </w:num>
  <w:num w:numId="10">
    <w:abstractNumId w:val="16"/>
  </w:num>
  <w:num w:numId="11">
    <w:abstractNumId w:val="28"/>
  </w:num>
  <w:num w:numId="12">
    <w:abstractNumId w:val="2"/>
  </w:num>
  <w:num w:numId="13">
    <w:abstractNumId w:val="29"/>
  </w:num>
  <w:num w:numId="14">
    <w:abstractNumId w:val="15"/>
  </w:num>
  <w:num w:numId="15">
    <w:abstractNumId w:val="32"/>
  </w:num>
  <w:num w:numId="16">
    <w:abstractNumId w:val="27"/>
  </w:num>
  <w:num w:numId="17">
    <w:abstractNumId w:val="24"/>
  </w:num>
  <w:num w:numId="18">
    <w:abstractNumId w:val="5"/>
  </w:num>
  <w:num w:numId="19">
    <w:abstractNumId w:val="6"/>
  </w:num>
  <w:num w:numId="20">
    <w:abstractNumId w:val="23"/>
  </w:num>
  <w:num w:numId="21">
    <w:abstractNumId w:val="13"/>
  </w:num>
  <w:num w:numId="22">
    <w:abstractNumId w:val="31"/>
  </w:num>
  <w:num w:numId="23">
    <w:abstractNumId w:val="30"/>
  </w:num>
  <w:num w:numId="24">
    <w:abstractNumId w:val="14"/>
  </w:num>
  <w:num w:numId="25">
    <w:abstractNumId w:val="22"/>
  </w:num>
  <w:num w:numId="26">
    <w:abstractNumId w:val="9"/>
  </w:num>
  <w:num w:numId="27">
    <w:abstractNumId w:val="25"/>
  </w:num>
  <w:num w:numId="28">
    <w:abstractNumId w:val="0"/>
  </w:num>
  <w:num w:numId="29">
    <w:abstractNumId w:val="18"/>
  </w:num>
  <w:num w:numId="30">
    <w:abstractNumId w:val="8"/>
  </w:num>
  <w:num w:numId="31">
    <w:abstractNumId w:val="3"/>
  </w:num>
  <w:num w:numId="32">
    <w:abstractNumId w:val="4"/>
  </w:num>
  <w:num w:numId="33">
    <w:abstractNumId w:val="11"/>
  </w:num>
  <w:num w:numId="34">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727"/>
    <w:rsid w:val="0000434E"/>
    <w:rsid w:val="00004CC6"/>
    <w:rsid w:val="000055F8"/>
    <w:rsid w:val="00006A72"/>
    <w:rsid w:val="00006AC6"/>
    <w:rsid w:val="00006F0A"/>
    <w:rsid w:val="000072BF"/>
    <w:rsid w:val="00010DA5"/>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5D87"/>
    <w:rsid w:val="00036D08"/>
    <w:rsid w:val="000403CA"/>
    <w:rsid w:val="00040A2E"/>
    <w:rsid w:val="0004224C"/>
    <w:rsid w:val="00042D6C"/>
    <w:rsid w:val="00043572"/>
    <w:rsid w:val="000441D0"/>
    <w:rsid w:val="00044729"/>
    <w:rsid w:val="000448C7"/>
    <w:rsid w:val="000449EA"/>
    <w:rsid w:val="00044F02"/>
    <w:rsid w:val="00045669"/>
    <w:rsid w:val="00045D56"/>
    <w:rsid w:val="00046B42"/>
    <w:rsid w:val="00047514"/>
    <w:rsid w:val="00050DC7"/>
    <w:rsid w:val="0005163C"/>
    <w:rsid w:val="000516E5"/>
    <w:rsid w:val="00052123"/>
    <w:rsid w:val="00052267"/>
    <w:rsid w:val="000525A2"/>
    <w:rsid w:val="00052C67"/>
    <w:rsid w:val="000538D0"/>
    <w:rsid w:val="00053A27"/>
    <w:rsid w:val="000542D7"/>
    <w:rsid w:val="00054DA2"/>
    <w:rsid w:val="00054DC7"/>
    <w:rsid w:val="000550E0"/>
    <w:rsid w:val="0005786C"/>
    <w:rsid w:val="0005789C"/>
    <w:rsid w:val="00057DFE"/>
    <w:rsid w:val="00057F3B"/>
    <w:rsid w:val="00060076"/>
    <w:rsid w:val="00060929"/>
    <w:rsid w:val="00061E6A"/>
    <w:rsid w:val="00062509"/>
    <w:rsid w:val="00063954"/>
    <w:rsid w:val="00064F31"/>
    <w:rsid w:val="000651C1"/>
    <w:rsid w:val="0007023E"/>
    <w:rsid w:val="00070E0D"/>
    <w:rsid w:val="000721A2"/>
    <w:rsid w:val="000728C4"/>
    <w:rsid w:val="00072B46"/>
    <w:rsid w:val="000749F4"/>
    <w:rsid w:val="00075884"/>
    <w:rsid w:val="00080105"/>
    <w:rsid w:val="00080AC1"/>
    <w:rsid w:val="000814DD"/>
    <w:rsid w:val="00081AA0"/>
    <w:rsid w:val="00081CB7"/>
    <w:rsid w:val="00083278"/>
    <w:rsid w:val="0008335B"/>
    <w:rsid w:val="000837C8"/>
    <w:rsid w:val="00084AD3"/>
    <w:rsid w:val="00086A80"/>
    <w:rsid w:val="000876A4"/>
    <w:rsid w:val="000877B4"/>
    <w:rsid w:val="00087A10"/>
    <w:rsid w:val="00087A36"/>
    <w:rsid w:val="000908E4"/>
    <w:rsid w:val="00091BCD"/>
    <w:rsid w:val="000922CB"/>
    <w:rsid w:val="000926A0"/>
    <w:rsid w:val="000926A2"/>
    <w:rsid w:val="00092706"/>
    <w:rsid w:val="00093DC9"/>
    <w:rsid w:val="000941D8"/>
    <w:rsid w:val="00094D3D"/>
    <w:rsid w:val="0009779D"/>
    <w:rsid w:val="00097E3D"/>
    <w:rsid w:val="00097EE6"/>
    <w:rsid w:val="000A0371"/>
    <w:rsid w:val="000A099C"/>
    <w:rsid w:val="000A0DCD"/>
    <w:rsid w:val="000A2171"/>
    <w:rsid w:val="000A3177"/>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69E"/>
    <w:rsid w:val="000C2B19"/>
    <w:rsid w:val="000C3DB4"/>
    <w:rsid w:val="000C59D0"/>
    <w:rsid w:val="000C5B0E"/>
    <w:rsid w:val="000C5CC8"/>
    <w:rsid w:val="000C6459"/>
    <w:rsid w:val="000C690D"/>
    <w:rsid w:val="000C7358"/>
    <w:rsid w:val="000D0462"/>
    <w:rsid w:val="000D0E77"/>
    <w:rsid w:val="000D163D"/>
    <w:rsid w:val="000D2A26"/>
    <w:rsid w:val="000D3229"/>
    <w:rsid w:val="000D32F1"/>
    <w:rsid w:val="000D3E1F"/>
    <w:rsid w:val="000D49B2"/>
    <w:rsid w:val="000D4A6A"/>
    <w:rsid w:val="000D591E"/>
    <w:rsid w:val="000D5F31"/>
    <w:rsid w:val="000D657D"/>
    <w:rsid w:val="000E0F99"/>
    <w:rsid w:val="000E17C4"/>
    <w:rsid w:val="000E1832"/>
    <w:rsid w:val="000E1A85"/>
    <w:rsid w:val="000E232F"/>
    <w:rsid w:val="000E2D48"/>
    <w:rsid w:val="000E33A4"/>
    <w:rsid w:val="000E40E5"/>
    <w:rsid w:val="000E56C0"/>
    <w:rsid w:val="000E662B"/>
    <w:rsid w:val="000F165E"/>
    <w:rsid w:val="000F239F"/>
    <w:rsid w:val="000F2A61"/>
    <w:rsid w:val="000F4273"/>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A7A"/>
    <w:rsid w:val="00113C33"/>
    <w:rsid w:val="00113C41"/>
    <w:rsid w:val="00120094"/>
    <w:rsid w:val="00120303"/>
    <w:rsid w:val="0012127A"/>
    <w:rsid w:val="00121808"/>
    <w:rsid w:val="00121956"/>
    <w:rsid w:val="00122935"/>
    <w:rsid w:val="00122AED"/>
    <w:rsid w:val="00122DB3"/>
    <w:rsid w:val="00122FCE"/>
    <w:rsid w:val="001235BF"/>
    <w:rsid w:val="00123775"/>
    <w:rsid w:val="00123A0D"/>
    <w:rsid w:val="00124391"/>
    <w:rsid w:val="00124C05"/>
    <w:rsid w:val="00125053"/>
    <w:rsid w:val="0012608E"/>
    <w:rsid w:val="0012753D"/>
    <w:rsid w:val="0013007F"/>
    <w:rsid w:val="0013133E"/>
    <w:rsid w:val="00133252"/>
    <w:rsid w:val="00133E43"/>
    <w:rsid w:val="00134242"/>
    <w:rsid w:val="001351C5"/>
    <w:rsid w:val="00137F66"/>
    <w:rsid w:val="001446B2"/>
    <w:rsid w:val="00144798"/>
    <w:rsid w:val="001476E4"/>
    <w:rsid w:val="001510E1"/>
    <w:rsid w:val="00151D48"/>
    <w:rsid w:val="00152236"/>
    <w:rsid w:val="00152702"/>
    <w:rsid w:val="00155029"/>
    <w:rsid w:val="001551DF"/>
    <w:rsid w:val="001562EE"/>
    <w:rsid w:val="00156741"/>
    <w:rsid w:val="00157FEA"/>
    <w:rsid w:val="00161539"/>
    <w:rsid w:val="00161ACC"/>
    <w:rsid w:val="00162C84"/>
    <w:rsid w:val="00162E06"/>
    <w:rsid w:val="00165C36"/>
    <w:rsid w:val="00165F8E"/>
    <w:rsid w:val="0016723A"/>
    <w:rsid w:val="00167926"/>
    <w:rsid w:val="0016797E"/>
    <w:rsid w:val="00170F9C"/>
    <w:rsid w:val="00171476"/>
    <w:rsid w:val="00172272"/>
    <w:rsid w:val="00172C36"/>
    <w:rsid w:val="0017433E"/>
    <w:rsid w:val="001747F5"/>
    <w:rsid w:val="0017586D"/>
    <w:rsid w:val="00176923"/>
    <w:rsid w:val="00176AE6"/>
    <w:rsid w:val="00180E63"/>
    <w:rsid w:val="001837A3"/>
    <w:rsid w:val="00185C5D"/>
    <w:rsid w:val="00185DE5"/>
    <w:rsid w:val="00187398"/>
    <w:rsid w:val="00190263"/>
    <w:rsid w:val="00191356"/>
    <w:rsid w:val="001920F6"/>
    <w:rsid w:val="00192C0B"/>
    <w:rsid w:val="00193186"/>
    <w:rsid w:val="00194253"/>
    <w:rsid w:val="0019435C"/>
    <w:rsid w:val="00194A59"/>
    <w:rsid w:val="00194F7B"/>
    <w:rsid w:val="00196DFB"/>
    <w:rsid w:val="001972CD"/>
    <w:rsid w:val="0019760B"/>
    <w:rsid w:val="001A0F40"/>
    <w:rsid w:val="001A15BD"/>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573D"/>
    <w:rsid w:val="001B6CEC"/>
    <w:rsid w:val="001B76F3"/>
    <w:rsid w:val="001C05D1"/>
    <w:rsid w:val="001C076F"/>
    <w:rsid w:val="001C0B62"/>
    <w:rsid w:val="001C1344"/>
    <w:rsid w:val="001C2260"/>
    <w:rsid w:val="001C2320"/>
    <w:rsid w:val="001C2BFB"/>
    <w:rsid w:val="001C2BFC"/>
    <w:rsid w:val="001C4928"/>
    <w:rsid w:val="001C58C9"/>
    <w:rsid w:val="001C5DF1"/>
    <w:rsid w:val="001C6802"/>
    <w:rsid w:val="001D10DB"/>
    <w:rsid w:val="001D1982"/>
    <w:rsid w:val="001D2358"/>
    <w:rsid w:val="001D2CDD"/>
    <w:rsid w:val="001D2CF3"/>
    <w:rsid w:val="001D2DE2"/>
    <w:rsid w:val="001D3CDA"/>
    <w:rsid w:val="001D453E"/>
    <w:rsid w:val="001D5149"/>
    <w:rsid w:val="001D5173"/>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E72B2"/>
    <w:rsid w:val="001F0F67"/>
    <w:rsid w:val="001F1C1E"/>
    <w:rsid w:val="001F2003"/>
    <w:rsid w:val="001F243B"/>
    <w:rsid w:val="001F4268"/>
    <w:rsid w:val="001F6B85"/>
    <w:rsid w:val="001F7D04"/>
    <w:rsid w:val="002009C7"/>
    <w:rsid w:val="0020110A"/>
    <w:rsid w:val="002012C5"/>
    <w:rsid w:val="0020260E"/>
    <w:rsid w:val="00204A8D"/>
    <w:rsid w:val="00206A18"/>
    <w:rsid w:val="00206E85"/>
    <w:rsid w:val="00207BB4"/>
    <w:rsid w:val="00210A07"/>
    <w:rsid w:val="00210F6F"/>
    <w:rsid w:val="002119D7"/>
    <w:rsid w:val="00213A43"/>
    <w:rsid w:val="002140E8"/>
    <w:rsid w:val="0021557E"/>
    <w:rsid w:val="00215634"/>
    <w:rsid w:val="00215687"/>
    <w:rsid w:val="0021617B"/>
    <w:rsid w:val="00216695"/>
    <w:rsid w:val="00217231"/>
    <w:rsid w:val="00217812"/>
    <w:rsid w:val="00220344"/>
    <w:rsid w:val="00220403"/>
    <w:rsid w:val="00220629"/>
    <w:rsid w:val="002215A7"/>
    <w:rsid w:val="00221884"/>
    <w:rsid w:val="00222FC9"/>
    <w:rsid w:val="002231BD"/>
    <w:rsid w:val="00223ECA"/>
    <w:rsid w:val="00224EA6"/>
    <w:rsid w:val="00225444"/>
    <w:rsid w:val="0022556A"/>
    <w:rsid w:val="002257F6"/>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C0F"/>
    <w:rsid w:val="00243B3F"/>
    <w:rsid w:val="002451EF"/>
    <w:rsid w:val="00245EEE"/>
    <w:rsid w:val="00246316"/>
    <w:rsid w:val="00246770"/>
    <w:rsid w:val="0024696A"/>
    <w:rsid w:val="0024734B"/>
    <w:rsid w:val="00247451"/>
    <w:rsid w:val="002477F9"/>
    <w:rsid w:val="002477FD"/>
    <w:rsid w:val="0025017F"/>
    <w:rsid w:val="00250C15"/>
    <w:rsid w:val="00250C24"/>
    <w:rsid w:val="00250E4E"/>
    <w:rsid w:val="00251655"/>
    <w:rsid w:val="00251724"/>
    <w:rsid w:val="002542D2"/>
    <w:rsid w:val="00254DFD"/>
    <w:rsid w:val="002561BF"/>
    <w:rsid w:val="00256CEC"/>
    <w:rsid w:val="002608F9"/>
    <w:rsid w:val="00260951"/>
    <w:rsid w:val="00260F82"/>
    <w:rsid w:val="002618A6"/>
    <w:rsid w:val="00265B19"/>
    <w:rsid w:val="002665E1"/>
    <w:rsid w:val="00266784"/>
    <w:rsid w:val="00266C85"/>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2BFD"/>
    <w:rsid w:val="00282C84"/>
    <w:rsid w:val="0028303C"/>
    <w:rsid w:val="002830C8"/>
    <w:rsid w:val="00283B29"/>
    <w:rsid w:val="0028675B"/>
    <w:rsid w:val="0028694C"/>
    <w:rsid w:val="00286EA3"/>
    <w:rsid w:val="00287491"/>
    <w:rsid w:val="0029045E"/>
    <w:rsid w:val="00290C36"/>
    <w:rsid w:val="00290FBB"/>
    <w:rsid w:val="002911D9"/>
    <w:rsid w:val="00292476"/>
    <w:rsid w:val="00292808"/>
    <w:rsid w:val="00294DF8"/>
    <w:rsid w:val="0029610E"/>
    <w:rsid w:val="0029656B"/>
    <w:rsid w:val="00296C47"/>
    <w:rsid w:val="00296CCA"/>
    <w:rsid w:val="00296E39"/>
    <w:rsid w:val="00296E96"/>
    <w:rsid w:val="002974B2"/>
    <w:rsid w:val="002A1157"/>
    <w:rsid w:val="002A1FC9"/>
    <w:rsid w:val="002A2C9B"/>
    <w:rsid w:val="002A325A"/>
    <w:rsid w:val="002A34A6"/>
    <w:rsid w:val="002A46CA"/>
    <w:rsid w:val="002A540A"/>
    <w:rsid w:val="002A55E9"/>
    <w:rsid w:val="002A5FB7"/>
    <w:rsid w:val="002A780E"/>
    <w:rsid w:val="002A7CC7"/>
    <w:rsid w:val="002B062B"/>
    <w:rsid w:val="002B0B3D"/>
    <w:rsid w:val="002B19D1"/>
    <w:rsid w:val="002B1AE0"/>
    <w:rsid w:val="002B1FB0"/>
    <w:rsid w:val="002B22CC"/>
    <w:rsid w:val="002B2B66"/>
    <w:rsid w:val="002B3881"/>
    <w:rsid w:val="002B3C8E"/>
    <w:rsid w:val="002B479A"/>
    <w:rsid w:val="002B6412"/>
    <w:rsid w:val="002B6CC7"/>
    <w:rsid w:val="002B6E2E"/>
    <w:rsid w:val="002B789E"/>
    <w:rsid w:val="002C019F"/>
    <w:rsid w:val="002C20FC"/>
    <w:rsid w:val="002C3101"/>
    <w:rsid w:val="002C5261"/>
    <w:rsid w:val="002C6286"/>
    <w:rsid w:val="002D09DE"/>
    <w:rsid w:val="002D2C19"/>
    <w:rsid w:val="002D2DDB"/>
    <w:rsid w:val="002D4197"/>
    <w:rsid w:val="002D563D"/>
    <w:rsid w:val="002D56EB"/>
    <w:rsid w:val="002D7178"/>
    <w:rsid w:val="002D7953"/>
    <w:rsid w:val="002E0240"/>
    <w:rsid w:val="002E10CA"/>
    <w:rsid w:val="002E21DB"/>
    <w:rsid w:val="002E3276"/>
    <w:rsid w:val="002E378E"/>
    <w:rsid w:val="002E488E"/>
    <w:rsid w:val="002E4A92"/>
    <w:rsid w:val="002E56AF"/>
    <w:rsid w:val="002E6D49"/>
    <w:rsid w:val="002E735D"/>
    <w:rsid w:val="002E7C2F"/>
    <w:rsid w:val="002F0419"/>
    <w:rsid w:val="002F0A7A"/>
    <w:rsid w:val="002F10AA"/>
    <w:rsid w:val="002F1713"/>
    <w:rsid w:val="002F2BC2"/>
    <w:rsid w:val="002F4981"/>
    <w:rsid w:val="002F5511"/>
    <w:rsid w:val="002F63D4"/>
    <w:rsid w:val="002F6CD0"/>
    <w:rsid w:val="002F7659"/>
    <w:rsid w:val="00300427"/>
    <w:rsid w:val="00301706"/>
    <w:rsid w:val="0030179A"/>
    <w:rsid w:val="003020B8"/>
    <w:rsid w:val="00303114"/>
    <w:rsid w:val="003055C5"/>
    <w:rsid w:val="003055CF"/>
    <w:rsid w:val="003059D6"/>
    <w:rsid w:val="0030652A"/>
    <w:rsid w:val="003068B0"/>
    <w:rsid w:val="00306A2A"/>
    <w:rsid w:val="00306AF7"/>
    <w:rsid w:val="00306B70"/>
    <w:rsid w:val="0030757D"/>
    <w:rsid w:val="00307592"/>
    <w:rsid w:val="0030759D"/>
    <w:rsid w:val="00310478"/>
    <w:rsid w:val="0031127D"/>
    <w:rsid w:val="003115F8"/>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840"/>
    <w:rsid w:val="00325004"/>
    <w:rsid w:val="00325DD4"/>
    <w:rsid w:val="00327040"/>
    <w:rsid w:val="003318D0"/>
    <w:rsid w:val="00332070"/>
    <w:rsid w:val="003332F0"/>
    <w:rsid w:val="00334CB1"/>
    <w:rsid w:val="003355C4"/>
    <w:rsid w:val="00335AC2"/>
    <w:rsid w:val="00336AE3"/>
    <w:rsid w:val="003374CF"/>
    <w:rsid w:val="00337D29"/>
    <w:rsid w:val="0034118E"/>
    <w:rsid w:val="003445BA"/>
    <w:rsid w:val="00344F5E"/>
    <w:rsid w:val="0034595B"/>
    <w:rsid w:val="003477A8"/>
    <w:rsid w:val="00351E8B"/>
    <w:rsid w:val="00352205"/>
    <w:rsid w:val="00352E32"/>
    <w:rsid w:val="00352E4F"/>
    <w:rsid w:val="0035423A"/>
    <w:rsid w:val="0035423B"/>
    <w:rsid w:val="00354A18"/>
    <w:rsid w:val="00355721"/>
    <w:rsid w:val="00357668"/>
    <w:rsid w:val="00357822"/>
    <w:rsid w:val="003600CB"/>
    <w:rsid w:val="003623C5"/>
    <w:rsid w:val="0036248D"/>
    <w:rsid w:val="0036299F"/>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DC"/>
    <w:rsid w:val="00391043"/>
    <w:rsid w:val="00391139"/>
    <w:rsid w:val="00391143"/>
    <w:rsid w:val="003913DA"/>
    <w:rsid w:val="003914B3"/>
    <w:rsid w:val="00391663"/>
    <w:rsid w:val="00391FA5"/>
    <w:rsid w:val="00393F50"/>
    <w:rsid w:val="0039451F"/>
    <w:rsid w:val="00394BDA"/>
    <w:rsid w:val="00396227"/>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022"/>
    <w:rsid w:val="003B3BD8"/>
    <w:rsid w:val="003B46D0"/>
    <w:rsid w:val="003B4842"/>
    <w:rsid w:val="003B537C"/>
    <w:rsid w:val="003B53B9"/>
    <w:rsid w:val="003B60E7"/>
    <w:rsid w:val="003B7382"/>
    <w:rsid w:val="003B7526"/>
    <w:rsid w:val="003B77FF"/>
    <w:rsid w:val="003B7D03"/>
    <w:rsid w:val="003C257E"/>
    <w:rsid w:val="003C39EB"/>
    <w:rsid w:val="003C3B0D"/>
    <w:rsid w:val="003C439D"/>
    <w:rsid w:val="003D2608"/>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2E4A"/>
    <w:rsid w:val="003F3992"/>
    <w:rsid w:val="003F426B"/>
    <w:rsid w:val="003F5580"/>
    <w:rsid w:val="003F5740"/>
    <w:rsid w:val="003F5D6E"/>
    <w:rsid w:val="003F5DCB"/>
    <w:rsid w:val="004012DE"/>
    <w:rsid w:val="0040131C"/>
    <w:rsid w:val="0040207C"/>
    <w:rsid w:val="00402C3F"/>
    <w:rsid w:val="004037BB"/>
    <w:rsid w:val="00403CD1"/>
    <w:rsid w:val="004046D2"/>
    <w:rsid w:val="004048DA"/>
    <w:rsid w:val="00407E61"/>
    <w:rsid w:val="004111D5"/>
    <w:rsid w:val="00411C08"/>
    <w:rsid w:val="00413318"/>
    <w:rsid w:val="0041335C"/>
    <w:rsid w:val="0041367A"/>
    <w:rsid w:val="00414052"/>
    <w:rsid w:val="0041473B"/>
    <w:rsid w:val="004148F8"/>
    <w:rsid w:val="00414F75"/>
    <w:rsid w:val="0041607A"/>
    <w:rsid w:val="00416360"/>
    <w:rsid w:val="00416785"/>
    <w:rsid w:val="00416EE7"/>
    <w:rsid w:val="004176AB"/>
    <w:rsid w:val="004203AC"/>
    <w:rsid w:val="004209DC"/>
    <w:rsid w:val="00420E27"/>
    <w:rsid w:val="00424461"/>
    <w:rsid w:val="004248A6"/>
    <w:rsid w:val="004260E4"/>
    <w:rsid w:val="00426577"/>
    <w:rsid w:val="00426BD5"/>
    <w:rsid w:val="004305FC"/>
    <w:rsid w:val="00431016"/>
    <w:rsid w:val="00431510"/>
    <w:rsid w:val="00432A5C"/>
    <w:rsid w:val="00433A58"/>
    <w:rsid w:val="004347DE"/>
    <w:rsid w:val="00435CB3"/>
    <w:rsid w:val="004406BE"/>
    <w:rsid w:val="0044088C"/>
    <w:rsid w:val="00441E24"/>
    <w:rsid w:val="004434FD"/>
    <w:rsid w:val="0044428F"/>
    <w:rsid w:val="00444E63"/>
    <w:rsid w:val="00445D17"/>
    <w:rsid w:val="00446216"/>
    <w:rsid w:val="00446A6E"/>
    <w:rsid w:val="00446B43"/>
    <w:rsid w:val="004478B7"/>
    <w:rsid w:val="004523D7"/>
    <w:rsid w:val="004529C5"/>
    <w:rsid w:val="00453999"/>
    <w:rsid w:val="00454664"/>
    <w:rsid w:val="00456169"/>
    <w:rsid w:val="0045661F"/>
    <w:rsid w:val="00456DEA"/>
    <w:rsid w:val="00457643"/>
    <w:rsid w:val="00460621"/>
    <w:rsid w:val="00460BF7"/>
    <w:rsid w:val="0046218D"/>
    <w:rsid w:val="00462543"/>
    <w:rsid w:val="004626D9"/>
    <w:rsid w:val="00462D3F"/>
    <w:rsid w:val="00464664"/>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121B"/>
    <w:rsid w:val="004818D0"/>
    <w:rsid w:val="00481EE4"/>
    <w:rsid w:val="00482D72"/>
    <w:rsid w:val="004835CF"/>
    <w:rsid w:val="00483B81"/>
    <w:rsid w:val="00486805"/>
    <w:rsid w:val="00486CEA"/>
    <w:rsid w:val="0048774A"/>
    <w:rsid w:val="00487C14"/>
    <w:rsid w:val="00487DBC"/>
    <w:rsid w:val="00492377"/>
    <w:rsid w:val="00492380"/>
    <w:rsid w:val="004929E0"/>
    <w:rsid w:val="00492A3D"/>
    <w:rsid w:val="00493035"/>
    <w:rsid w:val="00493499"/>
    <w:rsid w:val="00493ACD"/>
    <w:rsid w:val="00496BC0"/>
    <w:rsid w:val="0049739C"/>
    <w:rsid w:val="004A0982"/>
    <w:rsid w:val="004A0BD3"/>
    <w:rsid w:val="004A0BE5"/>
    <w:rsid w:val="004A2506"/>
    <w:rsid w:val="004A2A6D"/>
    <w:rsid w:val="004A395A"/>
    <w:rsid w:val="004A66F6"/>
    <w:rsid w:val="004A7748"/>
    <w:rsid w:val="004B0588"/>
    <w:rsid w:val="004B1EF5"/>
    <w:rsid w:val="004B307B"/>
    <w:rsid w:val="004B320D"/>
    <w:rsid w:val="004B42E4"/>
    <w:rsid w:val="004B714C"/>
    <w:rsid w:val="004B738B"/>
    <w:rsid w:val="004B77AD"/>
    <w:rsid w:val="004B7825"/>
    <w:rsid w:val="004B7A18"/>
    <w:rsid w:val="004B7AB3"/>
    <w:rsid w:val="004C0294"/>
    <w:rsid w:val="004C033F"/>
    <w:rsid w:val="004C4ECC"/>
    <w:rsid w:val="004C559C"/>
    <w:rsid w:val="004C5E5D"/>
    <w:rsid w:val="004D044E"/>
    <w:rsid w:val="004D0E0C"/>
    <w:rsid w:val="004D1BCB"/>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35C9"/>
    <w:rsid w:val="004E49FD"/>
    <w:rsid w:val="004E5456"/>
    <w:rsid w:val="004E608B"/>
    <w:rsid w:val="004E616B"/>
    <w:rsid w:val="004E6AF7"/>
    <w:rsid w:val="004E716A"/>
    <w:rsid w:val="004F02DC"/>
    <w:rsid w:val="004F0649"/>
    <w:rsid w:val="004F1AC5"/>
    <w:rsid w:val="004F1BC7"/>
    <w:rsid w:val="004F24E1"/>
    <w:rsid w:val="004F2711"/>
    <w:rsid w:val="004F2A5A"/>
    <w:rsid w:val="004F346F"/>
    <w:rsid w:val="004F5A09"/>
    <w:rsid w:val="004F5CBB"/>
    <w:rsid w:val="004F64CB"/>
    <w:rsid w:val="004F6C4C"/>
    <w:rsid w:val="004F71D6"/>
    <w:rsid w:val="00501C95"/>
    <w:rsid w:val="00501F9D"/>
    <w:rsid w:val="0050334A"/>
    <w:rsid w:val="00504281"/>
    <w:rsid w:val="00505881"/>
    <w:rsid w:val="005060E4"/>
    <w:rsid w:val="0050719B"/>
    <w:rsid w:val="0050736B"/>
    <w:rsid w:val="00510199"/>
    <w:rsid w:val="00510759"/>
    <w:rsid w:val="005112B3"/>
    <w:rsid w:val="005116DE"/>
    <w:rsid w:val="00511C20"/>
    <w:rsid w:val="005127D0"/>
    <w:rsid w:val="00514201"/>
    <w:rsid w:val="00514346"/>
    <w:rsid w:val="00514530"/>
    <w:rsid w:val="005153FA"/>
    <w:rsid w:val="00515BB1"/>
    <w:rsid w:val="00516229"/>
    <w:rsid w:val="005163DC"/>
    <w:rsid w:val="005175E8"/>
    <w:rsid w:val="005177A2"/>
    <w:rsid w:val="005201FB"/>
    <w:rsid w:val="00521A0D"/>
    <w:rsid w:val="00521D09"/>
    <w:rsid w:val="00524A7B"/>
    <w:rsid w:val="00524B6B"/>
    <w:rsid w:val="00524BA3"/>
    <w:rsid w:val="0052523A"/>
    <w:rsid w:val="0052592A"/>
    <w:rsid w:val="005263E3"/>
    <w:rsid w:val="005269BF"/>
    <w:rsid w:val="00526C8F"/>
    <w:rsid w:val="00526DCE"/>
    <w:rsid w:val="00527389"/>
    <w:rsid w:val="00527A25"/>
    <w:rsid w:val="00527E9D"/>
    <w:rsid w:val="00530302"/>
    <w:rsid w:val="005303D9"/>
    <w:rsid w:val="00531B0C"/>
    <w:rsid w:val="00532072"/>
    <w:rsid w:val="00532B5A"/>
    <w:rsid w:val="005335E4"/>
    <w:rsid w:val="005337B1"/>
    <w:rsid w:val="00533811"/>
    <w:rsid w:val="00533989"/>
    <w:rsid w:val="00534845"/>
    <w:rsid w:val="00535591"/>
    <w:rsid w:val="005358C4"/>
    <w:rsid w:val="00535E76"/>
    <w:rsid w:val="00536666"/>
    <w:rsid w:val="00536B8E"/>
    <w:rsid w:val="005378D0"/>
    <w:rsid w:val="00537ACC"/>
    <w:rsid w:val="00540A19"/>
    <w:rsid w:val="00540FBF"/>
    <w:rsid w:val="0054251F"/>
    <w:rsid w:val="00542ACB"/>
    <w:rsid w:val="005430FD"/>
    <w:rsid w:val="0054333E"/>
    <w:rsid w:val="00544B38"/>
    <w:rsid w:val="00545A0F"/>
    <w:rsid w:val="00545D71"/>
    <w:rsid w:val="00546386"/>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70B2A"/>
    <w:rsid w:val="005719D4"/>
    <w:rsid w:val="00571FBA"/>
    <w:rsid w:val="0057479D"/>
    <w:rsid w:val="00574861"/>
    <w:rsid w:val="0057589B"/>
    <w:rsid w:val="00575943"/>
    <w:rsid w:val="0058273C"/>
    <w:rsid w:val="0058280B"/>
    <w:rsid w:val="005832C2"/>
    <w:rsid w:val="00584A32"/>
    <w:rsid w:val="00585255"/>
    <w:rsid w:val="005855B1"/>
    <w:rsid w:val="00590622"/>
    <w:rsid w:val="00591329"/>
    <w:rsid w:val="005920FA"/>
    <w:rsid w:val="005925A8"/>
    <w:rsid w:val="00592F49"/>
    <w:rsid w:val="00593109"/>
    <w:rsid w:val="00593203"/>
    <w:rsid w:val="00593D2D"/>
    <w:rsid w:val="00593D3F"/>
    <w:rsid w:val="00595F2B"/>
    <w:rsid w:val="00596109"/>
    <w:rsid w:val="005972CE"/>
    <w:rsid w:val="005977A8"/>
    <w:rsid w:val="005A0C83"/>
    <w:rsid w:val="005A1B0F"/>
    <w:rsid w:val="005A4627"/>
    <w:rsid w:val="005A48C0"/>
    <w:rsid w:val="005A5477"/>
    <w:rsid w:val="005A700F"/>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147"/>
    <w:rsid w:val="005D7289"/>
    <w:rsid w:val="005D7DE3"/>
    <w:rsid w:val="005E05D5"/>
    <w:rsid w:val="005E07BE"/>
    <w:rsid w:val="005E0D2A"/>
    <w:rsid w:val="005E1BE5"/>
    <w:rsid w:val="005E2374"/>
    <w:rsid w:val="005E4E2B"/>
    <w:rsid w:val="005E4F2E"/>
    <w:rsid w:val="005E5933"/>
    <w:rsid w:val="005E604A"/>
    <w:rsid w:val="005E67D4"/>
    <w:rsid w:val="005E7260"/>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8D1"/>
    <w:rsid w:val="00607F75"/>
    <w:rsid w:val="00611449"/>
    <w:rsid w:val="00614AA9"/>
    <w:rsid w:val="00617153"/>
    <w:rsid w:val="0061742D"/>
    <w:rsid w:val="00617D32"/>
    <w:rsid w:val="006209F9"/>
    <w:rsid w:val="00621166"/>
    <w:rsid w:val="00621EC0"/>
    <w:rsid w:val="006220E0"/>
    <w:rsid w:val="00622E0E"/>
    <w:rsid w:val="0062322B"/>
    <w:rsid w:val="00624555"/>
    <w:rsid w:val="00624641"/>
    <w:rsid w:val="00625352"/>
    <w:rsid w:val="006261CA"/>
    <w:rsid w:val="006269EE"/>
    <w:rsid w:val="00630125"/>
    <w:rsid w:val="00630862"/>
    <w:rsid w:val="00631569"/>
    <w:rsid w:val="006327C7"/>
    <w:rsid w:val="0063327D"/>
    <w:rsid w:val="00635E7C"/>
    <w:rsid w:val="00635E9F"/>
    <w:rsid w:val="0063718E"/>
    <w:rsid w:val="00637E44"/>
    <w:rsid w:val="0064038B"/>
    <w:rsid w:val="006419C3"/>
    <w:rsid w:val="00641AAC"/>
    <w:rsid w:val="00641C6F"/>
    <w:rsid w:val="006422C2"/>
    <w:rsid w:val="00643540"/>
    <w:rsid w:val="006436A4"/>
    <w:rsid w:val="0064421A"/>
    <w:rsid w:val="0064712F"/>
    <w:rsid w:val="0065000B"/>
    <w:rsid w:val="00650499"/>
    <w:rsid w:val="006515AB"/>
    <w:rsid w:val="00651617"/>
    <w:rsid w:val="006516DF"/>
    <w:rsid w:val="0065185D"/>
    <w:rsid w:val="00651EC1"/>
    <w:rsid w:val="006521F9"/>
    <w:rsid w:val="00652352"/>
    <w:rsid w:val="00652747"/>
    <w:rsid w:val="006535F6"/>
    <w:rsid w:val="00653965"/>
    <w:rsid w:val="00654E1B"/>
    <w:rsid w:val="00655243"/>
    <w:rsid w:val="00656427"/>
    <w:rsid w:val="006564DD"/>
    <w:rsid w:val="006565CD"/>
    <w:rsid w:val="00657182"/>
    <w:rsid w:val="006617D5"/>
    <w:rsid w:val="006619F4"/>
    <w:rsid w:val="00662157"/>
    <w:rsid w:val="006623BB"/>
    <w:rsid w:val="006624AF"/>
    <w:rsid w:val="00662ED7"/>
    <w:rsid w:val="00663B87"/>
    <w:rsid w:val="0066459D"/>
    <w:rsid w:val="00665781"/>
    <w:rsid w:val="00665ADF"/>
    <w:rsid w:val="00666432"/>
    <w:rsid w:val="006667A3"/>
    <w:rsid w:val="00666D87"/>
    <w:rsid w:val="0066779D"/>
    <w:rsid w:val="00667B69"/>
    <w:rsid w:val="00670991"/>
    <w:rsid w:val="00672509"/>
    <w:rsid w:val="0067399F"/>
    <w:rsid w:val="00673C8F"/>
    <w:rsid w:val="00674FE5"/>
    <w:rsid w:val="00675944"/>
    <w:rsid w:val="00675A87"/>
    <w:rsid w:val="006766FD"/>
    <w:rsid w:val="00677B82"/>
    <w:rsid w:val="00677D03"/>
    <w:rsid w:val="00681EAF"/>
    <w:rsid w:val="00682C6F"/>
    <w:rsid w:val="0068338C"/>
    <w:rsid w:val="006836DD"/>
    <w:rsid w:val="006845A2"/>
    <w:rsid w:val="00684792"/>
    <w:rsid w:val="00684DF2"/>
    <w:rsid w:val="0068514C"/>
    <w:rsid w:val="00685246"/>
    <w:rsid w:val="0068584C"/>
    <w:rsid w:val="0068593C"/>
    <w:rsid w:val="00686B41"/>
    <w:rsid w:val="00687444"/>
    <w:rsid w:val="006878BB"/>
    <w:rsid w:val="0069145B"/>
    <w:rsid w:val="0069248E"/>
    <w:rsid w:val="00692BF6"/>
    <w:rsid w:val="006930E0"/>
    <w:rsid w:val="00693267"/>
    <w:rsid w:val="00693D01"/>
    <w:rsid w:val="006957BD"/>
    <w:rsid w:val="00696E10"/>
    <w:rsid w:val="00697214"/>
    <w:rsid w:val="006A0287"/>
    <w:rsid w:val="006A1193"/>
    <w:rsid w:val="006A1C43"/>
    <w:rsid w:val="006A317E"/>
    <w:rsid w:val="006A320A"/>
    <w:rsid w:val="006A3FB8"/>
    <w:rsid w:val="006A40EC"/>
    <w:rsid w:val="006A44C6"/>
    <w:rsid w:val="006A62AF"/>
    <w:rsid w:val="006A796F"/>
    <w:rsid w:val="006A7BB5"/>
    <w:rsid w:val="006B0DD4"/>
    <w:rsid w:val="006B14CE"/>
    <w:rsid w:val="006B1546"/>
    <w:rsid w:val="006B17A9"/>
    <w:rsid w:val="006B23C2"/>
    <w:rsid w:val="006B2B7F"/>
    <w:rsid w:val="006B2F5B"/>
    <w:rsid w:val="006B382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C7308"/>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B82"/>
    <w:rsid w:val="006E6E0F"/>
    <w:rsid w:val="006F0117"/>
    <w:rsid w:val="006F0699"/>
    <w:rsid w:val="006F259A"/>
    <w:rsid w:val="006F26D0"/>
    <w:rsid w:val="006F2916"/>
    <w:rsid w:val="006F2964"/>
    <w:rsid w:val="006F325B"/>
    <w:rsid w:val="006F35C0"/>
    <w:rsid w:val="006F35ED"/>
    <w:rsid w:val="006F4D12"/>
    <w:rsid w:val="006F4DE0"/>
    <w:rsid w:val="006F50E8"/>
    <w:rsid w:val="006F5454"/>
    <w:rsid w:val="006F57F1"/>
    <w:rsid w:val="006F73F4"/>
    <w:rsid w:val="006F7663"/>
    <w:rsid w:val="006F7C01"/>
    <w:rsid w:val="00700F4C"/>
    <w:rsid w:val="00702266"/>
    <w:rsid w:val="00702DB8"/>
    <w:rsid w:val="00703AAA"/>
    <w:rsid w:val="00703F8C"/>
    <w:rsid w:val="00705633"/>
    <w:rsid w:val="00706E69"/>
    <w:rsid w:val="00707C8F"/>
    <w:rsid w:val="0071039E"/>
    <w:rsid w:val="00710BEC"/>
    <w:rsid w:val="007113C8"/>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C71"/>
    <w:rsid w:val="00734E24"/>
    <w:rsid w:val="007351B6"/>
    <w:rsid w:val="007367B0"/>
    <w:rsid w:val="00736982"/>
    <w:rsid w:val="0073775D"/>
    <w:rsid w:val="00740295"/>
    <w:rsid w:val="007408A8"/>
    <w:rsid w:val="00740A46"/>
    <w:rsid w:val="00741DCB"/>
    <w:rsid w:val="00743362"/>
    <w:rsid w:val="00744BB2"/>
    <w:rsid w:val="00744CB8"/>
    <w:rsid w:val="00747B0E"/>
    <w:rsid w:val="00747B8A"/>
    <w:rsid w:val="0075017C"/>
    <w:rsid w:val="00750508"/>
    <w:rsid w:val="00751933"/>
    <w:rsid w:val="00752139"/>
    <w:rsid w:val="0075222A"/>
    <w:rsid w:val="00753500"/>
    <w:rsid w:val="00754D2D"/>
    <w:rsid w:val="00757163"/>
    <w:rsid w:val="00757784"/>
    <w:rsid w:val="0076163C"/>
    <w:rsid w:val="007620CA"/>
    <w:rsid w:val="00762B4D"/>
    <w:rsid w:val="00763BA5"/>
    <w:rsid w:val="00764699"/>
    <w:rsid w:val="007648BC"/>
    <w:rsid w:val="00766746"/>
    <w:rsid w:val="0076674A"/>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07FC"/>
    <w:rsid w:val="007B3170"/>
    <w:rsid w:val="007B3682"/>
    <w:rsid w:val="007B4057"/>
    <w:rsid w:val="007B4DBD"/>
    <w:rsid w:val="007B5063"/>
    <w:rsid w:val="007B53A1"/>
    <w:rsid w:val="007B57A6"/>
    <w:rsid w:val="007B6C68"/>
    <w:rsid w:val="007C0981"/>
    <w:rsid w:val="007C121A"/>
    <w:rsid w:val="007C1395"/>
    <w:rsid w:val="007C16D6"/>
    <w:rsid w:val="007C19CE"/>
    <w:rsid w:val="007C38DA"/>
    <w:rsid w:val="007C4787"/>
    <w:rsid w:val="007C48C6"/>
    <w:rsid w:val="007C52AB"/>
    <w:rsid w:val="007C6DB3"/>
    <w:rsid w:val="007D0101"/>
    <w:rsid w:val="007D06C8"/>
    <w:rsid w:val="007D14A4"/>
    <w:rsid w:val="007D1B85"/>
    <w:rsid w:val="007D1DC1"/>
    <w:rsid w:val="007D27FE"/>
    <w:rsid w:val="007D2BB2"/>
    <w:rsid w:val="007D2C66"/>
    <w:rsid w:val="007D351A"/>
    <w:rsid w:val="007D44B4"/>
    <w:rsid w:val="007D740E"/>
    <w:rsid w:val="007D75CF"/>
    <w:rsid w:val="007D774B"/>
    <w:rsid w:val="007D7A61"/>
    <w:rsid w:val="007D7C2B"/>
    <w:rsid w:val="007D7E92"/>
    <w:rsid w:val="007E1583"/>
    <w:rsid w:val="007E2F59"/>
    <w:rsid w:val="007E33C2"/>
    <w:rsid w:val="007E3479"/>
    <w:rsid w:val="007E6057"/>
    <w:rsid w:val="007E647F"/>
    <w:rsid w:val="007E7505"/>
    <w:rsid w:val="007E76DE"/>
    <w:rsid w:val="007E7A93"/>
    <w:rsid w:val="007F0A5A"/>
    <w:rsid w:val="007F14F9"/>
    <w:rsid w:val="007F1586"/>
    <w:rsid w:val="007F695B"/>
    <w:rsid w:val="007F6BBA"/>
    <w:rsid w:val="007F6E84"/>
    <w:rsid w:val="007F70E2"/>
    <w:rsid w:val="007F7C04"/>
    <w:rsid w:val="0080095F"/>
    <w:rsid w:val="00800C6C"/>
    <w:rsid w:val="00801776"/>
    <w:rsid w:val="0080196D"/>
    <w:rsid w:val="008026CC"/>
    <w:rsid w:val="00802C8D"/>
    <w:rsid w:val="00802ED5"/>
    <w:rsid w:val="008038D0"/>
    <w:rsid w:val="00804DDB"/>
    <w:rsid w:val="00806E39"/>
    <w:rsid w:val="0080777B"/>
    <w:rsid w:val="00807CFB"/>
    <w:rsid w:val="0081001D"/>
    <w:rsid w:val="008111DF"/>
    <w:rsid w:val="008120D2"/>
    <w:rsid w:val="00812710"/>
    <w:rsid w:val="00813267"/>
    <w:rsid w:val="00813B60"/>
    <w:rsid w:val="00813E57"/>
    <w:rsid w:val="008166F2"/>
    <w:rsid w:val="008174E9"/>
    <w:rsid w:val="0081762F"/>
    <w:rsid w:val="008202B6"/>
    <w:rsid w:val="00820EC9"/>
    <w:rsid w:val="00820F25"/>
    <w:rsid w:val="00820F80"/>
    <w:rsid w:val="008220E7"/>
    <w:rsid w:val="00822DF3"/>
    <w:rsid w:val="00822F43"/>
    <w:rsid w:val="00823545"/>
    <w:rsid w:val="0082390D"/>
    <w:rsid w:val="00823BFB"/>
    <w:rsid w:val="0082444C"/>
    <w:rsid w:val="008244FA"/>
    <w:rsid w:val="0082461B"/>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1806"/>
    <w:rsid w:val="00842018"/>
    <w:rsid w:val="008420A2"/>
    <w:rsid w:val="00842392"/>
    <w:rsid w:val="00842C49"/>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56D"/>
    <w:rsid w:val="00856AD2"/>
    <w:rsid w:val="0085736A"/>
    <w:rsid w:val="00861E4E"/>
    <w:rsid w:val="00861FDF"/>
    <w:rsid w:val="008629FE"/>
    <w:rsid w:val="00862B30"/>
    <w:rsid w:val="00862C05"/>
    <w:rsid w:val="00863687"/>
    <w:rsid w:val="00863F3C"/>
    <w:rsid w:val="008643EC"/>
    <w:rsid w:val="00864BDD"/>
    <w:rsid w:val="00864F7B"/>
    <w:rsid w:val="00867039"/>
    <w:rsid w:val="00867DE7"/>
    <w:rsid w:val="00870D68"/>
    <w:rsid w:val="00872981"/>
    <w:rsid w:val="0087345C"/>
    <w:rsid w:val="00877B5E"/>
    <w:rsid w:val="00881450"/>
    <w:rsid w:val="00881FFD"/>
    <w:rsid w:val="00882C41"/>
    <w:rsid w:val="00883B40"/>
    <w:rsid w:val="00884885"/>
    <w:rsid w:val="008853B7"/>
    <w:rsid w:val="008854E0"/>
    <w:rsid w:val="0088596C"/>
    <w:rsid w:val="00886005"/>
    <w:rsid w:val="00886969"/>
    <w:rsid w:val="00891370"/>
    <w:rsid w:val="00892058"/>
    <w:rsid w:val="00892192"/>
    <w:rsid w:val="008934D5"/>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A6B0A"/>
    <w:rsid w:val="008B0C78"/>
    <w:rsid w:val="008B103E"/>
    <w:rsid w:val="008B15E9"/>
    <w:rsid w:val="008B314D"/>
    <w:rsid w:val="008B5459"/>
    <w:rsid w:val="008B55DF"/>
    <w:rsid w:val="008B5A12"/>
    <w:rsid w:val="008B6987"/>
    <w:rsid w:val="008B6C4F"/>
    <w:rsid w:val="008B6E80"/>
    <w:rsid w:val="008B7D91"/>
    <w:rsid w:val="008C2345"/>
    <w:rsid w:val="008C3182"/>
    <w:rsid w:val="008C4A1A"/>
    <w:rsid w:val="008C4B03"/>
    <w:rsid w:val="008C4D80"/>
    <w:rsid w:val="008C4DF8"/>
    <w:rsid w:val="008C5E05"/>
    <w:rsid w:val="008C5FCD"/>
    <w:rsid w:val="008C62E4"/>
    <w:rsid w:val="008C6A85"/>
    <w:rsid w:val="008C6B69"/>
    <w:rsid w:val="008C7308"/>
    <w:rsid w:val="008C73D8"/>
    <w:rsid w:val="008C7605"/>
    <w:rsid w:val="008C7E3F"/>
    <w:rsid w:val="008D0B2E"/>
    <w:rsid w:val="008D1E4F"/>
    <w:rsid w:val="008D275E"/>
    <w:rsid w:val="008D3459"/>
    <w:rsid w:val="008D5C87"/>
    <w:rsid w:val="008D5F41"/>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2F0D"/>
    <w:rsid w:val="008F3A07"/>
    <w:rsid w:val="008F426E"/>
    <w:rsid w:val="008F60B4"/>
    <w:rsid w:val="008F65FC"/>
    <w:rsid w:val="008F6AFA"/>
    <w:rsid w:val="008F7AE6"/>
    <w:rsid w:val="00901144"/>
    <w:rsid w:val="00901A34"/>
    <w:rsid w:val="00901C9B"/>
    <w:rsid w:val="0090216A"/>
    <w:rsid w:val="00902A40"/>
    <w:rsid w:val="009031A8"/>
    <w:rsid w:val="00905223"/>
    <w:rsid w:val="00905751"/>
    <w:rsid w:val="00907524"/>
    <w:rsid w:val="009076B4"/>
    <w:rsid w:val="009103DE"/>
    <w:rsid w:val="00910E88"/>
    <w:rsid w:val="00910E9E"/>
    <w:rsid w:val="009111BD"/>
    <w:rsid w:val="0091158D"/>
    <w:rsid w:val="00911B18"/>
    <w:rsid w:val="00911EE5"/>
    <w:rsid w:val="00912653"/>
    <w:rsid w:val="00913250"/>
    <w:rsid w:val="00913725"/>
    <w:rsid w:val="0091686D"/>
    <w:rsid w:val="00917529"/>
    <w:rsid w:val="00917C01"/>
    <w:rsid w:val="009201A2"/>
    <w:rsid w:val="009207DF"/>
    <w:rsid w:val="00921984"/>
    <w:rsid w:val="00923B13"/>
    <w:rsid w:val="009248F2"/>
    <w:rsid w:val="00926D79"/>
    <w:rsid w:val="009274F6"/>
    <w:rsid w:val="0092769F"/>
    <w:rsid w:val="00927AB8"/>
    <w:rsid w:val="00931546"/>
    <w:rsid w:val="00931952"/>
    <w:rsid w:val="00932125"/>
    <w:rsid w:val="0093559D"/>
    <w:rsid w:val="00935A78"/>
    <w:rsid w:val="0093758E"/>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4A86"/>
    <w:rsid w:val="00945327"/>
    <w:rsid w:val="00945A0D"/>
    <w:rsid w:val="0094651E"/>
    <w:rsid w:val="009467CC"/>
    <w:rsid w:val="00947D79"/>
    <w:rsid w:val="00951490"/>
    <w:rsid w:val="009531DA"/>
    <w:rsid w:val="009532CC"/>
    <w:rsid w:val="00954B59"/>
    <w:rsid w:val="00955ACA"/>
    <w:rsid w:val="00957448"/>
    <w:rsid w:val="00961AE7"/>
    <w:rsid w:val="0096263C"/>
    <w:rsid w:val="009631A1"/>
    <w:rsid w:val="00964A01"/>
    <w:rsid w:val="0096508C"/>
    <w:rsid w:val="00966626"/>
    <w:rsid w:val="0096710C"/>
    <w:rsid w:val="00967804"/>
    <w:rsid w:val="00970797"/>
    <w:rsid w:val="00970FC9"/>
    <w:rsid w:val="0097107F"/>
    <w:rsid w:val="009714E9"/>
    <w:rsid w:val="009719B2"/>
    <w:rsid w:val="00973C1B"/>
    <w:rsid w:val="00973FED"/>
    <w:rsid w:val="00976CB2"/>
    <w:rsid w:val="009774C3"/>
    <w:rsid w:val="00980A83"/>
    <w:rsid w:val="009819C3"/>
    <w:rsid w:val="00981B58"/>
    <w:rsid w:val="0098225C"/>
    <w:rsid w:val="00982792"/>
    <w:rsid w:val="009838D6"/>
    <w:rsid w:val="00983EF6"/>
    <w:rsid w:val="00985B6B"/>
    <w:rsid w:val="00985D96"/>
    <w:rsid w:val="00986339"/>
    <w:rsid w:val="0099240D"/>
    <w:rsid w:val="009928F4"/>
    <w:rsid w:val="00992D2A"/>
    <w:rsid w:val="00993FB8"/>
    <w:rsid w:val="009940AE"/>
    <w:rsid w:val="009948D6"/>
    <w:rsid w:val="009953E9"/>
    <w:rsid w:val="0099595A"/>
    <w:rsid w:val="00995BF6"/>
    <w:rsid w:val="00995E13"/>
    <w:rsid w:val="009960EC"/>
    <w:rsid w:val="009A062A"/>
    <w:rsid w:val="009A07C3"/>
    <w:rsid w:val="009A0C86"/>
    <w:rsid w:val="009A26F5"/>
    <w:rsid w:val="009A3CF2"/>
    <w:rsid w:val="009A49B3"/>
    <w:rsid w:val="009A5C9D"/>
    <w:rsid w:val="009A6105"/>
    <w:rsid w:val="009A7D15"/>
    <w:rsid w:val="009B007F"/>
    <w:rsid w:val="009B02AA"/>
    <w:rsid w:val="009B1D70"/>
    <w:rsid w:val="009B25A8"/>
    <w:rsid w:val="009B3322"/>
    <w:rsid w:val="009B359B"/>
    <w:rsid w:val="009B3834"/>
    <w:rsid w:val="009B3B7C"/>
    <w:rsid w:val="009B3CB9"/>
    <w:rsid w:val="009B4894"/>
    <w:rsid w:val="009B4F1F"/>
    <w:rsid w:val="009C0A4D"/>
    <w:rsid w:val="009C0B70"/>
    <w:rsid w:val="009C215F"/>
    <w:rsid w:val="009C599E"/>
    <w:rsid w:val="009C59D4"/>
    <w:rsid w:val="009C6515"/>
    <w:rsid w:val="009C76D6"/>
    <w:rsid w:val="009C7A3C"/>
    <w:rsid w:val="009D0C7C"/>
    <w:rsid w:val="009D265B"/>
    <w:rsid w:val="009D594A"/>
    <w:rsid w:val="009D643B"/>
    <w:rsid w:val="009D6A2D"/>
    <w:rsid w:val="009D7488"/>
    <w:rsid w:val="009D751B"/>
    <w:rsid w:val="009E0E79"/>
    <w:rsid w:val="009E29F8"/>
    <w:rsid w:val="009E303B"/>
    <w:rsid w:val="009E3367"/>
    <w:rsid w:val="009E364C"/>
    <w:rsid w:val="009E42FB"/>
    <w:rsid w:val="009E4AA2"/>
    <w:rsid w:val="009E5339"/>
    <w:rsid w:val="009E53BE"/>
    <w:rsid w:val="009E54C3"/>
    <w:rsid w:val="009E5B52"/>
    <w:rsid w:val="009E6114"/>
    <w:rsid w:val="009E654C"/>
    <w:rsid w:val="009E747C"/>
    <w:rsid w:val="009E7C57"/>
    <w:rsid w:val="009F0BC6"/>
    <w:rsid w:val="009F0F34"/>
    <w:rsid w:val="009F0FD0"/>
    <w:rsid w:val="009F1442"/>
    <w:rsid w:val="009F1491"/>
    <w:rsid w:val="009F22D9"/>
    <w:rsid w:val="009F3098"/>
    <w:rsid w:val="009F3521"/>
    <w:rsid w:val="009F48FF"/>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4E74"/>
    <w:rsid w:val="00A1522C"/>
    <w:rsid w:val="00A159F9"/>
    <w:rsid w:val="00A15D7C"/>
    <w:rsid w:val="00A1630B"/>
    <w:rsid w:val="00A16DD6"/>
    <w:rsid w:val="00A2056A"/>
    <w:rsid w:val="00A20CA3"/>
    <w:rsid w:val="00A212EC"/>
    <w:rsid w:val="00A21CAF"/>
    <w:rsid w:val="00A22F64"/>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69CD"/>
    <w:rsid w:val="00A37AF6"/>
    <w:rsid w:val="00A37E85"/>
    <w:rsid w:val="00A4151F"/>
    <w:rsid w:val="00A42E09"/>
    <w:rsid w:val="00A42EBF"/>
    <w:rsid w:val="00A436C0"/>
    <w:rsid w:val="00A43A63"/>
    <w:rsid w:val="00A45B6F"/>
    <w:rsid w:val="00A46582"/>
    <w:rsid w:val="00A5053F"/>
    <w:rsid w:val="00A50D85"/>
    <w:rsid w:val="00A51A5A"/>
    <w:rsid w:val="00A51A6C"/>
    <w:rsid w:val="00A52694"/>
    <w:rsid w:val="00A536FD"/>
    <w:rsid w:val="00A53BCB"/>
    <w:rsid w:val="00A54C89"/>
    <w:rsid w:val="00A551DE"/>
    <w:rsid w:val="00A558E2"/>
    <w:rsid w:val="00A57439"/>
    <w:rsid w:val="00A57876"/>
    <w:rsid w:val="00A57CD6"/>
    <w:rsid w:val="00A60984"/>
    <w:rsid w:val="00A60DF6"/>
    <w:rsid w:val="00A60FFE"/>
    <w:rsid w:val="00A61EB6"/>
    <w:rsid w:val="00A626BA"/>
    <w:rsid w:val="00A629F5"/>
    <w:rsid w:val="00A640DE"/>
    <w:rsid w:val="00A6767E"/>
    <w:rsid w:val="00A70B86"/>
    <w:rsid w:val="00A70F36"/>
    <w:rsid w:val="00A7144A"/>
    <w:rsid w:val="00A72899"/>
    <w:rsid w:val="00A7303F"/>
    <w:rsid w:val="00A73958"/>
    <w:rsid w:val="00A73BB2"/>
    <w:rsid w:val="00A743F2"/>
    <w:rsid w:val="00A75B82"/>
    <w:rsid w:val="00A766AB"/>
    <w:rsid w:val="00A77645"/>
    <w:rsid w:val="00A803BA"/>
    <w:rsid w:val="00A8044E"/>
    <w:rsid w:val="00A80749"/>
    <w:rsid w:val="00A810F9"/>
    <w:rsid w:val="00A81C46"/>
    <w:rsid w:val="00A81CAD"/>
    <w:rsid w:val="00A836C4"/>
    <w:rsid w:val="00A83DF3"/>
    <w:rsid w:val="00A84821"/>
    <w:rsid w:val="00A84EAB"/>
    <w:rsid w:val="00A857C5"/>
    <w:rsid w:val="00A86FAB"/>
    <w:rsid w:val="00A873C6"/>
    <w:rsid w:val="00A87E5C"/>
    <w:rsid w:val="00A9008D"/>
    <w:rsid w:val="00A91449"/>
    <w:rsid w:val="00A91806"/>
    <w:rsid w:val="00A91B1D"/>
    <w:rsid w:val="00A9254C"/>
    <w:rsid w:val="00A93B74"/>
    <w:rsid w:val="00A9575C"/>
    <w:rsid w:val="00A962A8"/>
    <w:rsid w:val="00AA0B97"/>
    <w:rsid w:val="00AA1662"/>
    <w:rsid w:val="00AA1B53"/>
    <w:rsid w:val="00AA2CD7"/>
    <w:rsid w:val="00AA2DA6"/>
    <w:rsid w:val="00AA3623"/>
    <w:rsid w:val="00AA628E"/>
    <w:rsid w:val="00AA641D"/>
    <w:rsid w:val="00AA662C"/>
    <w:rsid w:val="00AA76A5"/>
    <w:rsid w:val="00AA7B92"/>
    <w:rsid w:val="00AA7E40"/>
    <w:rsid w:val="00AB02BD"/>
    <w:rsid w:val="00AB2B1C"/>
    <w:rsid w:val="00AB329D"/>
    <w:rsid w:val="00AB3643"/>
    <w:rsid w:val="00AB3932"/>
    <w:rsid w:val="00AB5C32"/>
    <w:rsid w:val="00AB62CE"/>
    <w:rsid w:val="00AB653A"/>
    <w:rsid w:val="00AB6EF8"/>
    <w:rsid w:val="00AB6F09"/>
    <w:rsid w:val="00AB72CB"/>
    <w:rsid w:val="00AC0505"/>
    <w:rsid w:val="00AC0708"/>
    <w:rsid w:val="00AC19A3"/>
    <w:rsid w:val="00AC21F1"/>
    <w:rsid w:val="00AC22F5"/>
    <w:rsid w:val="00AC31A6"/>
    <w:rsid w:val="00AC3847"/>
    <w:rsid w:val="00AC3EFE"/>
    <w:rsid w:val="00AC5341"/>
    <w:rsid w:val="00AC5A8C"/>
    <w:rsid w:val="00AC5BCD"/>
    <w:rsid w:val="00AC6B26"/>
    <w:rsid w:val="00AD004B"/>
    <w:rsid w:val="00AD294C"/>
    <w:rsid w:val="00AD2C20"/>
    <w:rsid w:val="00AD3D2D"/>
    <w:rsid w:val="00AD403E"/>
    <w:rsid w:val="00AD5B88"/>
    <w:rsid w:val="00AD64C2"/>
    <w:rsid w:val="00AE0A24"/>
    <w:rsid w:val="00AE0A5F"/>
    <w:rsid w:val="00AE11C7"/>
    <w:rsid w:val="00AE1656"/>
    <w:rsid w:val="00AE31D8"/>
    <w:rsid w:val="00AE3214"/>
    <w:rsid w:val="00AE3F49"/>
    <w:rsid w:val="00AE461E"/>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32BE"/>
    <w:rsid w:val="00B0495F"/>
    <w:rsid w:val="00B04CDF"/>
    <w:rsid w:val="00B07301"/>
    <w:rsid w:val="00B077D2"/>
    <w:rsid w:val="00B10003"/>
    <w:rsid w:val="00B10579"/>
    <w:rsid w:val="00B10992"/>
    <w:rsid w:val="00B1132C"/>
    <w:rsid w:val="00B126BB"/>
    <w:rsid w:val="00B151A2"/>
    <w:rsid w:val="00B166AA"/>
    <w:rsid w:val="00B166DA"/>
    <w:rsid w:val="00B20312"/>
    <w:rsid w:val="00B23689"/>
    <w:rsid w:val="00B25D04"/>
    <w:rsid w:val="00B30417"/>
    <w:rsid w:val="00B306A5"/>
    <w:rsid w:val="00B3115E"/>
    <w:rsid w:val="00B31D71"/>
    <w:rsid w:val="00B356C4"/>
    <w:rsid w:val="00B35B00"/>
    <w:rsid w:val="00B35FA8"/>
    <w:rsid w:val="00B40464"/>
    <w:rsid w:val="00B40A72"/>
    <w:rsid w:val="00B45CB9"/>
    <w:rsid w:val="00B4632C"/>
    <w:rsid w:val="00B46786"/>
    <w:rsid w:val="00B46D18"/>
    <w:rsid w:val="00B4709A"/>
    <w:rsid w:val="00B50D1D"/>
    <w:rsid w:val="00B5106E"/>
    <w:rsid w:val="00B51FDA"/>
    <w:rsid w:val="00B521A0"/>
    <w:rsid w:val="00B5342D"/>
    <w:rsid w:val="00B54D11"/>
    <w:rsid w:val="00B54E52"/>
    <w:rsid w:val="00B55039"/>
    <w:rsid w:val="00B5567F"/>
    <w:rsid w:val="00B56180"/>
    <w:rsid w:val="00B577B6"/>
    <w:rsid w:val="00B57F0E"/>
    <w:rsid w:val="00B60AED"/>
    <w:rsid w:val="00B61100"/>
    <w:rsid w:val="00B617C2"/>
    <w:rsid w:val="00B61DBF"/>
    <w:rsid w:val="00B62EE9"/>
    <w:rsid w:val="00B6352A"/>
    <w:rsid w:val="00B64CBA"/>
    <w:rsid w:val="00B65A8D"/>
    <w:rsid w:val="00B669C8"/>
    <w:rsid w:val="00B6757E"/>
    <w:rsid w:val="00B70C0C"/>
    <w:rsid w:val="00B719AB"/>
    <w:rsid w:val="00B71E68"/>
    <w:rsid w:val="00B71F29"/>
    <w:rsid w:val="00B72230"/>
    <w:rsid w:val="00B72634"/>
    <w:rsid w:val="00B72EC9"/>
    <w:rsid w:val="00B765E4"/>
    <w:rsid w:val="00B76730"/>
    <w:rsid w:val="00B76837"/>
    <w:rsid w:val="00B8089F"/>
    <w:rsid w:val="00B80E15"/>
    <w:rsid w:val="00B81D6C"/>
    <w:rsid w:val="00B82522"/>
    <w:rsid w:val="00B830FA"/>
    <w:rsid w:val="00B83D04"/>
    <w:rsid w:val="00B84E50"/>
    <w:rsid w:val="00B84E78"/>
    <w:rsid w:val="00B85AB3"/>
    <w:rsid w:val="00B86193"/>
    <w:rsid w:val="00B876FF"/>
    <w:rsid w:val="00B87D00"/>
    <w:rsid w:val="00B9139F"/>
    <w:rsid w:val="00B9142F"/>
    <w:rsid w:val="00B9206C"/>
    <w:rsid w:val="00B932BD"/>
    <w:rsid w:val="00B94295"/>
    <w:rsid w:val="00B94ED5"/>
    <w:rsid w:val="00B954A5"/>
    <w:rsid w:val="00B963AD"/>
    <w:rsid w:val="00B96467"/>
    <w:rsid w:val="00B97F2F"/>
    <w:rsid w:val="00BA0316"/>
    <w:rsid w:val="00BA048B"/>
    <w:rsid w:val="00BA1563"/>
    <w:rsid w:val="00BA1697"/>
    <w:rsid w:val="00BA351F"/>
    <w:rsid w:val="00BA4173"/>
    <w:rsid w:val="00BA486B"/>
    <w:rsid w:val="00BA4E74"/>
    <w:rsid w:val="00BA502D"/>
    <w:rsid w:val="00BA5862"/>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1D30"/>
    <w:rsid w:val="00BC3535"/>
    <w:rsid w:val="00BC40A7"/>
    <w:rsid w:val="00BC5AA2"/>
    <w:rsid w:val="00BC6828"/>
    <w:rsid w:val="00BC7313"/>
    <w:rsid w:val="00BD0635"/>
    <w:rsid w:val="00BD2E7B"/>
    <w:rsid w:val="00BD3AEA"/>
    <w:rsid w:val="00BD3CB5"/>
    <w:rsid w:val="00BD3E21"/>
    <w:rsid w:val="00BD4742"/>
    <w:rsid w:val="00BD4E53"/>
    <w:rsid w:val="00BD6B92"/>
    <w:rsid w:val="00BD6F3B"/>
    <w:rsid w:val="00BD6FAC"/>
    <w:rsid w:val="00BE0CC9"/>
    <w:rsid w:val="00BE15DA"/>
    <w:rsid w:val="00BE2207"/>
    <w:rsid w:val="00BE24DD"/>
    <w:rsid w:val="00BE2CDA"/>
    <w:rsid w:val="00BE6252"/>
    <w:rsid w:val="00BE729C"/>
    <w:rsid w:val="00BE7693"/>
    <w:rsid w:val="00BE77BE"/>
    <w:rsid w:val="00BF0D84"/>
    <w:rsid w:val="00BF1779"/>
    <w:rsid w:val="00BF21CB"/>
    <w:rsid w:val="00BF28C4"/>
    <w:rsid w:val="00BF32EE"/>
    <w:rsid w:val="00BF3BD6"/>
    <w:rsid w:val="00BF54A8"/>
    <w:rsid w:val="00BF59C1"/>
    <w:rsid w:val="00BF5C69"/>
    <w:rsid w:val="00BF6683"/>
    <w:rsid w:val="00BF6B8B"/>
    <w:rsid w:val="00BF6E3C"/>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7AC0"/>
    <w:rsid w:val="00C10CD2"/>
    <w:rsid w:val="00C11212"/>
    <w:rsid w:val="00C123D1"/>
    <w:rsid w:val="00C127DE"/>
    <w:rsid w:val="00C135C5"/>
    <w:rsid w:val="00C145FE"/>
    <w:rsid w:val="00C1496A"/>
    <w:rsid w:val="00C14DE7"/>
    <w:rsid w:val="00C15B6B"/>
    <w:rsid w:val="00C16B11"/>
    <w:rsid w:val="00C17919"/>
    <w:rsid w:val="00C2113B"/>
    <w:rsid w:val="00C214A4"/>
    <w:rsid w:val="00C23272"/>
    <w:rsid w:val="00C23733"/>
    <w:rsid w:val="00C23756"/>
    <w:rsid w:val="00C251D7"/>
    <w:rsid w:val="00C26DFF"/>
    <w:rsid w:val="00C27696"/>
    <w:rsid w:val="00C30732"/>
    <w:rsid w:val="00C30EDA"/>
    <w:rsid w:val="00C3108F"/>
    <w:rsid w:val="00C3133C"/>
    <w:rsid w:val="00C3150A"/>
    <w:rsid w:val="00C319D1"/>
    <w:rsid w:val="00C32C1F"/>
    <w:rsid w:val="00C33ACC"/>
    <w:rsid w:val="00C34D60"/>
    <w:rsid w:val="00C35420"/>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80"/>
    <w:rsid w:val="00C53CA1"/>
    <w:rsid w:val="00C5486E"/>
    <w:rsid w:val="00C54B30"/>
    <w:rsid w:val="00C54D21"/>
    <w:rsid w:val="00C57320"/>
    <w:rsid w:val="00C57B12"/>
    <w:rsid w:val="00C623C0"/>
    <w:rsid w:val="00C6279A"/>
    <w:rsid w:val="00C62AA2"/>
    <w:rsid w:val="00C62E05"/>
    <w:rsid w:val="00C6400E"/>
    <w:rsid w:val="00C64531"/>
    <w:rsid w:val="00C64F2C"/>
    <w:rsid w:val="00C66397"/>
    <w:rsid w:val="00C6678A"/>
    <w:rsid w:val="00C66DA6"/>
    <w:rsid w:val="00C67E79"/>
    <w:rsid w:val="00C70CC6"/>
    <w:rsid w:val="00C7140E"/>
    <w:rsid w:val="00C717F8"/>
    <w:rsid w:val="00C73DEF"/>
    <w:rsid w:val="00C73E19"/>
    <w:rsid w:val="00C74646"/>
    <w:rsid w:val="00C75D4D"/>
    <w:rsid w:val="00C761BA"/>
    <w:rsid w:val="00C761C9"/>
    <w:rsid w:val="00C77728"/>
    <w:rsid w:val="00C8007B"/>
    <w:rsid w:val="00C812F1"/>
    <w:rsid w:val="00C82496"/>
    <w:rsid w:val="00C83DF7"/>
    <w:rsid w:val="00C84174"/>
    <w:rsid w:val="00C8553A"/>
    <w:rsid w:val="00C857A2"/>
    <w:rsid w:val="00C8607E"/>
    <w:rsid w:val="00C86DD6"/>
    <w:rsid w:val="00C8708A"/>
    <w:rsid w:val="00C872E7"/>
    <w:rsid w:val="00C87BF5"/>
    <w:rsid w:val="00C87E09"/>
    <w:rsid w:val="00C90100"/>
    <w:rsid w:val="00C903AD"/>
    <w:rsid w:val="00C90CA5"/>
    <w:rsid w:val="00C90EE3"/>
    <w:rsid w:val="00C91693"/>
    <w:rsid w:val="00C91B44"/>
    <w:rsid w:val="00C93091"/>
    <w:rsid w:val="00C93540"/>
    <w:rsid w:val="00C943D8"/>
    <w:rsid w:val="00C95DBD"/>
    <w:rsid w:val="00C969C4"/>
    <w:rsid w:val="00C97154"/>
    <w:rsid w:val="00C974A2"/>
    <w:rsid w:val="00CA23B6"/>
    <w:rsid w:val="00CA2F15"/>
    <w:rsid w:val="00CA3C1F"/>
    <w:rsid w:val="00CA4BB9"/>
    <w:rsid w:val="00CA7069"/>
    <w:rsid w:val="00CB0F38"/>
    <w:rsid w:val="00CB2910"/>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046"/>
    <w:rsid w:val="00CD558C"/>
    <w:rsid w:val="00CD5905"/>
    <w:rsid w:val="00CD5B77"/>
    <w:rsid w:val="00CD5DA2"/>
    <w:rsid w:val="00CD6E95"/>
    <w:rsid w:val="00CD7DAB"/>
    <w:rsid w:val="00CD7F2B"/>
    <w:rsid w:val="00CE1239"/>
    <w:rsid w:val="00CE260B"/>
    <w:rsid w:val="00CE2C21"/>
    <w:rsid w:val="00CE41A2"/>
    <w:rsid w:val="00CE4E26"/>
    <w:rsid w:val="00CE5967"/>
    <w:rsid w:val="00CE5A08"/>
    <w:rsid w:val="00CF0254"/>
    <w:rsid w:val="00CF2004"/>
    <w:rsid w:val="00CF3C44"/>
    <w:rsid w:val="00CF50A9"/>
    <w:rsid w:val="00CF529D"/>
    <w:rsid w:val="00CF6781"/>
    <w:rsid w:val="00CF7267"/>
    <w:rsid w:val="00CF75EB"/>
    <w:rsid w:val="00CF7C29"/>
    <w:rsid w:val="00CF7EDE"/>
    <w:rsid w:val="00D00788"/>
    <w:rsid w:val="00D007A7"/>
    <w:rsid w:val="00D01D08"/>
    <w:rsid w:val="00D02A8C"/>
    <w:rsid w:val="00D04F1E"/>
    <w:rsid w:val="00D065C3"/>
    <w:rsid w:val="00D07C1A"/>
    <w:rsid w:val="00D1066B"/>
    <w:rsid w:val="00D10BE7"/>
    <w:rsid w:val="00D11F8D"/>
    <w:rsid w:val="00D131C0"/>
    <w:rsid w:val="00D13784"/>
    <w:rsid w:val="00D1390D"/>
    <w:rsid w:val="00D13E84"/>
    <w:rsid w:val="00D13F58"/>
    <w:rsid w:val="00D13FF7"/>
    <w:rsid w:val="00D14444"/>
    <w:rsid w:val="00D14953"/>
    <w:rsid w:val="00D15FAA"/>
    <w:rsid w:val="00D16075"/>
    <w:rsid w:val="00D16088"/>
    <w:rsid w:val="00D16163"/>
    <w:rsid w:val="00D16191"/>
    <w:rsid w:val="00D16305"/>
    <w:rsid w:val="00D16676"/>
    <w:rsid w:val="00D16D66"/>
    <w:rsid w:val="00D17B7E"/>
    <w:rsid w:val="00D20344"/>
    <w:rsid w:val="00D20CC5"/>
    <w:rsid w:val="00D2117C"/>
    <w:rsid w:val="00D224EA"/>
    <w:rsid w:val="00D227EF"/>
    <w:rsid w:val="00D22B40"/>
    <w:rsid w:val="00D2353A"/>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41E81"/>
    <w:rsid w:val="00D425F8"/>
    <w:rsid w:val="00D42BAF"/>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920"/>
    <w:rsid w:val="00D6099E"/>
    <w:rsid w:val="00D60C2A"/>
    <w:rsid w:val="00D61187"/>
    <w:rsid w:val="00D61224"/>
    <w:rsid w:val="00D6148B"/>
    <w:rsid w:val="00D62358"/>
    <w:rsid w:val="00D63A8A"/>
    <w:rsid w:val="00D63BF3"/>
    <w:rsid w:val="00D65826"/>
    <w:rsid w:val="00D65EF6"/>
    <w:rsid w:val="00D66031"/>
    <w:rsid w:val="00D66B10"/>
    <w:rsid w:val="00D67B71"/>
    <w:rsid w:val="00D70BA5"/>
    <w:rsid w:val="00D715C9"/>
    <w:rsid w:val="00D72447"/>
    <w:rsid w:val="00D72575"/>
    <w:rsid w:val="00D7353D"/>
    <w:rsid w:val="00D74B2C"/>
    <w:rsid w:val="00D7529D"/>
    <w:rsid w:val="00D75C7C"/>
    <w:rsid w:val="00D765C2"/>
    <w:rsid w:val="00D76818"/>
    <w:rsid w:val="00D76DB3"/>
    <w:rsid w:val="00D81B2D"/>
    <w:rsid w:val="00D81F3C"/>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31D7"/>
    <w:rsid w:val="00D944DB"/>
    <w:rsid w:val="00D960AE"/>
    <w:rsid w:val="00D960F5"/>
    <w:rsid w:val="00D96548"/>
    <w:rsid w:val="00D968FD"/>
    <w:rsid w:val="00D97903"/>
    <w:rsid w:val="00D97A8B"/>
    <w:rsid w:val="00D97FA3"/>
    <w:rsid w:val="00DA0B6F"/>
    <w:rsid w:val="00DA10BE"/>
    <w:rsid w:val="00DA3590"/>
    <w:rsid w:val="00DA3C08"/>
    <w:rsid w:val="00DA41EA"/>
    <w:rsid w:val="00DA4A3E"/>
    <w:rsid w:val="00DA5808"/>
    <w:rsid w:val="00DA5FBC"/>
    <w:rsid w:val="00DA7090"/>
    <w:rsid w:val="00DA7DAD"/>
    <w:rsid w:val="00DB01B0"/>
    <w:rsid w:val="00DB0347"/>
    <w:rsid w:val="00DB0B20"/>
    <w:rsid w:val="00DB0FD2"/>
    <w:rsid w:val="00DB11E7"/>
    <w:rsid w:val="00DB185B"/>
    <w:rsid w:val="00DB1949"/>
    <w:rsid w:val="00DB1FF1"/>
    <w:rsid w:val="00DB293E"/>
    <w:rsid w:val="00DB2DA9"/>
    <w:rsid w:val="00DB4C9A"/>
    <w:rsid w:val="00DB5305"/>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0"/>
    <w:rsid w:val="00DD6513"/>
    <w:rsid w:val="00DD6872"/>
    <w:rsid w:val="00DD75CF"/>
    <w:rsid w:val="00DD7F69"/>
    <w:rsid w:val="00DE079D"/>
    <w:rsid w:val="00DE0A9D"/>
    <w:rsid w:val="00DE0E2F"/>
    <w:rsid w:val="00DE0F4C"/>
    <w:rsid w:val="00DE1236"/>
    <w:rsid w:val="00DE1874"/>
    <w:rsid w:val="00DE1C2B"/>
    <w:rsid w:val="00DE3C69"/>
    <w:rsid w:val="00DE4785"/>
    <w:rsid w:val="00DE4EFB"/>
    <w:rsid w:val="00DE5282"/>
    <w:rsid w:val="00DE5463"/>
    <w:rsid w:val="00DE5E84"/>
    <w:rsid w:val="00DF0259"/>
    <w:rsid w:val="00DF02B3"/>
    <w:rsid w:val="00DF108F"/>
    <w:rsid w:val="00DF123D"/>
    <w:rsid w:val="00DF1746"/>
    <w:rsid w:val="00DF230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DD5"/>
    <w:rsid w:val="00E068E3"/>
    <w:rsid w:val="00E06B0A"/>
    <w:rsid w:val="00E0761A"/>
    <w:rsid w:val="00E07FCC"/>
    <w:rsid w:val="00E10445"/>
    <w:rsid w:val="00E1138F"/>
    <w:rsid w:val="00E1148F"/>
    <w:rsid w:val="00E117B5"/>
    <w:rsid w:val="00E11ECF"/>
    <w:rsid w:val="00E1265D"/>
    <w:rsid w:val="00E12726"/>
    <w:rsid w:val="00E129DA"/>
    <w:rsid w:val="00E13223"/>
    <w:rsid w:val="00E13BCA"/>
    <w:rsid w:val="00E15718"/>
    <w:rsid w:val="00E1627E"/>
    <w:rsid w:val="00E178A3"/>
    <w:rsid w:val="00E20205"/>
    <w:rsid w:val="00E203E6"/>
    <w:rsid w:val="00E20B41"/>
    <w:rsid w:val="00E22527"/>
    <w:rsid w:val="00E22F65"/>
    <w:rsid w:val="00E2389E"/>
    <w:rsid w:val="00E23B92"/>
    <w:rsid w:val="00E23C1A"/>
    <w:rsid w:val="00E240F9"/>
    <w:rsid w:val="00E24C4B"/>
    <w:rsid w:val="00E25C4B"/>
    <w:rsid w:val="00E27D6C"/>
    <w:rsid w:val="00E30DEB"/>
    <w:rsid w:val="00E31803"/>
    <w:rsid w:val="00E32222"/>
    <w:rsid w:val="00E32290"/>
    <w:rsid w:val="00E3372C"/>
    <w:rsid w:val="00E33B0D"/>
    <w:rsid w:val="00E33F1C"/>
    <w:rsid w:val="00E344D0"/>
    <w:rsid w:val="00E34919"/>
    <w:rsid w:val="00E362C4"/>
    <w:rsid w:val="00E3647F"/>
    <w:rsid w:val="00E36601"/>
    <w:rsid w:val="00E36906"/>
    <w:rsid w:val="00E37870"/>
    <w:rsid w:val="00E4208C"/>
    <w:rsid w:val="00E4229D"/>
    <w:rsid w:val="00E4348B"/>
    <w:rsid w:val="00E43BF3"/>
    <w:rsid w:val="00E43CA2"/>
    <w:rsid w:val="00E44A4B"/>
    <w:rsid w:val="00E44C0C"/>
    <w:rsid w:val="00E44C77"/>
    <w:rsid w:val="00E46F66"/>
    <w:rsid w:val="00E46FEE"/>
    <w:rsid w:val="00E4717B"/>
    <w:rsid w:val="00E47791"/>
    <w:rsid w:val="00E5060B"/>
    <w:rsid w:val="00E5388F"/>
    <w:rsid w:val="00E54808"/>
    <w:rsid w:val="00E54C45"/>
    <w:rsid w:val="00E54D56"/>
    <w:rsid w:val="00E62F3C"/>
    <w:rsid w:val="00E63D2E"/>
    <w:rsid w:val="00E64140"/>
    <w:rsid w:val="00E652B9"/>
    <w:rsid w:val="00E65912"/>
    <w:rsid w:val="00E66B3E"/>
    <w:rsid w:val="00E671B9"/>
    <w:rsid w:val="00E678CC"/>
    <w:rsid w:val="00E7085D"/>
    <w:rsid w:val="00E719CE"/>
    <w:rsid w:val="00E71C53"/>
    <w:rsid w:val="00E727AC"/>
    <w:rsid w:val="00E72E84"/>
    <w:rsid w:val="00E73CFE"/>
    <w:rsid w:val="00E74C2D"/>
    <w:rsid w:val="00E74C38"/>
    <w:rsid w:val="00E768A0"/>
    <w:rsid w:val="00E76FDF"/>
    <w:rsid w:val="00E77452"/>
    <w:rsid w:val="00E81B14"/>
    <w:rsid w:val="00E8331B"/>
    <w:rsid w:val="00E83854"/>
    <w:rsid w:val="00E84608"/>
    <w:rsid w:val="00E8501E"/>
    <w:rsid w:val="00E857DE"/>
    <w:rsid w:val="00E859EC"/>
    <w:rsid w:val="00E871BB"/>
    <w:rsid w:val="00E87ADD"/>
    <w:rsid w:val="00E9129B"/>
    <w:rsid w:val="00E919C5"/>
    <w:rsid w:val="00E92573"/>
    <w:rsid w:val="00E92AB4"/>
    <w:rsid w:val="00E92F71"/>
    <w:rsid w:val="00E93134"/>
    <w:rsid w:val="00E93E6A"/>
    <w:rsid w:val="00E9405E"/>
    <w:rsid w:val="00E94449"/>
    <w:rsid w:val="00E94458"/>
    <w:rsid w:val="00E960D8"/>
    <w:rsid w:val="00E966BC"/>
    <w:rsid w:val="00E96D6C"/>
    <w:rsid w:val="00E97788"/>
    <w:rsid w:val="00E977B6"/>
    <w:rsid w:val="00EA08E6"/>
    <w:rsid w:val="00EA0922"/>
    <w:rsid w:val="00EA09B5"/>
    <w:rsid w:val="00EA3046"/>
    <w:rsid w:val="00EA36EC"/>
    <w:rsid w:val="00EA3920"/>
    <w:rsid w:val="00EA392A"/>
    <w:rsid w:val="00EA4359"/>
    <w:rsid w:val="00EA4526"/>
    <w:rsid w:val="00EA48A7"/>
    <w:rsid w:val="00EA4BE8"/>
    <w:rsid w:val="00EA60C3"/>
    <w:rsid w:val="00EA6E6B"/>
    <w:rsid w:val="00EB029A"/>
    <w:rsid w:val="00EB1957"/>
    <w:rsid w:val="00EB1B89"/>
    <w:rsid w:val="00EB2EFE"/>
    <w:rsid w:val="00EB3762"/>
    <w:rsid w:val="00EB48E5"/>
    <w:rsid w:val="00EB781E"/>
    <w:rsid w:val="00EB7A95"/>
    <w:rsid w:val="00EC03F3"/>
    <w:rsid w:val="00EC0BCF"/>
    <w:rsid w:val="00EC1C6F"/>
    <w:rsid w:val="00EC1CEB"/>
    <w:rsid w:val="00EC241D"/>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7B4"/>
    <w:rsid w:val="00EF137E"/>
    <w:rsid w:val="00EF3A80"/>
    <w:rsid w:val="00EF402D"/>
    <w:rsid w:val="00EF4279"/>
    <w:rsid w:val="00EF727D"/>
    <w:rsid w:val="00F00539"/>
    <w:rsid w:val="00F039F1"/>
    <w:rsid w:val="00F03CFD"/>
    <w:rsid w:val="00F049F2"/>
    <w:rsid w:val="00F0573A"/>
    <w:rsid w:val="00F06306"/>
    <w:rsid w:val="00F074D5"/>
    <w:rsid w:val="00F0771A"/>
    <w:rsid w:val="00F07A97"/>
    <w:rsid w:val="00F10ABF"/>
    <w:rsid w:val="00F10EC9"/>
    <w:rsid w:val="00F11ABE"/>
    <w:rsid w:val="00F121E8"/>
    <w:rsid w:val="00F125D3"/>
    <w:rsid w:val="00F125EE"/>
    <w:rsid w:val="00F13655"/>
    <w:rsid w:val="00F13D6C"/>
    <w:rsid w:val="00F1439E"/>
    <w:rsid w:val="00F15034"/>
    <w:rsid w:val="00F15FA6"/>
    <w:rsid w:val="00F15FAC"/>
    <w:rsid w:val="00F165C6"/>
    <w:rsid w:val="00F16650"/>
    <w:rsid w:val="00F17F72"/>
    <w:rsid w:val="00F21061"/>
    <w:rsid w:val="00F229BD"/>
    <w:rsid w:val="00F23A78"/>
    <w:rsid w:val="00F26D11"/>
    <w:rsid w:val="00F30FB3"/>
    <w:rsid w:val="00F320C1"/>
    <w:rsid w:val="00F328D8"/>
    <w:rsid w:val="00F3310A"/>
    <w:rsid w:val="00F339F2"/>
    <w:rsid w:val="00F35FB6"/>
    <w:rsid w:val="00F3617D"/>
    <w:rsid w:val="00F36C79"/>
    <w:rsid w:val="00F3730F"/>
    <w:rsid w:val="00F412A5"/>
    <w:rsid w:val="00F43280"/>
    <w:rsid w:val="00F437AB"/>
    <w:rsid w:val="00F4534E"/>
    <w:rsid w:val="00F4536E"/>
    <w:rsid w:val="00F5185F"/>
    <w:rsid w:val="00F52917"/>
    <w:rsid w:val="00F53C8C"/>
    <w:rsid w:val="00F53F86"/>
    <w:rsid w:val="00F54B53"/>
    <w:rsid w:val="00F552B7"/>
    <w:rsid w:val="00F558BF"/>
    <w:rsid w:val="00F56345"/>
    <w:rsid w:val="00F57D2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816A6"/>
    <w:rsid w:val="00F81CEB"/>
    <w:rsid w:val="00F831FC"/>
    <w:rsid w:val="00F83F7B"/>
    <w:rsid w:val="00F84C97"/>
    <w:rsid w:val="00F84E62"/>
    <w:rsid w:val="00F84EA3"/>
    <w:rsid w:val="00F84EFC"/>
    <w:rsid w:val="00F84F2D"/>
    <w:rsid w:val="00F84FB5"/>
    <w:rsid w:val="00F859AF"/>
    <w:rsid w:val="00F85C06"/>
    <w:rsid w:val="00F86CA0"/>
    <w:rsid w:val="00F900BD"/>
    <w:rsid w:val="00F907C7"/>
    <w:rsid w:val="00F93FE3"/>
    <w:rsid w:val="00F94AC9"/>
    <w:rsid w:val="00F95854"/>
    <w:rsid w:val="00F974E1"/>
    <w:rsid w:val="00F97BF6"/>
    <w:rsid w:val="00FA1E8B"/>
    <w:rsid w:val="00FA2831"/>
    <w:rsid w:val="00FA2910"/>
    <w:rsid w:val="00FA454C"/>
    <w:rsid w:val="00FA4E53"/>
    <w:rsid w:val="00FA5EBE"/>
    <w:rsid w:val="00FA624A"/>
    <w:rsid w:val="00FA649E"/>
    <w:rsid w:val="00FA6CF9"/>
    <w:rsid w:val="00FA7076"/>
    <w:rsid w:val="00FA716C"/>
    <w:rsid w:val="00FA72E9"/>
    <w:rsid w:val="00FA79F6"/>
    <w:rsid w:val="00FB1601"/>
    <w:rsid w:val="00FB1AB1"/>
    <w:rsid w:val="00FB2253"/>
    <w:rsid w:val="00FB26B3"/>
    <w:rsid w:val="00FB2732"/>
    <w:rsid w:val="00FB382E"/>
    <w:rsid w:val="00FB3D2D"/>
    <w:rsid w:val="00FB3DD5"/>
    <w:rsid w:val="00FB3FED"/>
    <w:rsid w:val="00FB42AC"/>
    <w:rsid w:val="00FB4320"/>
    <w:rsid w:val="00FB5277"/>
    <w:rsid w:val="00FB5716"/>
    <w:rsid w:val="00FB6BF1"/>
    <w:rsid w:val="00FB75BB"/>
    <w:rsid w:val="00FC0F7C"/>
    <w:rsid w:val="00FC23E9"/>
    <w:rsid w:val="00FC2A3E"/>
    <w:rsid w:val="00FC4382"/>
    <w:rsid w:val="00FC4744"/>
    <w:rsid w:val="00FD02BE"/>
    <w:rsid w:val="00FD02D4"/>
    <w:rsid w:val="00FD08A5"/>
    <w:rsid w:val="00FD2D9A"/>
    <w:rsid w:val="00FD3A3E"/>
    <w:rsid w:val="00FD700B"/>
    <w:rsid w:val="00FD701C"/>
    <w:rsid w:val="00FD718C"/>
    <w:rsid w:val="00FD7E35"/>
    <w:rsid w:val="00FD7EA1"/>
    <w:rsid w:val="00FE0083"/>
    <w:rsid w:val="00FE109A"/>
    <w:rsid w:val="00FE1291"/>
    <w:rsid w:val="00FE1E8D"/>
    <w:rsid w:val="00FE21B3"/>
    <w:rsid w:val="00FE2FE0"/>
    <w:rsid w:val="00FE3BE7"/>
    <w:rsid w:val="00FE3EF3"/>
    <w:rsid w:val="00FE4ADA"/>
    <w:rsid w:val="00FE4DF1"/>
    <w:rsid w:val="00FE56EB"/>
    <w:rsid w:val="00FE5F18"/>
    <w:rsid w:val="00FE6205"/>
    <w:rsid w:val="00FE6917"/>
    <w:rsid w:val="00FE6C4D"/>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5767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05D5"/>
    <w:pPr>
      <w:widowControl w:val="0"/>
      <w:jc w:val="both"/>
    </w:pPr>
  </w:style>
  <w:style w:type="paragraph" w:styleId="1">
    <w:name w:val="heading 1"/>
    <w:basedOn w:val="a0"/>
    <w:next w:val="20"/>
    <w:link w:val="15"/>
    <w:autoRedefine/>
    <w:uiPriority w:val="9"/>
    <w:qFormat/>
    <w:rsid w:val="00DC6C19"/>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F54A8"/>
    <w:pPr>
      <w:keepNext/>
      <w:numPr>
        <w:ilvl w:val="1"/>
        <w:numId w:val="2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2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1"/>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F54A8"/>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9"/>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9"/>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9"/>
      </w:numPr>
      <w:ind w:leftChars="0" w:left="0"/>
      <w:jc w:val="left"/>
    </w:pPr>
    <w:rPr>
      <w:rFonts w:cstheme="minorHAnsi"/>
    </w:rPr>
  </w:style>
  <w:style w:type="paragraph" w:customStyle="1" w:styleId="14">
    <w:name w:val="スタイル14"/>
    <w:basedOn w:val="a8"/>
    <w:qFormat/>
    <w:rsid w:val="00306A2A"/>
    <w:pPr>
      <w:widowControl/>
      <w:numPr>
        <w:ilvl w:val="3"/>
        <w:numId w:val="9"/>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1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14411165">
      <w:bodyDiv w:val="1"/>
      <w:marLeft w:val="0"/>
      <w:marRight w:val="0"/>
      <w:marTop w:val="0"/>
      <w:marBottom w:val="0"/>
      <w:divBdr>
        <w:top w:val="none" w:sz="0" w:space="0" w:color="auto"/>
        <w:left w:val="none" w:sz="0" w:space="0" w:color="auto"/>
        <w:bottom w:val="none" w:sz="0" w:space="0" w:color="auto"/>
        <w:right w:val="none" w:sz="0" w:space="0" w:color="auto"/>
      </w:divBdr>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ky-labo/ansible_driver/legacy/ns/mainmenu/01_browse.php" TargetMode="External"/><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032B15-1B90-4803-A387-7F61D12DC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3135</Words>
  <Characters>17874</Characters>
  <Application>Microsoft Office Word</Application>
  <DocSecurity>0</DocSecurity>
  <Lines>148</Lines>
  <Paragraphs>41</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20968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2020-08-12T02:30:00Z</dcterms:created>
  <dcterms:modified xsi:type="dcterms:W3CDTF">2021-08-07T05:42:00Z</dcterms:modified>
</cp:coreProperties>
</file>