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bookmarkStart w:id="0" w:name="_GoBack"/>
      <w:bookmarkEnd w:id="0"/>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1664" behindDoc="0" locked="0" layoutInCell="1" allowOverlap="1" wp14:anchorId="630D8D37" wp14:editId="3C80CE94">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7406395F"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B9583D">
            <w:rPr>
              <w:rFonts w:asciiTheme="majorEastAsia" w:eastAsiaTheme="majorEastAsia" w:hAnsiTheme="majorEastAsia" w:cs="Meiryo UI"/>
              <w:color w:val="auto"/>
              <w:sz w:val="36"/>
              <w:szCs w:val="36"/>
            </w:rPr>
            <w:t>6</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1" w:name="_Ref20735862"/>
          <w:bookmarkStart w:id="2" w:name="_Toc62216814"/>
          <w:r w:rsidRPr="00CB055E">
            <w:rPr>
              <w:rFonts w:hint="eastAsia"/>
            </w:rPr>
            <w:lastRenderedPageBreak/>
            <w:t>目次</w:t>
          </w:r>
        </w:p>
      </w:sdtContent>
    </w:sdt>
    <w:bookmarkEnd w:id="2" w:displacedByCustomXml="prev"/>
    <w:bookmarkEnd w:id="1" w:displacedByCustomXml="prev"/>
    <w:p w14:paraId="543A04D6" w14:textId="13438CDB" w:rsidR="00B22A08"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62216814" w:history="1">
        <w:r w:rsidR="00B22A08" w:rsidRPr="0088292B">
          <w:rPr>
            <w:rStyle w:val="af4"/>
            <w:noProof/>
          </w:rPr>
          <w:t>目次</w:t>
        </w:r>
        <w:r w:rsidR="00B22A08">
          <w:rPr>
            <w:noProof/>
            <w:webHidden/>
          </w:rPr>
          <w:tab/>
        </w:r>
        <w:r w:rsidR="00B22A08">
          <w:rPr>
            <w:noProof/>
            <w:webHidden/>
          </w:rPr>
          <w:fldChar w:fldCharType="begin"/>
        </w:r>
        <w:r w:rsidR="00B22A08">
          <w:rPr>
            <w:noProof/>
            <w:webHidden/>
          </w:rPr>
          <w:instrText xml:space="preserve"> PAGEREF _Toc62216814 \h </w:instrText>
        </w:r>
        <w:r w:rsidR="00B22A08">
          <w:rPr>
            <w:noProof/>
            <w:webHidden/>
          </w:rPr>
        </w:r>
        <w:r w:rsidR="00B22A08">
          <w:rPr>
            <w:noProof/>
            <w:webHidden/>
          </w:rPr>
          <w:fldChar w:fldCharType="separate"/>
        </w:r>
        <w:r w:rsidR="00B22A08">
          <w:rPr>
            <w:noProof/>
            <w:webHidden/>
          </w:rPr>
          <w:t>2</w:t>
        </w:r>
        <w:r w:rsidR="00B22A08">
          <w:rPr>
            <w:noProof/>
            <w:webHidden/>
          </w:rPr>
          <w:fldChar w:fldCharType="end"/>
        </w:r>
      </w:hyperlink>
    </w:p>
    <w:p w14:paraId="50D86A25" w14:textId="117E71C4" w:rsidR="00B22A08" w:rsidRDefault="007B00E8">
      <w:pPr>
        <w:pStyle w:val="17"/>
        <w:rPr>
          <w:noProof/>
        </w:rPr>
      </w:pPr>
      <w:hyperlink w:anchor="_Toc62216815" w:history="1">
        <w:r w:rsidR="00B22A08" w:rsidRPr="0088292B">
          <w:rPr>
            <w:rStyle w:val="af4"/>
            <w:noProof/>
          </w:rPr>
          <w:t>はじめに</w:t>
        </w:r>
        <w:r w:rsidR="00B22A08">
          <w:rPr>
            <w:noProof/>
            <w:webHidden/>
          </w:rPr>
          <w:tab/>
        </w:r>
        <w:r w:rsidR="00B22A08">
          <w:rPr>
            <w:noProof/>
            <w:webHidden/>
          </w:rPr>
          <w:fldChar w:fldCharType="begin"/>
        </w:r>
        <w:r w:rsidR="00B22A08">
          <w:rPr>
            <w:noProof/>
            <w:webHidden/>
          </w:rPr>
          <w:instrText xml:space="preserve"> PAGEREF _Toc62216815 \h </w:instrText>
        </w:r>
        <w:r w:rsidR="00B22A08">
          <w:rPr>
            <w:noProof/>
            <w:webHidden/>
          </w:rPr>
        </w:r>
        <w:r w:rsidR="00B22A08">
          <w:rPr>
            <w:noProof/>
            <w:webHidden/>
          </w:rPr>
          <w:fldChar w:fldCharType="separate"/>
        </w:r>
        <w:r w:rsidR="00B22A08">
          <w:rPr>
            <w:noProof/>
            <w:webHidden/>
          </w:rPr>
          <w:t>4</w:t>
        </w:r>
        <w:r w:rsidR="00B22A08">
          <w:rPr>
            <w:noProof/>
            <w:webHidden/>
          </w:rPr>
          <w:fldChar w:fldCharType="end"/>
        </w:r>
      </w:hyperlink>
    </w:p>
    <w:p w14:paraId="196CF692" w14:textId="1D5361F0" w:rsidR="00B22A08" w:rsidRDefault="007B00E8">
      <w:pPr>
        <w:pStyle w:val="17"/>
        <w:rPr>
          <w:noProof/>
        </w:rPr>
      </w:pPr>
      <w:hyperlink w:anchor="_Toc62216816" w:history="1">
        <w:r w:rsidR="00B22A08" w:rsidRPr="0088292B">
          <w:rPr>
            <w:rStyle w:val="af4"/>
            <w:noProof/>
          </w:rPr>
          <w:t>1.</w:t>
        </w:r>
        <w:r w:rsidR="00B22A08">
          <w:rPr>
            <w:noProof/>
          </w:rPr>
          <w:tab/>
        </w:r>
        <w:r w:rsidR="00B22A08" w:rsidRPr="0088292B">
          <w:rPr>
            <w:rStyle w:val="af4"/>
            <w:rFonts w:ascii="Arial" w:hAnsi="Arial"/>
            <w:noProof/>
          </w:rPr>
          <w:t>ITA</w:t>
        </w:r>
        <w:r w:rsidR="00B22A08" w:rsidRPr="0088292B">
          <w:rPr>
            <w:rStyle w:val="af4"/>
            <w:noProof/>
          </w:rPr>
          <w:t>システム　管理コンソールの概要</w:t>
        </w:r>
        <w:r w:rsidR="00B22A08">
          <w:rPr>
            <w:noProof/>
            <w:webHidden/>
          </w:rPr>
          <w:tab/>
        </w:r>
        <w:r w:rsidR="00B22A08">
          <w:rPr>
            <w:noProof/>
            <w:webHidden/>
          </w:rPr>
          <w:fldChar w:fldCharType="begin"/>
        </w:r>
        <w:r w:rsidR="00B22A08">
          <w:rPr>
            <w:noProof/>
            <w:webHidden/>
          </w:rPr>
          <w:instrText xml:space="preserve"> PAGEREF _Toc62216816 \h </w:instrText>
        </w:r>
        <w:r w:rsidR="00B22A08">
          <w:rPr>
            <w:noProof/>
            <w:webHidden/>
          </w:rPr>
        </w:r>
        <w:r w:rsidR="00B22A08">
          <w:rPr>
            <w:noProof/>
            <w:webHidden/>
          </w:rPr>
          <w:fldChar w:fldCharType="separate"/>
        </w:r>
        <w:r w:rsidR="00B22A08">
          <w:rPr>
            <w:noProof/>
            <w:webHidden/>
          </w:rPr>
          <w:t>5</w:t>
        </w:r>
        <w:r w:rsidR="00B22A08">
          <w:rPr>
            <w:noProof/>
            <w:webHidden/>
          </w:rPr>
          <w:fldChar w:fldCharType="end"/>
        </w:r>
      </w:hyperlink>
    </w:p>
    <w:p w14:paraId="043BEC73" w14:textId="29693354" w:rsidR="00B22A08" w:rsidRDefault="007B00E8">
      <w:pPr>
        <w:pStyle w:val="22"/>
        <w:tabs>
          <w:tab w:val="left" w:pos="840"/>
          <w:tab w:val="right" w:leader="dot" w:pos="9627"/>
        </w:tabs>
        <w:rPr>
          <w:noProof/>
        </w:rPr>
      </w:pPr>
      <w:hyperlink w:anchor="_Toc62216817" w:history="1">
        <w:r w:rsidR="00B22A08" w:rsidRPr="0088292B">
          <w:rPr>
            <w:rStyle w:val="af4"/>
            <w:noProof/>
          </w:rPr>
          <w:t>1.1</w:t>
        </w:r>
        <w:r w:rsidR="00B22A08">
          <w:rPr>
            <w:noProof/>
          </w:rPr>
          <w:tab/>
        </w:r>
        <w:r w:rsidR="00B22A08" w:rsidRPr="0088292B">
          <w:rPr>
            <w:rStyle w:val="af4"/>
            <w:noProof/>
          </w:rPr>
          <w:t>ITA</w:t>
        </w:r>
        <w:r w:rsidR="00B22A08" w:rsidRPr="0088292B">
          <w:rPr>
            <w:rStyle w:val="af4"/>
            <w:noProof/>
          </w:rPr>
          <w:t>管理コンソールについて</w:t>
        </w:r>
        <w:r w:rsidR="00B22A08">
          <w:rPr>
            <w:noProof/>
            <w:webHidden/>
          </w:rPr>
          <w:tab/>
        </w:r>
        <w:r w:rsidR="00B22A08">
          <w:rPr>
            <w:noProof/>
            <w:webHidden/>
          </w:rPr>
          <w:fldChar w:fldCharType="begin"/>
        </w:r>
        <w:r w:rsidR="00B22A08">
          <w:rPr>
            <w:noProof/>
            <w:webHidden/>
          </w:rPr>
          <w:instrText xml:space="preserve"> PAGEREF _Toc62216817 \h </w:instrText>
        </w:r>
        <w:r w:rsidR="00B22A08">
          <w:rPr>
            <w:noProof/>
            <w:webHidden/>
          </w:rPr>
        </w:r>
        <w:r w:rsidR="00B22A08">
          <w:rPr>
            <w:noProof/>
            <w:webHidden/>
          </w:rPr>
          <w:fldChar w:fldCharType="separate"/>
        </w:r>
        <w:r w:rsidR="00B22A08">
          <w:rPr>
            <w:noProof/>
            <w:webHidden/>
          </w:rPr>
          <w:t>5</w:t>
        </w:r>
        <w:r w:rsidR="00B22A08">
          <w:rPr>
            <w:noProof/>
            <w:webHidden/>
          </w:rPr>
          <w:fldChar w:fldCharType="end"/>
        </w:r>
      </w:hyperlink>
    </w:p>
    <w:p w14:paraId="09EAAE1B" w14:textId="71D416C9" w:rsidR="00B22A08" w:rsidRDefault="007B00E8">
      <w:pPr>
        <w:pStyle w:val="33"/>
        <w:rPr>
          <w:noProof/>
        </w:rPr>
      </w:pPr>
      <w:hyperlink w:anchor="_Toc62216818" w:history="1">
        <w:r w:rsidR="00B22A08" w:rsidRPr="0088292B">
          <w:rPr>
            <w:rStyle w:val="af4"/>
            <w:noProof/>
            <w14:scene3d>
              <w14:camera w14:prst="orthographicFront"/>
              <w14:lightRig w14:rig="threePt" w14:dir="t">
                <w14:rot w14:lat="0" w14:lon="0" w14:rev="0"/>
              </w14:lightRig>
            </w14:scene3d>
          </w:rPr>
          <w:t>1.1.1</w:t>
        </w:r>
        <w:r w:rsidR="00B22A08">
          <w:rPr>
            <w:noProof/>
          </w:rPr>
          <w:tab/>
        </w:r>
        <w:r w:rsidR="00B22A08" w:rsidRPr="0088292B">
          <w:rPr>
            <w:rStyle w:val="af4"/>
            <w:noProof/>
          </w:rPr>
          <w:t>画面説明</w:t>
        </w:r>
        <w:r w:rsidR="00B22A08" w:rsidRPr="0088292B">
          <w:rPr>
            <w:rStyle w:val="af4"/>
            <w:noProof/>
          </w:rPr>
          <w:t xml:space="preserve"> </w:t>
        </w:r>
        <w:r w:rsidR="00B22A08" w:rsidRPr="0088292B">
          <w:rPr>
            <w:rStyle w:val="af4"/>
            <w:noProof/>
          </w:rPr>
          <w:t>ログイン、パスワード登録</w:t>
        </w:r>
        <w:r w:rsidR="00B22A08">
          <w:rPr>
            <w:noProof/>
            <w:webHidden/>
          </w:rPr>
          <w:tab/>
        </w:r>
        <w:r w:rsidR="00B22A08">
          <w:rPr>
            <w:noProof/>
            <w:webHidden/>
          </w:rPr>
          <w:fldChar w:fldCharType="begin"/>
        </w:r>
        <w:r w:rsidR="00B22A08">
          <w:rPr>
            <w:noProof/>
            <w:webHidden/>
          </w:rPr>
          <w:instrText xml:space="preserve"> PAGEREF _Toc62216818 \h </w:instrText>
        </w:r>
        <w:r w:rsidR="00B22A08">
          <w:rPr>
            <w:noProof/>
            <w:webHidden/>
          </w:rPr>
        </w:r>
        <w:r w:rsidR="00B22A08">
          <w:rPr>
            <w:noProof/>
            <w:webHidden/>
          </w:rPr>
          <w:fldChar w:fldCharType="separate"/>
        </w:r>
        <w:r w:rsidR="00B22A08">
          <w:rPr>
            <w:noProof/>
            <w:webHidden/>
          </w:rPr>
          <w:t>6</w:t>
        </w:r>
        <w:r w:rsidR="00B22A08">
          <w:rPr>
            <w:noProof/>
            <w:webHidden/>
          </w:rPr>
          <w:fldChar w:fldCharType="end"/>
        </w:r>
      </w:hyperlink>
    </w:p>
    <w:p w14:paraId="0B25E960" w14:textId="3AD58B38" w:rsidR="00B22A08" w:rsidRDefault="007B00E8">
      <w:pPr>
        <w:pStyle w:val="42"/>
        <w:tabs>
          <w:tab w:val="left" w:pos="1260"/>
          <w:tab w:val="right" w:leader="dot" w:pos="9627"/>
        </w:tabs>
        <w:rPr>
          <w:noProof/>
        </w:rPr>
      </w:pPr>
      <w:hyperlink w:anchor="_Toc62216819" w:history="1">
        <w:r w:rsidR="00B22A08" w:rsidRPr="0088292B">
          <w:rPr>
            <w:rStyle w:val="af4"/>
            <w:noProof/>
            <w14:scene3d>
              <w14:camera w14:prst="orthographicFront"/>
              <w14:lightRig w14:rig="threePt" w14:dir="t">
                <w14:rot w14:lat="0" w14:lon="0" w14:rev="0"/>
              </w14:lightRig>
            </w14:scene3d>
          </w:rPr>
          <w:t>(1)</w:t>
        </w:r>
        <w:r w:rsidR="00B22A08">
          <w:rPr>
            <w:noProof/>
          </w:rPr>
          <w:tab/>
        </w:r>
        <w:r w:rsidR="00B22A08" w:rsidRPr="0088292B">
          <w:rPr>
            <w:rStyle w:val="af4"/>
            <w:noProof/>
          </w:rPr>
          <w:t>ログイン画面</w:t>
        </w:r>
        <w:r w:rsidR="00B22A08">
          <w:rPr>
            <w:noProof/>
            <w:webHidden/>
          </w:rPr>
          <w:tab/>
        </w:r>
        <w:r w:rsidR="00B22A08">
          <w:rPr>
            <w:noProof/>
            <w:webHidden/>
          </w:rPr>
          <w:fldChar w:fldCharType="begin"/>
        </w:r>
        <w:r w:rsidR="00B22A08">
          <w:rPr>
            <w:noProof/>
            <w:webHidden/>
          </w:rPr>
          <w:instrText xml:space="preserve"> PAGEREF _Toc62216819 \h </w:instrText>
        </w:r>
        <w:r w:rsidR="00B22A08">
          <w:rPr>
            <w:noProof/>
            <w:webHidden/>
          </w:rPr>
        </w:r>
        <w:r w:rsidR="00B22A08">
          <w:rPr>
            <w:noProof/>
            <w:webHidden/>
          </w:rPr>
          <w:fldChar w:fldCharType="separate"/>
        </w:r>
        <w:r w:rsidR="00B22A08">
          <w:rPr>
            <w:noProof/>
            <w:webHidden/>
          </w:rPr>
          <w:t>6</w:t>
        </w:r>
        <w:r w:rsidR="00B22A08">
          <w:rPr>
            <w:noProof/>
            <w:webHidden/>
          </w:rPr>
          <w:fldChar w:fldCharType="end"/>
        </w:r>
      </w:hyperlink>
    </w:p>
    <w:p w14:paraId="4876B7C1" w14:textId="24A22445" w:rsidR="00B22A08" w:rsidRDefault="007B00E8">
      <w:pPr>
        <w:pStyle w:val="42"/>
        <w:tabs>
          <w:tab w:val="left" w:pos="1260"/>
          <w:tab w:val="right" w:leader="dot" w:pos="9627"/>
        </w:tabs>
        <w:rPr>
          <w:noProof/>
        </w:rPr>
      </w:pPr>
      <w:hyperlink w:anchor="_Toc62216820" w:history="1">
        <w:r w:rsidR="00B22A08" w:rsidRPr="0088292B">
          <w:rPr>
            <w:rStyle w:val="af4"/>
            <w:noProof/>
            <w14:scene3d>
              <w14:camera w14:prst="orthographicFront"/>
              <w14:lightRig w14:rig="threePt" w14:dir="t">
                <w14:rot w14:lat="0" w14:lon="0" w14:rev="0"/>
              </w14:lightRig>
            </w14:scene3d>
          </w:rPr>
          <w:t>(2)</w:t>
        </w:r>
        <w:r w:rsidR="00B22A08">
          <w:rPr>
            <w:noProof/>
          </w:rPr>
          <w:tab/>
        </w:r>
        <w:r w:rsidR="00B22A08" w:rsidRPr="0088292B">
          <w:rPr>
            <w:rStyle w:val="af4"/>
            <w:noProof/>
          </w:rPr>
          <w:t>パスワード変更</w:t>
        </w:r>
        <w:r w:rsidR="00B22A08">
          <w:rPr>
            <w:noProof/>
            <w:webHidden/>
          </w:rPr>
          <w:tab/>
        </w:r>
        <w:r w:rsidR="00B22A08">
          <w:rPr>
            <w:noProof/>
            <w:webHidden/>
          </w:rPr>
          <w:fldChar w:fldCharType="begin"/>
        </w:r>
        <w:r w:rsidR="00B22A08">
          <w:rPr>
            <w:noProof/>
            <w:webHidden/>
          </w:rPr>
          <w:instrText xml:space="preserve"> PAGEREF _Toc62216820 \h </w:instrText>
        </w:r>
        <w:r w:rsidR="00B22A08">
          <w:rPr>
            <w:noProof/>
            <w:webHidden/>
          </w:rPr>
        </w:r>
        <w:r w:rsidR="00B22A08">
          <w:rPr>
            <w:noProof/>
            <w:webHidden/>
          </w:rPr>
          <w:fldChar w:fldCharType="separate"/>
        </w:r>
        <w:r w:rsidR="00B22A08">
          <w:rPr>
            <w:noProof/>
            <w:webHidden/>
          </w:rPr>
          <w:t>6</w:t>
        </w:r>
        <w:r w:rsidR="00B22A08">
          <w:rPr>
            <w:noProof/>
            <w:webHidden/>
          </w:rPr>
          <w:fldChar w:fldCharType="end"/>
        </w:r>
      </w:hyperlink>
    </w:p>
    <w:p w14:paraId="0D744394" w14:textId="33D2B5AB" w:rsidR="00B22A08" w:rsidRDefault="007B00E8">
      <w:pPr>
        <w:pStyle w:val="42"/>
        <w:tabs>
          <w:tab w:val="left" w:pos="1260"/>
          <w:tab w:val="right" w:leader="dot" w:pos="9627"/>
        </w:tabs>
        <w:rPr>
          <w:noProof/>
        </w:rPr>
      </w:pPr>
      <w:hyperlink w:anchor="_Toc62216821" w:history="1">
        <w:r w:rsidR="00B22A08" w:rsidRPr="0088292B">
          <w:rPr>
            <w:rStyle w:val="af4"/>
            <w:noProof/>
            <w14:scene3d>
              <w14:camera w14:prst="orthographicFront"/>
              <w14:lightRig w14:rig="threePt" w14:dir="t">
                <w14:rot w14:lat="0" w14:lon="0" w14:rev="0"/>
              </w14:lightRig>
            </w14:scene3d>
          </w:rPr>
          <w:t>(3)</w:t>
        </w:r>
        <w:r w:rsidR="00B22A08">
          <w:rPr>
            <w:noProof/>
          </w:rPr>
          <w:tab/>
        </w:r>
        <w:r w:rsidR="00B22A08" w:rsidRPr="0088292B">
          <w:rPr>
            <w:rStyle w:val="af4"/>
            <w:noProof/>
          </w:rPr>
          <w:t>ログアウト画面（もう一度ログインする）</w:t>
        </w:r>
        <w:r w:rsidR="00B22A08">
          <w:rPr>
            <w:noProof/>
            <w:webHidden/>
          </w:rPr>
          <w:tab/>
        </w:r>
        <w:r w:rsidR="00B22A08">
          <w:rPr>
            <w:noProof/>
            <w:webHidden/>
          </w:rPr>
          <w:fldChar w:fldCharType="begin"/>
        </w:r>
        <w:r w:rsidR="00B22A08">
          <w:rPr>
            <w:noProof/>
            <w:webHidden/>
          </w:rPr>
          <w:instrText xml:space="preserve"> PAGEREF _Toc62216821 \h </w:instrText>
        </w:r>
        <w:r w:rsidR="00B22A08">
          <w:rPr>
            <w:noProof/>
            <w:webHidden/>
          </w:rPr>
        </w:r>
        <w:r w:rsidR="00B22A08">
          <w:rPr>
            <w:noProof/>
            <w:webHidden/>
          </w:rPr>
          <w:fldChar w:fldCharType="separate"/>
        </w:r>
        <w:r w:rsidR="00B22A08">
          <w:rPr>
            <w:noProof/>
            <w:webHidden/>
          </w:rPr>
          <w:t>6</w:t>
        </w:r>
        <w:r w:rsidR="00B22A08">
          <w:rPr>
            <w:noProof/>
            <w:webHidden/>
          </w:rPr>
          <w:fldChar w:fldCharType="end"/>
        </w:r>
      </w:hyperlink>
    </w:p>
    <w:p w14:paraId="40513DC9" w14:textId="7527EF98" w:rsidR="00B22A08" w:rsidRDefault="007B00E8">
      <w:pPr>
        <w:pStyle w:val="33"/>
        <w:rPr>
          <w:noProof/>
        </w:rPr>
      </w:pPr>
      <w:hyperlink w:anchor="_Toc62216822" w:history="1">
        <w:r w:rsidR="00B22A08" w:rsidRPr="0088292B">
          <w:rPr>
            <w:rStyle w:val="af4"/>
            <w:noProof/>
            <w14:scene3d>
              <w14:camera w14:prst="orthographicFront"/>
              <w14:lightRig w14:rig="threePt" w14:dir="t">
                <w14:rot w14:lat="0" w14:lon="0" w14:rev="0"/>
              </w14:lightRig>
            </w14:scene3d>
          </w:rPr>
          <w:t>1.1.2</w:t>
        </w:r>
        <w:r w:rsidR="00B22A08">
          <w:rPr>
            <w:noProof/>
          </w:rPr>
          <w:tab/>
        </w:r>
        <w:r w:rsidR="00B22A08" w:rsidRPr="0088292B">
          <w:rPr>
            <w:rStyle w:val="af4"/>
            <w:noProof/>
          </w:rPr>
          <w:t>画面説明</w:t>
        </w:r>
        <w:r w:rsidR="00B22A08" w:rsidRPr="0088292B">
          <w:rPr>
            <w:rStyle w:val="af4"/>
            <w:noProof/>
          </w:rPr>
          <w:t xml:space="preserve"> </w:t>
        </w:r>
        <w:r w:rsidR="00B22A08" w:rsidRPr="0088292B">
          <w:rPr>
            <w:rStyle w:val="af4"/>
            <w:noProof/>
          </w:rPr>
          <w:t>メインメニュー</w:t>
        </w:r>
        <w:r w:rsidR="00B22A08">
          <w:rPr>
            <w:noProof/>
            <w:webHidden/>
          </w:rPr>
          <w:tab/>
        </w:r>
        <w:r w:rsidR="00B22A08">
          <w:rPr>
            <w:noProof/>
            <w:webHidden/>
          </w:rPr>
          <w:fldChar w:fldCharType="begin"/>
        </w:r>
        <w:r w:rsidR="00B22A08">
          <w:rPr>
            <w:noProof/>
            <w:webHidden/>
          </w:rPr>
          <w:instrText xml:space="preserve"> PAGEREF _Toc62216822 \h </w:instrText>
        </w:r>
        <w:r w:rsidR="00B22A08">
          <w:rPr>
            <w:noProof/>
            <w:webHidden/>
          </w:rPr>
        </w:r>
        <w:r w:rsidR="00B22A08">
          <w:rPr>
            <w:noProof/>
            <w:webHidden/>
          </w:rPr>
          <w:fldChar w:fldCharType="separate"/>
        </w:r>
        <w:r w:rsidR="00B22A08">
          <w:rPr>
            <w:noProof/>
            <w:webHidden/>
          </w:rPr>
          <w:t>7</w:t>
        </w:r>
        <w:r w:rsidR="00B22A08">
          <w:rPr>
            <w:noProof/>
            <w:webHidden/>
          </w:rPr>
          <w:fldChar w:fldCharType="end"/>
        </w:r>
      </w:hyperlink>
    </w:p>
    <w:p w14:paraId="07BC2AA1" w14:textId="0D7FC97D" w:rsidR="00B22A08" w:rsidRDefault="007B00E8">
      <w:pPr>
        <w:pStyle w:val="42"/>
        <w:tabs>
          <w:tab w:val="left" w:pos="1260"/>
          <w:tab w:val="right" w:leader="dot" w:pos="9627"/>
        </w:tabs>
        <w:rPr>
          <w:noProof/>
        </w:rPr>
      </w:pPr>
      <w:hyperlink w:anchor="_Toc62216823" w:history="1">
        <w:r w:rsidR="00B22A08" w:rsidRPr="0088292B">
          <w:rPr>
            <w:rStyle w:val="af4"/>
            <w:noProof/>
            <w14:scene3d>
              <w14:camera w14:prst="orthographicFront"/>
              <w14:lightRig w14:rig="threePt" w14:dir="t">
                <w14:rot w14:lat="0" w14:lon="0" w14:rev="0"/>
              </w14:lightRig>
            </w14:scene3d>
          </w:rPr>
          <w:t>(1)</w:t>
        </w:r>
        <w:r w:rsidR="00B22A08">
          <w:rPr>
            <w:noProof/>
          </w:rPr>
          <w:tab/>
        </w:r>
        <w:r w:rsidR="00B22A08" w:rsidRPr="0088292B">
          <w:rPr>
            <w:rStyle w:val="af4"/>
            <w:noProof/>
          </w:rPr>
          <w:t>画面構成</w:t>
        </w:r>
        <w:r w:rsidR="00B22A08">
          <w:rPr>
            <w:noProof/>
            <w:webHidden/>
          </w:rPr>
          <w:tab/>
        </w:r>
        <w:r w:rsidR="00B22A08">
          <w:rPr>
            <w:noProof/>
            <w:webHidden/>
          </w:rPr>
          <w:fldChar w:fldCharType="begin"/>
        </w:r>
        <w:r w:rsidR="00B22A08">
          <w:rPr>
            <w:noProof/>
            <w:webHidden/>
          </w:rPr>
          <w:instrText xml:space="preserve"> PAGEREF _Toc62216823 \h </w:instrText>
        </w:r>
        <w:r w:rsidR="00B22A08">
          <w:rPr>
            <w:noProof/>
            <w:webHidden/>
          </w:rPr>
        </w:r>
        <w:r w:rsidR="00B22A08">
          <w:rPr>
            <w:noProof/>
            <w:webHidden/>
          </w:rPr>
          <w:fldChar w:fldCharType="separate"/>
        </w:r>
        <w:r w:rsidR="00B22A08">
          <w:rPr>
            <w:noProof/>
            <w:webHidden/>
          </w:rPr>
          <w:t>7</w:t>
        </w:r>
        <w:r w:rsidR="00B22A08">
          <w:rPr>
            <w:noProof/>
            <w:webHidden/>
          </w:rPr>
          <w:fldChar w:fldCharType="end"/>
        </w:r>
      </w:hyperlink>
    </w:p>
    <w:p w14:paraId="58BC1776" w14:textId="06DB8653" w:rsidR="00B22A08" w:rsidRDefault="007B00E8">
      <w:pPr>
        <w:pStyle w:val="42"/>
        <w:tabs>
          <w:tab w:val="left" w:pos="1260"/>
          <w:tab w:val="right" w:leader="dot" w:pos="9627"/>
        </w:tabs>
        <w:rPr>
          <w:noProof/>
        </w:rPr>
      </w:pPr>
      <w:hyperlink w:anchor="_Toc62216824" w:history="1">
        <w:r w:rsidR="00B22A08" w:rsidRPr="0088292B">
          <w:rPr>
            <w:rStyle w:val="af4"/>
            <w:noProof/>
            <w14:scene3d>
              <w14:camera w14:prst="orthographicFront"/>
              <w14:lightRig w14:rig="threePt" w14:dir="t">
                <w14:rot w14:lat="0" w14:lon="0" w14:rev="0"/>
              </w14:lightRig>
            </w14:scene3d>
          </w:rPr>
          <w:t>(2)</w:t>
        </w:r>
        <w:r w:rsidR="00B22A08">
          <w:rPr>
            <w:noProof/>
          </w:rPr>
          <w:tab/>
        </w:r>
        <w:r w:rsidR="00B22A08" w:rsidRPr="0088292B">
          <w:rPr>
            <w:rStyle w:val="af4"/>
            <w:noProof/>
          </w:rPr>
          <w:t>Widget</w:t>
        </w:r>
        <w:r w:rsidR="00B22A08" w:rsidRPr="0088292B">
          <w:rPr>
            <w:rStyle w:val="af4"/>
            <w:noProof/>
          </w:rPr>
          <w:t>の編集</w:t>
        </w:r>
        <w:r w:rsidR="00B22A08">
          <w:rPr>
            <w:noProof/>
            <w:webHidden/>
          </w:rPr>
          <w:tab/>
        </w:r>
        <w:r w:rsidR="00B22A08">
          <w:rPr>
            <w:noProof/>
            <w:webHidden/>
          </w:rPr>
          <w:fldChar w:fldCharType="begin"/>
        </w:r>
        <w:r w:rsidR="00B22A08">
          <w:rPr>
            <w:noProof/>
            <w:webHidden/>
          </w:rPr>
          <w:instrText xml:space="preserve"> PAGEREF _Toc62216824 \h </w:instrText>
        </w:r>
        <w:r w:rsidR="00B22A08">
          <w:rPr>
            <w:noProof/>
            <w:webHidden/>
          </w:rPr>
        </w:r>
        <w:r w:rsidR="00B22A08">
          <w:rPr>
            <w:noProof/>
            <w:webHidden/>
          </w:rPr>
          <w:fldChar w:fldCharType="separate"/>
        </w:r>
        <w:r w:rsidR="00B22A08">
          <w:rPr>
            <w:noProof/>
            <w:webHidden/>
          </w:rPr>
          <w:t>8</w:t>
        </w:r>
        <w:r w:rsidR="00B22A08">
          <w:rPr>
            <w:noProof/>
            <w:webHidden/>
          </w:rPr>
          <w:fldChar w:fldCharType="end"/>
        </w:r>
      </w:hyperlink>
    </w:p>
    <w:p w14:paraId="42DCF3D1" w14:textId="1A8F7883" w:rsidR="00B22A08" w:rsidRDefault="007B00E8">
      <w:pPr>
        <w:pStyle w:val="33"/>
        <w:rPr>
          <w:noProof/>
        </w:rPr>
      </w:pPr>
      <w:hyperlink w:anchor="_Toc62216825" w:history="1">
        <w:r w:rsidR="00B22A08" w:rsidRPr="0088292B">
          <w:rPr>
            <w:rStyle w:val="af4"/>
            <w:noProof/>
            <w14:scene3d>
              <w14:camera w14:prst="orthographicFront"/>
              <w14:lightRig w14:rig="threePt" w14:dir="t">
                <w14:rot w14:lat="0" w14:lon="0" w14:rev="0"/>
              </w14:lightRig>
            </w14:scene3d>
          </w:rPr>
          <w:t>1.1.3</w:t>
        </w:r>
        <w:r w:rsidR="00B22A08">
          <w:rPr>
            <w:noProof/>
          </w:rPr>
          <w:tab/>
        </w:r>
        <w:r w:rsidR="00B22A08" w:rsidRPr="0088292B">
          <w:rPr>
            <w:rStyle w:val="af4"/>
            <w:noProof/>
          </w:rPr>
          <w:t>画面説明</w:t>
        </w:r>
        <w:r w:rsidR="00B22A08" w:rsidRPr="0088292B">
          <w:rPr>
            <w:rStyle w:val="af4"/>
            <w:noProof/>
          </w:rPr>
          <w:t xml:space="preserve"> </w:t>
        </w:r>
        <w:r w:rsidR="00B22A08" w:rsidRPr="0088292B">
          <w:rPr>
            <w:rStyle w:val="af4"/>
            <w:noProof/>
          </w:rPr>
          <w:t>基本画面構成</w:t>
        </w:r>
        <w:r w:rsidR="00B22A08">
          <w:rPr>
            <w:noProof/>
            <w:webHidden/>
          </w:rPr>
          <w:tab/>
        </w:r>
        <w:r w:rsidR="00B22A08">
          <w:rPr>
            <w:noProof/>
            <w:webHidden/>
          </w:rPr>
          <w:fldChar w:fldCharType="begin"/>
        </w:r>
        <w:r w:rsidR="00B22A08">
          <w:rPr>
            <w:noProof/>
            <w:webHidden/>
          </w:rPr>
          <w:instrText xml:space="preserve"> PAGEREF _Toc62216825 \h </w:instrText>
        </w:r>
        <w:r w:rsidR="00B22A08">
          <w:rPr>
            <w:noProof/>
            <w:webHidden/>
          </w:rPr>
        </w:r>
        <w:r w:rsidR="00B22A08">
          <w:rPr>
            <w:noProof/>
            <w:webHidden/>
          </w:rPr>
          <w:fldChar w:fldCharType="separate"/>
        </w:r>
        <w:r w:rsidR="00B22A08">
          <w:rPr>
            <w:noProof/>
            <w:webHidden/>
          </w:rPr>
          <w:t>15</w:t>
        </w:r>
        <w:r w:rsidR="00B22A08">
          <w:rPr>
            <w:noProof/>
            <w:webHidden/>
          </w:rPr>
          <w:fldChar w:fldCharType="end"/>
        </w:r>
      </w:hyperlink>
    </w:p>
    <w:p w14:paraId="31826C9F" w14:textId="10E8B401" w:rsidR="00B22A08" w:rsidRDefault="007B00E8">
      <w:pPr>
        <w:pStyle w:val="33"/>
        <w:rPr>
          <w:noProof/>
        </w:rPr>
      </w:pPr>
      <w:hyperlink w:anchor="_Toc62216826" w:history="1">
        <w:r w:rsidR="00B22A08" w:rsidRPr="0088292B">
          <w:rPr>
            <w:rStyle w:val="af4"/>
            <w:noProof/>
            <w14:scene3d>
              <w14:camera w14:prst="orthographicFront"/>
              <w14:lightRig w14:rig="threePt" w14:dir="t">
                <w14:rot w14:lat="0" w14:lon="0" w14:rev="0"/>
              </w14:lightRig>
            </w14:scene3d>
          </w:rPr>
          <w:t>1.1.4</w:t>
        </w:r>
        <w:r w:rsidR="00B22A08">
          <w:rPr>
            <w:noProof/>
          </w:rPr>
          <w:tab/>
        </w:r>
        <w:r w:rsidR="00B22A08" w:rsidRPr="0088292B">
          <w:rPr>
            <w:rStyle w:val="af4"/>
            <w:noProof/>
          </w:rPr>
          <w:t>画面説明</w:t>
        </w:r>
        <w:r w:rsidR="00B22A08" w:rsidRPr="0088292B">
          <w:rPr>
            <w:rStyle w:val="af4"/>
            <w:noProof/>
          </w:rPr>
          <w:t xml:space="preserve"> </w:t>
        </w:r>
        <w:r w:rsidR="00B22A08" w:rsidRPr="0088292B">
          <w:rPr>
            <w:rStyle w:val="af4"/>
            <w:noProof/>
          </w:rPr>
          <w:t>メニュー操作部の操作方法</w:t>
        </w:r>
        <w:r w:rsidR="00B22A08">
          <w:rPr>
            <w:noProof/>
            <w:webHidden/>
          </w:rPr>
          <w:tab/>
        </w:r>
        <w:r w:rsidR="00B22A08">
          <w:rPr>
            <w:noProof/>
            <w:webHidden/>
          </w:rPr>
          <w:fldChar w:fldCharType="begin"/>
        </w:r>
        <w:r w:rsidR="00B22A08">
          <w:rPr>
            <w:noProof/>
            <w:webHidden/>
          </w:rPr>
          <w:instrText xml:space="preserve"> PAGEREF _Toc62216826 \h </w:instrText>
        </w:r>
        <w:r w:rsidR="00B22A08">
          <w:rPr>
            <w:noProof/>
            <w:webHidden/>
          </w:rPr>
        </w:r>
        <w:r w:rsidR="00B22A08">
          <w:rPr>
            <w:noProof/>
            <w:webHidden/>
          </w:rPr>
          <w:fldChar w:fldCharType="separate"/>
        </w:r>
        <w:r w:rsidR="00B22A08">
          <w:rPr>
            <w:noProof/>
            <w:webHidden/>
          </w:rPr>
          <w:t>16</w:t>
        </w:r>
        <w:r w:rsidR="00B22A08">
          <w:rPr>
            <w:noProof/>
            <w:webHidden/>
          </w:rPr>
          <w:fldChar w:fldCharType="end"/>
        </w:r>
      </w:hyperlink>
    </w:p>
    <w:p w14:paraId="738DE57A" w14:textId="3A3F0965" w:rsidR="00B22A08" w:rsidRDefault="007B00E8">
      <w:pPr>
        <w:pStyle w:val="42"/>
        <w:tabs>
          <w:tab w:val="left" w:pos="1260"/>
          <w:tab w:val="right" w:leader="dot" w:pos="9627"/>
        </w:tabs>
        <w:rPr>
          <w:noProof/>
        </w:rPr>
      </w:pPr>
      <w:hyperlink w:anchor="_Toc62216827" w:history="1">
        <w:r w:rsidR="00B22A08" w:rsidRPr="0088292B">
          <w:rPr>
            <w:rStyle w:val="af4"/>
            <w:noProof/>
            <w14:scene3d>
              <w14:camera w14:prst="orthographicFront"/>
              <w14:lightRig w14:rig="threePt" w14:dir="t">
                <w14:rot w14:lat="0" w14:lon="0" w14:rev="0"/>
              </w14:lightRig>
            </w14:scene3d>
          </w:rPr>
          <w:t>(1)</w:t>
        </w:r>
        <w:r w:rsidR="00B22A08">
          <w:rPr>
            <w:noProof/>
          </w:rPr>
          <w:tab/>
        </w:r>
        <w:r w:rsidR="00B22A08" w:rsidRPr="0088292B">
          <w:rPr>
            <w:rStyle w:val="af4"/>
            <w:noProof/>
          </w:rPr>
          <w:t>表示フィルタ</w:t>
        </w:r>
        <w:r w:rsidR="00B22A08">
          <w:rPr>
            <w:noProof/>
            <w:webHidden/>
          </w:rPr>
          <w:tab/>
        </w:r>
        <w:r w:rsidR="00B22A08">
          <w:rPr>
            <w:noProof/>
            <w:webHidden/>
          </w:rPr>
          <w:fldChar w:fldCharType="begin"/>
        </w:r>
        <w:r w:rsidR="00B22A08">
          <w:rPr>
            <w:noProof/>
            <w:webHidden/>
          </w:rPr>
          <w:instrText xml:space="preserve"> PAGEREF _Toc62216827 \h </w:instrText>
        </w:r>
        <w:r w:rsidR="00B22A08">
          <w:rPr>
            <w:noProof/>
            <w:webHidden/>
          </w:rPr>
        </w:r>
        <w:r w:rsidR="00B22A08">
          <w:rPr>
            <w:noProof/>
            <w:webHidden/>
          </w:rPr>
          <w:fldChar w:fldCharType="separate"/>
        </w:r>
        <w:r w:rsidR="00B22A08">
          <w:rPr>
            <w:noProof/>
            <w:webHidden/>
          </w:rPr>
          <w:t>16</w:t>
        </w:r>
        <w:r w:rsidR="00B22A08">
          <w:rPr>
            <w:noProof/>
            <w:webHidden/>
          </w:rPr>
          <w:fldChar w:fldCharType="end"/>
        </w:r>
      </w:hyperlink>
    </w:p>
    <w:p w14:paraId="25A971BB" w14:textId="159DA9B0" w:rsidR="00B22A08" w:rsidRDefault="007B00E8">
      <w:pPr>
        <w:pStyle w:val="42"/>
        <w:tabs>
          <w:tab w:val="left" w:pos="1260"/>
          <w:tab w:val="right" w:leader="dot" w:pos="9627"/>
        </w:tabs>
        <w:rPr>
          <w:noProof/>
        </w:rPr>
      </w:pPr>
      <w:hyperlink w:anchor="_Toc62216828" w:history="1">
        <w:r w:rsidR="00B22A08" w:rsidRPr="0088292B">
          <w:rPr>
            <w:rStyle w:val="af4"/>
            <w:noProof/>
            <w14:scene3d>
              <w14:camera w14:prst="orthographicFront"/>
              <w14:lightRig w14:rig="threePt" w14:dir="t">
                <w14:rot w14:lat="0" w14:lon="0" w14:rev="0"/>
              </w14:lightRig>
            </w14:scene3d>
          </w:rPr>
          <w:t>(2)</w:t>
        </w:r>
        <w:r w:rsidR="00B22A08">
          <w:rPr>
            <w:noProof/>
          </w:rPr>
          <w:tab/>
        </w:r>
        <w:r w:rsidR="00B22A08" w:rsidRPr="0088292B">
          <w:rPr>
            <w:rStyle w:val="af4"/>
            <w:noProof/>
          </w:rPr>
          <w:t>一覧</w:t>
        </w:r>
        <w:r w:rsidR="00B22A08" w:rsidRPr="0088292B">
          <w:rPr>
            <w:rStyle w:val="af4"/>
            <w:noProof/>
          </w:rPr>
          <w:t>/</w:t>
        </w:r>
        <w:r w:rsidR="00B22A08" w:rsidRPr="0088292B">
          <w:rPr>
            <w:rStyle w:val="af4"/>
            <w:noProof/>
          </w:rPr>
          <w:t>更新</w:t>
        </w:r>
        <w:r w:rsidR="00B22A08">
          <w:rPr>
            <w:noProof/>
            <w:webHidden/>
          </w:rPr>
          <w:tab/>
        </w:r>
        <w:r w:rsidR="00B22A08">
          <w:rPr>
            <w:noProof/>
            <w:webHidden/>
          </w:rPr>
          <w:fldChar w:fldCharType="begin"/>
        </w:r>
        <w:r w:rsidR="00B22A08">
          <w:rPr>
            <w:noProof/>
            <w:webHidden/>
          </w:rPr>
          <w:instrText xml:space="preserve"> PAGEREF _Toc62216828 \h </w:instrText>
        </w:r>
        <w:r w:rsidR="00B22A08">
          <w:rPr>
            <w:noProof/>
            <w:webHidden/>
          </w:rPr>
        </w:r>
        <w:r w:rsidR="00B22A08">
          <w:rPr>
            <w:noProof/>
            <w:webHidden/>
          </w:rPr>
          <w:fldChar w:fldCharType="separate"/>
        </w:r>
        <w:r w:rsidR="00B22A08">
          <w:rPr>
            <w:noProof/>
            <w:webHidden/>
          </w:rPr>
          <w:t>17</w:t>
        </w:r>
        <w:r w:rsidR="00B22A08">
          <w:rPr>
            <w:noProof/>
            <w:webHidden/>
          </w:rPr>
          <w:fldChar w:fldCharType="end"/>
        </w:r>
      </w:hyperlink>
    </w:p>
    <w:p w14:paraId="707CE8E0" w14:textId="3C2ABB1C" w:rsidR="00B22A08" w:rsidRDefault="007B00E8">
      <w:pPr>
        <w:pStyle w:val="42"/>
        <w:tabs>
          <w:tab w:val="left" w:pos="1260"/>
          <w:tab w:val="right" w:leader="dot" w:pos="9627"/>
        </w:tabs>
        <w:rPr>
          <w:noProof/>
        </w:rPr>
      </w:pPr>
      <w:hyperlink w:anchor="_Toc62216829" w:history="1">
        <w:r w:rsidR="00B22A08" w:rsidRPr="0088292B">
          <w:rPr>
            <w:rStyle w:val="af4"/>
            <w:noProof/>
            <w14:scene3d>
              <w14:camera w14:prst="orthographicFront"/>
              <w14:lightRig w14:rig="threePt" w14:dir="t">
                <w14:rot w14:lat="0" w14:lon="0" w14:rev="0"/>
              </w14:lightRig>
            </w14:scene3d>
          </w:rPr>
          <w:t>(3)</w:t>
        </w:r>
        <w:r w:rsidR="00B22A08">
          <w:rPr>
            <w:noProof/>
          </w:rPr>
          <w:tab/>
        </w:r>
        <w:r w:rsidR="00B22A08" w:rsidRPr="0088292B">
          <w:rPr>
            <w:rStyle w:val="af4"/>
            <w:noProof/>
          </w:rPr>
          <w:t>登録</w:t>
        </w:r>
        <w:r w:rsidR="00B22A08">
          <w:rPr>
            <w:noProof/>
            <w:webHidden/>
          </w:rPr>
          <w:tab/>
        </w:r>
        <w:r w:rsidR="00B22A08">
          <w:rPr>
            <w:noProof/>
            <w:webHidden/>
          </w:rPr>
          <w:fldChar w:fldCharType="begin"/>
        </w:r>
        <w:r w:rsidR="00B22A08">
          <w:rPr>
            <w:noProof/>
            <w:webHidden/>
          </w:rPr>
          <w:instrText xml:space="preserve"> PAGEREF _Toc62216829 \h </w:instrText>
        </w:r>
        <w:r w:rsidR="00B22A08">
          <w:rPr>
            <w:noProof/>
            <w:webHidden/>
          </w:rPr>
        </w:r>
        <w:r w:rsidR="00B22A08">
          <w:rPr>
            <w:noProof/>
            <w:webHidden/>
          </w:rPr>
          <w:fldChar w:fldCharType="separate"/>
        </w:r>
        <w:r w:rsidR="00B22A08">
          <w:rPr>
            <w:noProof/>
            <w:webHidden/>
          </w:rPr>
          <w:t>18</w:t>
        </w:r>
        <w:r w:rsidR="00B22A08">
          <w:rPr>
            <w:noProof/>
            <w:webHidden/>
          </w:rPr>
          <w:fldChar w:fldCharType="end"/>
        </w:r>
      </w:hyperlink>
    </w:p>
    <w:p w14:paraId="02FEC055" w14:textId="4588C070" w:rsidR="00B22A08" w:rsidRDefault="007B00E8">
      <w:pPr>
        <w:pStyle w:val="42"/>
        <w:tabs>
          <w:tab w:val="left" w:pos="1260"/>
          <w:tab w:val="right" w:leader="dot" w:pos="9627"/>
        </w:tabs>
        <w:rPr>
          <w:noProof/>
        </w:rPr>
      </w:pPr>
      <w:hyperlink w:anchor="_Toc62216830" w:history="1">
        <w:r w:rsidR="00B22A08" w:rsidRPr="0088292B">
          <w:rPr>
            <w:rStyle w:val="af4"/>
            <w:noProof/>
            <w14:scene3d>
              <w14:camera w14:prst="orthographicFront"/>
              <w14:lightRig w14:rig="threePt" w14:dir="t">
                <w14:rot w14:lat="0" w14:lon="0" w14:rev="0"/>
              </w14:lightRig>
            </w14:scene3d>
          </w:rPr>
          <w:t>(4)</w:t>
        </w:r>
        <w:r w:rsidR="00B22A08">
          <w:rPr>
            <w:noProof/>
          </w:rPr>
          <w:tab/>
        </w:r>
        <w:r w:rsidR="00B22A08" w:rsidRPr="0088292B">
          <w:rPr>
            <w:rStyle w:val="af4"/>
            <w:noProof/>
          </w:rPr>
          <w:t>登録全件ダウンロードとファイルアップロード編集</w:t>
        </w:r>
        <w:r w:rsidR="00B22A08">
          <w:rPr>
            <w:noProof/>
            <w:webHidden/>
          </w:rPr>
          <w:tab/>
        </w:r>
        <w:r w:rsidR="00B22A08">
          <w:rPr>
            <w:noProof/>
            <w:webHidden/>
          </w:rPr>
          <w:fldChar w:fldCharType="begin"/>
        </w:r>
        <w:r w:rsidR="00B22A08">
          <w:rPr>
            <w:noProof/>
            <w:webHidden/>
          </w:rPr>
          <w:instrText xml:space="preserve"> PAGEREF _Toc62216830 \h </w:instrText>
        </w:r>
        <w:r w:rsidR="00B22A08">
          <w:rPr>
            <w:noProof/>
            <w:webHidden/>
          </w:rPr>
        </w:r>
        <w:r w:rsidR="00B22A08">
          <w:rPr>
            <w:noProof/>
            <w:webHidden/>
          </w:rPr>
          <w:fldChar w:fldCharType="separate"/>
        </w:r>
        <w:r w:rsidR="00B22A08">
          <w:rPr>
            <w:noProof/>
            <w:webHidden/>
          </w:rPr>
          <w:t>18</w:t>
        </w:r>
        <w:r w:rsidR="00B22A08">
          <w:rPr>
            <w:noProof/>
            <w:webHidden/>
          </w:rPr>
          <w:fldChar w:fldCharType="end"/>
        </w:r>
      </w:hyperlink>
    </w:p>
    <w:p w14:paraId="0225202D" w14:textId="2646C6CA" w:rsidR="00B22A08" w:rsidRDefault="007B00E8">
      <w:pPr>
        <w:pStyle w:val="42"/>
        <w:tabs>
          <w:tab w:val="left" w:pos="1260"/>
          <w:tab w:val="right" w:leader="dot" w:pos="9627"/>
        </w:tabs>
        <w:rPr>
          <w:noProof/>
        </w:rPr>
      </w:pPr>
      <w:hyperlink w:anchor="_Toc62216831" w:history="1">
        <w:r w:rsidR="00B22A08" w:rsidRPr="0088292B">
          <w:rPr>
            <w:rStyle w:val="af4"/>
            <w:noProof/>
            <w14:scene3d>
              <w14:camera w14:prst="orthographicFront"/>
              <w14:lightRig w14:rig="threePt" w14:dir="t">
                <w14:rot w14:lat="0" w14:lon="0" w14:rev="0"/>
              </w14:lightRig>
            </w14:scene3d>
          </w:rPr>
          <w:t>(5)</w:t>
        </w:r>
        <w:r w:rsidR="00B22A08">
          <w:rPr>
            <w:noProof/>
          </w:rPr>
          <w:tab/>
        </w:r>
        <w:r w:rsidR="00B22A08" w:rsidRPr="0088292B">
          <w:rPr>
            <w:rStyle w:val="af4"/>
            <w:noProof/>
          </w:rPr>
          <w:t>変更履歴</w:t>
        </w:r>
        <w:r w:rsidR="00B22A08">
          <w:rPr>
            <w:noProof/>
            <w:webHidden/>
          </w:rPr>
          <w:tab/>
        </w:r>
        <w:r w:rsidR="00B22A08">
          <w:rPr>
            <w:noProof/>
            <w:webHidden/>
          </w:rPr>
          <w:fldChar w:fldCharType="begin"/>
        </w:r>
        <w:r w:rsidR="00B22A08">
          <w:rPr>
            <w:noProof/>
            <w:webHidden/>
          </w:rPr>
          <w:instrText xml:space="preserve"> PAGEREF _Toc62216831 \h </w:instrText>
        </w:r>
        <w:r w:rsidR="00B22A08">
          <w:rPr>
            <w:noProof/>
            <w:webHidden/>
          </w:rPr>
        </w:r>
        <w:r w:rsidR="00B22A08">
          <w:rPr>
            <w:noProof/>
            <w:webHidden/>
          </w:rPr>
          <w:fldChar w:fldCharType="separate"/>
        </w:r>
        <w:r w:rsidR="00B22A08">
          <w:rPr>
            <w:noProof/>
            <w:webHidden/>
          </w:rPr>
          <w:t>19</w:t>
        </w:r>
        <w:r w:rsidR="00B22A08">
          <w:rPr>
            <w:noProof/>
            <w:webHidden/>
          </w:rPr>
          <w:fldChar w:fldCharType="end"/>
        </w:r>
      </w:hyperlink>
    </w:p>
    <w:p w14:paraId="655000AA" w14:textId="65F6EDF3" w:rsidR="00B22A08" w:rsidRDefault="007B00E8">
      <w:pPr>
        <w:pStyle w:val="42"/>
        <w:tabs>
          <w:tab w:val="left" w:pos="1260"/>
          <w:tab w:val="right" w:leader="dot" w:pos="9627"/>
        </w:tabs>
        <w:rPr>
          <w:noProof/>
        </w:rPr>
      </w:pPr>
      <w:hyperlink w:anchor="_Toc62216832" w:history="1">
        <w:r w:rsidR="00B22A08" w:rsidRPr="0088292B">
          <w:rPr>
            <w:rStyle w:val="af4"/>
            <w:noProof/>
            <w14:scene3d>
              <w14:camera w14:prst="orthographicFront"/>
              <w14:lightRig w14:rig="threePt" w14:dir="t">
                <w14:rot w14:lat="0" w14:lon="0" w14:rev="0"/>
              </w14:lightRig>
            </w14:scene3d>
          </w:rPr>
          <w:t>(6)</w:t>
        </w:r>
        <w:r w:rsidR="00B22A08">
          <w:rPr>
            <w:noProof/>
          </w:rPr>
          <w:tab/>
        </w:r>
        <w:r w:rsidR="00B22A08" w:rsidRPr="0088292B">
          <w:rPr>
            <w:rStyle w:val="af4"/>
            <w:noProof/>
          </w:rPr>
          <w:t>プルダウンによる入力項目について</w:t>
        </w:r>
        <w:r w:rsidR="00B22A08">
          <w:rPr>
            <w:noProof/>
            <w:webHidden/>
          </w:rPr>
          <w:tab/>
        </w:r>
        <w:r w:rsidR="00B22A08">
          <w:rPr>
            <w:noProof/>
            <w:webHidden/>
          </w:rPr>
          <w:fldChar w:fldCharType="begin"/>
        </w:r>
        <w:r w:rsidR="00B22A08">
          <w:rPr>
            <w:noProof/>
            <w:webHidden/>
          </w:rPr>
          <w:instrText xml:space="preserve"> PAGEREF _Toc62216832 \h </w:instrText>
        </w:r>
        <w:r w:rsidR="00B22A08">
          <w:rPr>
            <w:noProof/>
            <w:webHidden/>
          </w:rPr>
        </w:r>
        <w:r w:rsidR="00B22A08">
          <w:rPr>
            <w:noProof/>
            <w:webHidden/>
          </w:rPr>
          <w:fldChar w:fldCharType="separate"/>
        </w:r>
        <w:r w:rsidR="00B22A08">
          <w:rPr>
            <w:noProof/>
            <w:webHidden/>
          </w:rPr>
          <w:t>19</w:t>
        </w:r>
        <w:r w:rsidR="00B22A08">
          <w:rPr>
            <w:noProof/>
            <w:webHidden/>
          </w:rPr>
          <w:fldChar w:fldCharType="end"/>
        </w:r>
      </w:hyperlink>
    </w:p>
    <w:p w14:paraId="493671F0" w14:textId="7D327F2F" w:rsidR="00B22A08" w:rsidRDefault="007B00E8">
      <w:pPr>
        <w:pStyle w:val="42"/>
        <w:tabs>
          <w:tab w:val="left" w:pos="1260"/>
          <w:tab w:val="right" w:leader="dot" w:pos="9627"/>
        </w:tabs>
        <w:rPr>
          <w:noProof/>
        </w:rPr>
      </w:pPr>
      <w:hyperlink w:anchor="_Toc62216833" w:history="1">
        <w:r w:rsidR="00B22A08" w:rsidRPr="0088292B">
          <w:rPr>
            <w:rStyle w:val="af4"/>
            <w:noProof/>
            <w14:scene3d>
              <w14:camera w14:prst="orthographicFront"/>
              <w14:lightRig w14:rig="threePt" w14:dir="t">
                <w14:rot w14:lat="0" w14:lon="0" w14:rev="0"/>
              </w14:lightRig>
            </w14:scene3d>
          </w:rPr>
          <w:t>(7)</w:t>
        </w:r>
        <w:r w:rsidR="00B22A08">
          <w:rPr>
            <w:noProof/>
          </w:rPr>
          <w:tab/>
        </w:r>
        <w:r w:rsidR="00B22A08" w:rsidRPr="0088292B">
          <w:rPr>
            <w:rStyle w:val="af4"/>
            <w:noProof/>
          </w:rPr>
          <w:t>テーブル設定</w:t>
        </w:r>
        <w:r w:rsidR="00B22A08">
          <w:rPr>
            <w:noProof/>
            <w:webHidden/>
          </w:rPr>
          <w:tab/>
        </w:r>
        <w:r w:rsidR="00B22A08">
          <w:rPr>
            <w:noProof/>
            <w:webHidden/>
          </w:rPr>
          <w:fldChar w:fldCharType="begin"/>
        </w:r>
        <w:r w:rsidR="00B22A08">
          <w:rPr>
            <w:noProof/>
            <w:webHidden/>
          </w:rPr>
          <w:instrText xml:space="preserve"> PAGEREF _Toc62216833 \h </w:instrText>
        </w:r>
        <w:r w:rsidR="00B22A08">
          <w:rPr>
            <w:noProof/>
            <w:webHidden/>
          </w:rPr>
        </w:r>
        <w:r w:rsidR="00B22A08">
          <w:rPr>
            <w:noProof/>
            <w:webHidden/>
          </w:rPr>
          <w:fldChar w:fldCharType="separate"/>
        </w:r>
        <w:r w:rsidR="00B22A08">
          <w:rPr>
            <w:noProof/>
            <w:webHidden/>
          </w:rPr>
          <w:t>20</w:t>
        </w:r>
        <w:r w:rsidR="00B22A08">
          <w:rPr>
            <w:noProof/>
            <w:webHidden/>
          </w:rPr>
          <w:fldChar w:fldCharType="end"/>
        </w:r>
      </w:hyperlink>
    </w:p>
    <w:p w14:paraId="48BDE3DF" w14:textId="40D766A0" w:rsidR="00B22A08" w:rsidRDefault="007B00E8">
      <w:pPr>
        <w:pStyle w:val="42"/>
        <w:tabs>
          <w:tab w:val="left" w:pos="1260"/>
          <w:tab w:val="right" w:leader="dot" w:pos="9627"/>
        </w:tabs>
        <w:rPr>
          <w:noProof/>
        </w:rPr>
      </w:pPr>
      <w:hyperlink w:anchor="_Toc62216834" w:history="1">
        <w:r w:rsidR="00B22A08" w:rsidRPr="0088292B">
          <w:rPr>
            <w:rStyle w:val="af4"/>
            <w:noProof/>
            <w14:scene3d>
              <w14:camera w14:prst="orthographicFront"/>
              <w14:lightRig w14:rig="threePt" w14:dir="t">
                <w14:rot w14:lat="0" w14:lon="0" w14:rev="0"/>
              </w14:lightRig>
            </w14:scene3d>
          </w:rPr>
          <w:t>(8)</w:t>
        </w:r>
        <w:r w:rsidR="00B22A08">
          <w:rPr>
            <w:noProof/>
          </w:rPr>
          <w:tab/>
        </w:r>
        <w:r w:rsidR="00B22A08" w:rsidRPr="0088292B">
          <w:rPr>
            <w:rStyle w:val="af4"/>
            <w:noProof/>
          </w:rPr>
          <w:t>ヘッダー固定設定</w:t>
        </w:r>
        <w:r w:rsidR="00B22A08">
          <w:rPr>
            <w:noProof/>
            <w:webHidden/>
          </w:rPr>
          <w:tab/>
        </w:r>
        <w:r w:rsidR="00B22A08">
          <w:rPr>
            <w:noProof/>
            <w:webHidden/>
          </w:rPr>
          <w:fldChar w:fldCharType="begin"/>
        </w:r>
        <w:r w:rsidR="00B22A08">
          <w:rPr>
            <w:noProof/>
            <w:webHidden/>
          </w:rPr>
          <w:instrText xml:space="preserve"> PAGEREF _Toc62216834 \h </w:instrText>
        </w:r>
        <w:r w:rsidR="00B22A08">
          <w:rPr>
            <w:noProof/>
            <w:webHidden/>
          </w:rPr>
        </w:r>
        <w:r w:rsidR="00B22A08">
          <w:rPr>
            <w:noProof/>
            <w:webHidden/>
          </w:rPr>
          <w:fldChar w:fldCharType="separate"/>
        </w:r>
        <w:r w:rsidR="00B22A08">
          <w:rPr>
            <w:noProof/>
            <w:webHidden/>
          </w:rPr>
          <w:t>21</w:t>
        </w:r>
        <w:r w:rsidR="00B22A08">
          <w:rPr>
            <w:noProof/>
            <w:webHidden/>
          </w:rPr>
          <w:fldChar w:fldCharType="end"/>
        </w:r>
      </w:hyperlink>
    </w:p>
    <w:p w14:paraId="37DBBA21" w14:textId="78D2EC94" w:rsidR="00B22A08" w:rsidRDefault="007B00E8">
      <w:pPr>
        <w:pStyle w:val="42"/>
        <w:tabs>
          <w:tab w:val="left" w:pos="1260"/>
          <w:tab w:val="right" w:leader="dot" w:pos="9627"/>
        </w:tabs>
        <w:rPr>
          <w:noProof/>
        </w:rPr>
      </w:pPr>
      <w:hyperlink w:anchor="_Toc62216835" w:history="1">
        <w:r w:rsidR="00B22A08" w:rsidRPr="0088292B">
          <w:rPr>
            <w:rStyle w:val="af4"/>
            <w:noProof/>
            <w14:scene3d>
              <w14:camera w14:prst="orthographicFront"/>
              <w14:lightRig w14:rig="threePt" w14:dir="t">
                <w14:rot w14:lat="0" w14:lon="0" w14:rev="0"/>
              </w14:lightRig>
            </w14:scene3d>
          </w:rPr>
          <w:t>(9)</w:t>
        </w:r>
        <w:r w:rsidR="00B22A08">
          <w:rPr>
            <w:noProof/>
          </w:rPr>
          <w:tab/>
        </w:r>
        <w:r w:rsidR="00B22A08" w:rsidRPr="0088292B">
          <w:rPr>
            <w:rStyle w:val="af4"/>
            <w:noProof/>
          </w:rPr>
          <w:t>サブメニュー初期状態設定</w:t>
        </w:r>
        <w:r w:rsidR="00B22A08">
          <w:rPr>
            <w:noProof/>
            <w:webHidden/>
          </w:rPr>
          <w:tab/>
        </w:r>
        <w:r w:rsidR="00B22A08">
          <w:rPr>
            <w:noProof/>
            <w:webHidden/>
          </w:rPr>
          <w:fldChar w:fldCharType="begin"/>
        </w:r>
        <w:r w:rsidR="00B22A08">
          <w:rPr>
            <w:noProof/>
            <w:webHidden/>
          </w:rPr>
          <w:instrText xml:space="preserve"> PAGEREF _Toc62216835 \h </w:instrText>
        </w:r>
        <w:r w:rsidR="00B22A08">
          <w:rPr>
            <w:noProof/>
            <w:webHidden/>
          </w:rPr>
        </w:r>
        <w:r w:rsidR="00B22A08">
          <w:rPr>
            <w:noProof/>
            <w:webHidden/>
          </w:rPr>
          <w:fldChar w:fldCharType="separate"/>
        </w:r>
        <w:r w:rsidR="00B22A08">
          <w:rPr>
            <w:noProof/>
            <w:webHidden/>
          </w:rPr>
          <w:t>22</w:t>
        </w:r>
        <w:r w:rsidR="00B22A08">
          <w:rPr>
            <w:noProof/>
            <w:webHidden/>
          </w:rPr>
          <w:fldChar w:fldCharType="end"/>
        </w:r>
      </w:hyperlink>
    </w:p>
    <w:p w14:paraId="03804ED8" w14:textId="5A61B6B3" w:rsidR="00B22A08" w:rsidRDefault="007B00E8">
      <w:pPr>
        <w:pStyle w:val="42"/>
        <w:tabs>
          <w:tab w:val="left" w:pos="1260"/>
          <w:tab w:val="right" w:leader="dot" w:pos="9627"/>
        </w:tabs>
        <w:rPr>
          <w:noProof/>
        </w:rPr>
      </w:pPr>
      <w:hyperlink w:anchor="_Toc62216836" w:history="1">
        <w:r w:rsidR="00B22A08" w:rsidRPr="0088292B">
          <w:rPr>
            <w:rStyle w:val="af4"/>
            <w:noProof/>
            <w14:scene3d>
              <w14:camera w14:prst="orthographicFront"/>
              <w14:lightRig w14:rig="threePt" w14:dir="t">
                <w14:rot w14:lat="0" w14:lon="0" w14:rev="0"/>
              </w14:lightRig>
            </w14:scene3d>
          </w:rPr>
          <w:t>(10)</w:t>
        </w:r>
        <w:r w:rsidR="00B22A08">
          <w:rPr>
            <w:noProof/>
          </w:rPr>
          <w:tab/>
        </w:r>
        <w:r w:rsidR="00B22A08" w:rsidRPr="0088292B">
          <w:rPr>
            <w:rStyle w:val="af4"/>
            <w:noProof/>
          </w:rPr>
          <w:t>システム設定</w:t>
        </w:r>
        <w:r w:rsidR="00B22A08">
          <w:rPr>
            <w:noProof/>
            <w:webHidden/>
          </w:rPr>
          <w:tab/>
        </w:r>
        <w:r w:rsidR="00B22A08">
          <w:rPr>
            <w:noProof/>
            <w:webHidden/>
          </w:rPr>
          <w:fldChar w:fldCharType="begin"/>
        </w:r>
        <w:r w:rsidR="00B22A08">
          <w:rPr>
            <w:noProof/>
            <w:webHidden/>
          </w:rPr>
          <w:instrText xml:space="preserve"> PAGEREF _Toc62216836 \h </w:instrText>
        </w:r>
        <w:r w:rsidR="00B22A08">
          <w:rPr>
            <w:noProof/>
            <w:webHidden/>
          </w:rPr>
        </w:r>
        <w:r w:rsidR="00B22A08">
          <w:rPr>
            <w:noProof/>
            <w:webHidden/>
          </w:rPr>
          <w:fldChar w:fldCharType="separate"/>
        </w:r>
        <w:r w:rsidR="00B22A08">
          <w:rPr>
            <w:noProof/>
            <w:webHidden/>
          </w:rPr>
          <w:t>23</w:t>
        </w:r>
        <w:r w:rsidR="00B22A08">
          <w:rPr>
            <w:noProof/>
            <w:webHidden/>
          </w:rPr>
          <w:fldChar w:fldCharType="end"/>
        </w:r>
      </w:hyperlink>
    </w:p>
    <w:p w14:paraId="6C5D798D" w14:textId="3F6F213E" w:rsidR="00B22A08" w:rsidRDefault="007B00E8">
      <w:pPr>
        <w:pStyle w:val="42"/>
        <w:tabs>
          <w:tab w:val="left" w:pos="1260"/>
          <w:tab w:val="right" w:leader="dot" w:pos="9627"/>
        </w:tabs>
        <w:rPr>
          <w:noProof/>
        </w:rPr>
      </w:pPr>
      <w:hyperlink w:anchor="_Toc62216837" w:history="1">
        <w:r w:rsidR="00B22A08" w:rsidRPr="0088292B">
          <w:rPr>
            <w:rStyle w:val="af4"/>
            <w:noProof/>
            <w14:scene3d>
              <w14:camera w14:prst="orthographicFront"/>
              <w14:lightRig w14:rig="threePt" w14:dir="t">
                <w14:rot w14:lat="0" w14:lon="0" w14:rev="0"/>
              </w14:lightRig>
            </w14:scene3d>
          </w:rPr>
          <w:t>(11)</w:t>
        </w:r>
        <w:r w:rsidR="00B22A08">
          <w:rPr>
            <w:noProof/>
          </w:rPr>
          <w:tab/>
        </w:r>
        <w:r w:rsidR="00B22A08" w:rsidRPr="0088292B">
          <w:rPr>
            <w:rStyle w:val="af4"/>
            <w:noProof/>
          </w:rPr>
          <w:t>メニューグループ管理</w:t>
        </w:r>
        <w:r w:rsidR="00B22A08">
          <w:rPr>
            <w:noProof/>
            <w:webHidden/>
          </w:rPr>
          <w:tab/>
        </w:r>
        <w:r w:rsidR="00B22A08">
          <w:rPr>
            <w:noProof/>
            <w:webHidden/>
          </w:rPr>
          <w:fldChar w:fldCharType="begin"/>
        </w:r>
        <w:r w:rsidR="00B22A08">
          <w:rPr>
            <w:noProof/>
            <w:webHidden/>
          </w:rPr>
          <w:instrText xml:space="preserve"> PAGEREF _Toc62216837 \h </w:instrText>
        </w:r>
        <w:r w:rsidR="00B22A08">
          <w:rPr>
            <w:noProof/>
            <w:webHidden/>
          </w:rPr>
        </w:r>
        <w:r w:rsidR="00B22A08">
          <w:rPr>
            <w:noProof/>
            <w:webHidden/>
          </w:rPr>
          <w:fldChar w:fldCharType="separate"/>
        </w:r>
        <w:r w:rsidR="00B22A08">
          <w:rPr>
            <w:noProof/>
            <w:webHidden/>
          </w:rPr>
          <w:t>25</w:t>
        </w:r>
        <w:r w:rsidR="00B22A08">
          <w:rPr>
            <w:noProof/>
            <w:webHidden/>
          </w:rPr>
          <w:fldChar w:fldCharType="end"/>
        </w:r>
      </w:hyperlink>
    </w:p>
    <w:p w14:paraId="590D0231" w14:textId="366BE3D1" w:rsidR="00B22A08" w:rsidRDefault="007B00E8">
      <w:pPr>
        <w:pStyle w:val="42"/>
        <w:tabs>
          <w:tab w:val="left" w:pos="1260"/>
          <w:tab w:val="right" w:leader="dot" w:pos="9627"/>
        </w:tabs>
        <w:rPr>
          <w:noProof/>
        </w:rPr>
      </w:pPr>
      <w:hyperlink w:anchor="_Toc62216838" w:history="1">
        <w:r w:rsidR="00B22A08" w:rsidRPr="0088292B">
          <w:rPr>
            <w:rStyle w:val="af4"/>
            <w:noProof/>
            <w14:scene3d>
              <w14:camera w14:prst="orthographicFront"/>
              <w14:lightRig w14:rig="threePt" w14:dir="t">
                <w14:rot w14:lat="0" w14:lon="0" w14:rev="0"/>
              </w14:lightRig>
            </w14:scene3d>
          </w:rPr>
          <w:t>(12)</w:t>
        </w:r>
        <w:r w:rsidR="00B22A08">
          <w:rPr>
            <w:noProof/>
          </w:rPr>
          <w:tab/>
        </w:r>
        <w:r w:rsidR="00B22A08" w:rsidRPr="0088292B">
          <w:rPr>
            <w:rStyle w:val="af4"/>
            <w:noProof/>
          </w:rPr>
          <w:t>メニュー管理</w:t>
        </w:r>
        <w:r w:rsidR="00B22A08">
          <w:rPr>
            <w:noProof/>
            <w:webHidden/>
          </w:rPr>
          <w:tab/>
        </w:r>
        <w:r w:rsidR="00B22A08">
          <w:rPr>
            <w:noProof/>
            <w:webHidden/>
          </w:rPr>
          <w:fldChar w:fldCharType="begin"/>
        </w:r>
        <w:r w:rsidR="00B22A08">
          <w:rPr>
            <w:noProof/>
            <w:webHidden/>
          </w:rPr>
          <w:instrText xml:space="preserve"> PAGEREF _Toc62216838 \h </w:instrText>
        </w:r>
        <w:r w:rsidR="00B22A08">
          <w:rPr>
            <w:noProof/>
            <w:webHidden/>
          </w:rPr>
        </w:r>
        <w:r w:rsidR="00B22A08">
          <w:rPr>
            <w:noProof/>
            <w:webHidden/>
          </w:rPr>
          <w:fldChar w:fldCharType="separate"/>
        </w:r>
        <w:r w:rsidR="00B22A08">
          <w:rPr>
            <w:noProof/>
            <w:webHidden/>
          </w:rPr>
          <w:t>30</w:t>
        </w:r>
        <w:r w:rsidR="00B22A08">
          <w:rPr>
            <w:noProof/>
            <w:webHidden/>
          </w:rPr>
          <w:fldChar w:fldCharType="end"/>
        </w:r>
      </w:hyperlink>
    </w:p>
    <w:p w14:paraId="631A0843" w14:textId="46151430" w:rsidR="00B22A08" w:rsidRDefault="007B00E8">
      <w:pPr>
        <w:pStyle w:val="42"/>
        <w:tabs>
          <w:tab w:val="left" w:pos="1260"/>
          <w:tab w:val="right" w:leader="dot" w:pos="9627"/>
        </w:tabs>
        <w:rPr>
          <w:noProof/>
        </w:rPr>
      </w:pPr>
      <w:hyperlink w:anchor="_Toc62216839" w:history="1">
        <w:r w:rsidR="00B22A08" w:rsidRPr="0088292B">
          <w:rPr>
            <w:rStyle w:val="af4"/>
            <w:noProof/>
            <w14:scene3d>
              <w14:camera w14:prst="orthographicFront"/>
              <w14:lightRig w14:rig="threePt" w14:dir="t">
                <w14:rot w14:lat="0" w14:lon="0" w14:rev="0"/>
              </w14:lightRig>
            </w14:scene3d>
          </w:rPr>
          <w:t>(13)</w:t>
        </w:r>
        <w:r w:rsidR="00B22A08">
          <w:rPr>
            <w:noProof/>
          </w:rPr>
          <w:tab/>
        </w:r>
        <w:r w:rsidR="00B22A08" w:rsidRPr="0088292B">
          <w:rPr>
            <w:rStyle w:val="af4"/>
            <w:noProof/>
          </w:rPr>
          <w:t>ロール管理</w:t>
        </w:r>
        <w:r w:rsidR="00B22A08">
          <w:rPr>
            <w:noProof/>
            <w:webHidden/>
          </w:rPr>
          <w:tab/>
        </w:r>
        <w:r w:rsidR="00B22A08">
          <w:rPr>
            <w:noProof/>
            <w:webHidden/>
          </w:rPr>
          <w:fldChar w:fldCharType="begin"/>
        </w:r>
        <w:r w:rsidR="00B22A08">
          <w:rPr>
            <w:noProof/>
            <w:webHidden/>
          </w:rPr>
          <w:instrText xml:space="preserve"> PAGEREF _Toc62216839 \h </w:instrText>
        </w:r>
        <w:r w:rsidR="00B22A08">
          <w:rPr>
            <w:noProof/>
            <w:webHidden/>
          </w:rPr>
        </w:r>
        <w:r w:rsidR="00B22A08">
          <w:rPr>
            <w:noProof/>
            <w:webHidden/>
          </w:rPr>
          <w:fldChar w:fldCharType="separate"/>
        </w:r>
        <w:r w:rsidR="00B22A08">
          <w:rPr>
            <w:noProof/>
            <w:webHidden/>
          </w:rPr>
          <w:t>32</w:t>
        </w:r>
        <w:r w:rsidR="00B22A08">
          <w:rPr>
            <w:noProof/>
            <w:webHidden/>
          </w:rPr>
          <w:fldChar w:fldCharType="end"/>
        </w:r>
      </w:hyperlink>
    </w:p>
    <w:p w14:paraId="78BBD2D8" w14:textId="6BB9FAD4" w:rsidR="00B22A08" w:rsidRDefault="007B00E8">
      <w:pPr>
        <w:pStyle w:val="42"/>
        <w:tabs>
          <w:tab w:val="left" w:pos="1260"/>
          <w:tab w:val="right" w:leader="dot" w:pos="9627"/>
        </w:tabs>
        <w:rPr>
          <w:noProof/>
        </w:rPr>
      </w:pPr>
      <w:hyperlink w:anchor="_Toc62216840" w:history="1">
        <w:r w:rsidR="00B22A08" w:rsidRPr="0088292B">
          <w:rPr>
            <w:rStyle w:val="af4"/>
            <w:noProof/>
            <w14:scene3d>
              <w14:camera w14:prst="orthographicFront"/>
              <w14:lightRig w14:rig="threePt" w14:dir="t">
                <w14:rot w14:lat="0" w14:lon="0" w14:rev="0"/>
              </w14:lightRig>
            </w14:scene3d>
          </w:rPr>
          <w:t>(14)</w:t>
        </w:r>
        <w:r w:rsidR="00B22A08">
          <w:rPr>
            <w:noProof/>
          </w:rPr>
          <w:tab/>
        </w:r>
        <w:r w:rsidR="00B22A08" w:rsidRPr="0088292B">
          <w:rPr>
            <w:rStyle w:val="af4"/>
            <w:noProof/>
          </w:rPr>
          <w:t>ユーザー管理</w:t>
        </w:r>
        <w:r w:rsidR="00B22A08">
          <w:rPr>
            <w:noProof/>
            <w:webHidden/>
          </w:rPr>
          <w:tab/>
        </w:r>
        <w:r w:rsidR="00B22A08">
          <w:rPr>
            <w:noProof/>
            <w:webHidden/>
          </w:rPr>
          <w:fldChar w:fldCharType="begin"/>
        </w:r>
        <w:r w:rsidR="00B22A08">
          <w:rPr>
            <w:noProof/>
            <w:webHidden/>
          </w:rPr>
          <w:instrText xml:space="preserve"> PAGEREF _Toc62216840 \h </w:instrText>
        </w:r>
        <w:r w:rsidR="00B22A08">
          <w:rPr>
            <w:noProof/>
            <w:webHidden/>
          </w:rPr>
        </w:r>
        <w:r w:rsidR="00B22A08">
          <w:rPr>
            <w:noProof/>
            <w:webHidden/>
          </w:rPr>
          <w:fldChar w:fldCharType="separate"/>
        </w:r>
        <w:r w:rsidR="00B22A08">
          <w:rPr>
            <w:noProof/>
            <w:webHidden/>
          </w:rPr>
          <w:t>32</w:t>
        </w:r>
        <w:r w:rsidR="00B22A08">
          <w:rPr>
            <w:noProof/>
            <w:webHidden/>
          </w:rPr>
          <w:fldChar w:fldCharType="end"/>
        </w:r>
      </w:hyperlink>
    </w:p>
    <w:p w14:paraId="5894A6DF" w14:textId="03D2C346" w:rsidR="00B22A08" w:rsidRDefault="007B00E8">
      <w:pPr>
        <w:pStyle w:val="42"/>
        <w:tabs>
          <w:tab w:val="left" w:pos="1260"/>
          <w:tab w:val="right" w:leader="dot" w:pos="9627"/>
        </w:tabs>
        <w:rPr>
          <w:noProof/>
        </w:rPr>
      </w:pPr>
      <w:hyperlink w:anchor="_Toc62216841" w:history="1">
        <w:r w:rsidR="00B22A08" w:rsidRPr="0088292B">
          <w:rPr>
            <w:rStyle w:val="af4"/>
            <w:noProof/>
            <w14:scene3d>
              <w14:camera w14:prst="orthographicFront"/>
              <w14:lightRig w14:rig="threePt" w14:dir="t">
                <w14:rot w14:lat="0" w14:lon="0" w14:rev="0"/>
              </w14:lightRig>
            </w14:scene3d>
          </w:rPr>
          <w:t>(15)</w:t>
        </w:r>
        <w:r w:rsidR="00B22A08">
          <w:rPr>
            <w:noProof/>
          </w:rPr>
          <w:tab/>
        </w:r>
        <w:r w:rsidR="00B22A08" w:rsidRPr="0088292B">
          <w:rPr>
            <w:rStyle w:val="af4"/>
            <w:noProof/>
          </w:rPr>
          <w:t>ロール・メニュー紐付管理</w:t>
        </w:r>
        <w:r w:rsidR="00B22A08">
          <w:rPr>
            <w:noProof/>
            <w:webHidden/>
          </w:rPr>
          <w:tab/>
        </w:r>
        <w:r w:rsidR="00B22A08">
          <w:rPr>
            <w:noProof/>
            <w:webHidden/>
          </w:rPr>
          <w:fldChar w:fldCharType="begin"/>
        </w:r>
        <w:r w:rsidR="00B22A08">
          <w:rPr>
            <w:noProof/>
            <w:webHidden/>
          </w:rPr>
          <w:instrText xml:space="preserve"> PAGEREF _Toc62216841 \h </w:instrText>
        </w:r>
        <w:r w:rsidR="00B22A08">
          <w:rPr>
            <w:noProof/>
            <w:webHidden/>
          </w:rPr>
        </w:r>
        <w:r w:rsidR="00B22A08">
          <w:rPr>
            <w:noProof/>
            <w:webHidden/>
          </w:rPr>
          <w:fldChar w:fldCharType="separate"/>
        </w:r>
        <w:r w:rsidR="00B22A08">
          <w:rPr>
            <w:noProof/>
            <w:webHidden/>
          </w:rPr>
          <w:t>34</w:t>
        </w:r>
        <w:r w:rsidR="00B22A08">
          <w:rPr>
            <w:noProof/>
            <w:webHidden/>
          </w:rPr>
          <w:fldChar w:fldCharType="end"/>
        </w:r>
      </w:hyperlink>
    </w:p>
    <w:p w14:paraId="59D2A355" w14:textId="7A50CAE8" w:rsidR="00B22A08" w:rsidRDefault="007B00E8">
      <w:pPr>
        <w:pStyle w:val="42"/>
        <w:tabs>
          <w:tab w:val="left" w:pos="1260"/>
          <w:tab w:val="right" w:leader="dot" w:pos="9627"/>
        </w:tabs>
        <w:rPr>
          <w:noProof/>
        </w:rPr>
      </w:pPr>
      <w:hyperlink w:anchor="_Toc62216842" w:history="1">
        <w:r w:rsidR="00B22A08" w:rsidRPr="0088292B">
          <w:rPr>
            <w:rStyle w:val="af4"/>
            <w:noProof/>
            <w14:scene3d>
              <w14:camera w14:prst="orthographicFront"/>
              <w14:lightRig w14:rig="threePt" w14:dir="t">
                <w14:rot w14:lat="0" w14:lon="0" w14:rev="0"/>
              </w14:lightRig>
            </w14:scene3d>
          </w:rPr>
          <w:t>(16)</w:t>
        </w:r>
        <w:r w:rsidR="00B22A08">
          <w:rPr>
            <w:noProof/>
          </w:rPr>
          <w:tab/>
        </w:r>
        <w:r w:rsidR="00B22A08" w:rsidRPr="0088292B">
          <w:rPr>
            <w:rStyle w:val="af4"/>
            <w:noProof/>
          </w:rPr>
          <w:t>ロール・ユーザ紐付管理</w:t>
        </w:r>
        <w:r w:rsidR="00B22A08">
          <w:rPr>
            <w:noProof/>
            <w:webHidden/>
          </w:rPr>
          <w:tab/>
        </w:r>
        <w:r w:rsidR="00B22A08">
          <w:rPr>
            <w:noProof/>
            <w:webHidden/>
          </w:rPr>
          <w:fldChar w:fldCharType="begin"/>
        </w:r>
        <w:r w:rsidR="00B22A08">
          <w:rPr>
            <w:noProof/>
            <w:webHidden/>
          </w:rPr>
          <w:instrText xml:space="preserve"> PAGEREF _Toc62216842 \h </w:instrText>
        </w:r>
        <w:r w:rsidR="00B22A08">
          <w:rPr>
            <w:noProof/>
            <w:webHidden/>
          </w:rPr>
        </w:r>
        <w:r w:rsidR="00B22A08">
          <w:rPr>
            <w:noProof/>
            <w:webHidden/>
          </w:rPr>
          <w:fldChar w:fldCharType="separate"/>
        </w:r>
        <w:r w:rsidR="00B22A08">
          <w:rPr>
            <w:noProof/>
            <w:webHidden/>
          </w:rPr>
          <w:t>35</w:t>
        </w:r>
        <w:r w:rsidR="00B22A08">
          <w:rPr>
            <w:noProof/>
            <w:webHidden/>
          </w:rPr>
          <w:fldChar w:fldCharType="end"/>
        </w:r>
      </w:hyperlink>
    </w:p>
    <w:p w14:paraId="00D0EA6B" w14:textId="78A08384" w:rsidR="00B22A08" w:rsidRDefault="007B00E8">
      <w:pPr>
        <w:pStyle w:val="42"/>
        <w:tabs>
          <w:tab w:val="left" w:pos="1260"/>
          <w:tab w:val="right" w:leader="dot" w:pos="9627"/>
        </w:tabs>
        <w:rPr>
          <w:noProof/>
        </w:rPr>
      </w:pPr>
      <w:hyperlink w:anchor="_Toc62216843" w:history="1">
        <w:r w:rsidR="00B22A08" w:rsidRPr="0088292B">
          <w:rPr>
            <w:rStyle w:val="af4"/>
            <w:noProof/>
            <w14:scene3d>
              <w14:camera w14:prst="orthographicFront"/>
              <w14:lightRig w14:rig="threePt" w14:dir="t">
                <w14:rot w14:lat="0" w14:lon="0" w14:rev="0"/>
              </w14:lightRig>
            </w14:scene3d>
          </w:rPr>
          <w:t>(17)</w:t>
        </w:r>
        <w:r w:rsidR="00B22A08">
          <w:rPr>
            <w:noProof/>
          </w:rPr>
          <w:tab/>
        </w:r>
        <w:r w:rsidR="00B22A08" w:rsidRPr="0088292B">
          <w:rPr>
            <w:rStyle w:val="af4"/>
            <w:noProof/>
          </w:rPr>
          <w:t>シーケンス管理</w:t>
        </w:r>
        <w:r w:rsidR="00B22A08">
          <w:rPr>
            <w:noProof/>
            <w:webHidden/>
          </w:rPr>
          <w:tab/>
        </w:r>
        <w:r w:rsidR="00B22A08">
          <w:rPr>
            <w:noProof/>
            <w:webHidden/>
          </w:rPr>
          <w:fldChar w:fldCharType="begin"/>
        </w:r>
        <w:r w:rsidR="00B22A08">
          <w:rPr>
            <w:noProof/>
            <w:webHidden/>
          </w:rPr>
          <w:instrText xml:space="preserve"> PAGEREF _Toc62216843 \h </w:instrText>
        </w:r>
        <w:r w:rsidR="00B22A08">
          <w:rPr>
            <w:noProof/>
            <w:webHidden/>
          </w:rPr>
        </w:r>
        <w:r w:rsidR="00B22A08">
          <w:rPr>
            <w:noProof/>
            <w:webHidden/>
          </w:rPr>
          <w:fldChar w:fldCharType="separate"/>
        </w:r>
        <w:r w:rsidR="00B22A08">
          <w:rPr>
            <w:noProof/>
            <w:webHidden/>
          </w:rPr>
          <w:t>35</w:t>
        </w:r>
        <w:r w:rsidR="00B22A08">
          <w:rPr>
            <w:noProof/>
            <w:webHidden/>
          </w:rPr>
          <w:fldChar w:fldCharType="end"/>
        </w:r>
      </w:hyperlink>
    </w:p>
    <w:p w14:paraId="69BDCBFB" w14:textId="45B18724" w:rsidR="00B22A08" w:rsidRDefault="007B00E8">
      <w:pPr>
        <w:pStyle w:val="42"/>
        <w:tabs>
          <w:tab w:val="left" w:pos="1260"/>
          <w:tab w:val="right" w:leader="dot" w:pos="9627"/>
        </w:tabs>
        <w:rPr>
          <w:noProof/>
        </w:rPr>
      </w:pPr>
      <w:hyperlink w:anchor="_Toc62216844" w:history="1">
        <w:r w:rsidR="00B22A08" w:rsidRPr="0088292B">
          <w:rPr>
            <w:rStyle w:val="af4"/>
            <w:noProof/>
            <w14:scene3d>
              <w14:camera w14:prst="orthographicFront"/>
              <w14:lightRig w14:rig="threePt" w14:dir="t">
                <w14:rot w14:lat="0" w14:lon="0" w14:rev="0"/>
              </w14:lightRig>
            </w14:scene3d>
          </w:rPr>
          <w:t>(18)</w:t>
        </w:r>
        <w:r w:rsidR="00B22A08">
          <w:rPr>
            <w:noProof/>
          </w:rPr>
          <w:tab/>
        </w:r>
        <w:r w:rsidR="00B22A08" w:rsidRPr="0088292B">
          <w:rPr>
            <w:rStyle w:val="af4"/>
            <w:noProof/>
          </w:rPr>
          <w:t>SSO</w:t>
        </w:r>
        <w:r w:rsidR="00B22A08" w:rsidRPr="0088292B">
          <w:rPr>
            <w:rStyle w:val="af4"/>
            <w:noProof/>
          </w:rPr>
          <w:t>基本情報管理</w:t>
        </w:r>
        <w:r w:rsidR="00B22A08">
          <w:rPr>
            <w:noProof/>
            <w:webHidden/>
          </w:rPr>
          <w:tab/>
        </w:r>
        <w:r w:rsidR="00B22A08">
          <w:rPr>
            <w:noProof/>
            <w:webHidden/>
          </w:rPr>
          <w:fldChar w:fldCharType="begin"/>
        </w:r>
        <w:r w:rsidR="00B22A08">
          <w:rPr>
            <w:noProof/>
            <w:webHidden/>
          </w:rPr>
          <w:instrText xml:space="preserve"> PAGEREF _Toc62216844 \h </w:instrText>
        </w:r>
        <w:r w:rsidR="00B22A08">
          <w:rPr>
            <w:noProof/>
            <w:webHidden/>
          </w:rPr>
        </w:r>
        <w:r w:rsidR="00B22A08">
          <w:rPr>
            <w:noProof/>
            <w:webHidden/>
          </w:rPr>
          <w:fldChar w:fldCharType="separate"/>
        </w:r>
        <w:r w:rsidR="00B22A08">
          <w:rPr>
            <w:noProof/>
            <w:webHidden/>
          </w:rPr>
          <w:t>36</w:t>
        </w:r>
        <w:r w:rsidR="00B22A08">
          <w:rPr>
            <w:noProof/>
            <w:webHidden/>
          </w:rPr>
          <w:fldChar w:fldCharType="end"/>
        </w:r>
      </w:hyperlink>
    </w:p>
    <w:p w14:paraId="31475678" w14:textId="26D93C24" w:rsidR="00B22A08" w:rsidRDefault="007B00E8">
      <w:pPr>
        <w:pStyle w:val="42"/>
        <w:tabs>
          <w:tab w:val="left" w:pos="1260"/>
          <w:tab w:val="right" w:leader="dot" w:pos="9627"/>
        </w:tabs>
        <w:rPr>
          <w:noProof/>
        </w:rPr>
      </w:pPr>
      <w:hyperlink w:anchor="_Toc62216845" w:history="1">
        <w:r w:rsidR="00B22A08" w:rsidRPr="0088292B">
          <w:rPr>
            <w:rStyle w:val="af4"/>
            <w:noProof/>
            <w14:scene3d>
              <w14:camera w14:prst="orthographicFront"/>
              <w14:lightRig w14:rig="threePt" w14:dir="t">
                <w14:rot w14:lat="0" w14:lon="0" w14:rev="0"/>
              </w14:lightRig>
            </w14:scene3d>
          </w:rPr>
          <w:t>(19)</w:t>
        </w:r>
        <w:r w:rsidR="00B22A08">
          <w:rPr>
            <w:noProof/>
          </w:rPr>
          <w:tab/>
        </w:r>
        <w:r w:rsidR="00B22A08" w:rsidRPr="0088292B">
          <w:rPr>
            <w:rStyle w:val="af4"/>
            <w:noProof/>
          </w:rPr>
          <w:t>SSO</w:t>
        </w:r>
        <w:r w:rsidR="00B22A08" w:rsidRPr="0088292B">
          <w:rPr>
            <w:rStyle w:val="af4"/>
            <w:noProof/>
          </w:rPr>
          <w:t>属性情報管理</w:t>
        </w:r>
        <w:r w:rsidR="00B22A08">
          <w:rPr>
            <w:noProof/>
            <w:webHidden/>
          </w:rPr>
          <w:tab/>
        </w:r>
        <w:r w:rsidR="00B22A08">
          <w:rPr>
            <w:noProof/>
            <w:webHidden/>
          </w:rPr>
          <w:fldChar w:fldCharType="begin"/>
        </w:r>
        <w:r w:rsidR="00B22A08">
          <w:rPr>
            <w:noProof/>
            <w:webHidden/>
          </w:rPr>
          <w:instrText xml:space="preserve"> PAGEREF _Toc62216845 \h </w:instrText>
        </w:r>
        <w:r w:rsidR="00B22A08">
          <w:rPr>
            <w:noProof/>
            <w:webHidden/>
          </w:rPr>
        </w:r>
        <w:r w:rsidR="00B22A08">
          <w:rPr>
            <w:noProof/>
            <w:webHidden/>
          </w:rPr>
          <w:fldChar w:fldCharType="separate"/>
        </w:r>
        <w:r w:rsidR="00B22A08">
          <w:rPr>
            <w:noProof/>
            <w:webHidden/>
          </w:rPr>
          <w:t>37</w:t>
        </w:r>
        <w:r w:rsidR="00B22A08">
          <w:rPr>
            <w:noProof/>
            <w:webHidden/>
          </w:rPr>
          <w:fldChar w:fldCharType="end"/>
        </w:r>
      </w:hyperlink>
    </w:p>
    <w:p w14:paraId="18CD0952" w14:textId="4A231F17" w:rsidR="00B22A08" w:rsidRDefault="007B00E8">
      <w:pPr>
        <w:pStyle w:val="42"/>
        <w:tabs>
          <w:tab w:val="left" w:pos="1260"/>
          <w:tab w:val="right" w:leader="dot" w:pos="9627"/>
        </w:tabs>
        <w:rPr>
          <w:noProof/>
        </w:rPr>
      </w:pPr>
      <w:hyperlink w:anchor="_Toc62216846" w:history="1">
        <w:r w:rsidR="00B22A08" w:rsidRPr="0088292B">
          <w:rPr>
            <w:rStyle w:val="af4"/>
            <w:noProof/>
            <w14:scene3d>
              <w14:camera w14:prst="orthographicFront"/>
              <w14:lightRig w14:rig="threePt" w14:dir="t">
                <w14:rot w14:lat="0" w14:lon="0" w14:rev="0"/>
              </w14:lightRig>
            </w14:scene3d>
          </w:rPr>
          <w:t>(20)</w:t>
        </w:r>
        <w:r w:rsidR="00B22A08">
          <w:rPr>
            <w:noProof/>
          </w:rPr>
          <w:tab/>
        </w:r>
        <w:r w:rsidR="00B22A08" w:rsidRPr="0088292B">
          <w:rPr>
            <w:rStyle w:val="af4"/>
            <w:noProof/>
          </w:rPr>
          <w:t>ITA</w:t>
        </w:r>
        <w:r w:rsidR="00B22A08" w:rsidRPr="0088292B">
          <w:rPr>
            <w:rStyle w:val="af4"/>
            <w:noProof/>
          </w:rPr>
          <w:t>バージョン確認</w:t>
        </w:r>
        <w:r w:rsidR="00B22A08">
          <w:rPr>
            <w:noProof/>
            <w:webHidden/>
          </w:rPr>
          <w:tab/>
        </w:r>
        <w:r w:rsidR="00B22A08">
          <w:rPr>
            <w:noProof/>
            <w:webHidden/>
          </w:rPr>
          <w:fldChar w:fldCharType="begin"/>
        </w:r>
        <w:r w:rsidR="00B22A08">
          <w:rPr>
            <w:noProof/>
            <w:webHidden/>
          </w:rPr>
          <w:instrText xml:space="preserve"> PAGEREF _Toc62216846 \h </w:instrText>
        </w:r>
        <w:r w:rsidR="00B22A08">
          <w:rPr>
            <w:noProof/>
            <w:webHidden/>
          </w:rPr>
        </w:r>
        <w:r w:rsidR="00B22A08">
          <w:rPr>
            <w:noProof/>
            <w:webHidden/>
          </w:rPr>
          <w:fldChar w:fldCharType="separate"/>
        </w:r>
        <w:r w:rsidR="00B22A08">
          <w:rPr>
            <w:noProof/>
            <w:webHidden/>
          </w:rPr>
          <w:t>37</w:t>
        </w:r>
        <w:r w:rsidR="00B22A08">
          <w:rPr>
            <w:noProof/>
            <w:webHidden/>
          </w:rPr>
          <w:fldChar w:fldCharType="end"/>
        </w:r>
      </w:hyperlink>
    </w:p>
    <w:p w14:paraId="0CEB4C75" w14:textId="1DAD5AA2" w:rsidR="00B22A08" w:rsidRDefault="007B00E8">
      <w:pPr>
        <w:pStyle w:val="42"/>
        <w:tabs>
          <w:tab w:val="left" w:pos="1260"/>
          <w:tab w:val="right" w:leader="dot" w:pos="9627"/>
        </w:tabs>
        <w:rPr>
          <w:noProof/>
        </w:rPr>
      </w:pPr>
      <w:hyperlink w:anchor="_Toc62216847" w:history="1">
        <w:r w:rsidR="00B22A08" w:rsidRPr="0088292B">
          <w:rPr>
            <w:rStyle w:val="af4"/>
            <w:noProof/>
            <w14:scene3d>
              <w14:camera w14:prst="orthographicFront"/>
              <w14:lightRig w14:rig="threePt" w14:dir="t">
                <w14:rot w14:lat="0" w14:lon="0" w14:rev="0"/>
              </w14:lightRig>
            </w14:scene3d>
          </w:rPr>
          <w:t>(21)</w:t>
        </w:r>
        <w:r w:rsidR="00B22A08">
          <w:rPr>
            <w:noProof/>
          </w:rPr>
          <w:tab/>
        </w:r>
        <w:r w:rsidR="00B22A08" w:rsidRPr="0088292B">
          <w:rPr>
            <w:rStyle w:val="af4"/>
            <w:noProof/>
          </w:rPr>
          <w:t>IP</w:t>
        </w:r>
        <w:r w:rsidR="00B22A08" w:rsidRPr="0088292B">
          <w:rPr>
            <w:rStyle w:val="af4"/>
            <w:noProof/>
          </w:rPr>
          <w:t>アドレスフィルタ管理</w:t>
        </w:r>
        <w:r w:rsidR="00B22A08">
          <w:rPr>
            <w:noProof/>
            <w:webHidden/>
          </w:rPr>
          <w:tab/>
        </w:r>
        <w:r w:rsidR="00B22A08">
          <w:rPr>
            <w:noProof/>
            <w:webHidden/>
          </w:rPr>
          <w:fldChar w:fldCharType="begin"/>
        </w:r>
        <w:r w:rsidR="00B22A08">
          <w:rPr>
            <w:noProof/>
            <w:webHidden/>
          </w:rPr>
          <w:instrText xml:space="preserve"> PAGEREF _Toc62216847 \h </w:instrText>
        </w:r>
        <w:r w:rsidR="00B22A08">
          <w:rPr>
            <w:noProof/>
            <w:webHidden/>
          </w:rPr>
        </w:r>
        <w:r w:rsidR="00B22A08">
          <w:rPr>
            <w:noProof/>
            <w:webHidden/>
          </w:rPr>
          <w:fldChar w:fldCharType="separate"/>
        </w:r>
        <w:r w:rsidR="00B22A08">
          <w:rPr>
            <w:noProof/>
            <w:webHidden/>
          </w:rPr>
          <w:t>39</w:t>
        </w:r>
        <w:r w:rsidR="00B22A08">
          <w:rPr>
            <w:noProof/>
            <w:webHidden/>
          </w:rPr>
          <w:fldChar w:fldCharType="end"/>
        </w:r>
      </w:hyperlink>
    </w:p>
    <w:p w14:paraId="39E0EACA" w14:textId="67877244" w:rsidR="00B22A08" w:rsidRDefault="007B00E8">
      <w:pPr>
        <w:pStyle w:val="42"/>
        <w:tabs>
          <w:tab w:val="left" w:pos="1260"/>
          <w:tab w:val="right" w:leader="dot" w:pos="9627"/>
        </w:tabs>
        <w:rPr>
          <w:noProof/>
        </w:rPr>
      </w:pPr>
      <w:hyperlink w:anchor="_Toc62216848" w:history="1">
        <w:r w:rsidR="00B22A08" w:rsidRPr="0088292B">
          <w:rPr>
            <w:rStyle w:val="af4"/>
            <w:noProof/>
            <w14:scene3d>
              <w14:camera w14:prst="orthographicFront"/>
              <w14:lightRig w14:rig="threePt" w14:dir="t">
                <w14:rot w14:lat="0" w14:lon="0" w14:rev="0"/>
              </w14:lightRig>
            </w14:scene3d>
          </w:rPr>
          <w:t>(22)</w:t>
        </w:r>
        <w:r w:rsidR="00B22A08">
          <w:rPr>
            <w:noProof/>
          </w:rPr>
          <w:tab/>
        </w:r>
        <w:r w:rsidR="00B22A08" w:rsidRPr="0088292B">
          <w:rPr>
            <w:rStyle w:val="af4"/>
            <w:noProof/>
          </w:rPr>
          <w:t>オペレーション削除管理</w:t>
        </w:r>
        <w:r w:rsidR="00B22A08">
          <w:rPr>
            <w:noProof/>
            <w:webHidden/>
          </w:rPr>
          <w:tab/>
        </w:r>
        <w:r w:rsidR="00B22A08">
          <w:rPr>
            <w:noProof/>
            <w:webHidden/>
          </w:rPr>
          <w:fldChar w:fldCharType="begin"/>
        </w:r>
        <w:r w:rsidR="00B22A08">
          <w:rPr>
            <w:noProof/>
            <w:webHidden/>
          </w:rPr>
          <w:instrText xml:space="preserve"> PAGEREF _Toc62216848 \h </w:instrText>
        </w:r>
        <w:r w:rsidR="00B22A08">
          <w:rPr>
            <w:noProof/>
            <w:webHidden/>
          </w:rPr>
        </w:r>
        <w:r w:rsidR="00B22A08">
          <w:rPr>
            <w:noProof/>
            <w:webHidden/>
          </w:rPr>
          <w:fldChar w:fldCharType="separate"/>
        </w:r>
        <w:r w:rsidR="00B22A08">
          <w:rPr>
            <w:noProof/>
            <w:webHidden/>
          </w:rPr>
          <w:t>40</w:t>
        </w:r>
        <w:r w:rsidR="00B22A08">
          <w:rPr>
            <w:noProof/>
            <w:webHidden/>
          </w:rPr>
          <w:fldChar w:fldCharType="end"/>
        </w:r>
      </w:hyperlink>
    </w:p>
    <w:p w14:paraId="049C0966" w14:textId="37812782" w:rsidR="00B22A08" w:rsidRDefault="007B00E8">
      <w:pPr>
        <w:pStyle w:val="42"/>
        <w:tabs>
          <w:tab w:val="left" w:pos="1260"/>
          <w:tab w:val="right" w:leader="dot" w:pos="9627"/>
        </w:tabs>
        <w:rPr>
          <w:noProof/>
        </w:rPr>
      </w:pPr>
      <w:hyperlink w:anchor="_Toc62216849" w:history="1">
        <w:r w:rsidR="00B22A08" w:rsidRPr="0088292B">
          <w:rPr>
            <w:rStyle w:val="af4"/>
            <w:noProof/>
            <w14:scene3d>
              <w14:camera w14:prst="orthographicFront"/>
              <w14:lightRig w14:rig="threePt" w14:dir="t">
                <w14:rot w14:lat="0" w14:lon="0" w14:rev="0"/>
              </w14:lightRig>
            </w14:scene3d>
          </w:rPr>
          <w:t>(23)</w:t>
        </w:r>
        <w:r w:rsidR="00B22A08">
          <w:rPr>
            <w:noProof/>
          </w:rPr>
          <w:tab/>
        </w:r>
        <w:r w:rsidR="00B22A08" w:rsidRPr="0088292B">
          <w:rPr>
            <w:rStyle w:val="af4"/>
            <w:noProof/>
          </w:rPr>
          <w:t>ファイル削除管理</w:t>
        </w:r>
        <w:r w:rsidR="00B22A08">
          <w:rPr>
            <w:noProof/>
            <w:webHidden/>
          </w:rPr>
          <w:tab/>
        </w:r>
        <w:r w:rsidR="00B22A08">
          <w:rPr>
            <w:noProof/>
            <w:webHidden/>
          </w:rPr>
          <w:fldChar w:fldCharType="begin"/>
        </w:r>
        <w:r w:rsidR="00B22A08">
          <w:rPr>
            <w:noProof/>
            <w:webHidden/>
          </w:rPr>
          <w:instrText xml:space="preserve"> PAGEREF _Toc62216849 \h </w:instrText>
        </w:r>
        <w:r w:rsidR="00B22A08">
          <w:rPr>
            <w:noProof/>
            <w:webHidden/>
          </w:rPr>
        </w:r>
        <w:r w:rsidR="00B22A08">
          <w:rPr>
            <w:noProof/>
            <w:webHidden/>
          </w:rPr>
          <w:fldChar w:fldCharType="separate"/>
        </w:r>
        <w:r w:rsidR="00B22A08">
          <w:rPr>
            <w:noProof/>
            <w:webHidden/>
          </w:rPr>
          <w:t>42</w:t>
        </w:r>
        <w:r w:rsidR="00B22A08">
          <w:rPr>
            <w:noProof/>
            <w:webHidden/>
          </w:rPr>
          <w:fldChar w:fldCharType="end"/>
        </w:r>
      </w:hyperlink>
    </w:p>
    <w:p w14:paraId="71214280" w14:textId="4AC410A8" w:rsidR="00B22A08" w:rsidRDefault="007B00E8">
      <w:pPr>
        <w:pStyle w:val="22"/>
        <w:tabs>
          <w:tab w:val="left" w:pos="840"/>
          <w:tab w:val="right" w:leader="dot" w:pos="9627"/>
        </w:tabs>
        <w:rPr>
          <w:noProof/>
        </w:rPr>
      </w:pPr>
      <w:hyperlink w:anchor="_Toc62216850" w:history="1">
        <w:r w:rsidR="00B22A08" w:rsidRPr="0088292B">
          <w:rPr>
            <w:rStyle w:val="af4"/>
            <w:noProof/>
          </w:rPr>
          <w:t>1.2</w:t>
        </w:r>
        <w:r w:rsidR="00B22A08">
          <w:rPr>
            <w:noProof/>
          </w:rPr>
          <w:tab/>
        </w:r>
        <w:r w:rsidR="00B22A08" w:rsidRPr="0088292B">
          <w:rPr>
            <w:rStyle w:val="af4"/>
            <w:noProof/>
          </w:rPr>
          <w:t>BackYard</w:t>
        </w:r>
        <w:r w:rsidR="00B22A08" w:rsidRPr="0088292B">
          <w:rPr>
            <w:rStyle w:val="af4"/>
            <w:noProof/>
          </w:rPr>
          <w:t>コンテンツ</w:t>
        </w:r>
        <w:r w:rsidR="00B22A08">
          <w:rPr>
            <w:noProof/>
            <w:webHidden/>
          </w:rPr>
          <w:tab/>
        </w:r>
        <w:r w:rsidR="00B22A08">
          <w:rPr>
            <w:noProof/>
            <w:webHidden/>
          </w:rPr>
          <w:fldChar w:fldCharType="begin"/>
        </w:r>
        <w:r w:rsidR="00B22A08">
          <w:rPr>
            <w:noProof/>
            <w:webHidden/>
          </w:rPr>
          <w:instrText xml:space="preserve"> PAGEREF _Toc62216850 \h </w:instrText>
        </w:r>
        <w:r w:rsidR="00B22A08">
          <w:rPr>
            <w:noProof/>
            <w:webHidden/>
          </w:rPr>
        </w:r>
        <w:r w:rsidR="00B22A08">
          <w:rPr>
            <w:noProof/>
            <w:webHidden/>
          </w:rPr>
          <w:fldChar w:fldCharType="separate"/>
        </w:r>
        <w:r w:rsidR="00B22A08">
          <w:rPr>
            <w:noProof/>
            <w:webHidden/>
          </w:rPr>
          <w:t>43</w:t>
        </w:r>
        <w:r w:rsidR="00B22A08">
          <w:rPr>
            <w:noProof/>
            <w:webHidden/>
          </w:rPr>
          <w:fldChar w:fldCharType="end"/>
        </w:r>
      </w:hyperlink>
    </w:p>
    <w:p w14:paraId="24012E66" w14:textId="00D0F89E" w:rsidR="00B22A08" w:rsidRDefault="007B00E8">
      <w:pPr>
        <w:pStyle w:val="33"/>
        <w:rPr>
          <w:noProof/>
        </w:rPr>
      </w:pPr>
      <w:hyperlink w:anchor="_Toc62216851" w:history="1">
        <w:r w:rsidR="00B22A08" w:rsidRPr="0088292B">
          <w:rPr>
            <w:rStyle w:val="af4"/>
            <w:noProof/>
            <w14:scene3d>
              <w14:camera w14:prst="orthographicFront"/>
              <w14:lightRig w14:rig="threePt" w14:dir="t">
                <w14:rot w14:lat="0" w14:lon="0" w14:rev="0"/>
              </w14:lightRig>
            </w14:scene3d>
          </w:rPr>
          <w:t>1.2.1</w:t>
        </w:r>
        <w:r w:rsidR="00B22A08">
          <w:rPr>
            <w:noProof/>
          </w:rPr>
          <w:tab/>
        </w:r>
        <w:r w:rsidR="00B22A08" w:rsidRPr="0088292B">
          <w:rPr>
            <w:rStyle w:val="af4"/>
            <w:noProof/>
          </w:rPr>
          <w:t>BackYard</w:t>
        </w:r>
        <w:r w:rsidR="00B22A08" w:rsidRPr="0088292B">
          <w:rPr>
            <w:rStyle w:val="af4"/>
            <w:noProof/>
          </w:rPr>
          <w:t>処理一覧</w:t>
        </w:r>
        <w:r w:rsidR="00B22A08">
          <w:rPr>
            <w:noProof/>
            <w:webHidden/>
          </w:rPr>
          <w:tab/>
        </w:r>
        <w:r w:rsidR="00B22A08">
          <w:rPr>
            <w:noProof/>
            <w:webHidden/>
          </w:rPr>
          <w:fldChar w:fldCharType="begin"/>
        </w:r>
        <w:r w:rsidR="00B22A08">
          <w:rPr>
            <w:noProof/>
            <w:webHidden/>
          </w:rPr>
          <w:instrText xml:space="preserve"> PAGEREF _Toc62216851 \h </w:instrText>
        </w:r>
        <w:r w:rsidR="00B22A08">
          <w:rPr>
            <w:noProof/>
            <w:webHidden/>
          </w:rPr>
        </w:r>
        <w:r w:rsidR="00B22A08">
          <w:rPr>
            <w:noProof/>
            <w:webHidden/>
          </w:rPr>
          <w:fldChar w:fldCharType="separate"/>
        </w:r>
        <w:r w:rsidR="00B22A08">
          <w:rPr>
            <w:noProof/>
            <w:webHidden/>
          </w:rPr>
          <w:t>44</w:t>
        </w:r>
        <w:r w:rsidR="00B22A08">
          <w:rPr>
            <w:noProof/>
            <w:webHidden/>
          </w:rPr>
          <w:fldChar w:fldCharType="end"/>
        </w:r>
      </w:hyperlink>
    </w:p>
    <w:p w14:paraId="5C5DC94F" w14:textId="525CA933" w:rsidR="00B22A08" w:rsidRDefault="007B00E8">
      <w:pPr>
        <w:pStyle w:val="33"/>
        <w:rPr>
          <w:noProof/>
        </w:rPr>
      </w:pPr>
      <w:hyperlink w:anchor="_Toc62216852" w:history="1">
        <w:r w:rsidR="00B22A08" w:rsidRPr="0088292B">
          <w:rPr>
            <w:rStyle w:val="af4"/>
            <w:noProof/>
            <w14:scene3d>
              <w14:camera w14:prst="orthographicFront"/>
              <w14:lightRig w14:rig="threePt" w14:dir="t">
                <w14:rot w14:lat="0" w14:lon="0" w14:rev="0"/>
              </w14:lightRig>
            </w14:scene3d>
          </w:rPr>
          <w:t>1.2.2</w:t>
        </w:r>
        <w:r w:rsidR="00B22A08">
          <w:rPr>
            <w:noProof/>
          </w:rPr>
          <w:tab/>
        </w:r>
        <w:r w:rsidR="00B22A08" w:rsidRPr="0088292B">
          <w:rPr>
            <w:rStyle w:val="af4"/>
            <w:noProof/>
          </w:rPr>
          <w:t>BackYard</w:t>
        </w:r>
        <w:r w:rsidR="00B22A08" w:rsidRPr="0088292B">
          <w:rPr>
            <w:rStyle w:val="af4"/>
            <w:noProof/>
          </w:rPr>
          <w:t>処理説明</w:t>
        </w:r>
        <w:r w:rsidR="00B22A08">
          <w:rPr>
            <w:noProof/>
            <w:webHidden/>
          </w:rPr>
          <w:tab/>
        </w:r>
        <w:r w:rsidR="00B22A08">
          <w:rPr>
            <w:noProof/>
            <w:webHidden/>
          </w:rPr>
          <w:fldChar w:fldCharType="begin"/>
        </w:r>
        <w:r w:rsidR="00B22A08">
          <w:rPr>
            <w:noProof/>
            <w:webHidden/>
          </w:rPr>
          <w:instrText xml:space="preserve"> PAGEREF _Toc62216852 \h </w:instrText>
        </w:r>
        <w:r w:rsidR="00B22A08">
          <w:rPr>
            <w:noProof/>
            <w:webHidden/>
          </w:rPr>
        </w:r>
        <w:r w:rsidR="00B22A08">
          <w:rPr>
            <w:noProof/>
            <w:webHidden/>
          </w:rPr>
          <w:fldChar w:fldCharType="separate"/>
        </w:r>
        <w:r w:rsidR="00B22A08">
          <w:rPr>
            <w:noProof/>
            <w:webHidden/>
          </w:rPr>
          <w:t>45</w:t>
        </w:r>
        <w:r w:rsidR="00B22A08">
          <w:rPr>
            <w:noProof/>
            <w:webHidden/>
          </w:rPr>
          <w:fldChar w:fldCharType="end"/>
        </w:r>
      </w:hyperlink>
    </w:p>
    <w:p w14:paraId="1500B5C4" w14:textId="2972800B" w:rsidR="00B22A08" w:rsidRDefault="007B00E8">
      <w:pPr>
        <w:pStyle w:val="42"/>
        <w:tabs>
          <w:tab w:val="left" w:pos="1260"/>
          <w:tab w:val="right" w:leader="dot" w:pos="9627"/>
        </w:tabs>
        <w:rPr>
          <w:noProof/>
        </w:rPr>
      </w:pPr>
      <w:hyperlink w:anchor="_Toc62216853" w:history="1">
        <w:r w:rsidR="00B22A08" w:rsidRPr="0088292B">
          <w:rPr>
            <w:rStyle w:val="af4"/>
            <w:noProof/>
            <w14:scene3d>
              <w14:camera w14:prst="orthographicFront"/>
              <w14:lightRig w14:rig="threePt" w14:dir="t">
                <w14:rot w14:lat="0" w14:lon="0" w14:rev="0"/>
              </w14:lightRig>
            </w14:scene3d>
          </w:rPr>
          <w:t>(1)</w:t>
        </w:r>
        <w:r w:rsidR="00B22A08">
          <w:rPr>
            <w:noProof/>
          </w:rPr>
          <w:tab/>
        </w:r>
        <w:r w:rsidR="00B22A08" w:rsidRPr="0088292B">
          <w:rPr>
            <w:rStyle w:val="af4"/>
            <w:noProof/>
          </w:rPr>
          <w:t>メール送信</w:t>
        </w:r>
        <w:r w:rsidR="00B22A08">
          <w:rPr>
            <w:noProof/>
            <w:webHidden/>
          </w:rPr>
          <w:tab/>
        </w:r>
        <w:r w:rsidR="00B22A08">
          <w:rPr>
            <w:noProof/>
            <w:webHidden/>
          </w:rPr>
          <w:fldChar w:fldCharType="begin"/>
        </w:r>
        <w:r w:rsidR="00B22A08">
          <w:rPr>
            <w:noProof/>
            <w:webHidden/>
          </w:rPr>
          <w:instrText xml:space="preserve"> PAGEREF _Toc62216853 \h </w:instrText>
        </w:r>
        <w:r w:rsidR="00B22A08">
          <w:rPr>
            <w:noProof/>
            <w:webHidden/>
          </w:rPr>
        </w:r>
        <w:r w:rsidR="00B22A08">
          <w:rPr>
            <w:noProof/>
            <w:webHidden/>
          </w:rPr>
          <w:fldChar w:fldCharType="separate"/>
        </w:r>
        <w:r w:rsidR="00B22A08">
          <w:rPr>
            <w:noProof/>
            <w:webHidden/>
          </w:rPr>
          <w:t>45</w:t>
        </w:r>
        <w:r w:rsidR="00B22A08">
          <w:rPr>
            <w:noProof/>
            <w:webHidden/>
          </w:rPr>
          <w:fldChar w:fldCharType="end"/>
        </w:r>
      </w:hyperlink>
    </w:p>
    <w:p w14:paraId="5749E06A" w14:textId="265EACB2" w:rsidR="00B22A08" w:rsidRDefault="007B00E8">
      <w:pPr>
        <w:pStyle w:val="42"/>
        <w:tabs>
          <w:tab w:val="left" w:pos="1260"/>
          <w:tab w:val="right" w:leader="dot" w:pos="9627"/>
        </w:tabs>
        <w:rPr>
          <w:noProof/>
        </w:rPr>
      </w:pPr>
      <w:hyperlink w:anchor="_Toc62216854" w:history="1">
        <w:r w:rsidR="00B22A08" w:rsidRPr="0088292B">
          <w:rPr>
            <w:rStyle w:val="af4"/>
            <w:noProof/>
            <w14:scene3d>
              <w14:camera w14:prst="orthographicFront"/>
              <w14:lightRig w14:rig="threePt" w14:dir="t">
                <w14:rot w14:lat="0" w14:lon="0" w14:rev="0"/>
              </w14:lightRig>
            </w14:scene3d>
          </w:rPr>
          <w:t>(2)</w:t>
        </w:r>
        <w:r w:rsidR="00B22A08">
          <w:rPr>
            <w:noProof/>
          </w:rPr>
          <w:tab/>
        </w:r>
        <w:r w:rsidR="00B22A08" w:rsidRPr="0088292B">
          <w:rPr>
            <w:rStyle w:val="af4"/>
            <w:noProof/>
          </w:rPr>
          <w:t>ロール紐付確認＋クリーニング</w:t>
        </w:r>
        <w:r w:rsidR="00B22A08">
          <w:rPr>
            <w:noProof/>
            <w:webHidden/>
          </w:rPr>
          <w:tab/>
        </w:r>
        <w:r w:rsidR="00B22A08">
          <w:rPr>
            <w:noProof/>
            <w:webHidden/>
          </w:rPr>
          <w:fldChar w:fldCharType="begin"/>
        </w:r>
        <w:r w:rsidR="00B22A08">
          <w:rPr>
            <w:noProof/>
            <w:webHidden/>
          </w:rPr>
          <w:instrText xml:space="preserve"> PAGEREF _Toc62216854 \h </w:instrText>
        </w:r>
        <w:r w:rsidR="00B22A08">
          <w:rPr>
            <w:noProof/>
            <w:webHidden/>
          </w:rPr>
        </w:r>
        <w:r w:rsidR="00B22A08">
          <w:rPr>
            <w:noProof/>
            <w:webHidden/>
          </w:rPr>
          <w:fldChar w:fldCharType="separate"/>
        </w:r>
        <w:r w:rsidR="00B22A08">
          <w:rPr>
            <w:noProof/>
            <w:webHidden/>
          </w:rPr>
          <w:t>50</w:t>
        </w:r>
        <w:r w:rsidR="00B22A08">
          <w:rPr>
            <w:noProof/>
            <w:webHidden/>
          </w:rPr>
          <w:fldChar w:fldCharType="end"/>
        </w:r>
      </w:hyperlink>
    </w:p>
    <w:p w14:paraId="483335E6" w14:textId="2E74AEC3" w:rsidR="00B22A08" w:rsidRDefault="007B00E8">
      <w:pPr>
        <w:pStyle w:val="42"/>
        <w:tabs>
          <w:tab w:val="left" w:pos="1260"/>
          <w:tab w:val="right" w:leader="dot" w:pos="9627"/>
        </w:tabs>
        <w:rPr>
          <w:noProof/>
        </w:rPr>
      </w:pPr>
      <w:hyperlink w:anchor="_Toc62216855" w:history="1">
        <w:r w:rsidR="00B22A08" w:rsidRPr="0088292B">
          <w:rPr>
            <w:rStyle w:val="af4"/>
            <w:noProof/>
            <w14:scene3d>
              <w14:camera w14:prst="orthographicFront"/>
              <w14:lightRig w14:rig="threePt" w14:dir="t">
                <w14:rot w14:lat="0" w14:lon="0" w14:rev="0"/>
              </w14:lightRig>
            </w14:scene3d>
          </w:rPr>
          <w:t>(3)</w:t>
        </w:r>
        <w:r w:rsidR="00B22A08">
          <w:rPr>
            <w:noProof/>
          </w:rPr>
          <w:tab/>
        </w:r>
        <w:r w:rsidR="00B22A08" w:rsidRPr="0088292B">
          <w:rPr>
            <w:rStyle w:val="af4"/>
            <w:noProof/>
          </w:rPr>
          <w:t>投入オペレーション確認＋クリーニング</w:t>
        </w:r>
        <w:r w:rsidR="00B22A08">
          <w:rPr>
            <w:noProof/>
            <w:webHidden/>
          </w:rPr>
          <w:tab/>
        </w:r>
        <w:r w:rsidR="00B22A08">
          <w:rPr>
            <w:noProof/>
            <w:webHidden/>
          </w:rPr>
          <w:fldChar w:fldCharType="begin"/>
        </w:r>
        <w:r w:rsidR="00B22A08">
          <w:rPr>
            <w:noProof/>
            <w:webHidden/>
          </w:rPr>
          <w:instrText xml:space="preserve"> PAGEREF _Toc62216855 \h </w:instrText>
        </w:r>
        <w:r w:rsidR="00B22A08">
          <w:rPr>
            <w:noProof/>
            <w:webHidden/>
          </w:rPr>
        </w:r>
        <w:r w:rsidR="00B22A08">
          <w:rPr>
            <w:noProof/>
            <w:webHidden/>
          </w:rPr>
          <w:fldChar w:fldCharType="separate"/>
        </w:r>
        <w:r w:rsidR="00B22A08">
          <w:rPr>
            <w:noProof/>
            <w:webHidden/>
          </w:rPr>
          <w:t>50</w:t>
        </w:r>
        <w:r w:rsidR="00B22A08">
          <w:rPr>
            <w:noProof/>
            <w:webHidden/>
          </w:rPr>
          <w:fldChar w:fldCharType="end"/>
        </w:r>
      </w:hyperlink>
    </w:p>
    <w:p w14:paraId="6FA787E7" w14:textId="270E99D1" w:rsidR="00B22A08" w:rsidRDefault="007B00E8">
      <w:pPr>
        <w:pStyle w:val="42"/>
        <w:tabs>
          <w:tab w:val="left" w:pos="1260"/>
          <w:tab w:val="right" w:leader="dot" w:pos="9627"/>
        </w:tabs>
        <w:rPr>
          <w:noProof/>
        </w:rPr>
      </w:pPr>
      <w:hyperlink w:anchor="_Toc62216856" w:history="1">
        <w:r w:rsidR="00B22A08" w:rsidRPr="0088292B">
          <w:rPr>
            <w:rStyle w:val="af4"/>
            <w:noProof/>
            <w14:scene3d>
              <w14:camera w14:prst="orthographicFront"/>
              <w14:lightRig w14:rig="threePt" w14:dir="t">
                <w14:rot w14:lat="0" w14:lon="0" w14:rev="0"/>
              </w14:lightRig>
            </w14:scene3d>
          </w:rPr>
          <w:t>(4)</w:t>
        </w:r>
        <w:r w:rsidR="00B22A08">
          <w:rPr>
            <w:noProof/>
          </w:rPr>
          <w:tab/>
        </w:r>
        <w:r w:rsidR="00B22A08" w:rsidRPr="0088292B">
          <w:rPr>
            <w:rStyle w:val="af4"/>
            <w:noProof/>
          </w:rPr>
          <w:t>ファイル確認＋クリーニング</w:t>
        </w:r>
        <w:r w:rsidR="00B22A08">
          <w:rPr>
            <w:noProof/>
            <w:webHidden/>
          </w:rPr>
          <w:tab/>
        </w:r>
        <w:r w:rsidR="00B22A08">
          <w:rPr>
            <w:noProof/>
            <w:webHidden/>
          </w:rPr>
          <w:fldChar w:fldCharType="begin"/>
        </w:r>
        <w:r w:rsidR="00B22A08">
          <w:rPr>
            <w:noProof/>
            <w:webHidden/>
          </w:rPr>
          <w:instrText xml:space="preserve"> PAGEREF _Toc62216856 \h </w:instrText>
        </w:r>
        <w:r w:rsidR="00B22A08">
          <w:rPr>
            <w:noProof/>
            <w:webHidden/>
          </w:rPr>
        </w:r>
        <w:r w:rsidR="00B22A08">
          <w:rPr>
            <w:noProof/>
            <w:webHidden/>
          </w:rPr>
          <w:fldChar w:fldCharType="separate"/>
        </w:r>
        <w:r w:rsidR="00B22A08">
          <w:rPr>
            <w:noProof/>
            <w:webHidden/>
          </w:rPr>
          <w:t>50</w:t>
        </w:r>
        <w:r w:rsidR="00B22A08">
          <w:rPr>
            <w:noProof/>
            <w:webHidden/>
          </w:rPr>
          <w:fldChar w:fldCharType="end"/>
        </w:r>
      </w:hyperlink>
    </w:p>
    <w:p w14:paraId="09159079" w14:textId="1F7642B9" w:rsidR="00B22A08" w:rsidRDefault="007B00E8">
      <w:pPr>
        <w:pStyle w:val="42"/>
        <w:tabs>
          <w:tab w:val="left" w:pos="1260"/>
          <w:tab w:val="right" w:leader="dot" w:pos="9627"/>
        </w:tabs>
        <w:rPr>
          <w:noProof/>
        </w:rPr>
      </w:pPr>
      <w:hyperlink w:anchor="_Toc62216857" w:history="1">
        <w:r w:rsidR="00B22A08" w:rsidRPr="0088292B">
          <w:rPr>
            <w:rStyle w:val="af4"/>
            <w:noProof/>
            <w14:scene3d>
              <w14:camera w14:prst="orthographicFront"/>
              <w14:lightRig w14:rig="threePt" w14:dir="t">
                <w14:rot w14:lat="0" w14:lon="0" w14:rev="0"/>
              </w14:lightRig>
            </w14:scene3d>
          </w:rPr>
          <w:t>(5)</w:t>
        </w:r>
        <w:r w:rsidR="00B22A08">
          <w:rPr>
            <w:noProof/>
          </w:rPr>
          <w:tab/>
        </w:r>
        <w:r w:rsidR="00B22A08" w:rsidRPr="0088292B">
          <w:rPr>
            <w:rStyle w:val="af4"/>
            <w:noProof/>
          </w:rPr>
          <w:t>ActiveDirectory</w:t>
        </w:r>
        <w:r w:rsidR="00B22A08" w:rsidRPr="0088292B">
          <w:rPr>
            <w:rStyle w:val="af4"/>
            <w:noProof/>
          </w:rPr>
          <w:t>情報ミラーリング</w:t>
        </w:r>
        <w:r w:rsidR="00B22A08">
          <w:rPr>
            <w:noProof/>
            <w:webHidden/>
          </w:rPr>
          <w:tab/>
        </w:r>
        <w:r w:rsidR="00B22A08">
          <w:rPr>
            <w:noProof/>
            <w:webHidden/>
          </w:rPr>
          <w:fldChar w:fldCharType="begin"/>
        </w:r>
        <w:r w:rsidR="00B22A08">
          <w:rPr>
            <w:noProof/>
            <w:webHidden/>
          </w:rPr>
          <w:instrText xml:space="preserve"> PAGEREF _Toc62216857 \h </w:instrText>
        </w:r>
        <w:r w:rsidR="00B22A08">
          <w:rPr>
            <w:noProof/>
            <w:webHidden/>
          </w:rPr>
        </w:r>
        <w:r w:rsidR="00B22A08">
          <w:rPr>
            <w:noProof/>
            <w:webHidden/>
          </w:rPr>
          <w:fldChar w:fldCharType="separate"/>
        </w:r>
        <w:r w:rsidR="00B22A08">
          <w:rPr>
            <w:noProof/>
            <w:webHidden/>
          </w:rPr>
          <w:t>50</w:t>
        </w:r>
        <w:r w:rsidR="00B22A08">
          <w:rPr>
            <w:noProof/>
            <w:webHidden/>
          </w:rPr>
          <w:fldChar w:fldCharType="end"/>
        </w:r>
      </w:hyperlink>
    </w:p>
    <w:p w14:paraId="1B5426A2" w14:textId="3E1DE372" w:rsidR="00B22A08" w:rsidRDefault="007B00E8">
      <w:pPr>
        <w:pStyle w:val="22"/>
        <w:tabs>
          <w:tab w:val="left" w:pos="840"/>
          <w:tab w:val="right" w:leader="dot" w:pos="9627"/>
        </w:tabs>
        <w:rPr>
          <w:noProof/>
        </w:rPr>
      </w:pPr>
      <w:hyperlink w:anchor="_Toc62216858" w:history="1">
        <w:r w:rsidR="00B22A08" w:rsidRPr="0088292B">
          <w:rPr>
            <w:rStyle w:val="af4"/>
            <w:noProof/>
          </w:rPr>
          <w:t>1.3</w:t>
        </w:r>
        <w:r w:rsidR="00B22A08">
          <w:rPr>
            <w:noProof/>
          </w:rPr>
          <w:tab/>
        </w:r>
        <w:r w:rsidR="00B22A08" w:rsidRPr="0088292B">
          <w:rPr>
            <w:rStyle w:val="af4"/>
            <w:noProof/>
          </w:rPr>
          <w:t>ActiveDirectory</w:t>
        </w:r>
        <w:r w:rsidR="00B22A08" w:rsidRPr="0088292B">
          <w:rPr>
            <w:rStyle w:val="af4"/>
            <w:noProof/>
          </w:rPr>
          <w:t>連携機能の利用</w:t>
        </w:r>
        <w:r w:rsidR="00B22A08">
          <w:rPr>
            <w:noProof/>
            <w:webHidden/>
          </w:rPr>
          <w:tab/>
        </w:r>
        <w:r w:rsidR="00B22A08">
          <w:rPr>
            <w:noProof/>
            <w:webHidden/>
          </w:rPr>
          <w:fldChar w:fldCharType="begin"/>
        </w:r>
        <w:r w:rsidR="00B22A08">
          <w:rPr>
            <w:noProof/>
            <w:webHidden/>
          </w:rPr>
          <w:instrText xml:space="preserve"> PAGEREF _Toc62216858 \h </w:instrText>
        </w:r>
        <w:r w:rsidR="00B22A08">
          <w:rPr>
            <w:noProof/>
            <w:webHidden/>
          </w:rPr>
        </w:r>
        <w:r w:rsidR="00B22A08">
          <w:rPr>
            <w:noProof/>
            <w:webHidden/>
          </w:rPr>
          <w:fldChar w:fldCharType="separate"/>
        </w:r>
        <w:r w:rsidR="00B22A08">
          <w:rPr>
            <w:noProof/>
            <w:webHidden/>
          </w:rPr>
          <w:t>51</w:t>
        </w:r>
        <w:r w:rsidR="00B22A08">
          <w:rPr>
            <w:noProof/>
            <w:webHidden/>
          </w:rPr>
          <w:fldChar w:fldCharType="end"/>
        </w:r>
      </w:hyperlink>
    </w:p>
    <w:p w14:paraId="065AE2EE" w14:textId="1B39495F" w:rsidR="00B22A08" w:rsidRDefault="007B00E8">
      <w:pPr>
        <w:pStyle w:val="33"/>
        <w:rPr>
          <w:noProof/>
        </w:rPr>
      </w:pPr>
      <w:hyperlink w:anchor="_Toc62216859" w:history="1">
        <w:r w:rsidR="00B22A08" w:rsidRPr="0088292B">
          <w:rPr>
            <w:rStyle w:val="af4"/>
            <w:rFonts w:cs="Arial"/>
            <w:noProof/>
            <w14:scene3d>
              <w14:camera w14:prst="orthographicFront"/>
              <w14:lightRig w14:rig="threePt" w14:dir="t">
                <w14:rot w14:lat="0" w14:lon="0" w14:rev="0"/>
              </w14:lightRig>
            </w14:scene3d>
          </w:rPr>
          <w:t>1.3.1</w:t>
        </w:r>
        <w:r w:rsidR="00B22A08">
          <w:rPr>
            <w:noProof/>
          </w:rPr>
          <w:tab/>
        </w:r>
        <w:r w:rsidR="00B22A08" w:rsidRPr="0088292B">
          <w:rPr>
            <w:rStyle w:val="af4"/>
            <w:noProof/>
          </w:rPr>
          <w:t>利用の開始</w:t>
        </w:r>
        <w:r w:rsidR="00B22A08">
          <w:rPr>
            <w:noProof/>
            <w:webHidden/>
          </w:rPr>
          <w:tab/>
        </w:r>
        <w:r w:rsidR="00B22A08">
          <w:rPr>
            <w:noProof/>
            <w:webHidden/>
          </w:rPr>
          <w:fldChar w:fldCharType="begin"/>
        </w:r>
        <w:r w:rsidR="00B22A08">
          <w:rPr>
            <w:noProof/>
            <w:webHidden/>
          </w:rPr>
          <w:instrText xml:space="preserve"> PAGEREF _Toc62216859 \h </w:instrText>
        </w:r>
        <w:r w:rsidR="00B22A08">
          <w:rPr>
            <w:noProof/>
            <w:webHidden/>
          </w:rPr>
        </w:r>
        <w:r w:rsidR="00B22A08">
          <w:rPr>
            <w:noProof/>
            <w:webHidden/>
          </w:rPr>
          <w:fldChar w:fldCharType="separate"/>
        </w:r>
        <w:r w:rsidR="00B22A08">
          <w:rPr>
            <w:noProof/>
            <w:webHidden/>
          </w:rPr>
          <w:t>52</w:t>
        </w:r>
        <w:r w:rsidR="00B22A08">
          <w:rPr>
            <w:noProof/>
            <w:webHidden/>
          </w:rPr>
          <w:fldChar w:fldCharType="end"/>
        </w:r>
      </w:hyperlink>
    </w:p>
    <w:p w14:paraId="67C08246" w14:textId="17E44219" w:rsidR="00B22A08" w:rsidRDefault="007B00E8">
      <w:pPr>
        <w:pStyle w:val="33"/>
        <w:rPr>
          <w:noProof/>
        </w:rPr>
      </w:pPr>
      <w:hyperlink w:anchor="_Toc62216860" w:history="1">
        <w:r w:rsidR="00B22A08" w:rsidRPr="0088292B">
          <w:rPr>
            <w:rStyle w:val="af4"/>
            <w:noProof/>
            <w14:scene3d>
              <w14:camera w14:prst="orthographicFront"/>
              <w14:lightRig w14:rig="threePt" w14:dir="t">
                <w14:rot w14:lat="0" w14:lon="0" w14:rev="0"/>
              </w14:lightRig>
            </w14:scene3d>
          </w:rPr>
          <w:t>1.3.2</w:t>
        </w:r>
        <w:r w:rsidR="00B22A08">
          <w:rPr>
            <w:noProof/>
          </w:rPr>
          <w:tab/>
        </w:r>
        <w:r w:rsidR="00B22A08" w:rsidRPr="0088292B">
          <w:rPr>
            <w:rStyle w:val="af4"/>
            <w:noProof/>
          </w:rPr>
          <w:t>機能概要</w:t>
        </w:r>
        <w:r w:rsidR="00B22A08">
          <w:rPr>
            <w:noProof/>
            <w:webHidden/>
          </w:rPr>
          <w:tab/>
        </w:r>
        <w:r w:rsidR="00B22A08">
          <w:rPr>
            <w:noProof/>
            <w:webHidden/>
          </w:rPr>
          <w:fldChar w:fldCharType="begin"/>
        </w:r>
        <w:r w:rsidR="00B22A08">
          <w:rPr>
            <w:noProof/>
            <w:webHidden/>
          </w:rPr>
          <w:instrText xml:space="preserve"> PAGEREF _Toc62216860 \h </w:instrText>
        </w:r>
        <w:r w:rsidR="00B22A08">
          <w:rPr>
            <w:noProof/>
            <w:webHidden/>
          </w:rPr>
        </w:r>
        <w:r w:rsidR="00B22A08">
          <w:rPr>
            <w:noProof/>
            <w:webHidden/>
          </w:rPr>
          <w:fldChar w:fldCharType="separate"/>
        </w:r>
        <w:r w:rsidR="00B22A08">
          <w:rPr>
            <w:noProof/>
            <w:webHidden/>
          </w:rPr>
          <w:t>53</w:t>
        </w:r>
        <w:r w:rsidR="00B22A08">
          <w:rPr>
            <w:noProof/>
            <w:webHidden/>
          </w:rPr>
          <w:fldChar w:fldCharType="end"/>
        </w:r>
      </w:hyperlink>
    </w:p>
    <w:p w14:paraId="5F52B203" w14:textId="68D95A83" w:rsidR="00B22A08" w:rsidRDefault="007B00E8">
      <w:pPr>
        <w:pStyle w:val="42"/>
        <w:tabs>
          <w:tab w:val="left" w:pos="1260"/>
          <w:tab w:val="right" w:leader="dot" w:pos="9627"/>
        </w:tabs>
        <w:rPr>
          <w:noProof/>
        </w:rPr>
      </w:pPr>
      <w:hyperlink w:anchor="_Toc62216861" w:history="1">
        <w:r w:rsidR="00B22A08" w:rsidRPr="0088292B">
          <w:rPr>
            <w:rStyle w:val="af4"/>
            <w:noProof/>
            <w14:scene3d>
              <w14:camera w14:prst="orthographicFront"/>
              <w14:lightRig w14:rig="threePt" w14:dir="t">
                <w14:rot w14:lat="0" w14:lon="0" w14:rev="0"/>
              </w14:lightRig>
            </w14:scene3d>
          </w:rPr>
          <w:t>(1)</w:t>
        </w:r>
        <w:r w:rsidR="00B22A08">
          <w:rPr>
            <w:noProof/>
          </w:rPr>
          <w:tab/>
        </w:r>
        <w:r w:rsidR="00B22A08" w:rsidRPr="0088292B">
          <w:rPr>
            <w:rStyle w:val="af4"/>
            <w:noProof/>
          </w:rPr>
          <w:t>AD</w:t>
        </w:r>
        <w:r w:rsidR="00B22A08" w:rsidRPr="0088292B">
          <w:rPr>
            <w:rStyle w:val="af4"/>
            <w:noProof/>
          </w:rPr>
          <w:t>情報ミラーリング機能</w:t>
        </w:r>
        <w:r w:rsidR="00B22A08">
          <w:rPr>
            <w:noProof/>
            <w:webHidden/>
          </w:rPr>
          <w:tab/>
        </w:r>
        <w:r w:rsidR="00B22A08">
          <w:rPr>
            <w:noProof/>
            <w:webHidden/>
          </w:rPr>
          <w:fldChar w:fldCharType="begin"/>
        </w:r>
        <w:r w:rsidR="00B22A08">
          <w:rPr>
            <w:noProof/>
            <w:webHidden/>
          </w:rPr>
          <w:instrText xml:space="preserve"> PAGEREF _Toc62216861 \h </w:instrText>
        </w:r>
        <w:r w:rsidR="00B22A08">
          <w:rPr>
            <w:noProof/>
            <w:webHidden/>
          </w:rPr>
        </w:r>
        <w:r w:rsidR="00B22A08">
          <w:rPr>
            <w:noProof/>
            <w:webHidden/>
          </w:rPr>
          <w:fldChar w:fldCharType="separate"/>
        </w:r>
        <w:r w:rsidR="00B22A08">
          <w:rPr>
            <w:noProof/>
            <w:webHidden/>
          </w:rPr>
          <w:t>53</w:t>
        </w:r>
        <w:r w:rsidR="00B22A08">
          <w:rPr>
            <w:noProof/>
            <w:webHidden/>
          </w:rPr>
          <w:fldChar w:fldCharType="end"/>
        </w:r>
      </w:hyperlink>
    </w:p>
    <w:p w14:paraId="0283FD3A" w14:textId="3B14464D" w:rsidR="00B22A08" w:rsidRDefault="007B00E8">
      <w:pPr>
        <w:pStyle w:val="42"/>
        <w:tabs>
          <w:tab w:val="left" w:pos="1260"/>
          <w:tab w:val="right" w:leader="dot" w:pos="9627"/>
        </w:tabs>
        <w:rPr>
          <w:noProof/>
        </w:rPr>
      </w:pPr>
      <w:hyperlink w:anchor="_Toc62216862" w:history="1">
        <w:r w:rsidR="00B22A08" w:rsidRPr="0088292B">
          <w:rPr>
            <w:rStyle w:val="af4"/>
            <w:noProof/>
            <w14:scene3d>
              <w14:camera w14:prst="orthographicFront"/>
              <w14:lightRig w14:rig="threePt" w14:dir="t">
                <w14:rot w14:lat="0" w14:lon="0" w14:rev="0"/>
              </w14:lightRig>
            </w14:scene3d>
          </w:rPr>
          <w:t>(2)</w:t>
        </w:r>
        <w:r w:rsidR="00B22A08">
          <w:rPr>
            <w:noProof/>
          </w:rPr>
          <w:tab/>
        </w:r>
        <w:r w:rsidR="00B22A08" w:rsidRPr="0088292B">
          <w:rPr>
            <w:rStyle w:val="af4"/>
            <w:noProof/>
          </w:rPr>
          <w:t>AD</w:t>
        </w:r>
        <w:r w:rsidR="00B22A08" w:rsidRPr="0088292B">
          <w:rPr>
            <w:rStyle w:val="af4"/>
            <w:noProof/>
          </w:rPr>
          <w:t>認証（</w:t>
        </w:r>
        <w:r w:rsidR="00B22A08" w:rsidRPr="0088292B">
          <w:rPr>
            <w:rStyle w:val="af4"/>
            <w:noProof/>
          </w:rPr>
          <w:t>Kerberos</w:t>
        </w:r>
        <w:r w:rsidR="00B22A08" w:rsidRPr="0088292B">
          <w:rPr>
            <w:rStyle w:val="af4"/>
            <w:noProof/>
          </w:rPr>
          <w:t>認証）機能</w:t>
        </w:r>
        <w:r w:rsidR="00B22A08">
          <w:rPr>
            <w:noProof/>
            <w:webHidden/>
          </w:rPr>
          <w:tab/>
        </w:r>
        <w:r w:rsidR="00B22A08">
          <w:rPr>
            <w:noProof/>
            <w:webHidden/>
          </w:rPr>
          <w:fldChar w:fldCharType="begin"/>
        </w:r>
        <w:r w:rsidR="00B22A08">
          <w:rPr>
            <w:noProof/>
            <w:webHidden/>
          </w:rPr>
          <w:instrText xml:space="preserve"> PAGEREF _Toc62216862 \h </w:instrText>
        </w:r>
        <w:r w:rsidR="00B22A08">
          <w:rPr>
            <w:noProof/>
            <w:webHidden/>
          </w:rPr>
        </w:r>
        <w:r w:rsidR="00B22A08">
          <w:rPr>
            <w:noProof/>
            <w:webHidden/>
          </w:rPr>
          <w:fldChar w:fldCharType="separate"/>
        </w:r>
        <w:r w:rsidR="00B22A08">
          <w:rPr>
            <w:noProof/>
            <w:webHidden/>
          </w:rPr>
          <w:t>53</w:t>
        </w:r>
        <w:r w:rsidR="00B22A08">
          <w:rPr>
            <w:noProof/>
            <w:webHidden/>
          </w:rPr>
          <w:fldChar w:fldCharType="end"/>
        </w:r>
      </w:hyperlink>
    </w:p>
    <w:p w14:paraId="1C964F46" w14:textId="27166171" w:rsidR="00B22A08" w:rsidRDefault="007B00E8">
      <w:pPr>
        <w:pStyle w:val="33"/>
        <w:rPr>
          <w:noProof/>
        </w:rPr>
      </w:pPr>
      <w:hyperlink w:anchor="_Toc62216863" w:history="1">
        <w:r w:rsidR="00B22A08" w:rsidRPr="0088292B">
          <w:rPr>
            <w:rStyle w:val="af4"/>
            <w:noProof/>
            <w14:scene3d>
              <w14:camera w14:prst="orthographicFront"/>
              <w14:lightRig w14:rig="threePt" w14:dir="t">
                <w14:rot w14:lat="0" w14:lon="0" w14:rev="0"/>
              </w14:lightRig>
            </w14:scene3d>
          </w:rPr>
          <w:t>1.3.3</w:t>
        </w:r>
        <w:r w:rsidR="00B22A08">
          <w:rPr>
            <w:noProof/>
          </w:rPr>
          <w:tab/>
        </w:r>
        <w:r w:rsidR="00B22A08" w:rsidRPr="0088292B">
          <w:rPr>
            <w:rStyle w:val="af4"/>
            <w:noProof/>
          </w:rPr>
          <w:t>AD</w:t>
        </w:r>
        <w:r w:rsidR="00B22A08" w:rsidRPr="0088292B">
          <w:rPr>
            <w:rStyle w:val="af4"/>
            <w:noProof/>
          </w:rPr>
          <w:t>情報ミラーリング機能</w:t>
        </w:r>
        <w:r w:rsidR="00B22A08">
          <w:rPr>
            <w:noProof/>
            <w:webHidden/>
          </w:rPr>
          <w:tab/>
        </w:r>
        <w:r w:rsidR="00B22A08">
          <w:rPr>
            <w:noProof/>
            <w:webHidden/>
          </w:rPr>
          <w:fldChar w:fldCharType="begin"/>
        </w:r>
        <w:r w:rsidR="00B22A08">
          <w:rPr>
            <w:noProof/>
            <w:webHidden/>
          </w:rPr>
          <w:instrText xml:space="preserve"> PAGEREF _Toc62216863 \h </w:instrText>
        </w:r>
        <w:r w:rsidR="00B22A08">
          <w:rPr>
            <w:noProof/>
            <w:webHidden/>
          </w:rPr>
        </w:r>
        <w:r w:rsidR="00B22A08">
          <w:rPr>
            <w:noProof/>
            <w:webHidden/>
          </w:rPr>
          <w:fldChar w:fldCharType="separate"/>
        </w:r>
        <w:r w:rsidR="00B22A08">
          <w:rPr>
            <w:noProof/>
            <w:webHidden/>
          </w:rPr>
          <w:t>54</w:t>
        </w:r>
        <w:r w:rsidR="00B22A08">
          <w:rPr>
            <w:noProof/>
            <w:webHidden/>
          </w:rPr>
          <w:fldChar w:fldCharType="end"/>
        </w:r>
      </w:hyperlink>
    </w:p>
    <w:p w14:paraId="4D6BE28F" w14:textId="740E2273" w:rsidR="00B22A08" w:rsidRDefault="007B00E8">
      <w:pPr>
        <w:pStyle w:val="33"/>
        <w:rPr>
          <w:noProof/>
        </w:rPr>
      </w:pPr>
      <w:hyperlink w:anchor="_Toc62216864" w:history="1">
        <w:r w:rsidR="00B22A08" w:rsidRPr="0088292B">
          <w:rPr>
            <w:rStyle w:val="af4"/>
            <w:noProof/>
            <w14:scene3d>
              <w14:camera w14:prst="orthographicFront"/>
              <w14:lightRig w14:rig="threePt" w14:dir="t">
                <w14:rot w14:lat="0" w14:lon="0" w14:rev="0"/>
              </w14:lightRig>
            </w14:scene3d>
          </w:rPr>
          <w:t>1.3.4</w:t>
        </w:r>
        <w:r w:rsidR="00B22A08">
          <w:rPr>
            <w:noProof/>
          </w:rPr>
          <w:tab/>
        </w:r>
        <w:r w:rsidR="00B22A08" w:rsidRPr="0088292B">
          <w:rPr>
            <w:rStyle w:val="af4"/>
            <w:noProof/>
          </w:rPr>
          <w:t>AD</w:t>
        </w:r>
        <w:r w:rsidR="00B22A08" w:rsidRPr="0088292B">
          <w:rPr>
            <w:rStyle w:val="af4"/>
            <w:noProof/>
          </w:rPr>
          <w:t>認証（</w:t>
        </w:r>
        <w:r w:rsidR="00B22A08" w:rsidRPr="0088292B">
          <w:rPr>
            <w:rStyle w:val="af4"/>
            <w:noProof/>
          </w:rPr>
          <w:t>Kerberos</w:t>
        </w:r>
        <w:r w:rsidR="00B22A08" w:rsidRPr="0088292B">
          <w:rPr>
            <w:rStyle w:val="af4"/>
            <w:noProof/>
          </w:rPr>
          <w:t>認証）機能</w:t>
        </w:r>
        <w:r w:rsidR="00B22A08">
          <w:rPr>
            <w:noProof/>
            <w:webHidden/>
          </w:rPr>
          <w:tab/>
        </w:r>
        <w:r w:rsidR="00B22A08">
          <w:rPr>
            <w:noProof/>
            <w:webHidden/>
          </w:rPr>
          <w:fldChar w:fldCharType="begin"/>
        </w:r>
        <w:r w:rsidR="00B22A08">
          <w:rPr>
            <w:noProof/>
            <w:webHidden/>
          </w:rPr>
          <w:instrText xml:space="preserve"> PAGEREF _Toc62216864 \h </w:instrText>
        </w:r>
        <w:r w:rsidR="00B22A08">
          <w:rPr>
            <w:noProof/>
            <w:webHidden/>
          </w:rPr>
        </w:r>
        <w:r w:rsidR="00B22A08">
          <w:rPr>
            <w:noProof/>
            <w:webHidden/>
          </w:rPr>
          <w:fldChar w:fldCharType="separate"/>
        </w:r>
        <w:r w:rsidR="00B22A08">
          <w:rPr>
            <w:noProof/>
            <w:webHidden/>
          </w:rPr>
          <w:t>56</w:t>
        </w:r>
        <w:r w:rsidR="00B22A08">
          <w:rPr>
            <w:noProof/>
            <w:webHidden/>
          </w:rPr>
          <w:fldChar w:fldCharType="end"/>
        </w:r>
      </w:hyperlink>
    </w:p>
    <w:p w14:paraId="3EDF6649" w14:textId="5AA1B847" w:rsidR="00B22A08" w:rsidRDefault="007B00E8">
      <w:pPr>
        <w:pStyle w:val="33"/>
        <w:rPr>
          <w:noProof/>
        </w:rPr>
      </w:pPr>
      <w:hyperlink w:anchor="_Toc62216865" w:history="1">
        <w:r w:rsidR="00B22A08" w:rsidRPr="0088292B">
          <w:rPr>
            <w:rStyle w:val="af4"/>
            <w:noProof/>
            <w14:scene3d>
              <w14:camera w14:prst="orthographicFront"/>
              <w14:lightRig w14:rig="threePt" w14:dir="t">
                <w14:rot w14:lat="0" w14:lon="0" w14:rev="0"/>
              </w14:lightRig>
            </w14:scene3d>
          </w:rPr>
          <w:t>1.3.5</w:t>
        </w:r>
        <w:r w:rsidR="00B22A08">
          <w:rPr>
            <w:noProof/>
          </w:rPr>
          <w:tab/>
        </w:r>
        <w:r w:rsidR="00B22A08" w:rsidRPr="0088292B">
          <w:rPr>
            <w:rStyle w:val="af4"/>
            <w:noProof/>
          </w:rPr>
          <w:t>本機能の例外について</w:t>
        </w:r>
        <w:r w:rsidR="00B22A08">
          <w:rPr>
            <w:noProof/>
            <w:webHidden/>
          </w:rPr>
          <w:tab/>
        </w:r>
        <w:r w:rsidR="00B22A08">
          <w:rPr>
            <w:noProof/>
            <w:webHidden/>
          </w:rPr>
          <w:fldChar w:fldCharType="begin"/>
        </w:r>
        <w:r w:rsidR="00B22A08">
          <w:rPr>
            <w:noProof/>
            <w:webHidden/>
          </w:rPr>
          <w:instrText xml:space="preserve"> PAGEREF _Toc62216865 \h </w:instrText>
        </w:r>
        <w:r w:rsidR="00B22A08">
          <w:rPr>
            <w:noProof/>
            <w:webHidden/>
          </w:rPr>
        </w:r>
        <w:r w:rsidR="00B22A08">
          <w:rPr>
            <w:noProof/>
            <w:webHidden/>
          </w:rPr>
          <w:fldChar w:fldCharType="separate"/>
        </w:r>
        <w:r w:rsidR="00B22A08">
          <w:rPr>
            <w:noProof/>
            <w:webHidden/>
          </w:rPr>
          <w:t>57</w:t>
        </w:r>
        <w:r w:rsidR="00B22A08">
          <w:rPr>
            <w:noProof/>
            <w:webHidden/>
          </w:rPr>
          <w:fldChar w:fldCharType="end"/>
        </w:r>
      </w:hyperlink>
    </w:p>
    <w:p w14:paraId="1B63CC4C" w14:textId="48FDEC21" w:rsidR="00B22A08" w:rsidRDefault="007B00E8">
      <w:pPr>
        <w:pStyle w:val="42"/>
        <w:tabs>
          <w:tab w:val="left" w:pos="1260"/>
          <w:tab w:val="right" w:leader="dot" w:pos="9627"/>
        </w:tabs>
        <w:rPr>
          <w:noProof/>
        </w:rPr>
      </w:pPr>
      <w:hyperlink w:anchor="_Toc62216866" w:history="1">
        <w:r w:rsidR="00B22A08" w:rsidRPr="0088292B">
          <w:rPr>
            <w:rStyle w:val="af4"/>
            <w:noProof/>
            <w14:scene3d>
              <w14:camera w14:prst="orthographicFront"/>
              <w14:lightRig w14:rig="threePt" w14:dir="t">
                <w14:rot w14:lat="0" w14:lon="0" w14:rev="0"/>
              </w14:lightRig>
            </w14:scene3d>
          </w:rPr>
          <w:t>(1)</w:t>
        </w:r>
        <w:r w:rsidR="00B22A08">
          <w:rPr>
            <w:noProof/>
          </w:rPr>
          <w:tab/>
        </w:r>
        <w:r w:rsidR="00B22A08" w:rsidRPr="0088292B">
          <w:rPr>
            <w:rStyle w:val="af4"/>
            <w:noProof/>
          </w:rPr>
          <w:t>連携対象外レコード</w:t>
        </w:r>
        <w:r w:rsidR="00B22A08">
          <w:rPr>
            <w:noProof/>
            <w:webHidden/>
          </w:rPr>
          <w:tab/>
        </w:r>
        <w:r w:rsidR="00B22A08">
          <w:rPr>
            <w:noProof/>
            <w:webHidden/>
          </w:rPr>
          <w:fldChar w:fldCharType="begin"/>
        </w:r>
        <w:r w:rsidR="00B22A08">
          <w:rPr>
            <w:noProof/>
            <w:webHidden/>
          </w:rPr>
          <w:instrText xml:space="preserve"> PAGEREF _Toc62216866 \h </w:instrText>
        </w:r>
        <w:r w:rsidR="00B22A08">
          <w:rPr>
            <w:noProof/>
            <w:webHidden/>
          </w:rPr>
        </w:r>
        <w:r w:rsidR="00B22A08">
          <w:rPr>
            <w:noProof/>
            <w:webHidden/>
          </w:rPr>
          <w:fldChar w:fldCharType="separate"/>
        </w:r>
        <w:r w:rsidR="00B22A08">
          <w:rPr>
            <w:noProof/>
            <w:webHidden/>
          </w:rPr>
          <w:t>57</w:t>
        </w:r>
        <w:r w:rsidR="00B22A08">
          <w:rPr>
            <w:noProof/>
            <w:webHidden/>
          </w:rPr>
          <w:fldChar w:fldCharType="end"/>
        </w:r>
      </w:hyperlink>
    </w:p>
    <w:p w14:paraId="5EA147EA" w14:textId="71006EEF" w:rsidR="00B22A08" w:rsidRDefault="007B00E8">
      <w:pPr>
        <w:pStyle w:val="42"/>
        <w:tabs>
          <w:tab w:val="left" w:pos="1260"/>
          <w:tab w:val="right" w:leader="dot" w:pos="9627"/>
        </w:tabs>
        <w:rPr>
          <w:noProof/>
        </w:rPr>
      </w:pPr>
      <w:hyperlink w:anchor="_Toc62216867" w:history="1">
        <w:r w:rsidR="00B22A08" w:rsidRPr="0088292B">
          <w:rPr>
            <w:rStyle w:val="af4"/>
            <w:noProof/>
            <w14:scene3d>
              <w14:camera w14:prst="orthographicFront"/>
              <w14:lightRig w14:rig="threePt" w14:dir="t">
                <w14:rot w14:lat="0" w14:lon="0" w14:rev="0"/>
              </w14:lightRig>
            </w14:scene3d>
          </w:rPr>
          <w:t>(2)</w:t>
        </w:r>
        <w:r w:rsidR="00B22A08">
          <w:rPr>
            <w:noProof/>
          </w:rPr>
          <w:tab/>
        </w:r>
        <w:r w:rsidR="00B22A08" w:rsidRPr="0088292B">
          <w:rPr>
            <w:rStyle w:val="af4"/>
            <w:noProof/>
          </w:rPr>
          <w:t>AD</w:t>
        </w:r>
        <w:r w:rsidR="00B22A08" w:rsidRPr="0088292B">
          <w:rPr>
            <w:rStyle w:val="af4"/>
            <w:noProof/>
          </w:rPr>
          <w:t>認証対象外（</w:t>
        </w:r>
        <w:r w:rsidR="00B22A08" w:rsidRPr="0088292B">
          <w:rPr>
            <w:rStyle w:val="af4"/>
            <w:noProof/>
          </w:rPr>
          <w:t>ITA</w:t>
        </w:r>
        <w:r w:rsidR="00B22A08" w:rsidRPr="0088292B">
          <w:rPr>
            <w:rStyle w:val="af4"/>
            <w:noProof/>
          </w:rPr>
          <w:t>内部認証）</w:t>
        </w:r>
        <w:r w:rsidR="00B22A08">
          <w:rPr>
            <w:noProof/>
            <w:webHidden/>
          </w:rPr>
          <w:tab/>
        </w:r>
        <w:r w:rsidR="00B22A08">
          <w:rPr>
            <w:noProof/>
            <w:webHidden/>
          </w:rPr>
          <w:fldChar w:fldCharType="begin"/>
        </w:r>
        <w:r w:rsidR="00B22A08">
          <w:rPr>
            <w:noProof/>
            <w:webHidden/>
          </w:rPr>
          <w:instrText xml:space="preserve"> PAGEREF _Toc62216867 \h </w:instrText>
        </w:r>
        <w:r w:rsidR="00B22A08">
          <w:rPr>
            <w:noProof/>
            <w:webHidden/>
          </w:rPr>
        </w:r>
        <w:r w:rsidR="00B22A08">
          <w:rPr>
            <w:noProof/>
            <w:webHidden/>
          </w:rPr>
          <w:fldChar w:fldCharType="separate"/>
        </w:r>
        <w:r w:rsidR="00B22A08">
          <w:rPr>
            <w:noProof/>
            <w:webHidden/>
          </w:rPr>
          <w:t>57</w:t>
        </w:r>
        <w:r w:rsidR="00B22A08">
          <w:rPr>
            <w:noProof/>
            <w:webHidden/>
          </w:rPr>
          <w:fldChar w:fldCharType="end"/>
        </w:r>
      </w:hyperlink>
    </w:p>
    <w:p w14:paraId="6C50C0B6" w14:textId="53FAF04A" w:rsidR="00B22A08" w:rsidRDefault="007B00E8">
      <w:pPr>
        <w:pStyle w:val="17"/>
        <w:rPr>
          <w:noProof/>
        </w:rPr>
      </w:pPr>
      <w:hyperlink w:anchor="_Toc62216868" w:history="1">
        <w:r w:rsidR="00B22A08" w:rsidRPr="0088292B">
          <w:rPr>
            <w:rStyle w:val="af4"/>
            <w:noProof/>
          </w:rPr>
          <w:t>2.</w:t>
        </w:r>
        <w:r w:rsidR="00B22A08">
          <w:rPr>
            <w:noProof/>
          </w:rPr>
          <w:tab/>
        </w:r>
        <w:r w:rsidR="00B22A08" w:rsidRPr="0088292B">
          <w:rPr>
            <w:rStyle w:val="af4"/>
            <w:noProof/>
          </w:rPr>
          <w:t>運用操作</w:t>
        </w:r>
        <w:r w:rsidR="00B22A08">
          <w:rPr>
            <w:noProof/>
            <w:webHidden/>
          </w:rPr>
          <w:tab/>
        </w:r>
        <w:r w:rsidR="00B22A08">
          <w:rPr>
            <w:noProof/>
            <w:webHidden/>
          </w:rPr>
          <w:fldChar w:fldCharType="begin"/>
        </w:r>
        <w:r w:rsidR="00B22A08">
          <w:rPr>
            <w:noProof/>
            <w:webHidden/>
          </w:rPr>
          <w:instrText xml:space="preserve"> PAGEREF _Toc62216868 \h </w:instrText>
        </w:r>
        <w:r w:rsidR="00B22A08">
          <w:rPr>
            <w:noProof/>
            <w:webHidden/>
          </w:rPr>
        </w:r>
        <w:r w:rsidR="00B22A08">
          <w:rPr>
            <w:noProof/>
            <w:webHidden/>
          </w:rPr>
          <w:fldChar w:fldCharType="separate"/>
        </w:r>
        <w:r w:rsidR="00B22A08">
          <w:rPr>
            <w:noProof/>
            <w:webHidden/>
          </w:rPr>
          <w:t>58</w:t>
        </w:r>
        <w:r w:rsidR="00B22A08">
          <w:rPr>
            <w:noProof/>
            <w:webHidden/>
          </w:rPr>
          <w:fldChar w:fldCharType="end"/>
        </w:r>
      </w:hyperlink>
    </w:p>
    <w:p w14:paraId="70FDE4C0" w14:textId="47A21D7C" w:rsidR="00B22A08" w:rsidRDefault="007B00E8">
      <w:pPr>
        <w:pStyle w:val="22"/>
        <w:tabs>
          <w:tab w:val="left" w:pos="840"/>
          <w:tab w:val="right" w:leader="dot" w:pos="9627"/>
        </w:tabs>
        <w:rPr>
          <w:noProof/>
        </w:rPr>
      </w:pPr>
      <w:hyperlink w:anchor="_Toc62216870" w:history="1">
        <w:r w:rsidR="00B22A08" w:rsidRPr="0088292B">
          <w:rPr>
            <w:rStyle w:val="af4"/>
            <w:noProof/>
          </w:rPr>
          <w:t>2.1</w:t>
        </w:r>
        <w:r w:rsidR="00B22A08">
          <w:rPr>
            <w:noProof/>
          </w:rPr>
          <w:tab/>
        </w:r>
        <w:r w:rsidR="00B22A08" w:rsidRPr="0088292B">
          <w:rPr>
            <w:rStyle w:val="af4"/>
            <w:noProof/>
          </w:rPr>
          <w:t>インストールの開始</w:t>
        </w:r>
        <w:r w:rsidR="00B22A08">
          <w:rPr>
            <w:noProof/>
            <w:webHidden/>
          </w:rPr>
          <w:tab/>
        </w:r>
        <w:r w:rsidR="00B22A08">
          <w:rPr>
            <w:noProof/>
            <w:webHidden/>
          </w:rPr>
          <w:fldChar w:fldCharType="begin"/>
        </w:r>
        <w:r w:rsidR="00B22A08">
          <w:rPr>
            <w:noProof/>
            <w:webHidden/>
          </w:rPr>
          <w:instrText xml:space="preserve"> PAGEREF _Toc62216870 \h </w:instrText>
        </w:r>
        <w:r w:rsidR="00B22A08">
          <w:rPr>
            <w:noProof/>
            <w:webHidden/>
          </w:rPr>
        </w:r>
        <w:r w:rsidR="00B22A08">
          <w:rPr>
            <w:noProof/>
            <w:webHidden/>
          </w:rPr>
          <w:fldChar w:fldCharType="separate"/>
        </w:r>
        <w:r w:rsidR="00B22A08">
          <w:rPr>
            <w:noProof/>
            <w:webHidden/>
          </w:rPr>
          <w:t>58</w:t>
        </w:r>
        <w:r w:rsidR="00B22A08">
          <w:rPr>
            <w:noProof/>
            <w:webHidden/>
          </w:rPr>
          <w:fldChar w:fldCharType="end"/>
        </w:r>
      </w:hyperlink>
    </w:p>
    <w:p w14:paraId="573D8379" w14:textId="32405E63" w:rsidR="00B22A08" w:rsidRDefault="007B00E8">
      <w:pPr>
        <w:pStyle w:val="22"/>
        <w:tabs>
          <w:tab w:val="left" w:pos="840"/>
          <w:tab w:val="right" w:leader="dot" w:pos="9627"/>
        </w:tabs>
        <w:rPr>
          <w:noProof/>
        </w:rPr>
      </w:pPr>
      <w:hyperlink w:anchor="_Toc62216871" w:history="1">
        <w:r w:rsidR="00B22A08" w:rsidRPr="0088292B">
          <w:rPr>
            <w:rStyle w:val="af4"/>
            <w:noProof/>
          </w:rPr>
          <w:t>2.2</w:t>
        </w:r>
        <w:r w:rsidR="00B22A08">
          <w:rPr>
            <w:noProof/>
          </w:rPr>
          <w:tab/>
        </w:r>
        <w:r w:rsidR="00B22A08" w:rsidRPr="0088292B">
          <w:rPr>
            <w:rStyle w:val="af4"/>
            <w:noProof/>
          </w:rPr>
          <w:t>オペレーション作業履歴の定期削除</w:t>
        </w:r>
        <w:r w:rsidR="00B22A08">
          <w:rPr>
            <w:noProof/>
            <w:webHidden/>
          </w:rPr>
          <w:tab/>
        </w:r>
        <w:r w:rsidR="00B22A08">
          <w:rPr>
            <w:noProof/>
            <w:webHidden/>
          </w:rPr>
          <w:fldChar w:fldCharType="begin"/>
        </w:r>
        <w:r w:rsidR="00B22A08">
          <w:rPr>
            <w:noProof/>
            <w:webHidden/>
          </w:rPr>
          <w:instrText xml:space="preserve"> PAGEREF _Toc62216871 \h </w:instrText>
        </w:r>
        <w:r w:rsidR="00B22A08">
          <w:rPr>
            <w:noProof/>
            <w:webHidden/>
          </w:rPr>
        </w:r>
        <w:r w:rsidR="00B22A08">
          <w:rPr>
            <w:noProof/>
            <w:webHidden/>
          </w:rPr>
          <w:fldChar w:fldCharType="separate"/>
        </w:r>
        <w:r w:rsidR="00B22A08">
          <w:rPr>
            <w:noProof/>
            <w:webHidden/>
          </w:rPr>
          <w:t>58</w:t>
        </w:r>
        <w:r w:rsidR="00B22A08">
          <w:rPr>
            <w:noProof/>
            <w:webHidden/>
          </w:rPr>
          <w:fldChar w:fldCharType="end"/>
        </w:r>
      </w:hyperlink>
    </w:p>
    <w:p w14:paraId="6DE99E2F" w14:textId="28C2D870" w:rsidR="00B22A08" w:rsidRDefault="007B00E8">
      <w:pPr>
        <w:pStyle w:val="22"/>
        <w:tabs>
          <w:tab w:val="left" w:pos="840"/>
          <w:tab w:val="right" w:leader="dot" w:pos="9627"/>
        </w:tabs>
        <w:rPr>
          <w:noProof/>
        </w:rPr>
      </w:pPr>
      <w:hyperlink w:anchor="_Toc62216872" w:history="1">
        <w:r w:rsidR="00B22A08" w:rsidRPr="0088292B">
          <w:rPr>
            <w:rStyle w:val="af4"/>
            <w:noProof/>
          </w:rPr>
          <w:t>2.3</w:t>
        </w:r>
        <w:r w:rsidR="00B22A08">
          <w:rPr>
            <w:noProof/>
          </w:rPr>
          <w:tab/>
        </w:r>
        <w:r w:rsidR="00B22A08" w:rsidRPr="0088292B">
          <w:rPr>
            <w:rStyle w:val="af4"/>
            <w:noProof/>
          </w:rPr>
          <w:t>ログレベルの変更</w:t>
        </w:r>
        <w:r w:rsidR="00B22A08">
          <w:rPr>
            <w:noProof/>
            <w:webHidden/>
          </w:rPr>
          <w:tab/>
        </w:r>
        <w:r w:rsidR="00B22A08">
          <w:rPr>
            <w:noProof/>
            <w:webHidden/>
          </w:rPr>
          <w:fldChar w:fldCharType="begin"/>
        </w:r>
        <w:r w:rsidR="00B22A08">
          <w:rPr>
            <w:noProof/>
            <w:webHidden/>
          </w:rPr>
          <w:instrText xml:space="preserve"> PAGEREF _Toc62216872 \h </w:instrText>
        </w:r>
        <w:r w:rsidR="00B22A08">
          <w:rPr>
            <w:noProof/>
            <w:webHidden/>
          </w:rPr>
        </w:r>
        <w:r w:rsidR="00B22A08">
          <w:rPr>
            <w:noProof/>
            <w:webHidden/>
          </w:rPr>
          <w:fldChar w:fldCharType="separate"/>
        </w:r>
        <w:r w:rsidR="00B22A08">
          <w:rPr>
            <w:noProof/>
            <w:webHidden/>
          </w:rPr>
          <w:t>60</w:t>
        </w:r>
        <w:r w:rsidR="00B22A08">
          <w:rPr>
            <w:noProof/>
            <w:webHidden/>
          </w:rPr>
          <w:fldChar w:fldCharType="end"/>
        </w:r>
      </w:hyperlink>
    </w:p>
    <w:p w14:paraId="36665A20" w14:textId="597F0B97" w:rsidR="00B22A08" w:rsidRDefault="007B00E8">
      <w:pPr>
        <w:pStyle w:val="22"/>
        <w:tabs>
          <w:tab w:val="left" w:pos="840"/>
          <w:tab w:val="right" w:leader="dot" w:pos="9627"/>
        </w:tabs>
        <w:rPr>
          <w:noProof/>
        </w:rPr>
      </w:pPr>
      <w:hyperlink w:anchor="_Toc62216873" w:history="1">
        <w:r w:rsidR="00B22A08" w:rsidRPr="0088292B">
          <w:rPr>
            <w:rStyle w:val="af4"/>
            <w:noProof/>
          </w:rPr>
          <w:t>2.4</w:t>
        </w:r>
        <w:r w:rsidR="00B22A08">
          <w:rPr>
            <w:noProof/>
          </w:rPr>
          <w:tab/>
        </w:r>
        <w:r w:rsidR="00B22A08" w:rsidRPr="0088292B">
          <w:rPr>
            <w:rStyle w:val="af4"/>
            <w:noProof/>
          </w:rPr>
          <w:t>メンテナンス</w:t>
        </w:r>
        <w:r w:rsidR="00B22A08">
          <w:rPr>
            <w:noProof/>
            <w:webHidden/>
          </w:rPr>
          <w:tab/>
        </w:r>
        <w:r w:rsidR="00B22A08">
          <w:rPr>
            <w:noProof/>
            <w:webHidden/>
          </w:rPr>
          <w:fldChar w:fldCharType="begin"/>
        </w:r>
        <w:r w:rsidR="00B22A08">
          <w:rPr>
            <w:noProof/>
            <w:webHidden/>
          </w:rPr>
          <w:instrText xml:space="preserve"> PAGEREF _Toc62216873 \h </w:instrText>
        </w:r>
        <w:r w:rsidR="00B22A08">
          <w:rPr>
            <w:noProof/>
            <w:webHidden/>
          </w:rPr>
        </w:r>
        <w:r w:rsidR="00B22A08">
          <w:rPr>
            <w:noProof/>
            <w:webHidden/>
          </w:rPr>
          <w:fldChar w:fldCharType="separate"/>
        </w:r>
        <w:r w:rsidR="00B22A08">
          <w:rPr>
            <w:noProof/>
            <w:webHidden/>
          </w:rPr>
          <w:t>61</w:t>
        </w:r>
        <w:r w:rsidR="00B22A08">
          <w:rPr>
            <w:noProof/>
            <w:webHidden/>
          </w:rPr>
          <w:fldChar w:fldCharType="end"/>
        </w:r>
      </w:hyperlink>
    </w:p>
    <w:p w14:paraId="0F9C4A94" w14:textId="018981E2" w:rsidR="00B22A08" w:rsidRDefault="007B00E8">
      <w:pPr>
        <w:pStyle w:val="33"/>
        <w:rPr>
          <w:noProof/>
        </w:rPr>
      </w:pPr>
      <w:hyperlink w:anchor="_Toc62216874" w:history="1">
        <w:r w:rsidR="00B22A08" w:rsidRPr="0088292B">
          <w:rPr>
            <w:rStyle w:val="af4"/>
            <w:noProof/>
            <w14:scene3d>
              <w14:camera w14:prst="orthographicFront"/>
              <w14:lightRig w14:rig="threePt" w14:dir="t">
                <w14:rot w14:lat="0" w14:lon="0" w14:rev="0"/>
              </w14:lightRig>
            </w14:scene3d>
          </w:rPr>
          <w:t>2.4.1</w:t>
        </w:r>
        <w:r w:rsidR="00B22A08">
          <w:rPr>
            <w:noProof/>
          </w:rPr>
          <w:tab/>
        </w:r>
        <w:r w:rsidR="00B22A08" w:rsidRPr="0088292B">
          <w:rPr>
            <w:rStyle w:val="af4"/>
            <w:noProof/>
          </w:rPr>
          <w:t>ITA</w:t>
        </w:r>
        <w:r w:rsidR="00B22A08" w:rsidRPr="0088292B">
          <w:rPr>
            <w:rStyle w:val="af4"/>
            <w:noProof/>
          </w:rPr>
          <w:t>システム</w:t>
        </w:r>
        <w:r w:rsidR="00B22A08" w:rsidRPr="0088292B">
          <w:rPr>
            <w:rStyle w:val="af4"/>
            <w:noProof/>
          </w:rPr>
          <w:t xml:space="preserve"> </w:t>
        </w:r>
        <w:r w:rsidR="00B22A08" w:rsidRPr="0088292B">
          <w:rPr>
            <w:rStyle w:val="af4"/>
            <w:noProof/>
          </w:rPr>
          <w:t>独立型プロセスの起動</w:t>
        </w:r>
        <w:r w:rsidR="00B22A08" w:rsidRPr="0088292B">
          <w:rPr>
            <w:rStyle w:val="af4"/>
            <w:noProof/>
          </w:rPr>
          <w:t>/</w:t>
        </w:r>
        <w:r w:rsidR="00B22A08" w:rsidRPr="0088292B">
          <w:rPr>
            <w:rStyle w:val="af4"/>
            <w:noProof/>
          </w:rPr>
          <w:t>停止</w:t>
        </w:r>
        <w:r w:rsidR="00B22A08" w:rsidRPr="0088292B">
          <w:rPr>
            <w:rStyle w:val="af4"/>
            <w:noProof/>
          </w:rPr>
          <w:t>/</w:t>
        </w:r>
        <w:r w:rsidR="00B22A08" w:rsidRPr="0088292B">
          <w:rPr>
            <w:rStyle w:val="af4"/>
            <w:noProof/>
          </w:rPr>
          <w:t>再起動</w:t>
        </w:r>
        <w:r w:rsidR="00B22A08">
          <w:rPr>
            <w:noProof/>
            <w:webHidden/>
          </w:rPr>
          <w:tab/>
        </w:r>
        <w:r w:rsidR="00B22A08">
          <w:rPr>
            <w:noProof/>
            <w:webHidden/>
          </w:rPr>
          <w:fldChar w:fldCharType="begin"/>
        </w:r>
        <w:r w:rsidR="00B22A08">
          <w:rPr>
            <w:noProof/>
            <w:webHidden/>
          </w:rPr>
          <w:instrText xml:space="preserve"> PAGEREF _Toc62216874 \h </w:instrText>
        </w:r>
        <w:r w:rsidR="00B22A08">
          <w:rPr>
            <w:noProof/>
            <w:webHidden/>
          </w:rPr>
        </w:r>
        <w:r w:rsidR="00B22A08">
          <w:rPr>
            <w:noProof/>
            <w:webHidden/>
          </w:rPr>
          <w:fldChar w:fldCharType="separate"/>
        </w:r>
        <w:r w:rsidR="00B22A08">
          <w:rPr>
            <w:noProof/>
            <w:webHidden/>
          </w:rPr>
          <w:t>61</w:t>
        </w:r>
        <w:r w:rsidR="00B22A08">
          <w:rPr>
            <w:noProof/>
            <w:webHidden/>
          </w:rPr>
          <w:fldChar w:fldCharType="end"/>
        </w:r>
      </w:hyperlink>
    </w:p>
    <w:p w14:paraId="79E5D825" w14:textId="59D5D752" w:rsidR="00B22A08" w:rsidRDefault="007B00E8">
      <w:pPr>
        <w:pStyle w:val="42"/>
        <w:tabs>
          <w:tab w:val="left" w:pos="1260"/>
          <w:tab w:val="right" w:leader="dot" w:pos="9627"/>
        </w:tabs>
        <w:rPr>
          <w:noProof/>
        </w:rPr>
      </w:pPr>
      <w:hyperlink w:anchor="_Toc62216875" w:history="1">
        <w:r w:rsidR="00B22A08" w:rsidRPr="0088292B">
          <w:rPr>
            <w:rStyle w:val="af4"/>
            <w:noProof/>
            <w14:scene3d>
              <w14:camera w14:prst="orthographicFront"/>
              <w14:lightRig w14:rig="threePt" w14:dir="t">
                <w14:rot w14:lat="0" w14:lon="0" w14:rev="0"/>
              </w14:lightRig>
            </w14:scene3d>
          </w:rPr>
          <w:t>(1)</w:t>
        </w:r>
        <w:r w:rsidR="00B22A08">
          <w:rPr>
            <w:noProof/>
          </w:rPr>
          <w:tab/>
        </w:r>
        <w:r w:rsidR="00B22A08" w:rsidRPr="0088292B">
          <w:rPr>
            <w:rStyle w:val="af4"/>
            <w:noProof/>
          </w:rPr>
          <w:t>プロセス起動</w:t>
        </w:r>
        <w:r w:rsidR="00B22A08">
          <w:rPr>
            <w:noProof/>
            <w:webHidden/>
          </w:rPr>
          <w:tab/>
        </w:r>
        <w:r w:rsidR="00B22A08">
          <w:rPr>
            <w:noProof/>
            <w:webHidden/>
          </w:rPr>
          <w:fldChar w:fldCharType="begin"/>
        </w:r>
        <w:r w:rsidR="00B22A08">
          <w:rPr>
            <w:noProof/>
            <w:webHidden/>
          </w:rPr>
          <w:instrText xml:space="preserve"> PAGEREF _Toc62216875 \h </w:instrText>
        </w:r>
        <w:r w:rsidR="00B22A08">
          <w:rPr>
            <w:noProof/>
            <w:webHidden/>
          </w:rPr>
        </w:r>
        <w:r w:rsidR="00B22A08">
          <w:rPr>
            <w:noProof/>
            <w:webHidden/>
          </w:rPr>
          <w:fldChar w:fldCharType="separate"/>
        </w:r>
        <w:r w:rsidR="00B22A08">
          <w:rPr>
            <w:noProof/>
            <w:webHidden/>
          </w:rPr>
          <w:t>61</w:t>
        </w:r>
        <w:r w:rsidR="00B22A08">
          <w:rPr>
            <w:noProof/>
            <w:webHidden/>
          </w:rPr>
          <w:fldChar w:fldCharType="end"/>
        </w:r>
      </w:hyperlink>
    </w:p>
    <w:p w14:paraId="01A1EF1E" w14:textId="02962B8E" w:rsidR="00B22A08" w:rsidRDefault="007B00E8">
      <w:pPr>
        <w:pStyle w:val="42"/>
        <w:tabs>
          <w:tab w:val="left" w:pos="1260"/>
          <w:tab w:val="right" w:leader="dot" w:pos="9627"/>
        </w:tabs>
        <w:rPr>
          <w:noProof/>
        </w:rPr>
      </w:pPr>
      <w:hyperlink w:anchor="_Toc62216876" w:history="1">
        <w:r w:rsidR="00B22A08" w:rsidRPr="0088292B">
          <w:rPr>
            <w:rStyle w:val="af4"/>
            <w:noProof/>
            <w14:scene3d>
              <w14:camera w14:prst="orthographicFront"/>
              <w14:lightRig w14:rig="threePt" w14:dir="t">
                <w14:rot w14:lat="0" w14:lon="0" w14:rev="0"/>
              </w14:lightRig>
            </w14:scene3d>
          </w:rPr>
          <w:t>(2)</w:t>
        </w:r>
        <w:r w:rsidR="00B22A08">
          <w:rPr>
            <w:noProof/>
          </w:rPr>
          <w:tab/>
        </w:r>
        <w:r w:rsidR="00B22A08" w:rsidRPr="0088292B">
          <w:rPr>
            <w:rStyle w:val="af4"/>
            <w:noProof/>
          </w:rPr>
          <w:t>プロセス停止</w:t>
        </w:r>
        <w:r w:rsidR="00B22A08">
          <w:rPr>
            <w:noProof/>
            <w:webHidden/>
          </w:rPr>
          <w:tab/>
        </w:r>
        <w:r w:rsidR="00B22A08">
          <w:rPr>
            <w:noProof/>
            <w:webHidden/>
          </w:rPr>
          <w:fldChar w:fldCharType="begin"/>
        </w:r>
        <w:r w:rsidR="00B22A08">
          <w:rPr>
            <w:noProof/>
            <w:webHidden/>
          </w:rPr>
          <w:instrText xml:space="preserve"> PAGEREF _Toc62216876 \h </w:instrText>
        </w:r>
        <w:r w:rsidR="00B22A08">
          <w:rPr>
            <w:noProof/>
            <w:webHidden/>
          </w:rPr>
        </w:r>
        <w:r w:rsidR="00B22A08">
          <w:rPr>
            <w:noProof/>
            <w:webHidden/>
          </w:rPr>
          <w:fldChar w:fldCharType="separate"/>
        </w:r>
        <w:r w:rsidR="00B22A08">
          <w:rPr>
            <w:noProof/>
            <w:webHidden/>
          </w:rPr>
          <w:t>61</w:t>
        </w:r>
        <w:r w:rsidR="00B22A08">
          <w:rPr>
            <w:noProof/>
            <w:webHidden/>
          </w:rPr>
          <w:fldChar w:fldCharType="end"/>
        </w:r>
      </w:hyperlink>
    </w:p>
    <w:p w14:paraId="3C5F0620" w14:textId="7DF99658" w:rsidR="00B22A08" w:rsidRDefault="007B00E8">
      <w:pPr>
        <w:pStyle w:val="42"/>
        <w:tabs>
          <w:tab w:val="left" w:pos="1260"/>
          <w:tab w:val="right" w:leader="dot" w:pos="9627"/>
        </w:tabs>
        <w:rPr>
          <w:noProof/>
        </w:rPr>
      </w:pPr>
      <w:hyperlink w:anchor="_Toc62216877" w:history="1">
        <w:r w:rsidR="00B22A08" w:rsidRPr="0088292B">
          <w:rPr>
            <w:rStyle w:val="af4"/>
            <w:noProof/>
            <w14:scene3d>
              <w14:camera w14:prst="orthographicFront"/>
              <w14:lightRig w14:rig="threePt" w14:dir="t">
                <w14:rot w14:lat="0" w14:lon="0" w14:rev="0"/>
              </w14:lightRig>
            </w14:scene3d>
          </w:rPr>
          <w:t>(3)</w:t>
        </w:r>
        <w:r w:rsidR="00B22A08">
          <w:rPr>
            <w:noProof/>
          </w:rPr>
          <w:tab/>
        </w:r>
        <w:r w:rsidR="00B22A08" w:rsidRPr="0088292B">
          <w:rPr>
            <w:rStyle w:val="af4"/>
            <w:noProof/>
          </w:rPr>
          <w:t>プロセス再起動</w:t>
        </w:r>
        <w:r w:rsidR="00B22A08">
          <w:rPr>
            <w:noProof/>
            <w:webHidden/>
          </w:rPr>
          <w:tab/>
        </w:r>
        <w:r w:rsidR="00B22A08">
          <w:rPr>
            <w:noProof/>
            <w:webHidden/>
          </w:rPr>
          <w:fldChar w:fldCharType="begin"/>
        </w:r>
        <w:r w:rsidR="00B22A08">
          <w:rPr>
            <w:noProof/>
            <w:webHidden/>
          </w:rPr>
          <w:instrText xml:space="preserve"> PAGEREF _Toc62216877 \h </w:instrText>
        </w:r>
        <w:r w:rsidR="00B22A08">
          <w:rPr>
            <w:noProof/>
            <w:webHidden/>
          </w:rPr>
        </w:r>
        <w:r w:rsidR="00B22A08">
          <w:rPr>
            <w:noProof/>
            <w:webHidden/>
          </w:rPr>
          <w:fldChar w:fldCharType="separate"/>
        </w:r>
        <w:r w:rsidR="00B22A08">
          <w:rPr>
            <w:noProof/>
            <w:webHidden/>
          </w:rPr>
          <w:t>61</w:t>
        </w:r>
        <w:r w:rsidR="00B22A08">
          <w:rPr>
            <w:noProof/>
            <w:webHidden/>
          </w:rPr>
          <w:fldChar w:fldCharType="end"/>
        </w:r>
      </w:hyperlink>
    </w:p>
    <w:p w14:paraId="247AC442" w14:textId="6BA29437" w:rsidR="00B22A08" w:rsidRDefault="007B00E8">
      <w:pPr>
        <w:pStyle w:val="42"/>
        <w:tabs>
          <w:tab w:val="right" w:leader="dot" w:pos="9627"/>
        </w:tabs>
        <w:rPr>
          <w:noProof/>
        </w:rPr>
      </w:pPr>
      <w:hyperlink w:anchor="_Toc62216878" w:history="1">
        <w:r w:rsidR="00B22A08">
          <w:rPr>
            <w:noProof/>
            <w:webHidden/>
          </w:rPr>
          <w:tab/>
        </w:r>
        <w:r w:rsidR="00B22A08">
          <w:rPr>
            <w:noProof/>
            <w:webHidden/>
          </w:rPr>
          <w:fldChar w:fldCharType="begin"/>
        </w:r>
        <w:r w:rsidR="00B22A08">
          <w:rPr>
            <w:noProof/>
            <w:webHidden/>
          </w:rPr>
          <w:instrText xml:space="preserve"> PAGEREF _Toc62216878 \h </w:instrText>
        </w:r>
        <w:r w:rsidR="00B22A08">
          <w:rPr>
            <w:noProof/>
            <w:webHidden/>
          </w:rPr>
        </w:r>
        <w:r w:rsidR="00B22A08">
          <w:rPr>
            <w:noProof/>
            <w:webHidden/>
          </w:rPr>
          <w:fldChar w:fldCharType="separate"/>
        </w:r>
        <w:r w:rsidR="00B22A08">
          <w:rPr>
            <w:noProof/>
            <w:webHidden/>
          </w:rPr>
          <w:t>61</w:t>
        </w:r>
        <w:r w:rsidR="00B22A08">
          <w:rPr>
            <w:noProof/>
            <w:webHidden/>
          </w:rPr>
          <w:fldChar w:fldCharType="end"/>
        </w:r>
      </w:hyperlink>
    </w:p>
    <w:p w14:paraId="14C7D39F" w14:textId="0F51122B" w:rsidR="00B22A08" w:rsidRDefault="007B00E8">
      <w:pPr>
        <w:pStyle w:val="17"/>
        <w:rPr>
          <w:noProof/>
        </w:rPr>
      </w:pPr>
      <w:hyperlink w:anchor="_Toc62216879" w:history="1">
        <w:r w:rsidR="00B22A08" w:rsidRPr="0088292B">
          <w:rPr>
            <w:rStyle w:val="af4"/>
            <w:noProof/>
          </w:rPr>
          <w:t>3.</w:t>
        </w:r>
        <w:r w:rsidR="00B22A08">
          <w:rPr>
            <w:noProof/>
          </w:rPr>
          <w:tab/>
        </w:r>
        <w:r w:rsidR="00B22A08" w:rsidRPr="0088292B">
          <w:rPr>
            <w:rStyle w:val="af4"/>
            <w:noProof/>
          </w:rPr>
          <w:t>Appendix</w:t>
        </w:r>
        <w:r w:rsidR="00B22A08">
          <w:rPr>
            <w:noProof/>
            <w:webHidden/>
          </w:rPr>
          <w:tab/>
        </w:r>
        <w:r w:rsidR="00B22A08">
          <w:rPr>
            <w:noProof/>
            <w:webHidden/>
          </w:rPr>
          <w:fldChar w:fldCharType="begin"/>
        </w:r>
        <w:r w:rsidR="00B22A08">
          <w:rPr>
            <w:noProof/>
            <w:webHidden/>
          </w:rPr>
          <w:instrText xml:space="preserve"> PAGEREF _Toc62216879 \h </w:instrText>
        </w:r>
        <w:r w:rsidR="00B22A08">
          <w:rPr>
            <w:noProof/>
            <w:webHidden/>
          </w:rPr>
        </w:r>
        <w:r w:rsidR="00B22A08">
          <w:rPr>
            <w:noProof/>
            <w:webHidden/>
          </w:rPr>
          <w:fldChar w:fldCharType="separate"/>
        </w:r>
        <w:r w:rsidR="00B22A08">
          <w:rPr>
            <w:noProof/>
            <w:webHidden/>
          </w:rPr>
          <w:t>62</w:t>
        </w:r>
        <w:r w:rsidR="00B22A08">
          <w:rPr>
            <w:noProof/>
            <w:webHidden/>
          </w:rPr>
          <w:fldChar w:fldCharType="end"/>
        </w:r>
      </w:hyperlink>
    </w:p>
    <w:p w14:paraId="510E44B7" w14:textId="1931AFB6" w:rsidR="00B22A08" w:rsidRDefault="007B00E8">
      <w:pPr>
        <w:pStyle w:val="22"/>
        <w:tabs>
          <w:tab w:val="left" w:pos="840"/>
          <w:tab w:val="right" w:leader="dot" w:pos="9627"/>
        </w:tabs>
        <w:rPr>
          <w:noProof/>
        </w:rPr>
      </w:pPr>
      <w:hyperlink w:anchor="_Toc62216881" w:history="1">
        <w:r w:rsidR="00B22A08" w:rsidRPr="0088292B">
          <w:rPr>
            <w:rStyle w:val="af4"/>
            <w:noProof/>
          </w:rPr>
          <w:t>3.1</w:t>
        </w:r>
        <w:r w:rsidR="00B22A08">
          <w:rPr>
            <w:noProof/>
          </w:rPr>
          <w:tab/>
        </w:r>
        <w:r w:rsidR="00B22A08" w:rsidRPr="0088292B">
          <w:rPr>
            <w:rStyle w:val="af4"/>
            <w:noProof/>
          </w:rPr>
          <w:t>トラブルシューティング</w:t>
        </w:r>
        <w:r w:rsidR="00B22A08">
          <w:rPr>
            <w:noProof/>
            <w:webHidden/>
          </w:rPr>
          <w:tab/>
        </w:r>
        <w:r w:rsidR="00B22A08">
          <w:rPr>
            <w:noProof/>
            <w:webHidden/>
          </w:rPr>
          <w:fldChar w:fldCharType="begin"/>
        </w:r>
        <w:r w:rsidR="00B22A08">
          <w:rPr>
            <w:noProof/>
            <w:webHidden/>
          </w:rPr>
          <w:instrText xml:space="preserve"> PAGEREF _Toc62216881 \h </w:instrText>
        </w:r>
        <w:r w:rsidR="00B22A08">
          <w:rPr>
            <w:noProof/>
            <w:webHidden/>
          </w:rPr>
        </w:r>
        <w:r w:rsidR="00B22A08">
          <w:rPr>
            <w:noProof/>
            <w:webHidden/>
          </w:rPr>
          <w:fldChar w:fldCharType="separate"/>
        </w:r>
        <w:r w:rsidR="00B22A08">
          <w:rPr>
            <w:noProof/>
            <w:webHidden/>
          </w:rPr>
          <w:t>62</w:t>
        </w:r>
        <w:r w:rsidR="00B22A08">
          <w:rPr>
            <w:noProof/>
            <w:webHidden/>
          </w:rPr>
          <w:fldChar w:fldCharType="end"/>
        </w:r>
      </w:hyperlink>
    </w:p>
    <w:p w14:paraId="4DDB5198" w14:textId="64A40BFB"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3" w:name="_Toc435436106"/>
      <w:bookmarkStart w:id="4" w:name="_Ref453680314"/>
      <w:bookmarkStart w:id="5" w:name="_Toc492910642"/>
      <w:bookmarkStart w:id="6" w:name="_Toc492911462"/>
      <w:bookmarkStart w:id="7" w:name="_Toc62216815"/>
      <w:r w:rsidRPr="00CB055E">
        <w:lastRenderedPageBreak/>
        <w:t>はじめに</w:t>
      </w:r>
      <w:bookmarkEnd w:id="3"/>
      <w:bookmarkEnd w:id="4"/>
      <w:bookmarkEnd w:id="5"/>
      <w:bookmarkEnd w:id="6"/>
      <w:bookmarkEnd w:id="7"/>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8" w:name="_Toc62216816"/>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8"/>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pPr>
        <w:pStyle w:val="20"/>
      </w:pPr>
      <w:bookmarkStart w:id="9" w:name="_Toc492911464"/>
      <w:bookmarkStart w:id="10" w:name="_Toc62216817"/>
      <w:r w:rsidRPr="00D25D02">
        <w:t>ITA</w:t>
      </w:r>
      <w:r w:rsidR="00856EFA" w:rsidRPr="00D25D02">
        <w:rPr>
          <w:rFonts w:hint="eastAsia"/>
        </w:rPr>
        <w:t>管理コンソールについて</w:t>
      </w:r>
      <w:bookmarkEnd w:id="9"/>
      <w:bookmarkEnd w:id="10"/>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64618D">
      <w:pPr>
        <w:pStyle w:val="af2"/>
      </w:pPr>
    </w:p>
    <w:p w14:paraId="6C063826" w14:textId="50F42C6E" w:rsidR="00C347CC" w:rsidRPr="00CB055E" w:rsidRDefault="00C347CC" w:rsidP="006B128F">
      <w:pPr>
        <w:pStyle w:val="af2"/>
      </w:pP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B22A08">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表</w:instrText>
      </w:r>
      <w:r w:rsidRPr="00CB055E">
        <w:rPr>
          <w:rFonts w:hint="eastAsia"/>
        </w:rPr>
        <w:instrText xml:space="preserve"> \* ARABIC \s 2</w:instrText>
      </w:r>
      <w:r w:rsidRPr="00CB055E">
        <w:instrText xml:space="preserve"> </w:instrText>
      </w:r>
      <w:r w:rsidRPr="00CB055E">
        <w:fldChar w:fldCharType="separate"/>
      </w:r>
      <w:r w:rsidR="00B22A08">
        <w:rPr>
          <w:noProof/>
        </w:rPr>
        <w:t>1</w:t>
      </w:r>
      <w:r w:rsidRPr="00CB055E">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C347CC" w:rsidRPr="00CB055E" w14:paraId="1D4C4F1B" w14:textId="77777777" w:rsidTr="00C347CC">
        <w:tc>
          <w:tcPr>
            <w:tcW w:w="567" w:type="dxa"/>
            <w:tcBorders>
              <w:bottom w:val="dotted" w:sz="4" w:space="0" w:color="auto"/>
            </w:tcBorders>
            <w:shd w:val="clear" w:color="auto" w:fill="E5EAEF"/>
            <w:vAlign w:val="center"/>
          </w:tcPr>
          <w:p w14:paraId="3C3FA441" w14:textId="77777777" w:rsidR="00C347CC" w:rsidRPr="00CB055E" w:rsidRDefault="00C347CC"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C347CC" w:rsidRPr="00CB055E" w:rsidRDefault="00C347CC"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C347CC" w:rsidRPr="00CB055E" w:rsidRDefault="00C347CC"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C347CC" w:rsidRPr="00CB055E" w14:paraId="70BC8583" w14:textId="77777777" w:rsidTr="00C347CC">
        <w:tc>
          <w:tcPr>
            <w:tcW w:w="567" w:type="dxa"/>
            <w:tcBorders>
              <w:top w:val="dotted" w:sz="4" w:space="0" w:color="auto"/>
              <w:bottom w:val="dotted" w:sz="4" w:space="0" w:color="auto"/>
            </w:tcBorders>
            <w:shd w:val="clear" w:color="auto" w:fill="E5EAEF"/>
            <w:vAlign w:val="center"/>
          </w:tcPr>
          <w:p w14:paraId="138374AF" w14:textId="77777777" w:rsidR="00C347CC" w:rsidRPr="00CB055E" w:rsidRDefault="00C347CC"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DAD69B1" w14:textId="77777777" w:rsidR="00C347CC" w:rsidRPr="00CB055E" w:rsidRDefault="00C347CC"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C347CC" w:rsidRPr="00CB055E" w14:paraId="29B91BD3" w14:textId="77777777" w:rsidTr="00C347CC">
        <w:tc>
          <w:tcPr>
            <w:tcW w:w="567" w:type="dxa"/>
            <w:tcBorders>
              <w:top w:val="dotted" w:sz="4" w:space="0" w:color="auto"/>
              <w:bottom w:val="single" w:sz="4" w:space="0" w:color="auto"/>
            </w:tcBorders>
            <w:shd w:val="clear" w:color="auto" w:fill="E5EAEF"/>
            <w:vAlign w:val="center"/>
          </w:tcPr>
          <w:p w14:paraId="0B5AE71B" w14:textId="77777777" w:rsidR="00C347CC" w:rsidRPr="00CB055E" w:rsidRDefault="00C347CC" w:rsidP="00C347CC">
            <w:pPr>
              <w:jc w:val="center"/>
              <w:rPr>
                <w:sz w:val="18"/>
                <w:szCs w:val="18"/>
              </w:rPr>
            </w:pPr>
            <w:r w:rsidRPr="008A2B0D">
              <w:rPr>
                <w:rFonts w:ascii="Arial" w:hAnsi="Arial" w:hint="eastAsia"/>
                <w:sz w:val="18"/>
                <w:szCs w:val="18"/>
              </w:rPr>
              <w:t>3</w:t>
            </w:r>
          </w:p>
        </w:tc>
        <w:tc>
          <w:tcPr>
            <w:tcW w:w="2977" w:type="dxa"/>
            <w:vMerge/>
            <w:vAlign w:val="center"/>
          </w:tcPr>
          <w:p w14:paraId="3960BBAB" w14:textId="77777777" w:rsidR="00C347CC" w:rsidRPr="00CB055E" w:rsidRDefault="00C347CC" w:rsidP="00C347CC">
            <w:pPr>
              <w:rPr>
                <w:sz w:val="18"/>
                <w:szCs w:val="18"/>
              </w:rPr>
            </w:pPr>
          </w:p>
        </w:tc>
        <w:tc>
          <w:tcPr>
            <w:tcW w:w="4394" w:type="dxa"/>
            <w:tcBorders>
              <w:top w:val="dotted" w:sz="4" w:space="0" w:color="auto"/>
              <w:bottom w:val="single" w:sz="4" w:space="0" w:color="auto"/>
            </w:tcBorders>
            <w:vAlign w:val="center"/>
          </w:tcPr>
          <w:p w14:paraId="4F0C6630" w14:textId="77777777" w:rsidR="00C347CC" w:rsidRPr="00CB055E" w:rsidRDefault="00C347CC" w:rsidP="00C347CC">
            <w:pPr>
              <w:ind w:leftChars="83" w:left="174"/>
              <w:rPr>
                <w:sz w:val="18"/>
                <w:szCs w:val="18"/>
              </w:rPr>
            </w:pPr>
            <w:r w:rsidRPr="00CB055E">
              <w:rPr>
                <w:rFonts w:cstheme="minorHAnsi"/>
                <w:sz w:val="18"/>
                <w:szCs w:val="18"/>
              </w:rPr>
              <w:t>ログアウト画面</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77777777" w:rsidR="00C347CC" w:rsidRPr="00CB055E" w:rsidRDefault="00C347CC" w:rsidP="00C347CC">
            <w:pPr>
              <w:jc w:val="center"/>
              <w:rPr>
                <w:sz w:val="18"/>
                <w:szCs w:val="18"/>
              </w:rPr>
            </w:pPr>
            <w:r w:rsidRPr="008A2B0D">
              <w:rPr>
                <w:rFonts w:ascii="Arial" w:hAnsi="Arial" w:hint="eastAsia"/>
                <w:sz w:val="18"/>
                <w:szCs w:val="18"/>
              </w:rPr>
              <w:t>4</w:t>
            </w:r>
          </w:p>
        </w:tc>
        <w:tc>
          <w:tcPr>
            <w:tcW w:w="2977" w:type="dxa"/>
            <w:vMerge w:val="restart"/>
            <w:vAlign w:val="center"/>
          </w:tcPr>
          <w:p w14:paraId="2425E0E8" w14:textId="77777777" w:rsidR="00C347CC" w:rsidRPr="00CB055E" w:rsidRDefault="00C347CC" w:rsidP="00C347CC">
            <w:pPr>
              <w:rPr>
                <w:sz w:val="18"/>
                <w:szCs w:val="18"/>
              </w:rPr>
            </w:pPr>
            <w:r>
              <w:rPr>
                <w:rFonts w:ascii="Arial" w:hAnsi="Arial"/>
                <w:sz w:val="18"/>
                <w:szCs w:val="18"/>
              </w:rPr>
              <w:t>ITA</w:t>
            </w: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77777777" w:rsidR="00C347CC" w:rsidRPr="00CB055E" w:rsidRDefault="00C347CC" w:rsidP="00C347CC">
            <w:pPr>
              <w:jc w:val="center"/>
              <w:rPr>
                <w:sz w:val="18"/>
                <w:szCs w:val="18"/>
              </w:rPr>
            </w:pPr>
            <w:r w:rsidRPr="008A2B0D">
              <w:rPr>
                <w:rFonts w:ascii="Arial" w:hAnsi="Arial"/>
                <w:sz w:val="18"/>
                <w:szCs w:val="18"/>
              </w:rPr>
              <w:t>5</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77777777" w:rsidR="00C347CC" w:rsidRPr="00CB055E" w:rsidRDefault="00C347CC" w:rsidP="00C347CC">
            <w:pPr>
              <w:jc w:val="center"/>
              <w:rPr>
                <w:sz w:val="18"/>
                <w:szCs w:val="18"/>
              </w:rPr>
            </w:pPr>
            <w:r w:rsidRPr="008A2B0D">
              <w:rPr>
                <w:rFonts w:ascii="Arial" w:hAnsi="Arial"/>
                <w:sz w:val="18"/>
                <w:szCs w:val="18"/>
              </w:rPr>
              <w:t>6</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77777777" w:rsidR="00C347CC" w:rsidRPr="00CB055E" w:rsidRDefault="00C347CC" w:rsidP="00C347CC">
            <w:pPr>
              <w:jc w:val="center"/>
              <w:rPr>
                <w:sz w:val="18"/>
                <w:szCs w:val="18"/>
              </w:rPr>
            </w:pPr>
            <w:r w:rsidRPr="008A2B0D">
              <w:rPr>
                <w:rFonts w:ascii="Arial" w:hAnsi="Arial"/>
                <w:sz w:val="18"/>
                <w:szCs w:val="18"/>
              </w:rPr>
              <w:t>7</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77777777" w:rsidR="00C347CC" w:rsidRPr="00CB055E" w:rsidRDefault="00C347CC" w:rsidP="00C347CC">
            <w:pPr>
              <w:jc w:val="center"/>
              <w:rPr>
                <w:sz w:val="18"/>
                <w:szCs w:val="18"/>
              </w:rPr>
            </w:pPr>
            <w:r>
              <w:rPr>
                <w:rFonts w:hint="eastAsia"/>
                <w:sz w:val="18"/>
                <w:szCs w:val="18"/>
              </w:rPr>
              <w:t>8</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77777777" w:rsidR="00C347CC" w:rsidRPr="00CB055E" w:rsidRDefault="00C347CC" w:rsidP="00C347CC">
            <w:pPr>
              <w:jc w:val="center"/>
              <w:rPr>
                <w:sz w:val="18"/>
                <w:szCs w:val="18"/>
              </w:rPr>
            </w:pPr>
            <w:r>
              <w:rPr>
                <w:rFonts w:ascii="Arial" w:hAnsi="Arial" w:hint="eastAsia"/>
                <w:sz w:val="18"/>
                <w:szCs w:val="18"/>
              </w:rPr>
              <w:t>9</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0</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1</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B9583D" w:rsidRPr="00CB055E" w14:paraId="694B7AF9" w14:textId="77777777" w:rsidTr="00C347CC">
        <w:tc>
          <w:tcPr>
            <w:tcW w:w="567" w:type="dxa"/>
            <w:tcBorders>
              <w:top w:val="dotted" w:sz="4" w:space="0" w:color="auto"/>
              <w:bottom w:val="dotted" w:sz="4" w:space="0" w:color="auto"/>
            </w:tcBorders>
            <w:shd w:val="clear" w:color="auto" w:fill="E5EAEF"/>
            <w:vAlign w:val="center"/>
          </w:tcPr>
          <w:p w14:paraId="0E22245F" w14:textId="15EA99C3" w:rsidR="00B9583D" w:rsidRDefault="00B9583D" w:rsidP="00C347CC">
            <w:pPr>
              <w:jc w:val="center"/>
              <w:rPr>
                <w:rFonts w:ascii="Arial" w:hAnsi="Arial"/>
                <w:sz w:val="18"/>
                <w:szCs w:val="18"/>
              </w:rPr>
            </w:pPr>
            <w:r>
              <w:rPr>
                <w:rFonts w:ascii="Arial" w:hAnsi="Arial" w:hint="eastAsia"/>
                <w:sz w:val="18"/>
                <w:szCs w:val="18"/>
              </w:rPr>
              <w:t>1</w:t>
            </w:r>
            <w:r>
              <w:rPr>
                <w:rFonts w:ascii="Arial" w:hAnsi="Arial"/>
                <w:sz w:val="18"/>
                <w:szCs w:val="18"/>
              </w:rPr>
              <w:t>2</w:t>
            </w:r>
          </w:p>
        </w:tc>
        <w:tc>
          <w:tcPr>
            <w:tcW w:w="2977" w:type="dxa"/>
            <w:vMerge/>
            <w:vAlign w:val="center"/>
          </w:tcPr>
          <w:p w14:paraId="4EDA0DF4" w14:textId="77777777" w:rsidR="00B9583D" w:rsidRPr="00CB055E" w:rsidRDefault="00B9583D" w:rsidP="00C347CC">
            <w:pPr>
              <w:rPr>
                <w:sz w:val="18"/>
                <w:szCs w:val="18"/>
              </w:rPr>
            </w:pPr>
          </w:p>
        </w:tc>
        <w:tc>
          <w:tcPr>
            <w:tcW w:w="4394" w:type="dxa"/>
            <w:tcBorders>
              <w:top w:val="dotted" w:sz="4" w:space="0" w:color="auto"/>
              <w:bottom w:val="dotted" w:sz="4" w:space="0" w:color="auto"/>
            </w:tcBorders>
            <w:vAlign w:val="center"/>
          </w:tcPr>
          <w:p w14:paraId="1E562162" w14:textId="3B31A944" w:rsidR="00B9583D" w:rsidRDefault="00B9583D" w:rsidP="00C347CC">
            <w:pPr>
              <w:ind w:leftChars="83" w:left="174"/>
              <w:rPr>
                <w:sz w:val="18"/>
                <w:szCs w:val="18"/>
              </w:rPr>
            </w:pPr>
            <w:r>
              <w:rPr>
                <w:rFonts w:hint="eastAsia"/>
                <w:sz w:val="18"/>
                <w:szCs w:val="18"/>
              </w:rPr>
              <w:t>シーケンス管理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41DECDF6"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3</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030110AD"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4</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46C68600"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5</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75D7DDE2" w:rsidR="00C347CC" w:rsidRPr="00CB055E"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6</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37934ED7" w:rsidR="00C347CC" w:rsidRPr="000B6084"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7</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3EE49124" w:rsidR="00C347CC" w:rsidRPr="008A2B0D"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8</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41107358" w14:textId="77777777" w:rsidR="00C347CC" w:rsidRPr="00CB055E" w:rsidRDefault="00C347CC">
      <w:pPr>
        <w:widowControl/>
        <w:jc w:val="left"/>
      </w:pPr>
    </w:p>
    <w:p w14:paraId="11FF80A6" w14:textId="77777777" w:rsidR="001A0D36" w:rsidRPr="00AE59A9" w:rsidRDefault="001A0D36">
      <w:pPr>
        <w:pStyle w:val="30"/>
      </w:pPr>
      <w:bookmarkStart w:id="11" w:name="_Toc62216818"/>
      <w:bookmarkStart w:id="12" w:name="_Toc435436149"/>
      <w:bookmarkStart w:id="13" w:name="_Ref450566094"/>
      <w:bookmarkStart w:id="14" w:name="_Ref450566108"/>
      <w:bookmarkStart w:id="15" w:name="_Ref450566170"/>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1"/>
    </w:p>
    <w:p w14:paraId="11F7132F" w14:textId="3D952F4D" w:rsidR="002B3E3A" w:rsidRPr="00FC5D82" w:rsidRDefault="000163D9" w:rsidP="00EC6945">
      <w:pPr>
        <w:pStyle w:val="40"/>
        <w:ind w:left="550" w:right="210"/>
      </w:pPr>
      <w:bookmarkStart w:id="16" w:name="_Toc62216819"/>
      <w:r w:rsidRPr="00FC5D82">
        <w:rPr>
          <w:rFonts w:hint="eastAsia"/>
        </w:rPr>
        <w:t>ログイン画面</w:t>
      </w:r>
      <w:bookmarkEnd w:id="16"/>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3481DB82">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3CC99289" w:rsidR="000163D9" w:rsidRDefault="001E40AD">
      <w:pPr>
        <w:pStyle w:val="af2"/>
        <w:rPr>
          <w:rFonts w:cstheme="minorHAnsi"/>
        </w:rPr>
      </w:pPr>
      <w:r w:rsidRPr="00CB055E">
        <w:rPr>
          <w:rFonts w:hint="eastAsia"/>
        </w:rPr>
        <w:t>図</w:t>
      </w:r>
      <w:r w:rsidRPr="00CB055E">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1</w:t>
      </w:r>
      <w:r w:rsidR="006B128F">
        <w:fldChar w:fldCharType="end"/>
      </w:r>
      <w:r w:rsidRPr="00CB055E">
        <w:t xml:space="preserve"> </w:t>
      </w:r>
      <w:r w:rsidR="00FF0E0D">
        <w:rPr>
          <w:rFonts w:ascii="Arial" w:hAnsi="Arial"/>
        </w:rPr>
        <w:t>ITA</w:t>
      </w:r>
      <w:r w:rsidRPr="00CB055E">
        <w:rPr>
          <w:rFonts w:hint="eastAsia"/>
        </w:rPr>
        <w:t>ログイン</w:t>
      </w:r>
      <w:r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EC6945">
      <w:pPr>
        <w:pStyle w:val="40"/>
        <w:ind w:left="550" w:right="210"/>
      </w:pPr>
      <w:bookmarkStart w:id="17" w:name="_Toc62216820"/>
      <w:r w:rsidRPr="00FC5D82">
        <w:rPr>
          <w:rFonts w:hint="eastAsia"/>
        </w:rPr>
        <w:t>パスワード</w:t>
      </w:r>
      <w:r w:rsidR="001F1EA2" w:rsidRPr="00FC5D82">
        <w:rPr>
          <w:rFonts w:hint="eastAsia"/>
        </w:rPr>
        <w:t>変更</w:t>
      </w:r>
      <w:bookmarkEnd w:id="17"/>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74CED899">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648E819F" w14:textId="536FF69F" w:rsidR="00FD244A" w:rsidRDefault="001E40AD" w:rsidP="0064618D">
      <w:pPr>
        <w:pStyle w:val="af2"/>
      </w:pPr>
      <w:r w:rsidRPr="00CB055E">
        <w:rPr>
          <w:rFonts w:hint="eastAsia"/>
        </w:rPr>
        <w:t>図</w:t>
      </w:r>
      <w:r w:rsidRPr="00CB055E">
        <w:rPr>
          <w:rFonts w:hint="eastAsia"/>
        </w:rPr>
        <w:t xml:space="preserve"> </w:t>
      </w:r>
      <w:r w:rsidR="006B128F">
        <w:rPr>
          <w:b w:val="0"/>
          <w:bCs w:val="0"/>
        </w:rPr>
        <w:fldChar w:fldCharType="begin"/>
      </w:r>
      <w:r w:rsidR="006B128F">
        <w:instrText xml:space="preserve"> </w:instrText>
      </w:r>
      <w:r w:rsidR="006B128F">
        <w:rPr>
          <w:rFonts w:hint="eastAsia"/>
        </w:rPr>
        <w:instrText>STYLEREF 2 \s</w:instrText>
      </w:r>
      <w:r w:rsidR="006B128F">
        <w:instrText xml:space="preserve"> </w:instrText>
      </w:r>
      <w:r w:rsidR="006B128F">
        <w:rPr>
          <w:b w:val="0"/>
          <w:bCs w:val="0"/>
        </w:rPr>
        <w:fldChar w:fldCharType="separate"/>
      </w:r>
      <w:r w:rsidR="00B22A08">
        <w:rPr>
          <w:noProof/>
        </w:rPr>
        <w:t>1.1</w:t>
      </w:r>
      <w:r w:rsidR="006B128F">
        <w:rPr>
          <w:b w:val="0"/>
          <w:bCs w:val="0"/>
        </w:rPr>
        <w:fldChar w:fldCharType="end"/>
      </w:r>
      <w:r w:rsidR="006B128F">
        <w:noBreakHyphen/>
      </w:r>
      <w:r w:rsidR="006B128F">
        <w:rPr>
          <w:b w:val="0"/>
          <w:bCs w:val="0"/>
        </w:rPr>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rPr>
          <w:b w:val="0"/>
          <w:bCs w:val="0"/>
        </w:rPr>
        <w:fldChar w:fldCharType="separate"/>
      </w:r>
      <w:r w:rsidR="00B22A08">
        <w:rPr>
          <w:noProof/>
        </w:rPr>
        <w:t>2</w:t>
      </w:r>
      <w:r w:rsidR="006B128F">
        <w:rPr>
          <w:b w:val="0"/>
          <w:bCs w:val="0"/>
        </w:rPr>
        <w:fldChar w:fldCharType="end"/>
      </w:r>
      <w:r w:rsidRPr="00CB055E">
        <w:t xml:space="preserve"> </w:t>
      </w:r>
      <w:r w:rsidR="00FF0E0D">
        <w:t>ITA</w:t>
      </w:r>
      <w:r w:rsidRPr="00CB055E">
        <w:rPr>
          <w:rFonts w:hint="eastAsia"/>
        </w:rPr>
        <w:t>パスワード変更</w:t>
      </w:r>
      <w:r w:rsidRPr="00CB055E">
        <w:rPr>
          <w:rFonts w:cstheme="minorHAnsi" w:hint="eastAsia"/>
        </w:rPr>
        <w:t>画面</w:t>
      </w:r>
    </w:p>
    <w:p w14:paraId="521EA3D1" w14:textId="18F14A26" w:rsidR="00FD244A" w:rsidRPr="002B0138" w:rsidRDefault="00FD244A" w:rsidP="002B0138"/>
    <w:p w14:paraId="5EE73EA4" w14:textId="77777777" w:rsidR="000163D9" w:rsidRPr="00FC5D82" w:rsidRDefault="000163D9" w:rsidP="00EC6945">
      <w:pPr>
        <w:pStyle w:val="40"/>
        <w:ind w:left="550" w:right="210"/>
      </w:pPr>
      <w:bookmarkStart w:id="18" w:name="_Toc62216821"/>
      <w:r w:rsidRPr="00FC5D82">
        <w:rPr>
          <w:rFonts w:hint="eastAsia"/>
        </w:rPr>
        <w:t>ログアウト画面</w:t>
      </w:r>
      <w:r w:rsidR="000936F2" w:rsidRPr="00FC5D82">
        <w:rPr>
          <w:rFonts w:hint="eastAsia"/>
        </w:rPr>
        <w:t>（もう一度ログインする）</w:t>
      </w:r>
      <w:bookmarkEnd w:id="18"/>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3E5865A3">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B484BA4" w14:textId="0AF703CF" w:rsidR="002B0138" w:rsidRDefault="001E40AD" w:rsidP="0064618D">
      <w:pPr>
        <w:pStyle w:val="af2"/>
      </w:pPr>
      <w:r w:rsidRPr="00CB055E">
        <w:rPr>
          <w:rFonts w:hint="eastAsia"/>
        </w:rPr>
        <w:t>図</w:t>
      </w:r>
      <w:r w:rsidRPr="00CB055E">
        <w:rPr>
          <w:rFonts w:hint="eastAsia"/>
        </w:rPr>
        <w:t xml:space="preserve"> </w:t>
      </w:r>
      <w:r w:rsidR="006B128F">
        <w:rPr>
          <w:b w:val="0"/>
          <w:bCs w:val="0"/>
        </w:rPr>
        <w:fldChar w:fldCharType="begin"/>
      </w:r>
      <w:r w:rsidR="006B128F">
        <w:instrText xml:space="preserve"> </w:instrText>
      </w:r>
      <w:r w:rsidR="006B128F">
        <w:rPr>
          <w:rFonts w:hint="eastAsia"/>
        </w:rPr>
        <w:instrText>STYLEREF 2 \s</w:instrText>
      </w:r>
      <w:r w:rsidR="006B128F">
        <w:instrText xml:space="preserve"> </w:instrText>
      </w:r>
      <w:r w:rsidR="006B128F">
        <w:rPr>
          <w:b w:val="0"/>
          <w:bCs w:val="0"/>
        </w:rPr>
        <w:fldChar w:fldCharType="separate"/>
      </w:r>
      <w:r w:rsidR="00B22A08">
        <w:rPr>
          <w:noProof/>
        </w:rPr>
        <w:t>1.1</w:t>
      </w:r>
      <w:r w:rsidR="006B128F">
        <w:rPr>
          <w:b w:val="0"/>
          <w:bCs w:val="0"/>
        </w:rPr>
        <w:fldChar w:fldCharType="end"/>
      </w:r>
      <w:r w:rsidR="006B128F">
        <w:noBreakHyphen/>
      </w:r>
      <w:r w:rsidR="006B128F">
        <w:rPr>
          <w:b w:val="0"/>
          <w:bCs w:val="0"/>
        </w:rPr>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rPr>
          <w:b w:val="0"/>
          <w:bCs w:val="0"/>
        </w:rPr>
        <w:fldChar w:fldCharType="separate"/>
      </w:r>
      <w:r w:rsidR="00B22A08">
        <w:rPr>
          <w:noProof/>
        </w:rPr>
        <w:t>3</w:t>
      </w:r>
      <w:r w:rsidR="006B128F">
        <w:rPr>
          <w:b w:val="0"/>
          <w:bCs w:val="0"/>
        </w:rPr>
        <w:fldChar w:fldCharType="end"/>
      </w:r>
      <w:r w:rsidRPr="00CB055E">
        <w:t xml:space="preserve"> </w:t>
      </w:r>
      <w:r w:rsidR="00FF0E0D">
        <w:t>ITA</w:t>
      </w:r>
      <w:r w:rsidRPr="00CB055E">
        <w:rPr>
          <w:rFonts w:hint="eastAsia"/>
        </w:rPr>
        <w:t>ログアウト</w:t>
      </w:r>
      <w:r w:rsidRPr="00CB055E">
        <w:rPr>
          <w:rFonts w:cstheme="minorHAnsi" w:hint="eastAsia"/>
        </w:rPr>
        <w:t>画面</w:t>
      </w:r>
    </w:p>
    <w:p w14:paraId="33047AE9" w14:textId="7D0491BC" w:rsidR="00546C0C" w:rsidRDefault="00546C0C">
      <w:pPr>
        <w:pStyle w:val="30"/>
      </w:pPr>
      <w:bookmarkStart w:id="19" w:name="_Toc62216822"/>
      <w:r>
        <w:rPr>
          <w:rFonts w:hint="eastAsia"/>
        </w:rPr>
        <w:lastRenderedPageBreak/>
        <w:t>画面説明</w:t>
      </w:r>
      <w:r w:rsidR="00BC6899">
        <w:rPr>
          <w:rFonts w:hint="eastAsia"/>
        </w:rPr>
        <w:t xml:space="preserve"> </w:t>
      </w:r>
      <w:r w:rsidR="008C0D9D">
        <w:rPr>
          <w:rFonts w:hint="eastAsia"/>
        </w:rPr>
        <w:t>メインメニュー</w:t>
      </w:r>
      <w:bookmarkEnd w:id="19"/>
    </w:p>
    <w:p w14:paraId="07EFBB46" w14:textId="3357E2F1" w:rsidR="007547BB" w:rsidRDefault="008C0D9D" w:rsidP="007547BB">
      <w:pPr>
        <w:pStyle w:val="43"/>
        <w:ind w:left="0" w:firstLineChars="300" w:firstLine="630"/>
      </w:pPr>
      <w:r>
        <w:rPr>
          <w:rFonts w:hint="eastAsia"/>
        </w:rPr>
        <w:t>メインメニュー</w:t>
      </w:r>
      <w:r w:rsidR="007547BB">
        <w:rPr>
          <w:rFonts w:hint="eastAsia"/>
        </w:rPr>
        <w:t>には</w:t>
      </w:r>
      <w:r w:rsidR="007547BB">
        <w:rPr>
          <w:rFonts w:hint="eastAsia"/>
        </w:rPr>
        <w:t>Widget</w:t>
      </w:r>
      <w:r w:rsidR="007547BB">
        <w:rPr>
          <w:rFonts w:hint="eastAsia"/>
        </w:rPr>
        <w:t>が表示されます。</w:t>
      </w:r>
    </w:p>
    <w:p w14:paraId="12F022C1" w14:textId="4DAA04F4" w:rsidR="007547BB" w:rsidRDefault="007547BB" w:rsidP="007547BB">
      <w:pPr>
        <w:pStyle w:val="43"/>
        <w:ind w:left="0" w:firstLineChars="300" w:firstLine="630"/>
      </w:pPr>
      <w:r>
        <w:rPr>
          <w:rFonts w:hint="eastAsia"/>
        </w:rPr>
        <w:t>Widget</w:t>
      </w:r>
      <w:r w:rsidR="00C6251F">
        <w:rPr>
          <w:rFonts w:hint="eastAsia"/>
        </w:rPr>
        <w:t>の内容や配置は個人</w:t>
      </w:r>
      <w:r w:rsidR="004A71D6">
        <w:rPr>
          <w:rFonts w:hint="eastAsia"/>
        </w:rPr>
        <w:t>で</w:t>
      </w:r>
      <w:r>
        <w:rPr>
          <w:rFonts w:hint="eastAsia"/>
        </w:rPr>
        <w:t>カスタマイズすることができます。</w:t>
      </w:r>
    </w:p>
    <w:p w14:paraId="51A9A4D9" w14:textId="42D2961A" w:rsidR="00A87BEA" w:rsidRDefault="00A87BEA" w:rsidP="007547BB">
      <w:pPr>
        <w:pStyle w:val="43"/>
        <w:ind w:left="0" w:firstLineChars="300" w:firstLine="630"/>
      </w:pPr>
      <w:r>
        <w:rPr>
          <w:rFonts w:hint="eastAsia"/>
        </w:rPr>
        <w:t>⑥～⑧はデフォルトでは表示されていません。</w:t>
      </w:r>
    </w:p>
    <w:p w14:paraId="6218B9B0" w14:textId="5761DF70" w:rsidR="007547BB" w:rsidRDefault="007547BB" w:rsidP="007547BB">
      <w:pPr>
        <w:pStyle w:val="43"/>
        <w:ind w:left="0" w:firstLineChars="300" w:firstLine="630"/>
      </w:pPr>
    </w:p>
    <w:p w14:paraId="540525E3" w14:textId="77777777" w:rsidR="00A87BEA" w:rsidRPr="009A6837" w:rsidRDefault="00A87BEA" w:rsidP="00A87BEA">
      <w:pPr>
        <w:pStyle w:val="40"/>
        <w:ind w:left="840"/>
      </w:pPr>
      <w:bookmarkStart w:id="20" w:name="_Toc62216823"/>
      <w:r>
        <w:rPr>
          <w:rFonts w:hint="eastAsia"/>
        </w:rPr>
        <w:t>画面構成</w:t>
      </w:r>
      <w:bookmarkEnd w:id="20"/>
    </w:p>
    <w:p w14:paraId="01C5F441" w14:textId="67601615" w:rsidR="00311509" w:rsidRDefault="00A87BEA" w:rsidP="0064618D">
      <w:pPr>
        <w:pStyle w:val="43"/>
        <w:ind w:left="0"/>
      </w:pPr>
      <w:r>
        <w:rPr>
          <w:rFonts w:hint="eastAsia"/>
        </w:rPr>
        <w:t xml:space="preserve">　</w:t>
      </w:r>
      <w:r>
        <w:tab/>
      </w:r>
      <w:r w:rsidR="007547BB">
        <w:rPr>
          <w:rFonts w:hint="eastAsia"/>
        </w:rPr>
        <w:t>デフォルトで</w:t>
      </w:r>
      <w:r>
        <w:rPr>
          <w:rFonts w:hint="eastAsia"/>
        </w:rPr>
        <w:t>は①～⑤の</w:t>
      </w:r>
      <w:r w:rsidR="007547BB">
        <w:rPr>
          <w:rFonts w:hint="eastAsia"/>
        </w:rPr>
        <w:t>Widget</w:t>
      </w:r>
      <w:r w:rsidR="007547BB">
        <w:rPr>
          <w:rFonts w:hint="eastAsia"/>
        </w:rPr>
        <w:t>が表示されます。</w:t>
      </w:r>
    </w:p>
    <w:p w14:paraId="2307CCB9" w14:textId="43A8280B" w:rsidR="00311509" w:rsidRDefault="00311509" w:rsidP="0064618D">
      <w:pPr>
        <w:pStyle w:val="43"/>
        <w:numPr>
          <w:ilvl w:val="3"/>
          <w:numId w:val="20"/>
        </w:numPr>
      </w:pPr>
      <w:r>
        <w:rPr>
          <w:rFonts w:hint="eastAsia"/>
        </w:rPr>
        <w:t xml:space="preserve"> </w:t>
      </w:r>
      <w:r>
        <w:rPr>
          <w:rFonts w:hint="eastAsia"/>
        </w:rPr>
        <w:t>メニューグループ</w:t>
      </w:r>
    </w:p>
    <w:p w14:paraId="2515110E" w14:textId="69690FBB" w:rsidR="00311509" w:rsidRDefault="00311509" w:rsidP="0064618D">
      <w:pPr>
        <w:pStyle w:val="43"/>
        <w:ind w:left="1620"/>
      </w:pPr>
      <w:r w:rsidRPr="001B5FDB">
        <w:rPr>
          <w:rFonts w:hint="eastAsia"/>
        </w:rPr>
        <w:t>各メニューグループの</w:t>
      </w:r>
      <w:r>
        <w:rPr>
          <w:rFonts w:hint="eastAsia"/>
        </w:rPr>
        <w:t>パネルが表示されます。パネルを</w:t>
      </w:r>
      <w:r w:rsidRPr="001B5FDB">
        <w:rPr>
          <w:rFonts w:hint="eastAsia"/>
        </w:rPr>
        <w:t>押下することで指定のメニューグルー</w:t>
      </w:r>
      <w:r w:rsidRPr="00CB055E">
        <w:rPr>
          <w:rFonts w:hint="eastAsia"/>
        </w:rPr>
        <w:t>プのメインメニューへ遷移できます。</w:t>
      </w:r>
      <w:r w:rsidRPr="009423B0">
        <w:rPr>
          <w:rFonts w:hint="eastAsia"/>
          <w:b/>
          <w:color w:val="FF0000"/>
        </w:rPr>
        <w:t>インストールしたドライバーのみ</w:t>
      </w:r>
      <w:r w:rsidRPr="00CB055E">
        <w:rPr>
          <w:rFonts w:hint="eastAsia"/>
        </w:rPr>
        <w:t>表示されます。</w:t>
      </w:r>
      <w:r>
        <w:rPr>
          <w:rFonts w:hint="eastAsia"/>
        </w:rPr>
        <w:t>メインメニュー</w:t>
      </w:r>
      <w:r>
        <w:rPr>
          <w:rFonts w:hint="eastAsia"/>
        </w:rPr>
        <w:t>Widget</w:t>
      </w:r>
      <w:r>
        <w:rPr>
          <w:rFonts w:hint="eastAsia"/>
        </w:rPr>
        <w:t>を</w:t>
      </w:r>
      <w:r w:rsidRPr="00A0220E">
        <w:rPr>
          <w:rFonts w:hint="eastAsia"/>
          <w:b/>
          <w:color w:val="FF0000"/>
        </w:rPr>
        <w:t>削除することはできません</w:t>
      </w:r>
      <w:r>
        <w:rPr>
          <w:rFonts w:hint="eastAsia"/>
        </w:rPr>
        <w:t>。</w:t>
      </w:r>
    </w:p>
    <w:p w14:paraId="7E8D7024" w14:textId="77777777" w:rsidR="00311509" w:rsidRDefault="00311509" w:rsidP="0064618D">
      <w:pPr>
        <w:pStyle w:val="43"/>
        <w:ind w:left="1620"/>
      </w:pPr>
    </w:p>
    <w:p w14:paraId="0A1F0F28" w14:textId="047E4B6F" w:rsidR="00311509" w:rsidRDefault="00311509" w:rsidP="0064618D">
      <w:pPr>
        <w:pStyle w:val="43"/>
        <w:numPr>
          <w:ilvl w:val="3"/>
          <w:numId w:val="20"/>
        </w:numPr>
      </w:pPr>
      <w:r>
        <w:rPr>
          <w:rFonts w:hint="eastAsia"/>
        </w:rPr>
        <w:t>Movement</w:t>
      </w:r>
    </w:p>
    <w:p w14:paraId="7C2084C3" w14:textId="038B320A" w:rsidR="00311509" w:rsidRDefault="00311509" w:rsidP="0064618D">
      <w:pPr>
        <w:pStyle w:val="43"/>
        <w:ind w:left="1620"/>
      </w:pPr>
      <w:r>
        <w:rPr>
          <w:rFonts w:hint="eastAsia"/>
        </w:rPr>
        <w:t>各オーケストレーションに登録されている</w:t>
      </w:r>
      <w:r>
        <w:rPr>
          <w:rFonts w:hint="eastAsia"/>
        </w:rPr>
        <w:t>Movement</w:t>
      </w:r>
      <w:r>
        <w:rPr>
          <w:rFonts w:hint="eastAsia"/>
        </w:rPr>
        <w:t>の数が集計されたグラフが表示されます。</w:t>
      </w:r>
    </w:p>
    <w:p w14:paraId="0E0B4B47" w14:textId="77777777" w:rsidR="00311509" w:rsidRDefault="00311509" w:rsidP="0064618D">
      <w:pPr>
        <w:pStyle w:val="43"/>
        <w:ind w:left="1620"/>
      </w:pPr>
    </w:p>
    <w:p w14:paraId="342FC62D" w14:textId="19DADD41" w:rsidR="00311509" w:rsidRDefault="00311509" w:rsidP="0064618D">
      <w:pPr>
        <w:pStyle w:val="43"/>
        <w:numPr>
          <w:ilvl w:val="3"/>
          <w:numId w:val="20"/>
        </w:numPr>
      </w:pPr>
      <w:r>
        <w:rPr>
          <w:rFonts w:hint="eastAsia"/>
        </w:rPr>
        <w:t>作業状況</w:t>
      </w:r>
    </w:p>
    <w:p w14:paraId="7C66D210" w14:textId="5F5ECDBD" w:rsidR="00311509" w:rsidRDefault="00311509" w:rsidP="0064618D">
      <w:pPr>
        <w:pStyle w:val="43"/>
        <w:ind w:left="1620"/>
      </w:pPr>
      <w:r>
        <w:rPr>
          <w:rFonts w:hint="eastAsia"/>
        </w:rPr>
        <w:t>Conductor</w:t>
      </w:r>
      <w:r>
        <w:rPr>
          <w:rFonts w:hint="eastAsia"/>
        </w:rPr>
        <w:t>、</w:t>
      </w:r>
      <w:r>
        <w:rPr>
          <w:rFonts w:hint="eastAsia"/>
        </w:rPr>
        <w:t>Symphony</w:t>
      </w:r>
      <w:r>
        <w:rPr>
          <w:rFonts w:hint="eastAsia"/>
        </w:rPr>
        <w:t>の作業状況のステータスごとに件数が円グラフで表示されます。</w:t>
      </w:r>
    </w:p>
    <w:p w14:paraId="5307B037" w14:textId="77777777" w:rsidR="00311509" w:rsidRDefault="00311509" w:rsidP="0064618D">
      <w:pPr>
        <w:pStyle w:val="43"/>
        <w:ind w:left="1620"/>
      </w:pPr>
    </w:p>
    <w:p w14:paraId="17A6F962" w14:textId="06EEACDC" w:rsidR="00311509" w:rsidRDefault="00311509" w:rsidP="0064618D">
      <w:pPr>
        <w:pStyle w:val="43"/>
        <w:numPr>
          <w:ilvl w:val="3"/>
          <w:numId w:val="20"/>
        </w:numPr>
      </w:pPr>
      <w:r>
        <w:rPr>
          <w:rFonts w:hint="eastAsia"/>
        </w:rPr>
        <w:t>作業結果</w:t>
      </w:r>
    </w:p>
    <w:p w14:paraId="0D6A36B0" w14:textId="028DDA66" w:rsidR="00311509" w:rsidRDefault="00311509" w:rsidP="0064618D">
      <w:pPr>
        <w:pStyle w:val="43"/>
        <w:ind w:left="1620"/>
      </w:pPr>
      <w:r>
        <w:rPr>
          <w:rFonts w:hint="eastAsia"/>
        </w:rPr>
        <w:t>Conductor</w:t>
      </w:r>
      <w:r>
        <w:rPr>
          <w:rFonts w:hint="eastAsia"/>
        </w:rPr>
        <w:t>、</w:t>
      </w:r>
      <w:r>
        <w:rPr>
          <w:rFonts w:hint="eastAsia"/>
        </w:rPr>
        <w:t>Symphony</w:t>
      </w:r>
      <w:r>
        <w:rPr>
          <w:rFonts w:hint="eastAsia"/>
        </w:rPr>
        <w:t>の作業結果のステータスごとに件数が円グラフで表示されます。</w:t>
      </w:r>
    </w:p>
    <w:p w14:paraId="17003953" w14:textId="77777777" w:rsidR="00311509" w:rsidRDefault="00311509" w:rsidP="0064618D">
      <w:pPr>
        <w:pStyle w:val="43"/>
        <w:ind w:left="1620"/>
      </w:pPr>
    </w:p>
    <w:p w14:paraId="3151044A" w14:textId="010C6E53" w:rsidR="00A87BEA" w:rsidRDefault="00311509" w:rsidP="0064618D">
      <w:pPr>
        <w:pStyle w:val="43"/>
        <w:numPr>
          <w:ilvl w:val="3"/>
          <w:numId w:val="20"/>
        </w:numPr>
      </w:pPr>
      <w:r>
        <w:rPr>
          <w:rFonts w:hint="eastAsia"/>
        </w:rPr>
        <w:t>作業履歴</w:t>
      </w:r>
    </w:p>
    <w:p w14:paraId="54F1076B" w14:textId="1ABD052E" w:rsidR="00A87BEA" w:rsidRDefault="00A87BEA" w:rsidP="0064618D">
      <w:pPr>
        <w:pStyle w:val="43"/>
        <w:ind w:left="1620"/>
      </w:pPr>
      <w:r w:rsidRPr="00A87BEA">
        <w:rPr>
          <w:rFonts w:hint="eastAsia"/>
        </w:rPr>
        <w:t>Conductor</w:t>
      </w:r>
      <w:r w:rsidRPr="00A87BEA">
        <w:rPr>
          <w:rFonts w:hint="eastAsia"/>
        </w:rPr>
        <w:t>、</w:t>
      </w:r>
      <w:r w:rsidRPr="00A87BEA">
        <w:rPr>
          <w:rFonts w:hint="eastAsia"/>
        </w:rPr>
        <w:t>Symphony</w:t>
      </w:r>
      <w:r w:rsidRPr="00A87BEA">
        <w:rPr>
          <w:rFonts w:hint="eastAsia"/>
        </w:rPr>
        <w:t>の作業履歴の日別の結果が棒グラフで表示されます。</w:t>
      </w:r>
    </w:p>
    <w:p w14:paraId="607C69A2" w14:textId="77777777" w:rsidR="00A87BEA" w:rsidRPr="0064618D" w:rsidRDefault="00A87BEA" w:rsidP="0064618D">
      <w:pPr>
        <w:pStyle w:val="43"/>
        <w:ind w:left="1620"/>
      </w:pPr>
    </w:p>
    <w:p w14:paraId="7C8FDA04" w14:textId="78069A95" w:rsidR="00A87BEA" w:rsidRDefault="00A87BEA" w:rsidP="0064618D">
      <w:pPr>
        <w:pStyle w:val="43"/>
        <w:numPr>
          <w:ilvl w:val="3"/>
          <w:numId w:val="20"/>
        </w:numPr>
      </w:pPr>
      <w:r>
        <w:rPr>
          <w:rFonts w:hint="eastAsia"/>
        </w:rPr>
        <w:t>メニューセット</w:t>
      </w:r>
    </w:p>
    <w:p w14:paraId="306548F4" w14:textId="54049F25" w:rsidR="00A87BEA" w:rsidRPr="0064618D" w:rsidRDefault="00A87BEA" w:rsidP="0064618D">
      <w:pPr>
        <w:pStyle w:val="43"/>
        <w:ind w:left="1620"/>
      </w:pPr>
      <w:r>
        <w:rPr>
          <w:rFonts w:hint="eastAsia"/>
        </w:rPr>
        <w:t>メインメニューとは別にメニューグループのセットを作成できます。</w:t>
      </w:r>
    </w:p>
    <w:p w14:paraId="1263A973" w14:textId="77777777" w:rsidR="00A87BEA" w:rsidRDefault="00A87BEA" w:rsidP="0064618D">
      <w:pPr>
        <w:pStyle w:val="43"/>
        <w:ind w:left="1620"/>
      </w:pPr>
    </w:p>
    <w:p w14:paraId="009957F4" w14:textId="5BC8E552" w:rsidR="00A87BEA" w:rsidRDefault="00A87BEA" w:rsidP="0064618D">
      <w:pPr>
        <w:pStyle w:val="43"/>
        <w:numPr>
          <w:ilvl w:val="3"/>
          <w:numId w:val="20"/>
        </w:numPr>
      </w:pPr>
      <w:r>
        <w:rPr>
          <w:rFonts w:hint="eastAsia"/>
        </w:rPr>
        <w:t>リンク</w:t>
      </w:r>
    </w:p>
    <w:p w14:paraId="45126C15" w14:textId="34D5BF3A" w:rsidR="00A87BEA" w:rsidRDefault="00A87BEA" w:rsidP="0064618D">
      <w:pPr>
        <w:pStyle w:val="43"/>
        <w:ind w:left="1620"/>
      </w:pPr>
      <w:r>
        <w:rPr>
          <w:rFonts w:hint="eastAsia"/>
        </w:rPr>
        <w:t>リンクのリストを作成できます。</w:t>
      </w:r>
    </w:p>
    <w:p w14:paraId="715F05D4" w14:textId="77777777" w:rsidR="00A87BEA" w:rsidRDefault="00A87BEA" w:rsidP="0064618D">
      <w:pPr>
        <w:pStyle w:val="43"/>
        <w:ind w:left="1620"/>
      </w:pPr>
    </w:p>
    <w:p w14:paraId="6E9C62DB" w14:textId="77777777" w:rsidR="00A87BEA" w:rsidRDefault="00A87BEA" w:rsidP="0064618D">
      <w:pPr>
        <w:pStyle w:val="43"/>
        <w:numPr>
          <w:ilvl w:val="3"/>
          <w:numId w:val="20"/>
        </w:numPr>
      </w:pPr>
      <w:r>
        <w:rPr>
          <w:rFonts w:hint="eastAsia"/>
        </w:rPr>
        <w:t>画像</w:t>
      </w:r>
    </w:p>
    <w:p w14:paraId="0FD4E8E0" w14:textId="1F6D01B5" w:rsidR="00311509" w:rsidRDefault="00A87BEA" w:rsidP="0064618D">
      <w:pPr>
        <w:pStyle w:val="43"/>
        <w:ind w:left="1620"/>
      </w:pPr>
      <w:r>
        <w:rPr>
          <w:rFonts w:hint="eastAsia"/>
        </w:rPr>
        <w:t>画像を貼り付けます。</w:t>
      </w:r>
    </w:p>
    <w:p w14:paraId="5815F2D2" w14:textId="77777777" w:rsidR="00311509" w:rsidRDefault="00311509" w:rsidP="0064618D">
      <w:pPr>
        <w:pStyle w:val="43"/>
      </w:pPr>
    </w:p>
    <w:p w14:paraId="3E7691E6" w14:textId="23D82E4F" w:rsidR="00F220AC" w:rsidRDefault="00F220AC" w:rsidP="007547BB"/>
    <w:p w14:paraId="37754545" w14:textId="5E7518C0" w:rsidR="00F220AC" w:rsidRDefault="00F220AC" w:rsidP="007547BB"/>
    <w:p w14:paraId="4D43660D" w14:textId="26E86258" w:rsidR="00F220AC" w:rsidRDefault="00F220AC" w:rsidP="007547BB"/>
    <w:p w14:paraId="3C11A0A9" w14:textId="4B12CB17" w:rsidR="00F220AC" w:rsidRDefault="00F220AC" w:rsidP="007547BB"/>
    <w:p w14:paraId="2B06177C" w14:textId="1093CAA0" w:rsidR="00F220AC" w:rsidRDefault="00F220AC" w:rsidP="007547BB"/>
    <w:p w14:paraId="10D1075D" w14:textId="49C559F9" w:rsidR="00F220AC" w:rsidRDefault="00F220AC" w:rsidP="007547BB"/>
    <w:p w14:paraId="331974F5" w14:textId="202868D4" w:rsidR="00F220AC" w:rsidRDefault="00F220AC" w:rsidP="007547BB"/>
    <w:p w14:paraId="494A4A75" w14:textId="64374EFF" w:rsidR="00F220AC" w:rsidRDefault="00F220AC" w:rsidP="007547BB"/>
    <w:p w14:paraId="38DE6E32" w14:textId="383DF46C" w:rsidR="00F220AC" w:rsidRDefault="00F220AC" w:rsidP="007547BB"/>
    <w:p w14:paraId="3BD6A8A7" w14:textId="2C1B12D5" w:rsidR="00F220AC" w:rsidRDefault="00F220AC" w:rsidP="007547BB"/>
    <w:p w14:paraId="25AE4C86" w14:textId="09306941" w:rsidR="00F220AC" w:rsidRDefault="00F220AC" w:rsidP="007547BB"/>
    <w:p w14:paraId="21429CD6" w14:textId="0D98A8DC" w:rsidR="00F220AC" w:rsidRDefault="00F220AC" w:rsidP="007547BB"/>
    <w:p w14:paraId="3492A8AF" w14:textId="77777777" w:rsidR="00F220AC" w:rsidRDefault="00F220AC" w:rsidP="007547BB"/>
    <w:p w14:paraId="405ABF5A" w14:textId="77777777" w:rsidR="00A87BEA" w:rsidRDefault="00A87BEA" w:rsidP="007547BB"/>
    <w:p w14:paraId="7C3A48B7" w14:textId="367AEE3C" w:rsidR="006B128F" w:rsidRDefault="006B128F" w:rsidP="0064618D">
      <w:r w:rsidRPr="00D32AE4">
        <w:rPr>
          <w:rFonts w:hint="eastAsia"/>
          <w:noProof/>
        </w:rPr>
        <mc:AlternateContent>
          <mc:Choice Requires="wps">
            <w:drawing>
              <wp:anchor distT="0" distB="0" distL="114300" distR="114300" simplePos="0" relativeHeight="251972608" behindDoc="0" locked="0" layoutInCell="1" allowOverlap="1" wp14:anchorId="07BFDAD6" wp14:editId="603FE206">
                <wp:simplePos x="0" y="0"/>
                <wp:positionH relativeFrom="column">
                  <wp:posOffset>3862070</wp:posOffset>
                </wp:positionH>
                <wp:positionV relativeFrom="paragraph">
                  <wp:posOffset>10795</wp:posOffset>
                </wp:positionV>
                <wp:extent cx="333375" cy="333375"/>
                <wp:effectExtent l="0" t="0" r="28575" b="352425"/>
                <wp:wrapNone/>
                <wp:docPr id="1042" name="線吹き出し 1 (枠付き) 1042"/>
                <wp:cNvGraphicFramePr/>
                <a:graphic xmlns:a="http://schemas.openxmlformats.org/drawingml/2006/main">
                  <a:graphicData uri="http://schemas.microsoft.com/office/word/2010/wordprocessingShape">
                    <wps:wsp>
                      <wps:cNvSpPr/>
                      <wps:spPr>
                        <a:xfrm>
                          <a:off x="0" y="0"/>
                          <a:ext cx="333375" cy="333375"/>
                        </a:xfrm>
                        <a:prstGeom prst="borderCallout1">
                          <a:avLst>
                            <a:gd name="adj1" fmla="val 100316"/>
                            <a:gd name="adj2" fmla="val 49416"/>
                            <a:gd name="adj3" fmla="val 188905"/>
                            <a:gd name="adj4" fmla="val 46895"/>
                          </a:avLst>
                        </a:prstGeom>
                        <a:solidFill>
                          <a:sysClr val="window" lastClr="FFFFFF"/>
                        </a:solidFill>
                        <a:ln w="25400" cap="flat" cmpd="sng" algn="ctr">
                          <a:solidFill>
                            <a:srgbClr val="FF0000"/>
                          </a:solidFill>
                          <a:prstDash val="solid"/>
                        </a:ln>
                        <a:effectLst/>
                      </wps:spPr>
                      <wps:txbx>
                        <w:txbxContent>
                          <w:p w14:paraId="58F74337" w14:textId="5159DB24" w:rsidR="0016547F" w:rsidRPr="0064618D" w:rsidRDefault="0016547F">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BFDAD6"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1042" o:spid="_x0000_s1026" type="#_x0000_t47" style="position:absolute;left:0;text-align:left;margin-left:304.1pt;margin-top:.85pt;width:26.25pt;height:26.2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" adj="10129,40803,10674,21668" fillcolor="window" strokecolor="red" strokeweight="2pt">
                <v:textbox>
                  <w:txbxContent>
                    <w:p w14:paraId="58F74337" w14:textId="5159DB24" w:rsidR="0016547F" w:rsidRPr="0064618D" w:rsidRDefault="0016547F">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②</w:t>
                      </w:r>
                    </w:p>
                  </w:txbxContent>
                </v:textbox>
                <o:callout v:ext="edit" minusy="t"/>
              </v:shape>
            </w:pict>
          </mc:Fallback>
        </mc:AlternateContent>
      </w:r>
      <w:r w:rsidRPr="00D32AE4">
        <w:rPr>
          <w:rFonts w:hint="eastAsia"/>
          <w:noProof/>
        </w:rPr>
        <mc:AlternateContent>
          <mc:Choice Requires="wps">
            <w:drawing>
              <wp:anchor distT="0" distB="0" distL="114300" distR="114300" simplePos="0" relativeHeight="251974656" behindDoc="0" locked="0" layoutInCell="1" allowOverlap="1" wp14:anchorId="6F10CEB9" wp14:editId="0DCEE8C8">
                <wp:simplePos x="0" y="0"/>
                <wp:positionH relativeFrom="column">
                  <wp:posOffset>4614545</wp:posOffset>
                </wp:positionH>
                <wp:positionV relativeFrom="paragraph">
                  <wp:posOffset>10795</wp:posOffset>
                </wp:positionV>
                <wp:extent cx="333375" cy="333375"/>
                <wp:effectExtent l="0" t="0" r="28575" b="314325"/>
                <wp:wrapNone/>
                <wp:docPr id="132" name="線吹き出し 1 (枠付き) 132"/>
                <wp:cNvGraphicFramePr/>
                <a:graphic xmlns:a="http://schemas.openxmlformats.org/drawingml/2006/main">
                  <a:graphicData uri="http://schemas.microsoft.com/office/word/2010/wordprocessingShape">
                    <wps:wsp>
                      <wps:cNvSpPr/>
                      <wps:spPr>
                        <a:xfrm>
                          <a:off x="0" y="0"/>
                          <a:ext cx="333375" cy="333375"/>
                        </a:xfrm>
                        <a:prstGeom prst="borderCallout1">
                          <a:avLst>
                            <a:gd name="adj1" fmla="val 100316"/>
                            <a:gd name="adj2" fmla="val 49416"/>
                            <a:gd name="adj3" fmla="val 183190"/>
                            <a:gd name="adj4" fmla="val 52609"/>
                          </a:avLst>
                        </a:prstGeom>
                        <a:solidFill>
                          <a:sysClr val="window" lastClr="FFFFFF"/>
                        </a:solidFill>
                        <a:ln w="25400" cap="flat" cmpd="sng" algn="ctr">
                          <a:solidFill>
                            <a:srgbClr val="FF0000"/>
                          </a:solidFill>
                          <a:prstDash val="solid"/>
                        </a:ln>
                        <a:effectLst/>
                      </wps:spPr>
                      <wps:txbx>
                        <w:txbxContent>
                          <w:p w14:paraId="07BF2693" w14:textId="7F38CEAA" w:rsidR="0016547F" w:rsidRPr="0064618D" w:rsidRDefault="0016547F">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0CEB9" id="線吹き出し 1 (枠付き) 132" o:spid="_x0000_s1027" type="#_x0000_t47" style="position:absolute;left:0;text-align:left;margin-left:363.35pt;margin-top:.85pt;width:26.25pt;height:26.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" adj="11364,39569,10674,21668" fillcolor="window" strokecolor="red" strokeweight="2pt">
                <v:textbox>
                  <w:txbxContent>
                    <w:p w14:paraId="07BF2693" w14:textId="7F38CEAA" w:rsidR="0016547F" w:rsidRPr="0064618D" w:rsidRDefault="0016547F">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③</w:t>
                      </w:r>
                    </w:p>
                  </w:txbxContent>
                </v:textbox>
                <o:callout v:ext="edit" minusx="t" minusy="t"/>
              </v:shape>
            </w:pict>
          </mc:Fallback>
        </mc:AlternateContent>
      </w:r>
      <w:r w:rsidR="00C6251F" w:rsidRPr="00D32AE4">
        <w:rPr>
          <w:rFonts w:hint="eastAsia"/>
          <w:noProof/>
        </w:rPr>
        <mc:AlternateContent>
          <mc:Choice Requires="wps">
            <w:drawing>
              <wp:anchor distT="0" distB="0" distL="114300" distR="114300" simplePos="0" relativeHeight="251970560" behindDoc="0" locked="0" layoutInCell="1" allowOverlap="1" wp14:anchorId="4A5A7CB8" wp14:editId="55C50A03">
                <wp:simplePos x="0" y="0"/>
                <wp:positionH relativeFrom="column">
                  <wp:posOffset>2128520</wp:posOffset>
                </wp:positionH>
                <wp:positionV relativeFrom="paragraph">
                  <wp:posOffset>137795</wp:posOffset>
                </wp:positionV>
                <wp:extent cx="352425" cy="314325"/>
                <wp:effectExtent l="0" t="0" r="28575" b="180975"/>
                <wp:wrapNone/>
                <wp:docPr id="1040" name="線吹き出し 1 (枠付き) 1040"/>
                <wp:cNvGraphicFramePr/>
                <a:graphic xmlns:a="http://schemas.openxmlformats.org/drawingml/2006/main">
                  <a:graphicData uri="http://schemas.microsoft.com/office/word/2010/wordprocessingShape">
                    <wps:wsp>
                      <wps:cNvSpPr/>
                      <wps:spPr>
                        <a:xfrm>
                          <a:off x="0" y="0"/>
                          <a:ext cx="352425" cy="31432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57E72A13" w14:textId="415D40C0" w:rsidR="0016547F" w:rsidRPr="0064618D" w:rsidRDefault="0016547F" w:rsidP="00D32AE4">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D32AE4">
                              <w:rPr>
                                <w:rFonts w:hint="eastAsia"/>
                                <w:b/>
                                <w:caps/>
                                <w:color w:val="000000" w:themeColor="text1"/>
                                <w:sz w:val="20"/>
                              </w:rPr>
                              <w:t>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A7CB8" id="線吹き出し 1 (枠付き) 1040" o:spid="_x0000_s1028" type="#_x0000_t47" style="position:absolute;left:0;text-align:left;margin-left:167.6pt;margin-top:10.85pt;width:27.75pt;height:24.7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" adj="10746,30929,10674,21668" fillcolor="window" strokecolor="red" strokeweight="2pt">
                <v:textbox>
                  <w:txbxContent>
                    <w:p w14:paraId="57E72A13" w14:textId="415D40C0" w:rsidR="0016547F" w:rsidRPr="0064618D" w:rsidRDefault="0016547F" w:rsidP="00D32AE4">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D32AE4">
                        <w:rPr>
                          <w:rFonts w:hint="eastAsia"/>
                          <w:b/>
                          <w:caps/>
                          <w:color w:val="000000" w:themeColor="text1"/>
                          <w:sz w:val="20"/>
                        </w:rPr>
                        <w:t>①</w:t>
                      </w:r>
                    </w:p>
                  </w:txbxContent>
                </v:textbox>
                <o:callout v:ext="edit" minusx="t" minusy="t"/>
              </v:shape>
            </w:pict>
          </mc:Fallback>
        </mc:AlternateContent>
      </w:r>
      <w:r w:rsidR="00C6251F" w:rsidRPr="00D32AE4">
        <w:rPr>
          <w:rFonts w:hint="eastAsia"/>
          <w:noProof/>
        </w:rPr>
        <mc:AlternateContent>
          <mc:Choice Requires="wps">
            <w:drawing>
              <wp:anchor distT="0" distB="0" distL="114300" distR="114300" simplePos="0" relativeHeight="251976704" behindDoc="0" locked="0" layoutInCell="1" allowOverlap="1" wp14:anchorId="033B0A35" wp14:editId="031DE844">
                <wp:simplePos x="0" y="0"/>
                <wp:positionH relativeFrom="column">
                  <wp:posOffset>5462270</wp:posOffset>
                </wp:positionH>
                <wp:positionV relativeFrom="paragraph">
                  <wp:posOffset>118745</wp:posOffset>
                </wp:positionV>
                <wp:extent cx="333375" cy="333375"/>
                <wp:effectExtent l="0" t="0" r="28575" b="180975"/>
                <wp:wrapNone/>
                <wp:docPr id="137" name="線吹き出し 1 (枠付き) 137"/>
                <wp:cNvGraphicFramePr/>
                <a:graphic xmlns:a="http://schemas.openxmlformats.org/drawingml/2006/main">
                  <a:graphicData uri="http://schemas.microsoft.com/office/word/2010/wordprocessingShape">
                    <wps:wsp>
                      <wps:cNvSpPr/>
                      <wps:spPr>
                        <a:xfrm>
                          <a:off x="0" y="0"/>
                          <a:ext cx="333375" cy="33337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1CD56FBD" w14:textId="3189DC4B" w:rsidR="0016547F" w:rsidRPr="0064618D" w:rsidRDefault="0016547F" w:rsidP="00C6251F">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B0A35" id="線吹き出し 1 (枠付き) 137" o:spid="_x0000_s1029" type="#_x0000_t47" style="position:absolute;left:0;text-align:left;margin-left:430.1pt;margin-top:9.35pt;width:26.25pt;height:26.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" adj="10746,30929,10674,21668" fillcolor="window" strokecolor="red" strokeweight="2pt">
                <v:textbox>
                  <w:txbxContent>
                    <w:p w14:paraId="1CD56FBD" w14:textId="3189DC4B" w:rsidR="0016547F" w:rsidRPr="0064618D" w:rsidRDefault="0016547F" w:rsidP="00C6251F">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④</w:t>
                      </w:r>
                    </w:p>
                  </w:txbxContent>
                </v:textbox>
                <o:callout v:ext="edit" minusx="t" minusy="t"/>
              </v:shape>
            </w:pict>
          </mc:Fallback>
        </mc:AlternateContent>
      </w:r>
    </w:p>
    <w:p w14:paraId="56865BD1" w14:textId="2512398F" w:rsidR="006B128F" w:rsidRDefault="006B128F" w:rsidP="0064618D">
      <w:pPr>
        <w:pStyle w:val="a9"/>
        <w:keepNext/>
      </w:pPr>
      <w:r w:rsidRPr="00D32AE4">
        <w:rPr>
          <w:rFonts w:hint="eastAsia"/>
          <w:noProof/>
        </w:rPr>
        <mc:AlternateContent>
          <mc:Choice Requires="wps">
            <w:drawing>
              <wp:anchor distT="0" distB="0" distL="114300" distR="114300" simplePos="0" relativeHeight="252088320" behindDoc="0" locked="0" layoutInCell="1" allowOverlap="1" wp14:anchorId="5D20CEC8" wp14:editId="2D641DA5">
                <wp:simplePos x="0" y="0"/>
                <wp:positionH relativeFrom="column">
                  <wp:posOffset>3071495</wp:posOffset>
                </wp:positionH>
                <wp:positionV relativeFrom="paragraph">
                  <wp:posOffset>2867660</wp:posOffset>
                </wp:positionV>
                <wp:extent cx="352425" cy="314325"/>
                <wp:effectExtent l="0" t="0" r="238125" b="28575"/>
                <wp:wrapNone/>
                <wp:docPr id="427" name="線吹き出し 1 (枠付き) 427"/>
                <wp:cNvGraphicFramePr/>
                <a:graphic xmlns:a="http://schemas.openxmlformats.org/drawingml/2006/main">
                  <a:graphicData uri="http://schemas.microsoft.com/office/word/2010/wordprocessingShape">
                    <wps:wsp>
                      <wps:cNvSpPr/>
                      <wps:spPr>
                        <a:xfrm>
                          <a:off x="0" y="0"/>
                          <a:ext cx="352425" cy="314325"/>
                        </a:xfrm>
                        <a:prstGeom prst="borderCallout1">
                          <a:avLst>
                            <a:gd name="adj1" fmla="val 51831"/>
                            <a:gd name="adj2" fmla="val 98065"/>
                            <a:gd name="adj3" fmla="val 3796"/>
                            <a:gd name="adj4" fmla="val 157860"/>
                          </a:avLst>
                        </a:prstGeom>
                        <a:solidFill>
                          <a:sysClr val="window" lastClr="FFFFFF"/>
                        </a:solidFill>
                        <a:ln w="25400" cap="flat" cmpd="sng" algn="ctr">
                          <a:solidFill>
                            <a:srgbClr val="FF0000"/>
                          </a:solidFill>
                          <a:prstDash val="solid"/>
                        </a:ln>
                        <a:effectLst/>
                      </wps:spPr>
                      <wps:txbx>
                        <w:txbxContent>
                          <w:p w14:paraId="775D3586" w14:textId="55B6623E" w:rsidR="0016547F" w:rsidRPr="0064618D" w:rsidRDefault="0016547F">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0CEC8" id="線吹き出し 1 (枠付き) 427" o:spid="_x0000_s1030" type="#_x0000_t47" style="position:absolute;left:0;text-align:left;margin-left:241.85pt;margin-top:225.8pt;width:27.75pt;height:24.7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" adj="34098,820,21182,11195" fillcolor="window" strokecolor="red" strokeweight="2pt">
                <v:textbox>
                  <w:txbxContent>
                    <w:p w14:paraId="775D3586" w14:textId="55B6623E" w:rsidR="0016547F" w:rsidRPr="0064618D" w:rsidRDefault="0016547F">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⑤</w:t>
                      </w:r>
                    </w:p>
                  </w:txbxContent>
                </v:textbox>
                <o:callout v:ext="edit" minusx="t"/>
              </v:shape>
            </w:pict>
          </mc:Fallback>
        </mc:AlternateContent>
      </w:r>
      <w:r w:rsidRPr="00951490">
        <w:rPr>
          <w:noProof/>
        </w:rPr>
        <mc:AlternateContent>
          <mc:Choice Requires="wps">
            <w:drawing>
              <wp:anchor distT="0" distB="0" distL="114300" distR="114300" simplePos="0" relativeHeight="251966464" behindDoc="0" locked="0" layoutInCell="1" allowOverlap="1" wp14:anchorId="1D0C3884" wp14:editId="74D20B79">
                <wp:simplePos x="0" y="0"/>
                <wp:positionH relativeFrom="margin">
                  <wp:align>right</wp:align>
                </wp:positionH>
                <wp:positionV relativeFrom="paragraph">
                  <wp:posOffset>402590</wp:posOffset>
                </wp:positionV>
                <wp:extent cx="800100" cy="1495425"/>
                <wp:effectExtent l="0" t="0" r="19050" b="28575"/>
                <wp:wrapNone/>
                <wp:docPr id="1036" name="正方形/長方形 1036"/>
                <wp:cNvGraphicFramePr/>
                <a:graphic xmlns:a="http://schemas.openxmlformats.org/drawingml/2006/main">
                  <a:graphicData uri="http://schemas.microsoft.com/office/word/2010/wordprocessingShape">
                    <wps:wsp>
                      <wps:cNvSpPr/>
                      <wps:spPr>
                        <a:xfrm>
                          <a:off x="0" y="0"/>
                          <a:ext cx="800100" cy="14954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88927" id="正方形/長方形 1036" o:spid="_x0000_s1026" style="position:absolute;left:0;text-align:left;margin-left:11.8pt;margin-top:31.7pt;width:63pt;height:117.75pt;z-index:251966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" filled="f" strokecolor="red" strokeweight="2pt">
                <w10:wrap anchorx="margin"/>
              </v:rect>
            </w:pict>
          </mc:Fallback>
        </mc:AlternateContent>
      </w:r>
      <w:r w:rsidRPr="00951490">
        <w:rPr>
          <w:noProof/>
        </w:rPr>
        <mc:AlternateContent>
          <mc:Choice Requires="wps">
            <w:drawing>
              <wp:anchor distT="0" distB="0" distL="114300" distR="114300" simplePos="0" relativeHeight="251964416" behindDoc="0" locked="0" layoutInCell="1" allowOverlap="1" wp14:anchorId="0DC96B8B" wp14:editId="390F0B35">
                <wp:simplePos x="0" y="0"/>
                <wp:positionH relativeFrom="margin">
                  <wp:posOffset>4443095</wp:posOffset>
                </wp:positionH>
                <wp:positionV relativeFrom="paragraph">
                  <wp:posOffset>421640</wp:posOffset>
                </wp:positionV>
                <wp:extent cx="800100" cy="1495425"/>
                <wp:effectExtent l="0" t="0" r="19050" b="28575"/>
                <wp:wrapNone/>
                <wp:docPr id="1035" name="正方形/長方形 1035"/>
                <wp:cNvGraphicFramePr/>
                <a:graphic xmlns:a="http://schemas.openxmlformats.org/drawingml/2006/main">
                  <a:graphicData uri="http://schemas.microsoft.com/office/word/2010/wordprocessingShape">
                    <wps:wsp>
                      <wps:cNvSpPr/>
                      <wps:spPr>
                        <a:xfrm>
                          <a:off x="0" y="0"/>
                          <a:ext cx="800100" cy="14954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02598" id="正方形/長方形 1035" o:spid="_x0000_s1026" style="position:absolute;left:0;text-align:left;margin-left:349.85pt;margin-top:33.2pt;width:63pt;height:117.7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" filled="f" strokecolor="red" strokeweight="2pt">
                <w10:wrap anchorx="margin"/>
              </v:rect>
            </w:pict>
          </mc:Fallback>
        </mc:AlternateContent>
      </w:r>
      <w:r w:rsidRPr="00951490">
        <w:rPr>
          <w:noProof/>
        </w:rPr>
        <mc:AlternateContent>
          <mc:Choice Requires="wps">
            <w:drawing>
              <wp:anchor distT="0" distB="0" distL="114300" distR="114300" simplePos="0" relativeHeight="251962368" behindDoc="0" locked="0" layoutInCell="1" allowOverlap="1" wp14:anchorId="0A0B3D54" wp14:editId="112DB99D">
                <wp:simplePos x="0" y="0"/>
                <wp:positionH relativeFrom="margin">
                  <wp:posOffset>3614420</wp:posOffset>
                </wp:positionH>
                <wp:positionV relativeFrom="paragraph">
                  <wp:posOffset>440690</wp:posOffset>
                </wp:positionV>
                <wp:extent cx="800100" cy="1495425"/>
                <wp:effectExtent l="0" t="0" r="19050" b="28575"/>
                <wp:wrapNone/>
                <wp:docPr id="1033" name="正方形/長方形 1033"/>
                <wp:cNvGraphicFramePr/>
                <a:graphic xmlns:a="http://schemas.openxmlformats.org/drawingml/2006/main">
                  <a:graphicData uri="http://schemas.microsoft.com/office/word/2010/wordprocessingShape">
                    <wps:wsp>
                      <wps:cNvSpPr/>
                      <wps:spPr>
                        <a:xfrm>
                          <a:off x="0" y="0"/>
                          <a:ext cx="800100" cy="14954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8466C" id="正方形/長方形 1033" o:spid="_x0000_s1026" style="position:absolute;left:0;text-align:left;margin-left:284.6pt;margin-top:34.7pt;width:63pt;height:117.7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" filled="f" strokecolor="red" strokeweight="2pt">
                <w10:wrap anchorx="margin"/>
              </v:rect>
            </w:pict>
          </mc:Fallback>
        </mc:AlternateContent>
      </w:r>
      <w:r w:rsidRPr="00951490">
        <w:rPr>
          <w:noProof/>
        </w:rPr>
        <mc:AlternateContent>
          <mc:Choice Requires="wps">
            <w:drawing>
              <wp:anchor distT="0" distB="0" distL="114300" distR="114300" simplePos="0" relativeHeight="251968512" behindDoc="0" locked="0" layoutInCell="1" allowOverlap="1" wp14:anchorId="2E4EFFB6" wp14:editId="223668D8">
                <wp:simplePos x="0" y="0"/>
                <wp:positionH relativeFrom="margin">
                  <wp:posOffset>3632835</wp:posOffset>
                </wp:positionH>
                <wp:positionV relativeFrom="paragraph">
                  <wp:posOffset>1917065</wp:posOffset>
                </wp:positionV>
                <wp:extent cx="2447925" cy="981075"/>
                <wp:effectExtent l="0" t="0" r="28575" b="28575"/>
                <wp:wrapNone/>
                <wp:docPr id="1037" name="正方形/長方形 1037"/>
                <wp:cNvGraphicFramePr/>
                <a:graphic xmlns:a="http://schemas.openxmlformats.org/drawingml/2006/main">
                  <a:graphicData uri="http://schemas.microsoft.com/office/word/2010/wordprocessingShape">
                    <wps:wsp>
                      <wps:cNvSpPr/>
                      <wps:spPr>
                        <a:xfrm>
                          <a:off x="0" y="0"/>
                          <a:ext cx="2447925" cy="9810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4781F" id="正方形/長方形 1037" o:spid="_x0000_s1026" style="position:absolute;left:0;text-align:left;margin-left:286.05pt;margin-top:150.95pt;width:192.75pt;height:77.25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" filled="f" strokecolor="red" strokeweight="2pt">
                <w10:wrap anchorx="margin"/>
              </v:rect>
            </w:pict>
          </mc:Fallback>
        </mc:AlternateContent>
      </w:r>
      <w:r w:rsidRPr="00951490">
        <w:rPr>
          <w:noProof/>
        </w:rPr>
        <mc:AlternateContent>
          <mc:Choice Requires="wps">
            <w:drawing>
              <wp:anchor distT="0" distB="0" distL="114300" distR="114300" simplePos="0" relativeHeight="251960320" behindDoc="0" locked="0" layoutInCell="1" allowOverlap="1" wp14:anchorId="380109E0" wp14:editId="1C60F1C6">
                <wp:simplePos x="0" y="0"/>
                <wp:positionH relativeFrom="column">
                  <wp:posOffset>1090295</wp:posOffset>
                </wp:positionH>
                <wp:positionV relativeFrom="paragraph">
                  <wp:posOffset>408940</wp:posOffset>
                </wp:positionV>
                <wp:extent cx="2466975" cy="2371725"/>
                <wp:effectExtent l="0" t="0" r="28575" b="28575"/>
                <wp:wrapNone/>
                <wp:docPr id="1032" name="正方形/長方形 1032"/>
                <wp:cNvGraphicFramePr/>
                <a:graphic xmlns:a="http://schemas.openxmlformats.org/drawingml/2006/main">
                  <a:graphicData uri="http://schemas.microsoft.com/office/word/2010/wordprocessingShape">
                    <wps:wsp>
                      <wps:cNvSpPr/>
                      <wps:spPr>
                        <a:xfrm>
                          <a:off x="0" y="0"/>
                          <a:ext cx="2466975" cy="23717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D2904" id="正方形/長方形 1032" o:spid="_x0000_s1026" style="position:absolute;left:0;text-align:left;margin-left:85.85pt;margin-top:32.2pt;width:194.25pt;height:186.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" filled="f" strokecolor="red" strokeweight="2pt"/>
            </w:pict>
          </mc:Fallback>
        </mc:AlternateContent>
      </w:r>
      <w:r>
        <w:rPr>
          <w:noProof/>
        </w:rPr>
        <w:drawing>
          <wp:inline distT="0" distB="0" distL="0" distR="0" wp14:anchorId="37506827" wp14:editId="4E280176">
            <wp:extent cx="5629275" cy="3166577"/>
            <wp:effectExtent l="0" t="0" r="0" b="0"/>
            <wp:docPr id="426" name="図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7911" cy="3171435"/>
                    </a:xfrm>
                    <a:prstGeom prst="rect">
                      <a:avLst/>
                    </a:prstGeom>
                  </pic:spPr>
                </pic:pic>
              </a:graphicData>
            </a:graphic>
          </wp:inline>
        </w:drawing>
      </w:r>
    </w:p>
    <w:p w14:paraId="16FD0EFC" w14:textId="76AAE764" w:rsidR="007547BB" w:rsidRDefault="002751B7">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4</w:t>
      </w:r>
      <w:r w:rsidR="006B128F">
        <w:fldChar w:fldCharType="end"/>
      </w:r>
      <w:r w:rsidR="00E768ED">
        <w:t xml:space="preserve"> </w:t>
      </w:r>
      <w:r w:rsidR="00E768ED">
        <w:rPr>
          <w:rFonts w:hint="eastAsia"/>
        </w:rPr>
        <w:t>メインメニュー</w:t>
      </w:r>
      <w:r w:rsidR="007547BB" w:rsidRPr="00CB055E">
        <w:rPr>
          <w:rFonts w:hint="eastAsia"/>
        </w:rPr>
        <w:t>画面</w:t>
      </w:r>
    </w:p>
    <w:p w14:paraId="20B97299" w14:textId="77777777" w:rsidR="007547BB" w:rsidRPr="009A6837" w:rsidRDefault="007547BB" w:rsidP="0064618D"/>
    <w:p w14:paraId="4AF4B143" w14:textId="32D70C5A" w:rsidR="00C6251F" w:rsidRPr="009A6837" w:rsidRDefault="007547BB" w:rsidP="0064618D">
      <w:pPr>
        <w:pStyle w:val="40"/>
      </w:pPr>
      <w:bookmarkStart w:id="21" w:name="_Toc62216824"/>
      <w:r>
        <w:rPr>
          <w:rFonts w:hint="eastAsia"/>
        </w:rPr>
        <w:t>Widget</w:t>
      </w:r>
      <w:r>
        <w:rPr>
          <w:rFonts w:hint="eastAsia"/>
        </w:rPr>
        <w:t>の編集</w:t>
      </w:r>
      <w:bookmarkEnd w:id="21"/>
    </w:p>
    <w:p w14:paraId="2397446C" w14:textId="14531460" w:rsidR="007547BB" w:rsidRDefault="009727B7" w:rsidP="0064618D">
      <w:pPr>
        <w:pStyle w:val="a9"/>
        <w:numPr>
          <w:ilvl w:val="3"/>
          <w:numId w:val="20"/>
        </w:numPr>
      </w:pPr>
      <w:r>
        <w:rPr>
          <w:rFonts w:hint="eastAsia"/>
        </w:rPr>
        <w:t>編集モードへ移行</w:t>
      </w:r>
    </w:p>
    <w:p w14:paraId="6E376000" w14:textId="32FF4989" w:rsidR="00C6251F" w:rsidRDefault="00C6251F" w:rsidP="0064618D">
      <w:pPr>
        <w:pStyle w:val="a9"/>
        <w:ind w:left="1620"/>
      </w:pPr>
      <w:r>
        <w:rPr>
          <w:rFonts w:hint="eastAsia"/>
        </w:rPr>
        <w:t>Widget</w:t>
      </w:r>
      <w:r>
        <w:rPr>
          <w:rFonts w:hint="eastAsia"/>
        </w:rPr>
        <w:t>を編集するには画面上部の</w:t>
      </w:r>
      <w:r w:rsidR="009727B7">
        <w:rPr>
          <w:rFonts w:hint="eastAsia"/>
        </w:rPr>
        <w:t>編集ボタンを押下し、編集モードに移行します</w:t>
      </w:r>
      <w:r>
        <w:rPr>
          <w:rFonts w:hint="eastAsia"/>
        </w:rPr>
        <w:t>。</w:t>
      </w:r>
    </w:p>
    <w:p w14:paraId="251F7CA6" w14:textId="77777777" w:rsidR="006B128F" w:rsidRDefault="006B128F" w:rsidP="0064618D">
      <w:pPr>
        <w:pStyle w:val="a9"/>
        <w:keepNext/>
        <w:ind w:left="1620"/>
      </w:pPr>
      <w:r w:rsidRPr="00951490">
        <w:rPr>
          <w:rFonts w:cstheme="minorHAnsi"/>
          <w:noProof/>
        </w:rPr>
        <mc:AlternateContent>
          <mc:Choice Requires="wps">
            <w:drawing>
              <wp:anchor distT="0" distB="0" distL="114300" distR="114300" simplePos="0" relativeHeight="252090368" behindDoc="0" locked="0" layoutInCell="1" allowOverlap="1" wp14:anchorId="675E669C" wp14:editId="6FCCDF1C">
                <wp:simplePos x="0" y="0"/>
                <wp:positionH relativeFrom="margin">
                  <wp:posOffset>5919470</wp:posOffset>
                </wp:positionH>
                <wp:positionV relativeFrom="paragraph">
                  <wp:posOffset>213360</wp:posOffset>
                </wp:positionV>
                <wp:extent cx="371475" cy="219075"/>
                <wp:effectExtent l="0" t="0" r="28575" b="28575"/>
                <wp:wrapNone/>
                <wp:docPr id="434" name="正方形/長方形 434"/>
                <wp:cNvGraphicFramePr/>
                <a:graphic xmlns:a="http://schemas.openxmlformats.org/drawingml/2006/main">
                  <a:graphicData uri="http://schemas.microsoft.com/office/word/2010/wordprocessingShape">
                    <wps:wsp>
                      <wps:cNvSpPr/>
                      <wps:spPr>
                        <a:xfrm>
                          <a:off x="0" y="0"/>
                          <a:ext cx="371475" cy="21907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B2FE2" id="正方形/長方形 434" o:spid="_x0000_s1026" style="position:absolute;left:0;text-align:left;margin-left:466.1pt;margin-top:16.8pt;width:29.25pt;height:17.2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" filled="f" strokecolor="red" strokeweight="2pt">
                <w10:wrap anchorx="margin"/>
              </v:rect>
            </w:pict>
          </mc:Fallback>
        </mc:AlternateContent>
      </w:r>
      <w:r>
        <w:rPr>
          <w:noProof/>
        </w:rPr>
        <w:drawing>
          <wp:inline distT="0" distB="0" distL="0" distR="0" wp14:anchorId="3AF4927A" wp14:editId="21982DCF">
            <wp:extent cx="5162550" cy="1394099"/>
            <wp:effectExtent l="0" t="0" r="0" b="0"/>
            <wp:docPr id="433" name="図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57" b="52166"/>
                    <a:stretch/>
                  </pic:blipFill>
                  <pic:spPr bwMode="auto">
                    <a:xfrm>
                      <a:off x="0" y="0"/>
                      <a:ext cx="5184155" cy="1399933"/>
                    </a:xfrm>
                    <a:prstGeom prst="rect">
                      <a:avLst/>
                    </a:prstGeom>
                    <a:ln>
                      <a:noFill/>
                    </a:ln>
                    <a:extLst>
                      <a:ext uri="{53640926-AAD7-44D8-BBD7-CCE9431645EC}">
                        <a14:shadowObscured xmlns:a14="http://schemas.microsoft.com/office/drawing/2010/main"/>
                      </a:ext>
                    </a:extLst>
                  </pic:spPr>
                </pic:pic>
              </a:graphicData>
            </a:graphic>
          </wp:inline>
        </w:drawing>
      </w:r>
    </w:p>
    <w:p w14:paraId="54FA5CEA" w14:textId="5FAD922B" w:rsidR="00690962" w:rsidRPr="00EA567B" w:rsidRDefault="006B128F">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22A08">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B22A08">
        <w:rPr>
          <w:noProof/>
        </w:rPr>
        <w:t>5</w:t>
      </w:r>
      <w:r>
        <w:fldChar w:fldCharType="end"/>
      </w:r>
      <w:r w:rsidR="00165713">
        <w:rPr>
          <w:rFonts w:hint="eastAsia"/>
        </w:rPr>
        <w:t xml:space="preserve"> </w:t>
      </w:r>
      <w:r w:rsidR="00E768ED">
        <w:rPr>
          <w:rFonts w:hint="eastAsia"/>
        </w:rPr>
        <w:t>メインメニュー</w:t>
      </w:r>
      <w:r w:rsidR="009727B7" w:rsidRPr="00CB055E">
        <w:rPr>
          <w:rFonts w:hint="eastAsia"/>
        </w:rPr>
        <w:t>画面</w:t>
      </w:r>
      <w:r w:rsidR="009727B7">
        <w:rPr>
          <w:rFonts w:hint="eastAsia"/>
        </w:rPr>
        <w:t xml:space="preserve"> </w:t>
      </w:r>
      <w:r w:rsidR="009727B7">
        <w:rPr>
          <w:rFonts w:hint="eastAsia"/>
        </w:rPr>
        <w:t>編集ボタン</w:t>
      </w:r>
    </w:p>
    <w:p w14:paraId="3B66150F" w14:textId="77777777" w:rsidR="009727B7" w:rsidRDefault="009727B7" w:rsidP="0064618D"/>
    <w:p w14:paraId="411D37A1" w14:textId="05E0E4BB" w:rsidR="005C7607" w:rsidRDefault="009727B7" w:rsidP="0064618D">
      <w:pPr>
        <w:pStyle w:val="a9"/>
        <w:numPr>
          <w:ilvl w:val="3"/>
          <w:numId w:val="20"/>
        </w:numPr>
      </w:pPr>
      <w:r>
        <w:rPr>
          <w:rFonts w:hint="eastAsia"/>
        </w:rPr>
        <w:t>W</w:t>
      </w:r>
      <w:r>
        <w:t>idget</w:t>
      </w:r>
      <w:r w:rsidR="00690962">
        <w:rPr>
          <w:rFonts w:hint="eastAsia"/>
        </w:rPr>
        <w:t>追加</w:t>
      </w:r>
    </w:p>
    <w:p w14:paraId="4EF0A9F0" w14:textId="63EAFB17" w:rsidR="002F26CD" w:rsidRDefault="002F26CD" w:rsidP="0064618D">
      <w:pPr>
        <w:pStyle w:val="a9"/>
        <w:numPr>
          <w:ilvl w:val="4"/>
          <w:numId w:val="20"/>
        </w:numPr>
      </w:pPr>
      <w:r>
        <w:rPr>
          <w:rFonts w:hint="eastAsia"/>
        </w:rPr>
        <w:t>Widget</w:t>
      </w:r>
      <w:r>
        <w:rPr>
          <w:rFonts w:hint="eastAsia"/>
        </w:rPr>
        <w:t>を追加したい箇所にカーソルを合わせ、</w:t>
      </w:r>
      <w:r>
        <w:rPr>
          <w:rFonts w:hint="eastAsia"/>
        </w:rPr>
        <w:t>DASHBOARD</w:t>
      </w:r>
      <w:r>
        <w:rPr>
          <w:rFonts w:hint="eastAsia"/>
        </w:rPr>
        <w:t>内に</w:t>
      </w:r>
      <w:r>
        <w:rPr>
          <w:rFonts w:hint="eastAsia"/>
        </w:rPr>
        <w:t>blank</w:t>
      </w:r>
      <w:r>
        <w:rPr>
          <w:rFonts w:hint="eastAsia"/>
        </w:rPr>
        <w:t>を追加します。既存</w:t>
      </w:r>
      <w:r>
        <w:rPr>
          <w:rFonts w:hint="eastAsia"/>
        </w:rPr>
        <w:t>Widget</w:t>
      </w:r>
      <w:r>
        <w:rPr>
          <w:rFonts w:hint="eastAsia"/>
        </w:rPr>
        <w:t>の上もしくは下にカーソルを合わせると追加ボタンが出現します。</w:t>
      </w:r>
    </w:p>
    <w:p w14:paraId="60EA7595" w14:textId="77777777" w:rsidR="006B128F" w:rsidRDefault="006B128F" w:rsidP="0064618D">
      <w:pPr>
        <w:keepNext/>
        <w:ind w:left="1680"/>
      </w:pPr>
      <w:r>
        <w:rPr>
          <w:noProof/>
        </w:rPr>
        <w:lastRenderedPageBreak/>
        <w:drawing>
          <wp:inline distT="0" distB="0" distL="0" distR="0" wp14:anchorId="3F3008ED" wp14:editId="662222C2">
            <wp:extent cx="5048250" cy="2839739"/>
            <wp:effectExtent l="0" t="0" r="0" b="0"/>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4147" cy="2843056"/>
                    </a:xfrm>
                    <a:prstGeom prst="rect">
                      <a:avLst/>
                    </a:prstGeom>
                  </pic:spPr>
                </pic:pic>
              </a:graphicData>
            </a:graphic>
          </wp:inline>
        </w:drawing>
      </w:r>
    </w:p>
    <w:p w14:paraId="309C88CD" w14:textId="59007D1A" w:rsidR="002F26CD" w:rsidRDefault="006B128F" w:rsidP="0064618D">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22A08">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B22A08">
        <w:rPr>
          <w:noProof/>
        </w:rPr>
        <w:t>6</w:t>
      </w:r>
      <w:r>
        <w:fldChar w:fldCharType="end"/>
      </w:r>
      <w:r w:rsidR="002F26CD">
        <w:t xml:space="preserve"> </w:t>
      </w:r>
      <w:r w:rsidR="002F26CD">
        <w:rPr>
          <w:rFonts w:hint="eastAsia"/>
        </w:rPr>
        <w:t>メインメニュー画面</w:t>
      </w:r>
      <w:r w:rsidR="002F26CD">
        <w:rPr>
          <w:rFonts w:hint="eastAsia"/>
        </w:rPr>
        <w:t xml:space="preserve"> blank</w:t>
      </w:r>
      <w:r w:rsidR="002F26CD">
        <w:rPr>
          <w:rFonts w:hint="eastAsia"/>
        </w:rPr>
        <w:t>の追加</w:t>
      </w:r>
    </w:p>
    <w:p w14:paraId="45DB1D54" w14:textId="168AE5FF" w:rsidR="003628BC" w:rsidRDefault="003628BC" w:rsidP="0064618D"/>
    <w:p w14:paraId="74BCD77D" w14:textId="7083BD49" w:rsidR="005C7607" w:rsidRDefault="005C7607" w:rsidP="0064618D">
      <w:pPr>
        <w:pStyle w:val="a9"/>
        <w:numPr>
          <w:ilvl w:val="4"/>
          <w:numId w:val="20"/>
        </w:numPr>
      </w:pPr>
      <w:r>
        <w:rPr>
          <w:rFonts w:hint="eastAsia"/>
        </w:rPr>
        <w:t>Widget</w:t>
      </w:r>
      <w:r>
        <w:rPr>
          <w:rFonts w:hint="eastAsia"/>
        </w:rPr>
        <w:t>追加ボタンを押下します。</w:t>
      </w:r>
    </w:p>
    <w:p w14:paraId="30EC8021" w14:textId="77777777" w:rsidR="00165713" w:rsidRDefault="003628BC">
      <w:pPr>
        <w:pStyle w:val="a9"/>
        <w:keepNext/>
        <w:ind w:left="1620"/>
      </w:pPr>
      <w:r w:rsidRPr="00B70DE6">
        <w:rPr>
          <w:noProof/>
        </w:rPr>
        <mc:AlternateContent>
          <mc:Choice Requires="wps">
            <w:drawing>
              <wp:anchor distT="0" distB="0" distL="114300" distR="114300" simplePos="0" relativeHeight="252022784" behindDoc="0" locked="0" layoutInCell="1" allowOverlap="1" wp14:anchorId="527E72AD" wp14:editId="469C4E08">
                <wp:simplePos x="0" y="0"/>
                <wp:positionH relativeFrom="margin">
                  <wp:posOffset>3719195</wp:posOffset>
                </wp:positionH>
                <wp:positionV relativeFrom="paragraph">
                  <wp:posOffset>604520</wp:posOffset>
                </wp:positionV>
                <wp:extent cx="771525" cy="247650"/>
                <wp:effectExtent l="0" t="0" r="28575" b="19050"/>
                <wp:wrapNone/>
                <wp:docPr id="311" name="正方形/長方形 311"/>
                <wp:cNvGraphicFramePr/>
                <a:graphic xmlns:a="http://schemas.openxmlformats.org/drawingml/2006/main">
                  <a:graphicData uri="http://schemas.microsoft.com/office/word/2010/wordprocessingShape">
                    <wps:wsp>
                      <wps:cNvSpPr/>
                      <wps:spPr>
                        <a:xfrm>
                          <a:off x="0" y="0"/>
                          <a:ext cx="771525" cy="2476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3F87E" id="正方形/長方形 311" o:spid="_x0000_s1026" style="position:absolute;left:0;text-align:left;margin-left:292.85pt;margin-top:47.6pt;width:60.75pt;height:19.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" filled="f" strokecolor="red" strokeweight="2pt">
                <w10:wrap anchorx="margin"/>
              </v:rect>
            </w:pict>
          </mc:Fallback>
        </mc:AlternateContent>
      </w:r>
      <w:r>
        <w:rPr>
          <w:noProof/>
        </w:rPr>
        <w:drawing>
          <wp:inline distT="0" distB="0" distL="0" distR="0" wp14:anchorId="14049897" wp14:editId="756A75C6">
            <wp:extent cx="5162550" cy="1525735"/>
            <wp:effectExtent l="0" t="0" r="0" b="0"/>
            <wp:docPr id="312" name="図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8718" t="1" r="80" b="73099"/>
                    <a:stretch/>
                  </pic:blipFill>
                  <pic:spPr bwMode="auto">
                    <a:xfrm>
                      <a:off x="0" y="0"/>
                      <a:ext cx="5185813" cy="1532610"/>
                    </a:xfrm>
                    <a:prstGeom prst="rect">
                      <a:avLst/>
                    </a:prstGeom>
                    <a:ln>
                      <a:noFill/>
                    </a:ln>
                    <a:extLst>
                      <a:ext uri="{53640926-AAD7-44D8-BBD7-CCE9431645EC}">
                        <a14:shadowObscured xmlns:a14="http://schemas.microsoft.com/office/drawing/2010/main"/>
                      </a:ext>
                    </a:extLst>
                  </pic:spPr>
                </pic:pic>
              </a:graphicData>
            </a:graphic>
          </wp:inline>
        </w:drawing>
      </w:r>
    </w:p>
    <w:p w14:paraId="62D69C84" w14:textId="458650AF" w:rsidR="003628BC" w:rsidRPr="00EA567B" w:rsidRDefault="00165713">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7</w:t>
      </w:r>
      <w:r w:rsidR="006B128F">
        <w:fldChar w:fldCharType="end"/>
      </w:r>
      <w:r w:rsidR="00D66397">
        <w:t xml:space="preserve"> </w:t>
      </w:r>
      <w:r w:rsidR="00E768ED">
        <w:rPr>
          <w:rFonts w:hint="eastAsia"/>
        </w:rPr>
        <w:t>メインメニュー</w:t>
      </w:r>
      <w:r w:rsidR="00D66397" w:rsidRPr="00CB055E">
        <w:rPr>
          <w:rFonts w:hint="eastAsia"/>
        </w:rPr>
        <w:t>画面</w:t>
      </w:r>
      <w:r w:rsidR="00D66397">
        <w:rPr>
          <w:rFonts w:hint="eastAsia"/>
        </w:rPr>
        <w:t xml:space="preserve"> Widget</w:t>
      </w:r>
      <w:r w:rsidR="00D66397">
        <w:rPr>
          <w:rFonts w:hint="eastAsia"/>
        </w:rPr>
        <w:t>追加ボタン</w:t>
      </w:r>
    </w:p>
    <w:p w14:paraId="32796823" w14:textId="216C1BB6" w:rsidR="00BD7DD1" w:rsidRDefault="00BD7DD1" w:rsidP="0064618D">
      <w:pPr>
        <w:pStyle w:val="a9"/>
        <w:ind w:left="1620"/>
      </w:pPr>
    </w:p>
    <w:p w14:paraId="31E9E52D" w14:textId="778001C6" w:rsidR="003628BC" w:rsidRDefault="005C7607" w:rsidP="0064618D">
      <w:pPr>
        <w:pStyle w:val="a9"/>
        <w:ind w:left="1620"/>
      </w:pPr>
      <w:r>
        <w:t>3</w:t>
      </w:r>
      <w:r w:rsidR="003628BC">
        <w:rPr>
          <w:rFonts w:hint="eastAsia"/>
        </w:rPr>
        <w:t xml:space="preserve">. </w:t>
      </w:r>
      <w:r w:rsidR="003628BC">
        <w:rPr>
          <w:rFonts w:hint="eastAsia"/>
        </w:rPr>
        <w:t>追加したい</w:t>
      </w:r>
      <w:r w:rsidR="003628BC">
        <w:rPr>
          <w:rFonts w:hint="eastAsia"/>
        </w:rPr>
        <w:t>Widget</w:t>
      </w:r>
      <w:r w:rsidR="003628BC">
        <w:rPr>
          <w:rFonts w:hint="eastAsia"/>
        </w:rPr>
        <w:t>を選択し、決定ボタンを押下します。</w:t>
      </w:r>
    </w:p>
    <w:p w14:paraId="12061E47" w14:textId="4A903BE5" w:rsidR="00925515" w:rsidRPr="009A6837" w:rsidRDefault="00925515" w:rsidP="0064618D"/>
    <w:p w14:paraId="57A39B10" w14:textId="77777777" w:rsidR="002751B7" w:rsidRDefault="003628BC">
      <w:pPr>
        <w:pStyle w:val="a9"/>
        <w:keepNext/>
        <w:ind w:left="1620"/>
      </w:pPr>
      <w:r>
        <w:rPr>
          <w:noProof/>
        </w:rPr>
        <w:lastRenderedPageBreak/>
        <w:drawing>
          <wp:inline distT="0" distB="0" distL="0" distR="0" wp14:anchorId="74E5EEB1" wp14:editId="10352A37">
            <wp:extent cx="5067300" cy="2867631"/>
            <wp:effectExtent l="0" t="0" r="0" b="9525"/>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320" t="16049" r="17194" b="15053"/>
                    <a:stretch/>
                  </pic:blipFill>
                  <pic:spPr bwMode="auto">
                    <a:xfrm>
                      <a:off x="0" y="0"/>
                      <a:ext cx="5071738" cy="2870143"/>
                    </a:xfrm>
                    <a:prstGeom prst="rect">
                      <a:avLst/>
                    </a:prstGeom>
                    <a:ln>
                      <a:noFill/>
                    </a:ln>
                    <a:extLst>
                      <a:ext uri="{53640926-AAD7-44D8-BBD7-CCE9431645EC}">
                        <a14:shadowObscured xmlns:a14="http://schemas.microsoft.com/office/drawing/2010/main"/>
                      </a:ext>
                    </a:extLst>
                  </pic:spPr>
                </pic:pic>
              </a:graphicData>
            </a:graphic>
          </wp:inline>
        </w:drawing>
      </w:r>
    </w:p>
    <w:p w14:paraId="17959A66" w14:textId="43D829F5" w:rsidR="003628BC" w:rsidRDefault="002751B7">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8</w:t>
      </w:r>
      <w:r w:rsidR="006B128F">
        <w:fldChar w:fldCharType="end"/>
      </w:r>
      <w:r w:rsidR="00E768ED">
        <w:t xml:space="preserve"> </w:t>
      </w:r>
      <w:r w:rsidR="00E768ED">
        <w:rPr>
          <w:rFonts w:hint="eastAsia"/>
        </w:rPr>
        <w:t>メインメニュー</w:t>
      </w:r>
      <w:r w:rsidR="003628BC" w:rsidRPr="00CB055E">
        <w:rPr>
          <w:rFonts w:hint="eastAsia"/>
        </w:rPr>
        <w:t>画面</w:t>
      </w:r>
      <w:r w:rsidR="003628BC">
        <w:rPr>
          <w:rFonts w:hint="eastAsia"/>
        </w:rPr>
        <w:t xml:space="preserve"> </w:t>
      </w:r>
      <w:r w:rsidR="003628BC">
        <w:rPr>
          <w:rFonts w:hint="eastAsia"/>
        </w:rPr>
        <w:t>追加</w:t>
      </w:r>
      <w:r w:rsidR="003628BC">
        <w:rPr>
          <w:rFonts w:hint="eastAsia"/>
        </w:rPr>
        <w:t>Widget</w:t>
      </w:r>
      <w:r w:rsidR="003628BC">
        <w:rPr>
          <w:rFonts w:hint="eastAsia"/>
        </w:rPr>
        <w:t>選択画面</w:t>
      </w:r>
      <w:r w:rsidR="003628BC" w:rsidRPr="00A0220E">
        <w:rPr>
          <w:rFonts w:hint="eastAsia"/>
        </w:rPr>
        <w:t xml:space="preserve"> </w:t>
      </w:r>
    </w:p>
    <w:p w14:paraId="2AD43735" w14:textId="548C5665" w:rsidR="003628BC" w:rsidRDefault="003628BC" w:rsidP="0064618D"/>
    <w:p w14:paraId="5624C283" w14:textId="2FF19DCB" w:rsidR="00E24A7D" w:rsidRDefault="00690962" w:rsidP="0064618D">
      <w:pPr>
        <w:pStyle w:val="a9"/>
        <w:numPr>
          <w:ilvl w:val="3"/>
          <w:numId w:val="20"/>
        </w:numPr>
      </w:pPr>
      <w:r>
        <w:rPr>
          <w:rFonts w:hint="eastAsia"/>
        </w:rPr>
        <w:t>W</w:t>
      </w:r>
      <w:r>
        <w:t>idget</w:t>
      </w:r>
      <w:r>
        <w:rPr>
          <w:rFonts w:hint="eastAsia"/>
        </w:rPr>
        <w:t>の編集</w:t>
      </w:r>
    </w:p>
    <w:p w14:paraId="633F3987" w14:textId="43789403" w:rsidR="00E24A7D" w:rsidRDefault="00E24A7D" w:rsidP="0064618D">
      <w:pPr>
        <w:pStyle w:val="a9"/>
        <w:ind w:left="1200"/>
      </w:pPr>
    </w:p>
    <w:p w14:paraId="03D3059E" w14:textId="77777777" w:rsidR="00E24A7D" w:rsidRDefault="00E24A7D" w:rsidP="0064618D">
      <w:pPr>
        <w:pStyle w:val="a9"/>
        <w:ind w:left="1200"/>
      </w:pPr>
    </w:p>
    <w:p w14:paraId="7A5E571B" w14:textId="77777777" w:rsidR="00E24A7D" w:rsidRDefault="00E24A7D" w:rsidP="0064618D">
      <w:pPr>
        <w:pStyle w:val="a9"/>
        <w:keepNext/>
        <w:ind w:left="1620"/>
      </w:pPr>
      <w:r w:rsidRPr="00E24A7D">
        <w:rPr>
          <w:noProof/>
        </w:rPr>
        <mc:AlternateContent>
          <mc:Choice Requires="wps">
            <w:drawing>
              <wp:anchor distT="0" distB="0" distL="114300" distR="114300" simplePos="0" relativeHeight="252085248" behindDoc="0" locked="0" layoutInCell="1" allowOverlap="1" wp14:anchorId="4588AB4C" wp14:editId="62A12811">
                <wp:simplePos x="0" y="0"/>
                <wp:positionH relativeFrom="margin">
                  <wp:posOffset>2728595</wp:posOffset>
                </wp:positionH>
                <wp:positionV relativeFrom="paragraph">
                  <wp:posOffset>317500</wp:posOffset>
                </wp:positionV>
                <wp:extent cx="247650" cy="247650"/>
                <wp:effectExtent l="0" t="0" r="19050" b="19050"/>
                <wp:wrapNone/>
                <wp:docPr id="377" name="正方形/長方形 377"/>
                <wp:cNvGraphicFramePr/>
                <a:graphic xmlns:a="http://schemas.openxmlformats.org/drawingml/2006/main">
                  <a:graphicData uri="http://schemas.microsoft.com/office/word/2010/wordprocessingShape">
                    <wps:wsp>
                      <wps:cNvSpPr/>
                      <wps:spPr>
                        <a:xfrm>
                          <a:off x="0" y="0"/>
                          <a:ext cx="24765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EB72F" id="正方形/長方形 377" o:spid="_x0000_s1026" style="position:absolute;left:0;text-align:left;margin-left:214.85pt;margin-top:25pt;width:19.5pt;height:19.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" filled="f" strokecolor="red" strokeweight="2pt">
                <w10:wrap anchorx="margin"/>
              </v:rect>
            </w:pict>
          </mc:Fallback>
        </mc:AlternateContent>
      </w:r>
      <w:r w:rsidRPr="00E24A7D">
        <w:rPr>
          <w:rFonts w:hint="eastAsia"/>
          <w:noProof/>
        </w:rPr>
        <mc:AlternateContent>
          <mc:Choice Requires="wps">
            <w:drawing>
              <wp:anchor distT="0" distB="0" distL="114300" distR="114300" simplePos="0" relativeHeight="252086272" behindDoc="0" locked="0" layoutInCell="1" allowOverlap="1" wp14:anchorId="21C37FB7" wp14:editId="5B8AF4D5">
                <wp:simplePos x="0" y="0"/>
                <wp:positionH relativeFrom="column">
                  <wp:posOffset>2700020</wp:posOffset>
                </wp:positionH>
                <wp:positionV relativeFrom="paragraph">
                  <wp:posOffset>-140335</wp:posOffset>
                </wp:positionV>
                <wp:extent cx="333375" cy="314325"/>
                <wp:effectExtent l="0" t="0" r="28575" b="180975"/>
                <wp:wrapNone/>
                <wp:docPr id="378" name="線吹き出し 1 (枠付き) 378"/>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4886E254" w14:textId="50E3C8A0" w:rsidR="0016547F" w:rsidRPr="0064618D" w:rsidRDefault="0016547F"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37FB7" id="線吹き出し 1 (枠付き) 378" o:spid="_x0000_s1031" type="#_x0000_t47" style="position:absolute;left:0;text-align:left;margin-left:212.6pt;margin-top:-11.05pt;width:26.25pt;height:24.7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" adj="10746,30929,10674,21668" fillcolor="window" strokecolor="red" strokeweight="2pt">
                <v:textbox>
                  <w:txbxContent>
                    <w:p w14:paraId="4886E254" w14:textId="50E3C8A0" w:rsidR="0016547F" w:rsidRPr="0064618D" w:rsidRDefault="0016547F"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C</w:t>
                      </w:r>
                    </w:p>
                  </w:txbxContent>
                </v:textbox>
                <o:callout v:ext="edit" minusx="t" minusy="t"/>
              </v:shape>
            </w:pict>
          </mc:Fallback>
        </mc:AlternateContent>
      </w:r>
      <w:r w:rsidRPr="00E24A7D">
        <w:rPr>
          <w:noProof/>
        </w:rPr>
        <mc:AlternateContent>
          <mc:Choice Requires="wps">
            <w:drawing>
              <wp:anchor distT="0" distB="0" distL="114300" distR="114300" simplePos="0" relativeHeight="252082176" behindDoc="0" locked="0" layoutInCell="1" allowOverlap="1" wp14:anchorId="1170C067" wp14:editId="7CDF755A">
                <wp:simplePos x="0" y="0"/>
                <wp:positionH relativeFrom="margin">
                  <wp:posOffset>2461895</wp:posOffset>
                </wp:positionH>
                <wp:positionV relativeFrom="paragraph">
                  <wp:posOffset>317500</wp:posOffset>
                </wp:positionV>
                <wp:extent cx="247650" cy="247650"/>
                <wp:effectExtent l="0" t="0" r="19050" b="19050"/>
                <wp:wrapNone/>
                <wp:docPr id="374" name="正方形/長方形 374"/>
                <wp:cNvGraphicFramePr/>
                <a:graphic xmlns:a="http://schemas.openxmlformats.org/drawingml/2006/main">
                  <a:graphicData uri="http://schemas.microsoft.com/office/word/2010/wordprocessingShape">
                    <wps:wsp>
                      <wps:cNvSpPr/>
                      <wps:spPr>
                        <a:xfrm>
                          <a:off x="0" y="0"/>
                          <a:ext cx="24765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78583" id="正方形/長方形 374" o:spid="_x0000_s1026" style="position:absolute;left:0;text-align:left;margin-left:193.85pt;margin-top:25pt;width:19.5pt;height:19.5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" filled="f" strokecolor="red" strokeweight="2pt">
                <w10:wrap anchorx="margin"/>
              </v:rect>
            </w:pict>
          </mc:Fallback>
        </mc:AlternateContent>
      </w:r>
      <w:r w:rsidRPr="00E24A7D">
        <w:rPr>
          <w:rFonts w:hint="eastAsia"/>
          <w:noProof/>
        </w:rPr>
        <mc:AlternateContent>
          <mc:Choice Requires="wps">
            <w:drawing>
              <wp:anchor distT="0" distB="0" distL="114300" distR="114300" simplePos="0" relativeHeight="252083200" behindDoc="0" locked="0" layoutInCell="1" allowOverlap="1" wp14:anchorId="531E8151" wp14:editId="23A60611">
                <wp:simplePos x="0" y="0"/>
                <wp:positionH relativeFrom="column">
                  <wp:posOffset>2414270</wp:posOffset>
                </wp:positionH>
                <wp:positionV relativeFrom="paragraph">
                  <wp:posOffset>-283210</wp:posOffset>
                </wp:positionV>
                <wp:extent cx="333375" cy="314325"/>
                <wp:effectExtent l="0" t="0" r="28575" b="314325"/>
                <wp:wrapNone/>
                <wp:docPr id="375" name="線吹き出し 1 (枠付き) 375"/>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100316"/>
                            <a:gd name="adj2" fmla="val 49416"/>
                            <a:gd name="adj3" fmla="val 185614"/>
                            <a:gd name="adj4" fmla="val 49752"/>
                          </a:avLst>
                        </a:prstGeom>
                        <a:solidFill>
                          <a:sysClr val="window" lastClr="FFFFFF"/>
                        </a:solidFill>
                        <a:ln w="25400" cap="flat" cmpd="sng" algn="ctr">
                          <a:solidFill>
                            <a:srgbClr val="FF0000"/>
                          </a:solidFill>
                          <a:prstDash val="solid"/>
                        </a:ln>
                        <a:effectLst/>
                      </wps:spPr>
                      <wps:txbx>
                        <w:txbxContent>
                          <w:p w14:paraId="58277C88" w14:textId="4D9495BD" w:rsidR="0016547F" w:rsidRPr="0064618D" w:rsidRDefault="0016547F" w:rsidP="00E24A7D">
                            <w:pPr>
                              <w:rPr>
                                <w:b/>
                                <w:caps/>
                                <w:color w:val="000000" w:themeColor="text1"/>
                                <w:sz w:val="20"/>
                              </w:rPr>
                            </w:pPr>
                            <w:r>
                              <w:rPr>
                                <w:rFonts w:hint="eastAsia"/>
                                <w:b/>
                                <w:caps/>
                                <w:color w:val="000000" w:themeColor="text1"/>
                                <w:sz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E8151" id="線吹き出し 1 (枠付き) 375" o:spid="_x0000_s1032" type="#_x0000_t47" style="position:absolute;left:0;text-align:left;margin-left:190.1pt;margin-top:-22.3pt;width:26.25pt;height:24.7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" adj="10746,40093,10674,21668" fillcolor="window" strokecolor="red" strokeweight="2pt">
                <v:textbox>
                  <w:txbxContent>
                    <w:p w14:paraId="58277C88" w14:textId="4D9495BD" w:rsidR="0016547F" w:rsidRPr="0064618D" w:rsidRDefault="0016547F" w:rsidP="00E24A7D">
                      <w:pPr>
                        <w:rPr>
                          <w:b/>
                          <w:caps/>
                          <w:color w:val="000000" w:themeColor="text1"/>
                          <w:sz w:val="20"/>
                        </w:rPr>
                      </w:pPr>
                      <w:r>
                        <w:rPr>
                          <w:rFonts w:hint="eastAsia"/>
                          <w:b/>
                          <w:caps/>
                          <w:color w:val="000000" w:themeColor="text1"/>
                          <w:sz w:val="20"/>
                        </w:rPr>
                        <w:t>B</w:t>
                      </w:r>
                    </w:p>
                  </w:txbxContent>
                </v:textbox>
                <o:callout v:ext="edit" minusx="t" minusy="t"/>
              </v:shape>
            </w:pict>
          </mc:Fallback>
        </mc:AlternateContent>
      </w:r>
      <w:r w:rsidRPr="00E24A7D">
        <w:rPr>
          <w:rFonts w:hint="eastAsia"/>
          <w:noProof/>
        </w:rPr>
        <mc:AlternateContent>
          <mc:Choice Requires="wps">
            <w:drawing>
              <wp:anchor distT="0" distB="0" distL="114300" distR="114300" simplePos="0" relativeHeight="252080128" behindDoc="0" locked="0" layoutInCell="1" allowOverlap="1" wp14:anchorId="42E0F7A4" wp14:editId="33438422">
                <wp:simplePos x="0" y="0"/>
                <wp:positionH relativeFrom="column">
                  <wp:posOffset>2090420</wp:posOffset>
                </wp:positionH>
                <wp:positionV relativeFrom="paragraph">
                  <wp:posOffset>-140335</wp:posOffset>
                </wp:positionV>
                <wp:extent cx="333375" cy="314325"/>
                <wp:effectExtent l="0" t="0" r="28575" b="180975"/>
                <wp:wrapNone/>
                <wp:docPr id="367" name="線吹き出し 1 (枠付き) 367"/>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0CF318AB" w14:textId="584157EA" w:rsidR="0016547F" w:rsidRPr="0064618D" w:rsidRDefault="0016547F"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0F7A4" id="線吹き出し 1 (枠付き) 367" o:spid="_x0000_s1033" type="#_x0000_t47" style="position:absolute;left:0;text-align:left;margin-left:164.6pt;margin-top:-11.05pt;width:26.25pt;height:24.7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" adj="10746,30929,10674,21668" fillcolor="window" strokecolor="red" strokeweight="2pt">
                <v:textbox>
                  <w:txbxContent>
                    <w:p w14:paraId="0CF318AB" w14:textId="584157EA" w:rsidR="0016547F" w:rsidRPr="0064618D" w:rsidRDefault="0016547F"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A</w:t>
                      </w:r>
                    </w:p>
                  </w:txbxContent>
                </v:textbox>
                <o:callout v:ext="edit" minusx="t" minusy="t"/>
              </v:shape>
            </w:pict>
          </mc:Fallback>
        </mc:AlternateContent>
      </w:r>
      <w:r w:rsidRPr="00E24A7D">
        <w:rPr>
          <w:noProof/>
        </w:rPr>
        <mc:AlternateContent>
          <mc:Choice Requires="wps">
            <w:drawing>
              <wp:anchor distT="0" distB="0" distL="114300" distR="114300" simplePos="0" relativeHeight="252079104" behindDoc="0" locked="0" layoutInCell="1" allowOverlap="1" wp14:anchorId="4288D737" wp14:editId="4030CA8B">
                <wp:simplePos x="0" y="0"/>
                <wp:positionH relativeFrom="margin">
                  <wp:posOffset>2165985</wp:posOffset>
                </wp:positionH>
                <wp:positionV relativeFrom="paragraph">
                  <wp:posOffset>297815</wp:posOffset>
                </wp:positionV>
                <wp:extent cx="276225" cy="247650"/>
                <wp:effectExtent l="0" t="0" r="28575" b="19050"/>
                <wp:wrapNone/>
                <wp:docPr id="363" name="正方形/長方形 363"/>
                <wp:cNvGraphicFramePr/>
                <a:graphic xmlns:a="http://schemas.openxmlformats.org/drawingml/2006/main">
                  <a:graphicData uri="http://schemas.microsoft.com/office/word/2010/wordprocessingShape">
                    <wps:wsp>
                      <wps:cNvSpPr/>
                      <wps:spPr>
                        <a:xfrm>
                          <a:off x="0" y="0"/>
                          <a:ext cx="2762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A4481" id="正方形/長方形 363" o:spid="_x0000_s1026" style="position:absolute;left:0;text-align:left;margin-left:170.55pt;margin-top:23.45pt;width:21.75pt;height:19.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" filled="f" strokecolor="red" strokeweight="2pt">
                <w10:wrap anchorx="margin"/>
              </v:rect>
            </w:pict>
          </mc:Fallback>
        </mc:AlternateContent>
      </w:r>
      <w:r>
        <w:rPr>
          <w:noProof/>
        </w:rPr>
        <w:drawing>
          <wp:inline distT="0" distB="0" distL="0" distR="0" wp14:anchorId="234EA018" wp14:editId="2AD70732">
            <wp:extent cx="5167533" cy="3314700"/>
            <wp:effectExtent l="0" t="0" r="0" b="0"/>
            <wp:docPr id="358" name="図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676" t="22137" r="1006" b="23906"/>
                    <a:stretch/>
                  </pic:blipFill>
                  <pic:spPr bwMode="auto">
                    <a:xfrm>
                      <a:off x="0" y="0"/>
                      <a:ext cx="5179093" cy="3322115"/>
                    </a:xfrm>
                    <a:prstGeom prst="rect">
                      <a:avLst/>
                    </a:prstGeom>
                    <a:ln>
                      <a:noFill/>
                    </a:ln>
                    <a:extLst>
                      <a:ext uri="{53640926-AAD7-44D8-BBD7-CCE9431645EC}">
                        <a14:shadowObscured xmlns:a14="http://schemas.microsoft.com/office/drawing/2010/main"/>
                      </a:ext>
                    </a:extLst>
                  </pic:spPr>
                </pic:pic>
              </a:graphicData>
            </a:graphic>
          </wp:inline>
        </w:drawing>
      </w:r>
    </w:p>
    <w:p w14:paraId="57DB4FFA" w14:textId="49658DB6" w:rsidR="00B70DE6" w:rsidRDefault="00E24A7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9</w:t>
      </w:r>
      <w:r w:rsidR="006B128F">
        <w:fldChar w:fldCharType="end"/>
      </w:r>
      <w:r w:rsidR="00B70DE6" w:rsidRPr="00CB055E">
        <w:t xml:space="preserve"> </w:t>
      </w:r>
      <w:r w:rsidR="00B70DE6">
        <w:rPr>
          <w:rFonts w:hint="eastAsia"/>
        </w:rPr>
        <w:t>Widget</w:t>
      </w:r>
      <w:r w:rsidR="00B70DE6">
        <w:rPr>
          <w:rFonts w:hint="eastAsia"/>
        </w:rPr>
        <w:t>内各ボタン</w:t>
      </w:r>
    </w:p>
    <w:p w14:paraId="26EC69D8" w14:textId="77777777" w:rsidR="00B70DE6" w:rsidRDefault="00B70DE6" w:rsidP="0064618D">
      <w:pPr>
        <w:jc w:val="center"/>
      </w:pPr>
    </w:p>
    <w:p w14:paraId="180FA03B" w14:textId="36195687" w:rsidR="00B70DE6" w:rsidRDefault="00B70DE6">
      <w:pPr>
        <w:pStyle w:val="a9"/>
        <w:ind w:left="1620"/>
      </w:pPr>
      <w:r>
        <w:rPr>
          <w:rFonts w:hint="eastAsia"/>
        </w:rPr>
        <w:t>A</w:t>
      </w:r>
      <w:r>
        <w:rPr>
          <w:rFonts w:hint="eastAsia"/>
        </w:rPr>
        <w:t xml:space="preserve">　編集ボタン</w:t>
      </w:r>
    </w:p>
    <w:p w14:paraId="05195BE1" w14:textId="1DE572F4" w:rsidR="00B70DE6" w:rsidRDefault="00B70DE6">
      <w:pPr>
        <w:pStyle w:val="a9"/>
        <w:ind w:left="1620"/>
      </w:pPr>
      <w:r>
        <w:rPr>
          <w:rFonts w:hint="eastAsia"/>
        </w:rPr>
        <w:t xml:space="preserve">　　</w:t>
      </w:r>
      <w:r>
        <w:rPr>
          <w:rFonts w:hint="eastAsia"/>
        </w:rPr>
        <w:t>Widget</w:t>
      </w:r>
      <w:r>
        <w:rPr>
          <w:rFonts w:hint="eastAsia"/>
        </w:rPr>
        <w:t>の内容を編集できます。</w:t>
      </w:r>
    </w:p>
    <w:p w14:paraId="0677B04B" w14:textId="140B829B" w:rsidR="00C20B22" w:rsidRPr="0064618D" w:rsidRDefault="00C20B22">
      <w:pPr>
        <w:pStyle w:val="a9"/>
        <w:ind w:left="1620"/>
        <w:rPr>
          <w:b/>
        </w:rPr>
      </w:pPr>
      <w:r w:rsidRPr="0064618D">
        <w:rPr>
          <w:rFonts w:hint="eastAsia"/>
          <w:b/>
        </w:rPr>
        <w:t>・</w:t>
      </w:r>
      <w:r>
        <w:rPr>
          <w:rFonts w:hint="eastAsia"/>
          <w:b/>
        </w:rPr>
        <w:t>メニューグループ、</w:t>
      </w:r>
      <w:r>
        <w:rPr>
          <w:b/>
        </w:rPr>
        <w:t>Movement</w:t>
      </w:r>
      <w:r>
        <w:rPr>
          <w:rFonts w:hint="eastAsia"/>
          <w:b/>
        </w:rPr>
        <w:t>、作業状況、作業結果、作業履歴</w:t>
      </w:r>
    </w:p>
    <w:p w14:paraId="28F51DC0" w14:textId="77777777" w:rsidR="00E24A7D" w:rsidRDefault="00690962">
      <w:pPr>
        <w:pStyle w:val="a9"/>
        <w:keepNext/>
        <w:ind w:left="1620"/>
      </w:pPr>
      <w:r w:rsidRPr="00B70DE6">
        <w:rPr>
          <w:rFonts w:hint="eastAsia"/>
          <w:noProof/>
        </w:rPr>
        <w:lastRenderedPageBreak/>
        <mc:AlternateContent>
          <mc:Choice Requires="wps">
            <w:drawing>
              <wp:anchor distT="0" distB="0" distL="114300" distR="114300" simplePos="0" relativeHeight="252020736" behindDoc="0" locked="0" layoutInCell="1" allowOverlap="1" wp14:anchorId="2426D0AF" wp14:editId="163BD4B2">
                <wp:simplePos x="0" y="0"/>
                <wp:positionH relativeFrom="column">
                  <wp:posOffset>423545</wp:posOffset>
                </wp:positionH>
                <wp:positionV relativeFrom="paragraph">
                  <wp:posOffset>1326515</wp:posOffset>
                </wp:positionV>
                <wp:extent cx="333375" cy="314325"/>
                <wp:effectExtent l="0" t="0" r="828675" b="28575"/>
                <wp:wrapNone/>
                <wp:docPr id="309" name="線吹き出し 1 (枠付き) 309"/>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6221"/>
                            <a:gd name="adj4" fmla="val 332610"/>
                          </a:avLst>
                        </a:prstGeom>
                        <a:solidFill>
                          <a:sysClr val="window" lastClr="FFFFFF"/>
                        </a:solidFill>
                        <a:ln w="25400" cap="flat" cmpd="sng" algn="ctr">
                          <a:solidFill>
                            <a:srgbClr val="FF0000"/>
                          </a:solidFill>
                          <a:prstDash val="solid"/>
                        </a:ln>
                        <a:effectLst/>
                      </wps:spPr>
                      <wps:txbx>
                        <w:txbxContent>
                          <w:p w14:paraId="70695077" w14:textId="5DD68732" w:rsidR="0016547F" w:rsidRPr="0064618D" w:rsidRDefault="0016547F"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6D0AF" id="線吹き出し 1 (枠付き) 309" o:spid="_x0000_s1034" type="#_x0000_t47" style="position:absolute;left:0;text-align:left;margin-left:33.35pt;margin-top:104.45pt;width:26.25pt;height:24.7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" adj="71844,9984,21165,9886" fillcolor="window" strokecolor="red" strokeweight="2pt">
                <v:textbox>
                  <w:txbxContent>
                    <w:p w14:paraId="70695077" w14:textId="5DD68732" w:rsidR="0016547F" w:rsidRPr="0064618D" w:rsidRDefault="0016547F"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3</w:t>
                      </w:r>
                    </w:p>
                  </w:txbxContent>
                </v:textbox>
                <o:callout v:ext="edit" minusx="t" minusy="t"/>
              </v:shape>
            </w:pict>
          </mc:Fallback>
        </mc:AlternateContent>
      </w:r>
      <w:r w:rsidRPr="00B70DE6">
        <w:rPr>
          <w:rFonts w:hint="eastAsia"/>
          <w:noProof/>
        </w:rPr>
        <mc:AlternateContent>
          <mc:Choice Requires="wps">
            <w:drawing>
              <wp:anchor distT="0" distB="0" distL="114300" distR="114300" simplePos="0" relativeHeight="252018688" behindDoc="0" locked="0" layoutInCell="1" allowOverlap="1" wp14:anchorId="17BF88EB" wp14:editId="105B67BD">
                <wp:simplePos x="0" y="0"/>
                <wp:positionH relativeFrom="column">
                  <wp:posOffset>823595</wp:posOffset>
                </wp:positionH>
                <wp:positionV relativeFrom="paragraph">
                  <wp:posOffset>1640840</wp:posOffset>
                </wp:positionV>
                <wp:extent cx="333375" cy="314325"/>
                <wp:effectExtent l="0" t="0" r="409575" b="28575"/>
                <wp:wrapNone/>
                <wp:docPr id="308" name="線吹き出し 1 (枠付き) 308"/>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5A226C0F" w14:textId="0A0D652E" w:rsidR="0016547F" w:rsidRPr="0064618D" w:rsidRDefault="0016547F"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F88EB" id="線吹き出し 1 (枠付き) 308" o:spid="_x0000_s1035" type="#_x0000_t47" style="position:absolute;left:0;text-align:left;margin-left:64.85pt;margin-top:129.2pt;width:26.25pt;height:24.7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" adj="45306,10638,21165,9886" fillcolor="window" strokecolor="red" strokeweight="2pt">
                <v:textbox>
                  <w:txbxContent>
                    <w:p w14:paraId="5A226C0F" w14:textId="0A0D652E" w:rsidR="0016547F" w:rsidRPr="0064618D" w:rsidRDefault="0016547F"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4</w:t>
                      </w:r>
                    </w:p>
                  </w:txbxContent>
                </v:textbox>
                <o:callout v:ext="edit" minusx="t" minusy="t"/>
              </v:shape>
            </w:pict>
          </mc:Fallback>
        </mc:AlternateContent>
      </w:r>
      <w:r w:rsidRPr="00B70DE6">
        <w:rPr>
          <w:rFonts w:hint="eastAsia"/>
          <w:noProof/>
        </w:rPr>
        <mc:AlternateContent>
          <mc:Choice Requires="wps">
            <w:drawing>
              <wp:anchor distT="0" distB="0" distL="114300" distR="114300" simplePos="0" relativeHeight="252016640" behindDoc="0" locked="0" layoutInCell="1" allowOverlap="1" wp14:anchorId="74D92518" wp14:editId="1DA7848B">
                <wp:simplePos x="0" y="0"/>
                <wp:positionH relativeFrom="column">
                  <wp:posOffset>823595</wp:posOffset>
                </wp:positionH>
                <wp:positionV relativeFrom="paragraph">
                  <wp:posOffset>2012315</wp:posOffset>
                </wp:positionV>
                <wp:extent cx="333375" cy="314325"/>
                <wp:effectExtent l="0" t="0" r="409575" b="28575"/>
                <wp:wrapNone/>
                <wp:docPr id="307" name="線吹き出し 1 (枠付き) 307"/>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68584E23" w14:textId="3EEF4B49" w:rsidR="0016547F" w:rsidRPr="0064618D" w:rsidRDefault="0016547F"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92518" id="線吹き出し 1 (枠付き) 307" o:spid="_x0000_s1036" type="#_x0000_t47" style="position:absolute;left:0;text-align:left;margin-left:64.85pt;margin-top:158.45pt;width:26.25pt;height:24.7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" adj="45306,10638,21165,9886" fillcolor="window" strokecolor="red" strokeweight="2pt">
                <v:textbox>
                  <w:txbxContent>
                    <w:p w14:paraId="68584E23" w14:textId="3EEF4B49" w:rsidR="0016547F" w:rsidRPr="0064618D" w:rsidRDefault="0016547F"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5</w:t>
                      </w:r>
                    </w:p>
                  </w:txbxContent>
                </v:textbox>
                <o:callout v:ext="edit" minusx="t" minusy="t"/>
              </v:shape>
            </w:pict>
          </mc:Fallback>
        </mc:AlternateContent>
      </w:r>
      <w:r w:rsidRPr="00B70DE6">
        <w:rPr>
          <w:rFonts w:hint="eastAsia"/>
          <w:noProof/>
        </w:rPr>
        <mc:AlternateContent>
          <mc:Choice Requires="wps">
            <w:drawing>
              <wp:anchor distT="0" distB="0" distL="114300" distR="114300" simplePos="0" relativeHeight="252014592" behindDoc="0" locked="0" layoutInCell="1" allowOverlap="1" wp14:anchorId="3ABE3F48" wp14:editId="3E949BE4">
                <wp:simplePos x="0" y="0"/>
                <wp:positionH relativeFrom="column">
                  <wp:posOffset>823595</wp:posOffset>
                </wp:positionH>
                <wp:positionV relativeFrom="paragraph">
                  <wp:posOffset>1050290</wp:posOffset>
                </wp:positionV>
                <wp:extent cx="333375" cy="314325"/>
                <wp:effectExtent l="0" t="0" r="409575" b="28575"/>
                <wp:wrapNone/>
                <wp:docPr id="289" name="線吹き出し 1 (枠付き) 289"/>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3A18D866" w14:textId="7D28047C" w:rsidR="0016547F" w:rsidRPr="0064618D" w:rsidRDefault="0016547F"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E3F48" id="線吹き出し 1 (枠付き) 289" o:spid="_x0000_s1037" type="#_x0000_t47" style="position:absolute;left:0;text-align:left;margin-left:64.85pt;margin-top:82.7pt;width:26.25pt;height:24.7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" adj="45306,10638,21165,9886" fillcolor="window" strokecolor="red" strokeweight="2pt">
                <v:textbox>
                  <w:txbxContent>
                    <w:p w14:paraId="3A18D866" w14:textId="7D28047C" w:rsidR="0016547F" w:rsidRPr="0064618D" w:rsidRDefault="0016547F"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2</w:t>
                      </w:r>
                    </w:p>
                  </w:txbxContent>
                </v:textbox>
                <o:callout v:ext="edit" minusx="t" minusy="t"/>
              </v:shape>
            </w:pict>
          </mc:Fallback>
        </mc:AlternateContent>
      </w:r>
      <w:r w:rsidR="00B70DE6" w:rsidRPr="00B70DE6">
        <w:rPr>
          <w:rFonts w:hint="eastAsia"/>
          <w:noProof/>
        </w:rPr>
        <mc:AlternateContent>
          <mc:Choice Requires="wps">
            <w:drawing>
              <wp:anchor distT="0" distB="0" distL="114300" distR="114300" simplePos="0" relativeHeight="252012544" behindDoc="0" locked="0" layoutInCell="1" allowOverlap="1" wp14:anchorId="0DF97E72" wp14:editId="662D5A09">
                <wp:simplePos x="0" y="0"/>
                <wp:positionH relativeFrom="column">
                  <wp:posOffset>833120</wp:posOffset>
                </wp:positionH>
                <wp:positionV relativeFrom="paragraph">
                  <wp:posOffset>669290</wp:posOffset>
                </wp:positionV>
                <wp:extent cx="333375" cy="314325"/>
                <wp:effectExtent l="0" t="0" r="409575" b="28575"/>
                <wp:wrapNone/>
                <wp:docPr id="251" name="線吹き出し 1 (枠付き) 251"/>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57E1D988" w14:textId="03410881" w:rsidR="0016547F" w:rsidRPr="0064618D" w:rsidRDefault="0016547F" w:rsidP="00B70DE6">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97E72" id="線吹き出し 1 (枠付き) 251" o:spid="_x0000_s1038" type="#_x0000_t47" style="position:absolute;left:0;text-align:left;margin-left:65.6pt;margin-top:52.7pt;width:26.25pt;height:24.7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" adj="45306,10638,21165,9886" fillcolor="window" strokecolor="red" strokeweight="2pt">
                <v:textbox>
                  <w:txbxContent>
                    <w:p w14:paraId="57E1D988" w14:textId="03410881" w:rsidR="0016547F" w:rsidRPr="0064618D" w:rsidRDefault="0016547F" w:rsidP="00B70DE6">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1</w:t>
                      </w:r>
                    </w:p>
                  </w:txbxContent>
                </v:textbox>
                <o:callout v:ext="edit" minusx="t" minusy="t"/>
              </v:shape>
            </w:pict>
          </mc:Fallback>
        </mc:AlternateContent>
      </w:r>
      <w:r w:rsidR="00B70DE6" w:rsidRPr="00951490">
        <w:rPr>
          <w:rFonts w:cstheme="minorHAnsi"/>
          <w:noProof/>
        </w:rPr>
        <mc:AlternateContent>
          <mc:Choice Requires="wps">
            <w:drawing>
              <wp:anchor distT="0" distB="0" distL="114300" distR="114300" simplePos="0" relativeHeight="252010496" behindDoc="0" locked="0" layoutInCell="1" allowOverlap="1" wp14:anchorId="5B1048B5" wp14:editId="74E3EDCC">
                <wp:simplePos x="0" y="0"/>
                <wp:positionH relativeFrom="column">
                  <wp:posOffset>1528445</wp:posOffset>
                </wp:positionH>
                <wp:positionV relativeFrom="paragraph">
                  <wp:posOffset>1974215</wp:posOffset>
                </wp:positionV>
                <wp:extent cx="1524000" cy="247650"/>
                <wp:effectExtent l="0" t="0" r="19050" b="19050"/>
                <wp:wrapNone/>
                <wp:docPr id="250" name="正方形/長方形 250"/>
                <wp:cNvGraphicFramePr/>
                <a:graphic xmlns:a="http://schemas.openxmlformats.org/drawingml/2006/main">
                  <a:graphicData uri="http://schemas.microsoft.com/office/word/2010/wordprocessingShape">
                    <wps:wsp>
                      <wps:cNvSpPr/>
                      <wps:spPr>
                        <a:xfrm>
                          <a:off x="0" y="0"/>
                          <a:ext cx="152400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71A54" id="正方形/長方形 250" o:spid="_x0000_s1026" style="position:absolute;left:0;text-align:left;margin-left:120.35pt;margin-top:155.45pt;width:120pt;height:19.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8448" behindDoc="0" locked="0" layoutInCell="1" allowOverlap="1" wp14:anchorId="1134E844" wp14:editId="6726A5D7">
                <wp:simplePos x="0" y="0"/>
                <wp:positionH relativeFrom="column">
                  <wp:posOffset>1537970</wp:posOffset>
                </wp:positionH>
                <wp:positionV relativeFrom="paragraph">
                  <wp:posOffset>1669415</wp:posOffset>
                </wp:positionV>
                <wp:extent cx="1524000" cy="247650"/>
                <wp:effectExtent l="0" t="0" r="19050" b="19050"/>
                <wp:wrapNone/>
                <wp:docPr id="249" name="正方形/長方形 249"/>
                <wp:cNvGraphicFramePr/>
                <a:graphic xmlns:a="http://schemas.openxmlformats.org/drawingml/2006/main">
                  <a:graphicData uri="http://schemas.microsoft.com/office/word/2010/wordprocessingShape">
                    <wps:wsp>
                      <wps:cNvSpPr/>
                      <wps:spPr>
                        <a:xfrm>
                          <a:off x="0" y="0"/>
                          <a:ext cx="152400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66642" id="正方形/長方形 249" o:spid="_x0000_s1026" style="position:absolute;left:0;text-align:left;margin-left:121.1pt;margin-top:131.45pt;width:120pt;height:19.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4352" behindDoc="0" locked="0" layoutInCell="1" allowOverlap="1" wp14:anchorId="03B6CD48" wp14:editId="50B51753">
                <wp:simplePos x="0" y="0"/>
                <wp:positionH relativeFrom="column">
                  <wp:posOffset>1537970</wp:posOffset>
                </wp:positionH>
                <wp:positionV relativeFrom="paragraph">
                  <wp:posOffset>1050290</wp:posOffset>
                </wp:positionV>
                <wp:extent cx="1190625" cy="247650"/>
                <wp:effectExtent l="0" t="0" r="28575" b="19050"/>
                <wp:wrapNone/>
                <wp:docPr id="242" name="正方形/長方形 242"/>
                <wp:cNvGraphicFramePr/>
                <a:graphic xmlns:a="http://schemas.openxmlformats.org/drawingml/2006/main">
                  <a:graphicData uri="http://schemas.microsoft.com/office/word/2010/wordprocessingShape">
                    <wps:wsp>
                      <wps:cNvSpPr/>
                      <wps:spPr>
                        <a:xfrm>
                          <a:off x="0" y="0"/>
                          <a:ext cx="11906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0930" id="正方形/長方形 242" o:spid="_x0000_s1026" style="position:absolute;left:0;text-align:left;margin-left:121.1pt;margin-top:82.7pt;width:93.75pt;height:19.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6400" behindDoc="0" locked="0" layoutInCell="1" allowOverlap="1" wp14:anchorId="54882A68" wp14:editId="4E4CAC69">
                <wp:simplePos x="0" y="0"/>
                <wp:positionH relativeFrom="column">
                  <wp:posOffset>1537970</wp:posOffset>
                </wp:positionH>
                <wp:positionV relativeFrom="paragraph">
                  <wp:posOffset>1364615</wp:posOffset>
                </wp:positionV>
                <wp:extent cx="1495425" cy="247650"/>
                <wp:effectExtent l="0" t="0" r="28575" b="19050"/>
                <wp:wrapNone/>
                <wp:docPr id="248" name="正方形/長方形 248"/>
                <wp:cNvGraphicFramePr/>
                <a:graphic xmlns:a="http://schemas.openxmlformats.org/drawingml/2006/main">
                  <a:graphicData uri="http://schemas.microsoft.com/office/word/2010/wordprocessingShape">
                    <wps:wsp>
                      <wps:cNvSpPr/>
                      <wps:spPr>
                        <a:xfrm>
                          <a:off x="0" y="0"/>
                          <a:ext cx="14954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D2259" id="正方形/長方形 248" o:spid="_x0000_s1026" style="position:absolute;left:0;text-align:left;margin-left:121.1pt;margin-top:107.45pt;width:117.75pt;height:19.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2304" behindDoc="0" locked="0" layoutInCell="1" allowOverlap="1" wp14:anchorId="693AF975" wp14:editId="6E7F0924">
                <wp:simplePos x="0" y="0"/>
                <wp:positionH relativeFrom="column">
                  <wp:posOffset>1537970</wp:posOffset>
                </wp:positionH>
                <wp:positionV relativeFrom="paragraph">
                  <wp:posOffset>726440</wp:posOffset>
                </wp:positionV>
                <wp:extent cx="3133725" cy="247650"/>
                <wp:effectExtent l="0" t="0" r="28575" b="19050"/>
                <wp:wrapNone/>
                <wp:docPr id="241" name="正方形/長方形 241"/>
                <wp:cNvGraphicFramePr/>
                <a:graphic xmlns:a="http://schemas.openxmlformats.org/drawingml/2006/main">
                  <a:graphicData uri="http://schemas.microsoft.com/office/word/2010/wordprocessingShape">
                    <wps:wsp>
                      <wps:cNvSpPr/>
                      <wps:spPr>
                        <a:xfrm>
                          <a:off x="0" y="0"/>
                          <a:ext cx="31337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A1321" id="正方形/長方形 241" o:spid="_x0000_s1026" style="position:absolute;left:0;text-align:left;margin-left:121.1pt;margin-top:57.2pt;width:246.75pt;height:19.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" filled="f" strokecolor="red" strokeweight="2pt"/>
            </w:pict>
          </mc:Fallback>
        </mc:AlternateContent>
      </w:r>
      <w:r w:rsidR="00B70DE6">
        <w:rPr>
          <w:rFonts w:hint="eastAsia"/>
        </w:rPr>
        <w:t xml:space="preserve">　　</w:t>
      </w:r>
      <w:r w:rsidR="00B70DE6">
        <w:rPr>
          <w:noProof/>
        </w:rPr>
        <w:drawing>
          <wp:inline distT="0" distB="0" distL="0" distR="0" wp14:anchorId="1617C6DA" wp14:editId="1A8E917B">
            <wp:extent cx="4578551" cy="2581275"/>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923" t="17709" r="19062" b="21140"/>
                    <a:stretch/>
                  </pic:blipFill>
                  <pic:spPr bwMode="auto">
                    <a:xfrm>
                      <a:off x="0" y="0"/>
                      <a:ext cx="4588514" cy="2586892"/>
                    </a:xfrm>
                    <a:prstGeom prst="rect">
                      <a:avLst/>
                    </a:prstGeom>
                    <a:ln>
                      <a:noFill/>
                    </a:ln>
                    <a:extLst>
                      <a:ext uri="{53640926-AAD7-44D8-BBD7-CCE9431645EC}">
                        <a14:shadowObscured xmlns:a14="http://schemas.microsoft.com/office/drawing/2010/main"/>
                      </a:ext>
                    </a:extLst>
                  </pic:spPr>
                </pic:pic>
              </a:graphicData>
            </a:graphic>
          </wp:inline>
        </w:drawing>
      </w:r>
    </w:p>
    <w:p w14:paraId="021489E2" w14:textId="609295FA" w:rsidR="00B70DE6" w:rsidRDefault="00E24A7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10</w:t>
      </w:r>
      <w:r w:rsidR="006B128F">
        <w:fldChar w:fldCharType="end"/>
      </w:r>
      <w:r w:rsidR="00B70DE6" w:rsidRPr="00CB055E">
        <w:t xml:space="preserve"> </w:t>
      </w:r>
      <w:r w:rsidR="00B70DE6">
        <w:rPr>
          <w:rFonts w:hint="eastAsia"/>
        </w:rPr>
        <w:t>Widget</w:t>
      </w:r>
      <w:r w:rsidR="00B70DE6">
        <w:rPr>
          <w:rFonts w:hint="eastAsia"/>
        </w:rPr>
        <w:t>編集ボタン</w:t>
      </w:r>
    </w:p>
    <w:p w14:paraId="21BB5911" w14:textId="1FA1743B" w:rsidR="00690962" w:rsidRDefault="00690962" w:rsidP="0064618D">
      <w:pPr>
        <w:pStyle w:val="a9"/>
        <w:numPr>
          <w:ilvl w:val="0"/>
          <w:numId w:val="97"/>
        </w:numPr>
      </w:pPr>
      <w:r>
        <w:rPr>
          <w:rFonts w:hint="eastAsia"/>
        </w:rPr>
        <w:t>名称</w:t>
      </w:r>
    </w:p>
    <w:p w14:paraId="0FF4CB3C" w14:textId="2D4FBF02" w:rsidR="00690962" w:rsidRDefault="00690962" w:rsidP="0064618D">
      <w:pPr>
        <w:pStyle w:val="a9"/>
        <w:ind w:left="2115"/>
      </w:pPr>
      <w:r>
        <w:rPr>
          <w:rFonts w:hint="eastAsia"/>
        </w:rPr>
        <w:t>Widget</w:t>
      </w:r>
      <w:r>
        <w:rPr>
          <w:rFonts w:hint="eastAsia"/>
        </w:rPr>
        <w:t>の名称を変更します。</w:t>
      </w:r>
    </w:p>
    <w:p w14:paraId="675F866B" w14:textId="77777777" w:rsidR="00690962" w:rsidRPr="00EA567B" w:rsidRDefault="00690962" w:rsidP="0064618D">
      <w:pPr>
        <w:pStyle w:val="a9"/>
        <w:ind w:left="2115"/>
      </w:pPr>
    </w:p>
    <w:p w14:paraId="2F5B4581" w14:textId="11A0D398" w:rsidR="00690962" w:rsidRDefault="00690962" w:rsidP="0064618D">
      <w:pPr>
        <w:pStyle w:val="a9"/>
        <w:numPr>
          <w:ilvl w:val="0"/>
          <w:numId w:val="97"/>
        </w:numPr>
      </w:pPr>
      <w:r>
        <w:rPr>
          <w:rFonts w:hint="eastAsia"/>
        </w:rPr>
        <w:t>横サイズ</w:t>
      </w:r>
    </w:p>
    <w:p w14:paraId="3BD1BFCD" w14:textId="2FB00C34" w:rsidR="00690962" w:rsidRDefault="00690962" w:rsidP="0064618D">
      <w:pPr>
        <w:pStyle w:val="a9"/>
        <w:ind w:left="2115"/>
      </w:pPr>
      <w:r>
        <w:rPr>
          <w:rFonts w:hint="eastAsia"/>
        </w:rPr>
        <w:t>Widget</w:t>
      </w:r>
      <w:r>
        <w:rPr>
          <w:rFonts w:hint="eastAsia"/>
        </w:rPr>
        <w:t>の横幅を変更します。</w:t>
      </w:r>
    </w:p>
    <w:p w14:paraId="0FD0E3A9" w14:textId="77777777" w:rsidR="00690962" w:rsidRDefault="00690962" w:rsidP="0064618D">
      <w:pPr>
        <w:pStyle w:val="a9"/>
        <w:ind w:left="2115"/>
      </w:pPr>
    </w:p>
    <w:p w14:paraId="66251791" w14:textId="13E25FF6" w:rsidR="00690962" w:rsidRDefault="00690962" w:rsidP="0064618D">
      <w:pPr>
        <w:pStyle w:val="a9"/>
        <w:numPr>
          <w:ilvl w:val="0"/>
          <w:numId w:val="97"/>
        </w:numPr>
      </w:pPr>
      <w:r>
        <w:rPr>
          <w:rFonts w:hint="eastAsia"/>
        </w:rPr>
        <w:t>縦サイズ</w:t>
      </w:r>
    </w:p>
    <w:p w14:paraId="03BFD007" w14:textId="0E7E1C02" w:rsidR="00690962" w:rsidRDefault="00690962" w:rsidP="0064618D">
      <w:pPr>
        <w:pStyle w:val="a9"/>
        <w:ind w:left="2115"/>
      </w:pPr>
      <w:r>
        <w:rPr>
          <w:rFonts w:hint="eastAsia"/>
        </w:rPr>
        <w:t>Widget</w:t>
      </w:r>
      <w:r>
        <w:rPr>
          <w:rFonts w:hint="eastAsia"/>
        </w:rPr>
        <w:t>の縦幅を変更します。</w:t>
      </w:r>
    </w:p>
    <w:p w14:paraId="17052C5B" w14:textId="77777777" w:rsidR="00690962" w:rsidRDefault="00690962" w:rsidP="0064618D">
      <w:pPr>
        <w:pStyle w:val="a9"/>
        <w:ind w:left="2115"/>
      </w:pPr>
    </w:p>
    <w:p w14:paraId="79A0B45D" w14:textId="73203150" w:rsidR="00690962" w:rsidRDefault="00690962" w:rsidP="0064618D">
      <w:pPr>
        <w:pStyle w:val="a9"/>
        <w:numPr>
          <w:ilvl w:val="0"/>
          <w:numId w:val="97"/>
        </w:numPr>
      </w:pPr>
      <w:r>
        <w:rPr>
          <w:rFonts w:hint="eastAsia"/>
        </w:rPr>
        <w:t>タイトルバー</w:t>
      </w:r>
    </w:p>
    <w:p w14:paraId="116ACE0C" w14:textId="44ACBFE6" w:rsidR="00690962" w:rsidRDefault="00690962" w:rsidP="0064618D">
      <w:pPr>
        <w:pStyle w:val="a9"/>
        <w:ind w:left="2115"/>
      </w:pPr>
      <w:r>
        <w:rPr>
          <w:rFonts w:hint="eastAsia"/>
        </w:rPr>
        <w:t>Widget</w:t>
      </w:r>
      <w:r>
        <w:rPr>
          <w:rFonts w:hint="eastAsia"/>
        </w:rPr>
        <w:t>のタイトルバーの表示・非表示を変更します。</w:t>
      </w:r>
    </w:p>
    <w:p w14:paraId="64494B67" w14:textId="77777777" w:rsidR="00690962" w:rsidRPr="00EA567B" w:rsidRDefault="00690962" w:rsidP="0064618D">
      <w:pPr>
        <w:pStyle w:val="a9"/>
        <w:ind w:left="2115"/>
      </w:pPr>
    </w:p>
    <w:p w14:paraId="3A76E1C7" w14:textId="23CCCD41" w:rsidR="00690962" w:rsidRDefault="00690962" w:rsidP="0064618D">
      <w:pPr>
        <w:pStyle w:val="a9"/>
        <w:numPr>
          <w:ilvl w:val="0"/>
          <w:numId w:val="97"/>
        </w:numPr>
      </w:pPr>
      <w:r>
        <w:rPr>
          <w:rFonts w:hint="eastAsia"/>
        </w:rPr>
        <w:t>枠・</w:t>
      </w:r>
      <w:r w:rsidR="00E55387">
        <w:rPr>
          <w:rFonts w:hint="eastAsia"/>
        </w:rPr>
        <w:t>背景</w:t>
      </w:r>
    </w:p>
    <w:p w14:paraId="3B52180A" w14:textId="110B91A8" w:rsidR="00B43692" w:rsidRDefault="00690962" w:rsidP="0064618D">
      <w:pPr>
        <w:pStyle w:val="a9"/>
        <w:ind w:left="2115"/>
      </w:pPr>
      <w:r>
        <w:rPr>
          <w:rFonts w:hint="eastAsia"/>
        </w:rPr>
        <w:t>枠・背景の表示・非表示を変更します。</w:t>
      </w:r>
    </w:p>
    <w:p w14:paraId="3F7A90CC" w14:textId="075A3B46" w:rsidR="00656D2D" w:rsidRDefault="00656D2D" w:rsidP="0064618D"/>
    <w:p w14:paraId="33266EB3" w14:textId="26938F80" w:rsidR="00B43692" w:rsidRPr="0064618D" w:rsidRDefault="00D74BA6" w:rsidP="00B70DE6">
      <w:pPr>
        <w:pStyle w:val="a9"/>
        <w:ind w:left="1620"/>
        <w:rPr>
          <w:b/>
        </w:rPr>
      </w:pPr>
      <w:r>
        <w:rPr>
          <w:rFonts w:hint="eastAsia"/>
          <w:b/>
        </w:rPr>
        <w:t>・</w:t>
      </w:r>
      <w:r w:rsidR="00B43692" w:rsidRPr="0064618D">
        <w:rPr>
          <w:rFonts w:hint="eastAsia"/>
          <w:b/>
        </w:rPr>
        <w:t>メニューセット</w:t>
      </w:r>
    </w:p>
    <w:p w14:paraId="1A449F80" w14:textId="6D9DBF76" w:rsidR="00B43692" w:rsidRDefault="00B43692" w:rsidP="00B70DE6">
      <w:pPr>
        <w:pStyle w:val="a9"/>
        <w:ind w:left="1620"/>
      </w:pPr>
      <w:r>
        <w:rPr>
          <w:rFonts w:hint="eastAsia"/>
        </w:rPr>
        <w:t xml:space="preserve">　　メニューグループ内にあるパネルをドラッグ＆ドロップで移動させることができます。</w:t>
      </w:r>
    </w:p>
    <w:p w14:paraId="79E71908" w14:textId="77777777" w:rsidR="006B128F" w:rsidRDefault="006B128F" w:rsidP="0064618D">
      <w:pPr>
        <w:pStyle w:val="a9"/>
        <w:keepNext/>
        <w:ind w:left="1620"/>
      </w:pPr>
      <w:r>
        <w:rPr>
          <w:rFonts w:hint="eastAsia"/>
        </w:rPr>
        <w:t xml:space="preserve">  </w:t>
      </w:r>
      <w:r>
        <w:rPr>
          <w:noProof/>
        </w:rPr>
        <w:lastRenderedPageBreak/>
        <w:drawing>
          <wp:inline distT="0" distB="0" distL="0" distR="0" wp14:anchorId="7854CF44" wp14:editId="6A6FE8A2">
            <wp:extent cx="5086350" cy="2771775"/>
            <wp:effectExtent l="0" t="0" r="0" b="9525"/>
            <wp:docPr id="437" name="図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448" t="9408" r="11436" b="10072"/>
                    <a:stretch/>
                  </pic:blipFill>
                  <pic:spPr bwMode="auto">
                    <a:xfrm>
                      <a:off x="0" y="0"/>
                      <a:ext cx="5086350" cy="2771775"/>
                    </a:xfrm>
                    <a:prstGeom prst="rect">
                      <a:avLst/>
                    </a:prstGeom>
                    <a:ln>
                      <a:noFill/>
                    </a:ln>
                    <a:extLst>
                      <a:ext uri="{53640926-AAD7-44D8-BBD7-CCE9431645EC}">
                        <a14:shadowObscured xmlns:a14="http://schemas.microsoft.com/office/drawing/2010/main"/>
                      </a:ext>
                    </a:extLst>
                  </pic:spPr>
                </pic:pic>
              </a:graphicData>
            </a:graphic>
          </wp:inline>
        </w:drawing>
      </w:r>
    </w:p>
    <w:p w14:paraId="08E6FBAC" w14:textId="30D78CEE" w:rsidR="00B43692" w:rsidRDefault="006B128F" w:rsidP="0064618D">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22A08">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B22A08">
        <w:rPr>
          <w:noProof/>
        </w:rPr>
        <w:t>11</w:t>
      </w:r>
      <w:r>
        <w:fldChar w:fldCharType="end"/>
      </w:r>
      <w:r w:rsidR="00BF0487">
        <w:t xml:space="preserve"> </w:t>
      </w:r>
      <w:r w:rsidR="00656D2D">
        <w:rPr>
          <w:rFonts w:hint="eastAsia"/>
        </w:rPr>
        <w:t>メニューセット</w:t>
      </w:r>
    </w:p>
    <w:p w14:paraId="12D04DC6" w14:textId="77777777" w:rsidR="00D74BA6" w:rsidRPr="009A6837" w:rsidRDefault="00D74BA6" w:rsidP="0064618D"/>
    <w:p w14:paraId="74B666A6" w14:textId="19F939EC" w:rsidR="00B43692" w:rsidRDefault="00B43692" w:rsidP="00B70DE6">
      <w:pPr>
        <w:pStyle w:val="a9"/>
        <w:ind w:left="1620"/>
        <w:rPr>
          <w:b/>
        </w:rPr>
      </w:pPr>
      <w:r w:rsidRPr="0064618D">
        <w:rPr>
          <w:rFonts w:hint="eastAsia"/>
          <w:b/>
        </w:rPr>
        <w:t>・リンク</w:t>
      </w:r>
    </w:p>
    <w:p w14:paraId="092FCF21" w14:textId="581A719F" w:rsidR="00D74BA6" w:rsidRDefault="00D74BA6" w:rsidP="00B70DE6">
      <w:pPr>
        <w:pStyle w:val="a9"/>
        <w:ind w:left="1620"/>
      </w:pPr>
      <w:r>
        <w:rPr>
          <w:rFonts w:hint="eastAsia"/>
          <w:b/>
        </w:rPr>
        <w:t xml:space="preserve">　</w:t>
      </w:r>
      <w:r>
        <w:rPr>
          <w:rFonts w:hint="eastAsia"/>
        </w:rPr>
        <w:t>リンク集を作成します。</w:t>
      </w:r>
    </w:p>
    <w:p w14:paraId="3C79D3AC" w14:textId="1DC06758" w:rsidR="00D74BA6" w:rsidRDefault="00D74BA6" w:rsidP="0064618D">
      <w:pPr>
        <w:ind w:firstLineChars="900" w:firstLine="1890"/>
      </w:pPr>
      <w:r>
        <w:rPr>
          <w:rFonts w:hint="eastAsia"/>
        </w:rPr>
        <w:t>・名称</w:t>
      </w:r>
    </w:p>
    <w:p w14:paraId="7949630C" w14:textId="4550228D" w:rsidR="00D74BA6" w:rsidRDefault="00D74BA6" w:rsidP="0064618D">
      <w:pPr>
        <w:ind w:firstLineChars="900" w:firstLine="1890"/>
      </w:pPr>
      <w:r>
        <w:rPr>
          <w:rFonts w:hint="eastAsia"/>
        </w:rPr>
        <w:t xml:space="preserve">　リンクの名称です。</w:t>
      </w:r>
    </w:p>
    <w:p w14:paraId="5328A5A9" w14:textId="28359F83" w:rsidR="00D74BA6" w:rsidRDefault="00D74BA6" w:rsidP="0064618D">
      <w:pPr>
        <w:ind w:firstLineChars="900" w:firstLine="1890"/>
      </w:pPr>
      <w:r>
        <w:rPr>
          <w:rFonts w:hint="eastAsia"/>
        </w:rPr>
        <w:t>・</w:t>
      </w:r>
      <w:r>
        <w:rPr>
          <w:rFonts w:hint="eastAsia"/>
        </w:rPr>
        <w:t>URL</w:t>
      </w:r>
    </w:p>
    <w:p w14:paraId="2C353EE1" w14:textId="77317877" w:rsidR="00D74BA6" w:rsidRDefault="00D74BA6" w:rsidP="0064618D">
      <w:pPr>
        <w:ind w:firstLineChars="900" w:firstLine="1890"/>
      </w:pPr>
      <w:r>
        <w:rPr>
          <w:rFonts w:hint="eastAsia"/>
        </w:rPr>
        <w:t xml:space="preserve">　リンク先の</w:t>
      </w:r>
      <w:r>
        <w:rPr>
          <w:rFonts w:hint="eastAsia"/>
        </w:rPr>
        <w:t>URL</w:t>
      </w:r>
      <w:r>
        <w:rPr>
          <w:rFonts w:hint="eastAsia"/>
        </w:rPr>
        <w:t>です。</w:t>
      </w:r>
    </w:p>
    <w:p w14:paraId="279F4853" w14:textId="770DD442" w:rsidR="00D74BA6" w:rsidRDefault="00D74BA6" w:rsidP="0064618D">
      <w:pPr>
        <w:ind w:firstLineChars="900" w:firstLine="1890"/>
      </w:pPr>
      <w:r>
        <w:rPr>
          <w:rFonts w:hint="eastAsia"/>
        </w:rPr>
        <w:t>・</w:t>
      </w:r>
      <w:r>
        <w:rPr>
          <w:rFonts w:hint="eastAsia"/>
        </w:rPr>
        <w:t>Target</w:t>
      </w:r>
    </w:p>
    <w:p w14:paraId="170BA679" w14:textId="77777777" w:rsidR="00BF0487" w:rsidRDefault="00D74BA6" w:rsidP="0064618D">
      <w:pPr>
        <w:ind w:firstLineChars="900" w:firstLine="1890"/>
      </w:pPr>
      <w:r>
        <w:rPr>
          <w:rFonts w:hint="eastAsia"/>
        </w:rPr>
        <w:t xml:space="preserve">　</w:t>
      </w:r>
      <w:r>
        <w:t>a</w:t>
      </w:r>
      <w:r>
        <w:rPr>
          <w:rFonts w:hint="eastAsia"/>
        </w:rPr>
        <w:t>タグの</w:t>
      </w:r>
      <w:r w:rsidR="00BF0487">
        <w:rPr>
          <w:rFonts w:hint="eastAsia"/>
        </w:rPr>
        <w:t>Target</w:t>
      </w:r>
      <w:r w:rsidR="00BF0487">
        <w:rPr>
          <w:rFonts w:hint="eastAsia"/>
        </w:rPr>
        <w:t>を指定できます。</w:t>
      </w:r>
    </w:p>
    <w:p w14:paraId="6894EDDF" w14:textId="3CAB8238" w:rsidR="00D74BA6" w:rsidRDefault="00BF0487" w:rsidP="0064618D">
      <w:pPr>
        <w:ind w:firstLineChars="900" w:firstLine="1890"/>
      </w:pPr>
      <w:r>
        <w:rPr>
          <w:rFonts w:hint="eastAsia"/>
        </w:rPr>
        <w:t xml:space="preserve">　例：</w:t>
      </w:r>
      <w:r>
        <w:rPr>
          <w:rFonts w:hint="eastAsia"/>
        </w:rPr>
        <w:t>_blank</w:t>
      </w:r>
      <w:r>
        <w:rPr>
          <w:rFonts w:hint="eastAsia"/>
        </w:rPr>
        <w:t>、</w:t>
      </w:r>
      <w:r>
        <w:rPr>
          <w:rFonts w:hint="eastAsia"/>
        </w:rPr>
        <w:t>_parent</w:t>
      </w:r>
      <w:r>
        <w:rPr>
          <w:rFonts w:hint="eastAsia"/>
        </w:rPr>
        <w:t>など</w:t>
      </w:r>
    </w:p>
    <w:p w14:paraId="3178E083" w14:textId="77777777" w:rsidR="00D74BA6" w:rsidRPr="009A6837" w:rsidRDefault="00D74BA6" w:rsidP="0064618D">
      <w:pPr>
        <w:ind w:firstLineChars="900" w:firstLine="1890"/>
      </w:pPr>
    </w:p>
    <w:p w14:paraId="4ABC9C4D" w14:textId="21C05CC5" w:rsidR="00BF0487" w:rsidRDefault="00D74BA6" w:rsidP="0064618D">
      <w:pPr>
        <w:pStyle w:val="a9"/>
        <w:keepNext/>
        <w:ind w:left="1620"/>
      </w:pPr>
      <w:r w:rsidRPr="00951490">
        <w:rPr>
          <w:rFonts w:cstheme="minorHAnsi"/>
          <w:noProof/>
        </w:rPr>
        <mc:AlternateContent>
          <mc:Choice Requires="wps">
            <w:drawing>
              <wp:anchor distT="0" distB="0" distL="114300" distR="114300" simplePos="0" relativeHeight="252055552" behindDoc="0" locked="0" layoutInCell="1" allowOverlap="1" wp14:anchorId="6D395779" wp14:editId="623C7D98">
                <wp:simplePos x="0" y="0"/>
                <wp:positionH relativeFrom="margin">
                  <wp:posOffset>4424045</wp:posOffset>
                </wp:positionH>
                <wp:positionV relativeFrom="paragraph">
                  <wp:posOffset>2216150</wp:posOffset>
                </wp:positionV>
                <wp:extent cx="775970" cy="287655"/>
                <wp:effectExtent l="38100" t="247650" r="24130" b="17145"/>
                <wp:wrapNone/>
                <wp:docPr id="341" name="線吹き出し 1 (枠付き) 341"/>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1246"/>
                            <a:gd name="adj2" fmla="val 11786"/>
                            <a:gd name="adj3" fmla="val -75068"/>
                            <a:gd name="adj4" fmla="val 822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6186C5EB" w14:textId="3FBBCD17" w:rsidR="0016547F" w:rsidRPr="00FB4658" w:rsidRDefault="0016547F" w:rsidP="00D74BA6">
                            <w:pPr>
                              <w:jc w:val="center"/>
                              <w:rPr>
                                <w:b/>
                                <w:sz w:val="18"/>
                                <w:szCs w:val="16"/>
                              </w:rPr>
                            </w:pPr>
                            <w:r>
                              <w:rPr>
                                <w:rFonts w:hint="eastAsia"/>
                                <w:b/>
                                <w:sz w:val="18"/>
                                <w:szCs w:val="16"/>
                              </w:rPr>
                              <w:t>Target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95779" id="線吹き出し 1 (枠付き) 341" o:spid="_x0000_s1039" type="#_x0000_t47" style="position:absolute;left:0;text-align:left;margin-left:348.35pt;margin-top:174.5pt;width:61.1pt;height:22.65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" adj="1776,-16215,2546,269" fillcolor="white [3212]" strokecolor="red" strokeweight="2pt">
                <v:stroke startarrow="block" startarrowwidth="wide" startarrowlength="long"/>
                <v:textbox inset="0,0,0,0">
                  <w:txbxContent>
                    <w:p w14:paraId="6186C5EB" w14:textId="3FBBCD17" w:rsidR="0016547F" w:rsidRPr="00FB4658" w:rsidRDefault="0016547F" w:rsidP="00D74BA6">
                      <w:pPr>
                        <w:jc w:val="center"/>
                        <w:rPr>
                          <w:b/>
                          <w:sz w:val="18"/>
                          <w:szCs w:val="16"/>
                        </w:rPr>
                      </w:pPr>
                      <w:r>
                        <w:rPr>
                          <w:rFonts w:hint="eastAsia"/>
                          <w:b/>
                          <w:sz w:val="18"/>
                          <w:szCs w:val="16"/>
                        </w:rPr>
                        <w:t>Target</w:t>
                      </w:r>
                    </w:p>
                  </w:txbxContent>
                </v:textbox>
                <w10:wrap anchorx="margin"/>
              </v:shape>
            </w:pict>
          </mc:Fallback>
        </mc:AlternateContent>
      </w:r>
      <w:r w:rsidRPr="00951490">
        <w:rPr>
          <w:rFonts w:cstheme="minorHAnsi"/>
          <w:noProof/>
        </w:rPr>
        <mc:AlternateContent>
          <mc:Choice Requires="wps">
            <w:drawing>
              <wp:anchor distT="0" distB="0" distL="114300" distR="114300" simplePos="0" relativeHeight="252053504" behindDoc="0" locked="0" layoutInCell="1" allowOverlap="1" wp14:anchorId="470CC413" wp14:editId="45AB1BE4">
                <wp:simplePos x="0" y="0"/>
                <wp:positionH relativeFrom="margin">
                  <wp:posOffset>3309620</wp:posOffset>
                </wp:positionH>
                <wp:positionV relativeFrom="paragraph">
                  <wp:posOffset>2216150</wp:posOffset>
                </wp:positionV>
                <wp:extent cx="775970" cy="287655"/>
                <wp:effectExtent l="0" t="285750" r="24130" b="17145"/>
                <wp:wrapNone/>
                <wp:docPr id="319" name="線吹き出し 1 (枠付き) 319"/>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5377"/>
                            <a:gd name="adj2" fmla="val 81753"/>
                            <a:gd name="adj3" fmla="val -91624"/>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177EC934" w14:textId="7F9EDAA0" w:rsidR="0016547F" w:rsidRPr="00FB4658" w:rsidRDefault="0016547F" w:rsidP="009A6837">
                            <w:pPr>
                              <w:jc w:val="center"/>
                              <w:rPr>
                                <w:b/>
                                <w:sz w:val="18"/>
                                <w:szCs w:val="16"/>
                              </w:rPr>
                            </w:pPr>
                            <w:r>
                              <w:rPr>
                                <w:rFonts w:hint="eastAsia"/>
                                <w:b/>
                                <w:sz w:val="18"/>
                                <w:szCs w:val="16"/>
                              </w:rPr>
                              <w:t>URL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CC413" id="線吹き出し 1 (枠付き) 319" o:spid="_x0000_s1040" type="#_x0000_t47" style="position:absolute;left:0;text-align:left;margin-left:260.6pt;margin-top:174.5pt;width:61.1pt;height:22.6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" adj="17685,-19791,17659,-1161" fillcolor="white [3212]" strokecolor="red" strokeweight="2pt">
                <v:stroke startarrow="block" startarrowwidth="wide" startarrowlength="long"/>
                <v:textbox inset="0,0,0,0">
                  <w:txbxContent>
                    <w:p w14:paraId="177EC934" w14:textId="7F9EDAA0" w:rsidR="0016547F" w:rsidRPr="00FB4658" w:rsidRDefault="0016547F" w:rsidP="009A6837">
                      <w:pPr>
                        <w:jc w:val="center"/>
                        <w:rPr>
                          <w:b/>
                          <w:sz w:val="18"/>
                          <w:szCs w:val="16"/>
                        </w:rPr>
                      </w:pPr>
                      <w:r>
                        <w:rPr>
                          <w:rFonts w:hint="eastAsia"/>
                          <w:b/>
                          <w:sz w:val="18"/>
                          <w:szCs w:val="16"/>
                        </w:rPr>
                        <w:t>URL</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51456" behindDoc="0" locked="0" layoutInCell="1" allowOverlap="1" wp14:anchorId="540A2DA4" wp14:editId="5059D457">
                <wp:simplePos x="0" y="0"/>
                <wp:positionH relativeFrom="margin">
                  <wp:posOffset>2261870</wp:posOffset>
                </wp:positionH>
                <wp:positionV relativeFrom="paragraph">
                  <wp:posOffset>2216150</wp:posOffset>
                </wp:positionV>
                <wp:extent cx="775970" cy="287655"/>
                <wp:effectExtent l="0" t="285750" r="24130" b="17145"/>
                <wp:wrapNone/>
                <wp:docPr id="148" name="線吹き出し 1 (枠付き) 148"/>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5377"/>
                            <a:gd name="adj2" fmla="val 81753"/>
                            <a:gd name="adj3" fmla="val -91624"/>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07EBFA2B" w14:textId="14582F63" w:rsidR="0016547F" w:rsidRPr="00FB4658" w:rsidRDefault="0016547F" w:rsidP="00D74BA6">
                            <w:pPr>
                              <w:jc w:val="center"/>
                              <w:rPr>
                                <w:b/>
                                <w:sz w:val="18"/>
                                <w:szCs w:val="16"/>
                              </w:rPr>
                            </w:pPr>
                            <w:r>
                              <w:rPr>
                                <w:rFonts w:hint="eastAsia"/>
                                <w:b/>
                                <w:sz w:val="18"/>
                                <w:szCs w:val="16"/>
                              </w:rPr>
                              <w:t>名称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A2DA4" id="線吹き出し 1 (枠付き) 148" o:spid="_x0000_s1041" type="#_x0000_t47" style="position:absolute;left:0;text-align:left;margin-left:178.1pt;margin-top:174.5pt;width:61.1pt;height:22.6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" adj="17685,-19791,17659,-1161" fillcolor="white [3212]" strokecolor="red" strokeweight="2pt">
                <v:stroke startarrow="block" startarrowwidth="wide" startarrowlength="long"/>
                <v:textbox inset="0,0,0,0">
                  <w:txbxContent>
                    <w:p w14:paraId="07EBFA2B" w14:textId="14582F63" w:rsidR="0016547F" w:rsidRPr="00FB4658" w:rsidRDefault="0016547F" w:rsidP="00D74BA6">
                      <w:pPr>
                        <w:jc w:val="center"/>
                        <w:rPr>
                          <w:b/>
                          <w:sz w:val="18"/>
                          <w:szCs w:val="16"/>
                        </w:rPr>
                      </w:pPr>
                      <w:r>
                        <w:rPr>
                          <w:rFonts w:hint="eastAsia"/>
                          <w:b/>
                          <w:sz w:val="18"/>
                          <w:szCs w:val="16"/>
                        </w:rPr>
                        <w:t>名称</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49408" behindDoc="0" locked="0" layoutInCell="1" allowOverlap="1" wp14:anchorId="03DB1DF0" wp14:editId="2133F7A2">
                <wp:simplePos x="0" y="0"/>
                <wp:positionH relativeFrom="column">
                  <wp:posOffset>4404995</wp:posOffset>
                </wp:positionH>
                <wp:positionV relativeFrom="paragraph">
                  <wp:posOffset>1791335</wp:posOffset>
                </wp:positionV>
                <wp:extent cx="333375" cy="200025"/>
                <wp:effectExtent l="0" t="0" r="28575" b="28575"/>
                <wp:wrapNone/>
                <wp:docPr id="143" name="正方形/長方形 143"/>
                <wp:cNvGraphicFramePr/>
                <a:graphic xmlns:a="http://schemas.openxmlformats.org/drawingml/2006/main">
                  <a:graphicData uri="http://schemas.microsoft.com/office/word/2010/wordprocessingShape">
                    <wps:wsp>
                      <wps:cNvSpPr/>
                      <wps:spPr>
                        <a:xfrm>
                          <a:off x="0" y="0"/>
                          <a:ext cx="333375" cy="2000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A8763" id="正方形/長方形 143" o:spid="_x0000_s1026" style="position:absolute;left:0;text-align:left;margin-left:346.85pt;margin-top:141.05pt;width:26.25pt;height:15.7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" filled="f" strokecolor="red" strokeweight="2pt"/>
            </w:pict>
          </mc:Fallback>
        </mc:AlternateContent>
      </w:r>
      <w:r w:rsidRPr="00951490">
        <w:rPr>
          <w:rFonts w:cstheme="minorHAnsi"/>
          <w:noProof/>
        </w:rPr>
        <mc:AlternateContent>
          <mc:Choice Requires="wps">
            <w:drawing>
              <wp:anchor distT="0" distB="0" distL="114300" distR="114300" simplePos="0" relativeHeight="252047360" behindDoc="0" locked="0" layoutInCell="1" allowOverlap="1" wp14:anchorId="2A0A8A1D" wp14:editId="61AFB626">
                <wp:simplePos x="0" y="0"/>
                <wp:positionH relativeFrom="column">
                  <wp:posOffset>3271520</wp:posOffset>
                </wp:positionH>
                <wp:positionV relativeFrom="paragraph">
                  <wp:posOffset>1800860</wp:posOffset>
                </wp:positionV>
                <wp:extent cx="1104900" cy="200025"/>
                <wp:effectExtent l="0" t="0" r="19050" b="28575"/>
                <wp:wrapNone/>
                <wp:docPr id="142" name="正方形/長方形 142"/>
                <wp:cNvGraphicFramePr/>
                <a:graphic xmlns:a="http://schemas.openxmlformats.org/drawingml/2006/main">
                  <a:graphicData uri="http://schemas.microsoft.com/office/word/2010/wordprocessingShape">
                    <wps:wsp>
                      <wps:cNvSpPr/>
                      <wps:spPr>
                        <a:xfrm>
                          <a:off x="0" y="0"/>
                          <a:ext cx="1104900" cy="2000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7DFCC" id="正方形/長方形 142" o:spid="_x0000_s1026" style="position:absolute;left:0;text-align:left;margin-left:257.6pt;margin-top:141.8pt;width:87pt;height:15.7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" filled="f" strokecolor="red" strokeweight="2pt"/>
            </w:pict>
          </mc:Fallback>
        </mc:AlternateContent>
      </w:r>
      <w:r w:rsidRPr="00951490">
        <w:rPr>
          <w:rFonts w:cstheme="minorHAnsi"/>
          <w:noProof/>
        </w:rPr>
        <mc:AlternateContent>
          <mc:Choice Requires="wps">
            <w:drawing>
              <wp:anchor distT="0" distB="0" distL="114300" distR="114300" simplePos="0" relativeHeight="252045312" behindDoc="0" locked="0" layoutInCell="1" allowOverlap="1" wp14:anchorId="1518E301" wp14:editId="2CEBC7C4">
                <wp:simplePos x="0" y="0"/>
                <wp:positionH relativeFrom="column">
                  <wp:posOffset>2585720</wp:posOffset>
                </wp:positionH>
                <wp:positionV relativeFrom="paragraph">
                  <wp:posOffset>1791970</wp:posOffset>
                </wp:positionV>
                <wp:extent cx="666750" cy="190500"/>
                <wp:effectExtent l="0" t="0" r="19050" b="19050"/>
                <wp:wrapNone/>
                <wp:docPr id="140" name="正方形/長方形 140"/>
                <wp:cNvGraphicFramePr/>
                <a:graphic xmlns:a="http://schemas.openxmlformats.org/drawingml/2006/main">
                  <a:graphicData uri="http://schemas.microsoft.com/office/word/2010/wordprocessingShape">
                    <wps:wsp>
                      <wps:cNvSpPr/>
                      <wps:spPr>
                        <a:xfrm>
                          <a:off x="0" y="0"/>
                          <a:ext cx="666750" cy="1905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48A98" id="正方形/長方形 140" o:spid="_x0000_s1026" style="position:absolute;left:0;text-align:left;margin-left:203.6pt;margin-top:141.1pt;width:52.5pt;height:1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" filled="f" strokecolor="red" strokeweight="2pt"/>
            </w:pict>
          </mc:Fallback>
        </mc:AlternateContent>
      </w:r>
      <w:r>
        <w:rPr>
          <w:noProof/>
        </w:rPr>
        <w:drawing>
          <wp:inline distT="0" distB="0" distL="0" distR="0" wp14:anchorId="4259F563" wp14:editId="6C5B7C9F">
            <wp:extent cx="5048250" cy="2645283"/>
            <wp:effectExtent l="0" t="0" r="0" b="3175"/>
            <wp:docPr id="1041" name="図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829" t="13834" r="10346" b="13669"/>
                    <a:stretch/>
                  </pic:blipFill>
                  <pic:spPr bwMode="auto">
                    <a:xfrm>
                      <a:off x="0" y="0"/>
                      <a:ext cx="5054711" cy="2648669"/>
                    </a:xfrm>
                    <a:prstGeom prst="rect">
                      <a:avLst/>
                    </a:prstGeom>
                    <a:ln>
                      <a:noFill/>
                    </a:ln>
                    <a:extLst>
                      <a:ext uri="{53640926-AAD7-44D8-BBD7-CCE9431645EC}">
                        <a14:shadowObscured xmlns:a14="http://schemas.microsoft.com/office/drawing/2010/main"/>
                      </a:ext>
                    </a:extLst>
                  </pic:spPr>
                </pic:pic>
              </a:graphicData>
            </a:graphic>
          </wp:inline>
        </w:drawing>
      </w:r>
    </w:p>
    <w:p w14:paraId="4F268D63" w14:textId="79DF7A40" w:rsidR="00BF0487" w:rsidRDefault="00BF0487"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12</w:t>
      </w:r>
      <w:r w:rsidR="006B128F">
        <w:fldChar w:fldCharType="end"/>
      </w:r>
      <w:r>
        <w:t xml:space="preserve"> </w:t>
      </w:r>
      <w:r>
        <w:rPr>
          <w:rFonts w:hint="eastAsia"/>
        </w:rPr>
        <w:t>Widget</w:t>
      </w:r>
      <w:r>
        <w:t xml:space="preserve"> </w:t>
      </w:r>
      <w:r>
        <w:rPr>
          <w:rFonts w:hint="eastAsia"/>
        </w:rPr>
        <w:t>リンク</w:t>
      </w:r>
    </w:p>
    <w:p w14:paraId="3D1C2308" w14:textId="77777777" w:rsidR="00BF0487" w:rsidRPr="009A6837" w:rsidRDefault="00BF0487" w:rsidP="0064618D"/>
    <w:p w14:paraId="4EC8CACA" w14:textId="694FFB19" w:rsidR="00B43692" w:rsidRDefault="00B43692" w:rsidP="00B70DE6">
      <w:pPr>
        <w:pStyle w:val="a9"/>
        <w:ind w:left="1620"/>
        <w:rPr>
          <w:b/>
        </w:rPr>
      </w:pPr>
      <w:r w:rsidRPr="0064618D">
        <w:rPr>
          <w:rFonts w:hint="eastAsia"/>
          <w:b/>
        </w:rPr>
        <w:t>・画像</w:t>
      </w:r>
    </w:p>
    <w:p w14:paraId="3C60DF39" w14:textId="63BC9C94" w:rsidR="00BF0487" w:rsidRPr="0064618D" w:rsidRDefault="00BF0487" w:rsidP="00B70DE6">
      <w:pPr>
        <w:pStyle w:val="a9"/>
        <w:ind w:left="1620"/>
      </w:pPr>
      <w:r>
        <w:rPr>
          <w:rFonts w:hint="eastAsia"/>
          <w:b/>
        </w:rPr>
        <w:t xml:space="preserve">　</w:t>
      </w:r>
      <w:r w:rsidRPr="0064618D">
        <w:rPr>
          <w:rFonts w:hint="eastAsia"/>
        </w:rPr>
        <w:t>リンク付き画像を張ることができます。</w:t>
      </w:r>
    </w:p>
    <w:p w14:paraId="55CFB5DA" w14:textId="18810CD3" w:rsidR="00BF0487" w:rsidRDefault="00BF0487" w:rsidP="00B70DE6">
      <w:pPr>
        <w:pStyle w:val="a9"/>
        <w:ind w:left="1620"/>
      </w:pPr>
      <w:r>
        <w:rPr>
          <w:rFonts w:hint="eastAsia"/>
        </w:rPr>
        <w:lastRenderedPageBreak/>
        <w:t xml:space="preserve">　　</w:t>
      </w:r>
      <w:r w:rsidRPr="0064618D">
        <w:rPr>
          <w:rFonts w:hint="eastAsia"/>
        </w:rPr>
        <w:t>・</w:t>
      </w:r>
      <w:r>
        <w:rPr>
          <w:rFonts w:hint="eastAsia"/>
        </w:rPr>
        <w:t>画像</w:t>
      </w:r>
      <w:r>
        <w:rPr>
          <w:rFonts w:hint="eastAsia"/>
        </w:rPr>
        <w:t>URL</w:t>
      </w:r>
    </w:p>
    <w:p w14:paraId="29D5BA7E" w14:textId="2F9DF6B2" w:rsidR="00BF0487" w:rsidRDefault="00BF0487" w:rsidP="00B70DE6">
      <w:pPr>
        <w:pStyle w:val="a9"/>
        <w:ind w:left="1620"/>
      </w:pPr>
      <w:r>
        <w:rPr>
          <w:rFonts w:hint="eastAsia"/>
        </w:rPr>
        <w:t xml:space="preserve">　　　画像のある</w:t>
      </w:r>
      <w:r>
        <w:rPr>
          <w:rFonts w:hint="eastAsia"/>
        </w:rPr>
        <w:t>URL</w:t>
      </w:r>
      <w:r>
        <w:rPr>
          <w:rFonts w:hint="eastAsia"/>
        </w:rPr>
        <w:t>を設定します。</w:t>
      </w:r>
    </w:p>
    <w:p w14:paraId="7DF8F737" w14:textId="20C32822" w:rsidR="00BF0487" w:rsidRDefault="00BF0487" w:rsidP="00B70DE6">
      <w:pPr>
        <w:pStyle w:val="a9"/>
        <w:ind w:left="1620"/>
      </w:pPr>
      <w:r>
        <w:rPr>
          <w:rFonts w:hint="eastAsia"/>
        </w:rPr>
        <w:t xml:space="preserve">　　・</w:t>
      </w:r>
      <w:r>
        <w:rPr>
          <w:rFonts w:hint="eastAsia"/>
        </w:rPr>
        <w:t>Link URL</w:t>
      </w:r>
    </w:p>
    <w:p w14:paraId="79E75ED7" w14:textId="62D1D39C" w:rsidR="00BF0487" w:rsidRDefault="00BF0487" w:rsidP="00B70DE6">
      <w:pPr>
        <w:pStyle w:val="a9"/>
        <w:ind w:left="1620"/>
      </w:pPr>
      <w:r>
        <w:rPr>
          <w:rFonts w:hint="eastAsia"/>
        </w:rPr>
        <w:t xml:space="preserve">　　　画像クリック時のリンク先を設定します。</w:t>
      </w:r>
    </w:p>
    <w:p w14:paraId="0D9CDD03" w14:textId="11AD01A7" w:rsidR="00BF0487" w:rsidRDefault="00BF0487" w:rsidP="00B70DE6">
      <w:pPr>
        <w:pStyle w:val="a9"/>
        <w:ind w:left="1620"/>
      </w:pPr>
      <w:r>
        <w:rPr>
          <w:rFonts w:hint="eastAsia"/>
        </w:rPr>
        <w:t xml:space="preserve">　　・</w:t>
      </w:r>
      <w:r>
        <w:rPr>
          <w:rFonts w:hint="eastAsia"/>
        </w:rPr>
        <w:t>Link Target</w:t>
      </w:r>
    </w:p>
    <w:p w14:paraId="35251B7E" w14:textId="57A0B90A" w:rsidR="00BF0487" w:rsidRDefault="00BF0487" w:rsidP="00B70DE6">
      <w:pPr>
        <w:pStyle w:val="a9"/>
        <w:ind w:left="1620"/>
      </w:pPr>
      <w:r>
        <w:rPr>
          <w:rFonts w:hint="eastAsia"/>
        </w:rPr>
        <w:t xml:space="preserve">　　　画像クリック時の挙動を設定します。</w:t>
      </w:r>
    </w:p>
    <w:p w14:paraId="4BE79F41" w14:textId="77777777" w:rsidR="00A066CF" w:rsidRPr="009A6837" w:rsidRDefault="00A066CF" w:rsidP="00B70DE6">
      <w:pPr>
        <w:pStyle w:val="a9"/>
        <w:ind w:left="1620"/>
      </w:pPr>
    </w:p>
    <w:p w14:paraId="4CB6B0AA" w14:textId="23BA702F" w:rsidR="00BF0487" w:rsidRDefault="00BF0487" w:rsidP="0064618D">
      <w:pPr>
        <w:pStyle w:val="a9"/>
        <w:keepNext/>
        <w:ind w:left="1620"/>
      </w:pPr>
      <w:r w:rsidRPr="00951490">
        <w:rPr>
          <w:rFonts w:cstheme="minorHAnsi"/>
          <w:noProof/>
        </w:rPr>
        <mc:AlternateContent>
          <mc:Choice Requires="wps">
            <w:drawing>
              <wp:anchor distT="0" distB="0" distL="114300" distR="114300" simplePos="0" relativeHeight="252067840" behindDoc="0" locked="0" layoutInCell="1" allowOverlap="1" wp14:anchorId="001B7605" wp14:editId="0CC8D87A">
                <wp:simplePos x="0" y="0"/>
                <wp:positionH relativeFrom="margin">
                  <wp:posOffset>1090295</wp:posOffset>
                </wp:positionH>
                <wp:positionV relativeFrom="paragraph">
                  <wp:posOffset>1475105</wp:posOffset>
                </wp:positionV>
                <wp:extent cx="775970" cy="287655"/>
                <wp:effectExtent l="0" t="0" r="309880" b="17145"/>
                <wp:wrapNone/>
                <wp:docPr id="361" name="線吹き出し 1 (枠付き) 361"/>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47603"/>
                            <a:gd name="adj2" fmla="val 101392"/>
                            <a:gd name="adj3" fmla="val 47449"/>
                            <a:gd name="adj4" fmla="val 134655"/>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789B36FB" w14:textId="31BD31B2" w:rsidR="0016547F" w:rsidRPr="00FB4658" w:rsidRDefault="0016547F" w:rsidP="00BF0487">
                            <w:pPr>
                              <w:jc w:val="center"/>
                              <w:rPr>
                                <w:b/>
                                <w:sz w:val="18"/>
                                <w:szCs w:val="16"/>
                              </w:rPr>
                            </w:pPr>
                            <w:r>
                              <w:rPr>
                                <w:rFonts w:hint="eastAsia"/>
                                <w:b/>
                                <w:sz w:val="18"/>
                                <w:szCs w:val="16"/>
                              </w:rPr>
                              <w:t>Link</w:t>
                            </w:r>
                            <w:r>
                              <w:rPr>
                                <w:b/>
                                <w:sz w:val="18"/>
                                <w:szCs w:val="16"/>
                              </w:rPr>
                              <w:t xml:space="preserve"> URL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B7605" id="線吹き出し 1 (枠付き) 361" o:spid="_x0000_s1042" type="#_x0000_t47" style="position:absolute;left:0;text-align:left;margin-left:85.85pt;margin-top:116.15pt;width:61.1pt;height:22.65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" adj="29085,10249,21901,10282" fillcolor="white [3212]" strokecolor="red" strokeweight="2pt">
                <v:stroke startarrow="block" startarrowwidth="wide" startarrowlength="long"/>
                <v:textbox inset="0,0,0,0">
                  <w:txbxContent>
                    <w:p w14:paraId="789B36FB" w14:textId="31BD31B2" w:rsidR="0016547F" w:rsidRPr="00FB4658" w:rsidRDefault="0016547F" w:rsidP="00BF0487">
                      <w:pPr>
                        <w:jc w:val="center"/>
                        <w:rPr>
                          <w:b/>
                          <w:sz w:val="18"/>
                          <w:szCs w:val="16"/>
                        </w:rPr>
                      </w:pPr>
                      <w:r>
                        <w:rPr>
                          <w:rFonts w:hint="eastAsia"/>
                          <w:b/>
                          <w:sz w:val="18"/>
                          <w:szCs w:val="16"/>
                        </w:rPr>
                        <w:t>Link</w:t>
                      </w:r>
                      <w:r>
                        <w:rPr>
                          <w:b/>
                          <w:sz w:val="18"/>
                          <w:szCs w:val="16"/>
                        </w:rPr>
                        <w:t xml:space="preserve"> URL</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65792" behindDoc="0" locked="0" layoutInCell="1" allowOverlap="1" wp14:anchorId="08CE8012" wp14:editId="1025656A">
                <wp:simplePos x="0" y="0"/>
                <wp:positionH relativeFrom="margin">
                  <wp:posOffset>1090295</wp:posOffset>
                </wp:positionH>
                <wp:positionV relativeFrom="paragraph">
                  <wp:posOffset>1884680</wp:posOffset>
                </wp:positionV>
                <wp:extent cx="775970" cy="287655"/>
                <wp:effectExtent l="0" t="57150" r="328930" b="17145"/>
                <wp:wrapNone/>
                <wp:docPr id="360" name="線吹き出し 1 (枠付き) 360"/>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70782"/>
                            <a:gd name="adj2" fmla="val 98937"/>
                            <a:gd name="adj3" fmla="val -5532"/>
                            <a:gd name="adj4" fmla="val 134655"/>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45C40768" w14:textId="1D6F0C30" w:rsidR="0016547F" w:rsidRPr="00FB4658" w:rsidRDefault="0016547F" w:rsidP="00BF0487">
                            <w:pPr>
                              <w:jc w:val="center"/>
                              <w:rPr>
                                <w:b/>
                                <w:sz w:val="18"/>
                                <w:szCs w:val="16"/>
                              </w:rPr>
                            </w:pPr>
                            <w:r>
                              <w:rPr>
                                <w:rFonts w:hint="eastAsia"/>
                                <w:b/>
                                <w:sz w:val="18"/>
                                <w:szCs w:val="16"/>
                              </w:rPr>
                              <w:t>Link Target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E8012" id="線吹き出し 1 (枠付き) 360" o:spid="_x0000_s1043" type="#_x0000_t47" style="position:absolute;left:0;text-align:left;margin-left:85.85pt;margin-top:148.4pt;width:61.1pt;height:22.6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" adj="29085,-1195,21370,15289" fillcolor="white [3212]" strokecolor="red" strokeweight="2pt">
                <v:stroke startarrow="block" startarrowwidth="wide" startarrowlength="long"/>
                <v:textbox inset="0,0,0,0">
                  <w:txbxContent>
                    <w:p w14:paraId="45C40768" w14:textId="1D6F0C30" w:rsidR="0016547F" w:rsidRPr="00FB4658" w:rsidRDefault="0016547F" w:rsidP="00BF0487">
                      <w:pPr>
                        <w:jc w:val="center"/>
                        <w:rPr>
                          <w:b/>
                          <w:sz w:val="18"/>
                          <w:szCs w:val="16"/>
                        </w:rPr>
                      </w:pPr>
                      <w:r>
                        <w:rPr>
                          <w:rFonts w:hint="eastAsia"/>
                          <w:b/>
                          <w:sz w:val="18"/>
                          <w:szCs w:val="16"/>
                        </w:rPr>
                        <w:t>Link Target</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63744" behindDoc="0" locked="0" layoutInCell="1" allowOverlap="1" wp14:anchorId="3524DB78" wp14:editId="05B0439E">
                <wp:simplePos x="0" y="0"/>
                <wp:positionH relativeFrom="margin">
                  <wp:posOffset>1080770</wp:posOffset>
                </wp:positionH>
                <wp:positionV relativeFrom="paragraph">
                  <wp:posOffset>1141730</wp:posOffset>
                </wp:positionV>
                <wp:extent cx="775970" cy="287655"/>
                <wp:effectExtent l="0" t="0" r="328930" b="74295"/>
                <wp:wrapNone/>
                <wp:docPr id="359" name="線吹き出し 1 (枠付き) 359"/>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84027"/>
                            <a:gd name="adj2" fmla="val 100165"/>
                            <a:gd name="adj3" fmla="val 80561"/>
                            <a:gd name="adj4" fmla="val 135883"/>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051CF766" w14:textId="73E06510" w:rsidR="0016547F" w:rsidRPr="00FB4658" w:rsidRDefault="0016547F" w:rsidP="00BF0487">
                            <w:pPr>
                              <w:jc w:val="center"/>
                              <w:rPr>
                                <w:b/>
                                <w:sz w:val="18"/>
                                <w:szCs w:val="16"/>
                              </w:rPr>
                            </w:pPr>
                            <w:r>
                              <w:rPr>
                                <w:rFonts w:hint="eastAsia"/>
                                <w:b/>
                                <w:sz w:val="18"/>
                                <w:szCs w:val="16"/>
                              </w:rPr>
                              <w:t>画像</w:t>
                            </w:r>
                            <w:r>
                              <w:rPr>
                                <w:b/>
                                <w:sz w:val="18"/>
                                <w:szCs w:val="16"/>
                              </w:rPr>
                              <w:t>URL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4DB78" id="線吹き出し 1 (枠付き) 359" o:spid="_x0000_s1044" type="#_x0000_t47" style="position:absolute;left:0;text-align:left;margin-left:85.1pt;margin-top:89.9pt;width:61.1pt;height:22.6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" adj="29351,17401,21636,18150" fillcolor="white [3212]" strokecolor="red" strokeweight="2pt">
                <v:stroke startarrow="block" startarrowwidth="wide" startarrowlength="long"/>
                <v:textbox inset="0,0,0,0">
                  <w:txbxContent>
                    <w:p w14:paraId="051CF766" w14:textId="73E06510" w:rsidR="0016547F" w:rsidRPr="00FB4658" w:rsidRDefault="0016547F" w:rsidP="00BF0487">
                      <w:pPr>
                        <w:jc w:val="center"/>
                        <w:rPr>
                          <w:b/>
                          <w:sz w:val="18"/>
                          <w:szCs w:val="16"/>
                        </w:rPr>
                      </w:pPr>
                      <w:r>
                        <w:rPr>
                          <w:rFonts w:hint="eastAsia"/>
                          <w:b/>
                          <w:sz w:val="18"/>
                          <w:szCs w:val="16"/>
                        </w:rPr>
                        <w:t>画像</w:t>
                      </w:r>
                      <w:r>
                        <w:rPr>
                          <w:b/>
                          <w:sz w:val="18"/>
                          <w:szCs w:val="16"/>
                        </w:rPr>
                        <w:t>URL</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61696" behindDoc="0" locked="0" layoutInCell="1" allowOverlap="1" wp14:anchorId="07BF7E0A" wp14:editId="561EA90A">
                <wp:simplePos x="0" y="0"/>
                <wp:positionH relativeFrom="column">
                  <wp:posOffset>2128521</wp:posOffset>
                </wp:positionH>
                <wp:positionV relativeFrom="paragraph">
                  <wp:posOffset>1789431</wp:posOffset>
                </wp:positionV>
                <wp:extent cx="1143000" cy="152400"/>
                <wp:effectExtent l="0" t="0" r="19050" b="19050"/>
                <wp:wrapNone/>
                <wp:docPr id="355" name="正方形/長方形 355"/>
                <wp:cNvGraphicFramePr/>
                <a:graphic xmlns:a="http://schemas.openxmlformats.org/drawingml/2006/main">
                  <a:graphicData uri="http://schemas.microsoft.com/office/word/2010/wordprocessingShape">
                    <wps:wsp>
                      <wps:cNvSpPr/>
                      <wps:spPr>
                        <a:xfrm>
                          <a:off x="0" y="0"/>
                          <a:ext cx="1143000" cy="1524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505E1" id="正方形/長方形 355" o:spid="_x0000_s1026" style="position:absolute;left:0;text-align:left;margin-left:167.6pt;margin-top:140.9pt;width:90pt;height:12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" filled="f" strokecolor="red" strokeweight="2pt"/>
            </w:pict>
          </mc:Fallback>
        </mc:AlternateContent>
      </w:r>
      <w:r w:rsidRPr="00951490">
        <w:rPr>
          <w:rFonts w:cstheme="minorHAnsi"/>
          <w:noProof/>
        </w:rPr>
        <mc:AlternateContent>
          <mc:Choice Requires="wps">
            <w:drawing>
              <wp:anchor distT="0" distB="0" distL="114300" distR="114300" simplePos="0" relativeHeight="252059648" behindDoc="0" locked="0" layoutInCell="1" allowOverlap="1" wp14:anchorId="759CE565" wp14:editId="7147B7A7">
                <wp:simplePos x="0" y="0"/>
                <wp:positionH relativeFrom="column">
                  <wp:posOffset>2128520</wp:posOffset>
                </wp:positionH>
                <wp:positionV relativeFrom="paragraph">
                  <wp:posOffset>1570355</wp:posOffset>
                </wp:positionV>
                <wp:extent cx="2771775" cy="161925"/>
                <wp:effectExtent l="0" t="0" r="28575" b="28575"/>
                <wp:wrapNone/>
                <wp:docPr id="354" name="正方形/長方形 354"/>
                <wp:cNvGraphicFramePr/>
                <a:graphic xmlns:a="http://schemas.openxmlformats.org/drawingml/2006/main">
                  <a:graphicData uri="http://schemas.microsoft.com/office/word/2010/wordprocessingShape">
                    <wps:wsp>
                      <wps:cNvSpPr/>
                      <wps:spPr>
                        <a:xfrm>
                          <a:off x="0" y="0"/>
                          <a:ext cx="2771775"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DCB44" id="正方形/長方形 354" o:spid="_x0000_s1026" style="position:absolute;left:0;text-align:left;margin-left:167.6pt;margin-top:123.65pt;width:218.25pt;height:12.7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" filled="f" strokecolor="red" strokeweight="2pt"/>
            </w:pict>
          </mc:Fallback>
        </mc:AlternateContent>
      </w:r>
      <w:r w:rsidRPr="00951490">
        <w:rPr>
          <w:rFonts w:cstheme="minorHAnsi"/>
          <w:noProof/>
        </w:rPr>
        <mc:AlternateContent>
          <mc:Choice Requires="wps">
            <w:drawing>
              <wp:anchor distT="0" distB="0" distL="114300" distR="114300" simplePos="0" relativeHeight="252057600" behindDoc="0" locked="0" layoutInCell="1" allowOverlap="1" wp14:anchorId="7D16C2EF" wp14:editId="675D6565">
                <wp:simplePos x="0" y="0"/>
                <wp:positionH relativeFrom="column">
                  <wp:posOffset>2138044</wp:posOffset>
                </wp:positionH>
                <wp:positionV relativeFrom="paragraph">
                  <wp:posOffset>1351280</wp:posOffset>
                </wp:positionV>
                <wp:extent cx="2771775" cy="161925"/>
                <wp:effectExtent l="0" t="0" r="28575" b="28575"/>
                <wp:wrapNone/>
                <wp:docPr id="353" name="正方形/長方形 353"/>
                <wp:cNvGraphicFramePr/>
                <a:graphic xmlns:a="http://schemas.openxmlformats.org/drawingml/2006/main">
                  <a:graphicData uri="http://schemas.microsoft.com/office/word/2010/wordprocessingShape">
                    <wps:wsp>
                      <wps:cNvSpPr/>
                      <wps:spPr>
                        <a:xfrm>
                          <a:off x="0" y="0"/>
                          <a:ext cx="2771775"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DB622" id="正方形/長方形 353" o:spid="_x0000_s1026" style="position:absolute;left:0;text-align:left;margin-left:168.35pt;margin-top:106.4pt;width:218.25pt;height:12.7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" filled="f" strokecolor="red" strokeweight="2pt"/>
            </w:pict>
          </mc:Fallback>
        </mc:AlternateContent>
      </w:r>
      <w:r>
        <w:rPr>
          <w:noProof/>
        </w:rPr>
        <w:drawing>
          <wp:inline distT="0" distB="0" distL="0" distR="0" wp14:anchorId="7C16B503" wp14:editId="0507CAE8">
            <wp:extent cx="5063571" cy="2324100"/>
            <wp:effectExtent l="0" t="0" r="3810" b="0"/>
            <wp:docPr id="343" name="図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273" t="20476" r="10034" b="14499"/>
                    <a:stretch/>
                  </pic:blipFill>
                  <pic:spPr bwMode="auto">
                    <a:xfrm>
                      <a:off x="0" y="0"/>
                      <a:ext cx="5065030" cy="2324770"/>
                    </a:xfrm>
                    <a:prstGeom prst="rect">
                      <a:avLst/>
                    </a:prstGeom>
                    <a:ln>
                      <a:noFill/>
                    </a:ln>
                    <a:extLst>
                      <a:ext uri="{53640926-AAD7-44D8-BBD7-CCE9431645EC}">
                        <a14:shadowObscured xmlns:a14="http://schemas.microsoft.com/office/drawing/2010/main"/>
                      </a:ext>
                    </a:extLst>
                  </pic:spPr>
                </pic:pic>
              </a:graphicData>
            </a:graphic>
          </wp:inline>
        </w:drawing>
      </w:r>
    </w:p>
    <w:p w14:paraId="7FCB5103" w14:textId="061ED988" w:rsidR="00E55387" w:rsidRDefault="00BF0487"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13</w:t>
      </w:r>
      <w:r w:rsidR="006B128F">
        <w:fldChar w:fldCharType="end"/>
      </w:r>
      <w:r>
        <w:t xml:space="preserve"> Widget </w:t>
      </w:r>
      <w:r>
        <w:rPr>
          <w:rFonts w:hint="eastAsia"/>
        </w:rPr>
        <w:t>画像</w:t>
      </w:r>
    </w:p>
    <w:p w14:paraId="3999F059" w14:textId="77777777" w:rsidR="00C20B22" w:rsidRDefault="00C20B22" w:rsidP="00C20B22">
      <w:pPr>
        <w:pStyle w:val="a9"/>
        <w:ind w:left="1620"/>
      </w:pPr>
      <w:r>
        <w:rPr>
          <w:rFonts w:hint="eastAsia"/>
        </w:rPr>
        <w:t>B</w:t>
      </w:r>
      <w:r>
        <w:rPr>
          <w:rFonts w:hint="eastAsia"/>
        </w:rPr>
        <w:t xml:space="preserve">　非表示ボタン</w:t>
      </w:r>
    </w:p>
    <w:p w14:paraId="61A6524F" w14:textId="77777777" w:rsidR="00C20B22" w:rsidRDefault="00C20B22" w:rsidP="00C20B22">
      <w:pPr>
        <w:pStyle w:val="a9"/>
        <w:ind w:left="1620"/>
      </w:pPr>
      <w:r>
        <w:rPr>
          <w:rFonts w:hint="eastAsia"/>
        </w:rPr>
        <w:t xml:space="preserve">　　</w:t>
      </w:r>
      <w:r>
        <w:rPr>
          <w:rFonts w:hint="eastAsia"/>
        </w:rPr>
        <w:t>Widget</w:t>
      </w:r>
      <w:r>
        <w:rPr>
          <w:rFonts w:hint="eastAsia"/>
        </w:rPr>
        <w:t>の表示</w:t>
      </w:r>
      <w:r>
        <w:rPr>
          <w:rFonts w:hint="eastAsia"/>
        </w:rPr>
        <w:t>/</w:t>
      </w:r>
      <w:r>
        <w:rPr>
          <w:rFonts w:hint="eastAsia"/>
        </w:rPr>
        <w:t>非表示の選択を行います。</w:t>
      </w:r>
    </w:p>
    <w:p w14:paraId="44B08195" w14:textId="77777777" w:rsidR="00C20B22" w:rsidRDefault="00C20B22" w:rsidP="00C20B22">
      <w:pPr>
        <w:pStyle w:val="a9"/>
        <w:ind w:left="1620"/>
      </w:pPr>
    </w:p>
    <w:p w14:paraId="426805A6" w14:textId="77777777" w:rsidR="00C20B22" w:rsidRDefault="00C20B22" w:rsidP="00C20B22">
      <w:pPr>
        <w:pStyle w:val="a9"/>
        <w:ind w:left="1620"/>
      </w:pPr>
      <w:r>
        <w:rPr>
          <w:rFonts w:hint="eastAsia"/>
        </w:rPr>
        <w:t>C</w:t>
      </w:r>
      <w:r>
        <w:rPr>
          <w:rFonts w:hint="eastAsia"/>
        </w:rPr>
        <w:t xml:space="preserve">　削除ボタン</w:t>
      </w:r>
    </w:p>
    <w:p w14:paraId="2BAD86F3" w14:textId="77777777" w:rsidR="00C20B22" w:rsidRDefault="00C20B22" w:rsidP="00C20B22">
      <w:pPr>
        <w:pStyle w:val="a9"/>
        <w:ind w:left="1620"/>
      </w:pPr>
      <w:r>
        <w:rPr>
          <w:rFonts w:hint="eastAsia"/>
        </w:rPr>
        <w:t xml:space="preserve">　　</w:t>
      </w:r>
      <w:r>
        <w:rPr>
          <w:rFonts w:hint="eastAsia"/>
        </w:rPr>
        <w:t>Widget</w:t>
      </w:r>
      <w:r>
        <w:rPr>
          <w:rFonts w:hint="eastAsia"/>
        </w:rPr>
        <w:t>を削除します。</w:t>
      </w:r>
    </w:p>
    <w:p w14:paraId="0C40396A" w14:textId="77777777" w:rsidR="00C20B22" w:rsidRPr="00C20B22" w:rsidRDefault="00C20B22" w:rsidP="0064618D"/>
    <w:p w14:paraId="101724EA" w14:textId="7DA1D583" w:rsidR="00A066CF" w:rsidRDefault="00A066CF" w:rsidP="00B70DE6">
      <w:pPr>
        <w:pStyle w:val="a9"/>
        <w:ind w:left="1620"/>
      </w:pPr>
    </w:p>
    <w:p w14:paraId="7F7637AC" w14:textId="55AD3B52" w:rsidR="004A71D6" w:rsidRDefault="004A71D6" w:rsidP="0064618D">
      <w:pPr>
        <w:pStyle w:val="a9"/>
        <w:numPr>
          <w:ilvl w:val="3"/>
          <w:numId w:val="20"/>
        </w:numPr>
      </w:pPr>
      <w:r>
        <w:rPr>
          <w:rFonts w:hint="eastAsia"/>
        </w:rPr>
        <w:t>Widget</w:t>
      </w:r>
      <w:r>
        <w:rPr>
          <w:rFonts w:hint="eastAsia"/>
        </w:rPr>
        <w:t>の登録</w:t>
      </w:r>
    </w:p>
    <w:p w14:paraId="2BD49A22" w14:textId="24D3F434" w:rsidR="00420799" w:rsidRDefault="00420799">
      <w:pPr>
        <w:pStyle w:val="a9"/>
        <w:ind w:left="1620"/>
      </w:pPr>
      <w:r>
        <w:rPr>
          <w:rFonts w:hint="eastAsia"/>
        </w:rPr>
        <w:t>編集した</w:t>
      </w:r>
      <w:r>
        <w:rPr>
          <w:rFonts w:hint="eastAsia"/>
        </w:rPr>
        <w:t>Widget</w:t>
      </w:r>
      <w:r>
        <w:rPr>
          <w:rFonts w:hint="eastAsia"/>
        </w:rPr>
        <w:t>を保存するには、登録ボタンを押下します。</w:t>
      </w:r>
    </w:p>
    <w:p w14:paraId="724C4235" w14:textId="4B419A7B" w:rsidR="00A066CF" w:rsidRDefault="00A066CF">
      <w:pPr>
        <w:pStyle w:val="a9"/>
        <w:ind w:left="1620"/>
      </w:pPr>
    </w:p>
    <w:p w14:paraId="05CE3939" w14:textId="77777777" w:rsidR="006B128F" w:rsidRDefault="006B128F" w:rsidP="0064618D">
      <w:pPr>
        <w:pStyle w:val="a9"/>
        <w:keepNext/>
        <w:ind w:left="1620"/>
      </w:pPr>
      <w:r>
        <w:rPr>
          <w:noProof/>
        </w:rPr>
        <w:drawing>
          <wp:inline distT="0" distB="0" distL="0" distR="0" wp14:anchorId="7F55B41A" wp14:editId="16FFD963">
            <wp:extent cx="5443220" cy="1190625"/>
            <wp:effectExtent l="0" t="0" r="5080" b="9525"/>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051" t="8024" b="57388"/>
                    <a:stretch/>
                  </pic:blipFill>
                  <pic:spPr bwMode="auto">
                    <a:xfrm>
                      <a:off x="0" y="0"/>
                      <a:ext cx="5443220" cy="1190625"/>
                    </a:xfrm>
                    <a:prstGeom prst="rect">
                      <a:avLst/>
                    </a:prstGeom>
                    <a:ln>
                      <a:noFill/>
                    </a:ln>
                    <a:extLst>
                      <a:ext uri="{53640926-AAD7-44D8-BBD7-CCE9431645EC}">
                        <a14:shadowObscured xmlns:a14="http://schemas.microsoft.com/office/drawing/2010/main"/>
                      </a:ext>
                    </a:extLst>
                  </pic:spPr>
                </pic:pic>
              </a:graphicData>
            </a:graphic>
          </wp:inline>
        </w:drawing>
      </w:r>
    </w:p>
    <w:p w14:paraId="713827E8" w14:textId="23DC9343" w:rsidR="00420799" w:rsidRPr="009A6837" w:rsidRDefault="006B128F" w:rsidP="0064618D">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22A08">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B22A08">
        <w:rPr>
          <w:noProof/>
        </w:rPr>
        <w:t>14</w:t>
      </w:r>
      <w:r>
        <w:fldChar w:fldCharType="end"/>
      </w:r>
      <w:r w:rsidR="00420799">
        <w:t xml:space="preserve"> Widget</w:t>
      </w:r>
      <w:r w:rsidR="00420799">
        <w:rPr>
          <w:rFonts w:hint="eastAsia"/>
        </w:rPr>
        <w:t>登録ボタン</w:t>
      </w:r>
    </w:p>
    <w:p w14:paraId="1EAB7467" w14:textId="4D612686" w:rsidR="00A066CF" w:rsidRPr="00FB4658" w:rsidRDefault="00A066CF" w:rsidP="0064618D">
      <w:pPr>
        <w:pStyle w:val="a9"/>
        <w:ind w:left="780"/>
      </w:pPr>
    </w:p>
    <w:p w14:paraId="14678657" w14:textId="6FC58213" w:rsidR="00FB4658" w:rsidRDefault="00420799" w:rsidP="0064618D">
      <w:pPr>
        <w:pStyle w:val="a9"/>
        <w:numPr>
          <w:ilvl w:val="3"/>
          <w:numId w:val="20"/>
        </w:numPr>
      </w:pPr>
      <w:r>
        <w:rPr>
          <w:rFonts w:hint="eastAsia"/>
        </w:rPr>
        <w:t>その他</w:t>
      </w:r>
    </w:p>
    <w:p w14:paraId="4BD2099C" w14:textId="77777777" w:rsidR="00FB4658" w:rsidRDefault="00FB4658" w:rsidP="0064618D">
      <w:pPr>
        <w:pStyle w:val="a9"/>
        <w:ind w:left="1620"/>
      </w:pPr>
      <w:r>
        <w:rPr>
          <w:rFonts w:hint="eastAsia"/>
        </w:rPr>
        <w:t>・</w:t>
      </w:r>
      <w:r w:rsidR="00420799">
        <w:rPr>
          <w:rFonts w:hint="eastAsia"/>
        </w:rPr>
        <w:t>編集内容の破棄</w:t>
      </w:r>
      <w:r w:rsidR="00420799">
        <w:t>…</w:t>
      </w:r>
      <w:r w:rsidR="00420799">
        <w:rPr>
          <w:rFonts w:hint="eastAsia"/>
        </w:rPr>
        <w:t>取消ボタンを押下します。</w:t>
      </w:r>
    </w:p>
    <w:p w14:paraId="087D7385" w14:textId="6C490BFD" w:rsidR="00420799" w:rsidRDefault="00FB4658" w:rsidP="0064618D">
      <w:pPr>
        <w:pStyle w:val="a9"/>
        <w:ind w:left="1620"/>
      </w:pPr>
      <w:r>
        <w:rPr>
          <w:rFonts w:hint="eastAsia"/>
        </w:rPr>
        <w:t>・</w:t>
      </w:r>
      <w:r w:rsidR="00420799">
        <w:rPr>
          <w:rFonts w:hint="eastAsia"/>
        </w:rPr>
        <w:t>Widget</w:t>
      </w:r>
      <w:r w:rsidR="00420799">
        <w:rPr>
          <w:rFonts w:hint="eastAsia"/>
        </w:rPr>
        <w:t>の構成をデフォルトに戻す</w:t>
      </w:r>
      <w:r w:rsidR="00420799">
        <w:t>…</w:t>
      </w:r>
      <w:r w:rsidR="00420799">
        <w:rPr>
          <w:rFonts w:hint="eastAsia"/>
        </w:rPr>
        <w:t>リセットボタンを押下します。</w:t>
      </w:r>
    </w:p>
    <w:p w14:paraId="65B9ED99" w14:textId="15705187" w:rsidR="00B80C8C" w:rsidRDefault="00B80C8C" w:rsidP="0064618D"/>
    <w:p w14:paraId="16E6903B" w14:textId="26E0B1FE" w:rsidR="00A066CF" w:rsidRDefault="00A066CF" w:rsidP="0064618D">
      <w:pPr>
        <w:pStyle w:val="a9"/>
        <w:ind w:left="1620"/>
      </w:pPr>
    </w:p>
    <w:p w14:paraId="15193398" w14:textId="62B357EF" w:rsidR="00B80C8C" w:rsidRDefault="00B80C8C" w:rsidP="0064618D">
      <w:pPr>
        <w:pStyle w:val="a9"/>
        <w:ind w:left="1620"/>
      </w:pPr>
    </w:p>
    <w:p w14:paraId="15415EFE" w14:textId="4FA870CA" w:rsidR="00B80C8C" w:rsidRDefault="00B80C8C" w:rsidP="0064618D">
      <w:pPr>
        <w:pStyle w:val="a9"/>
        <w:ind w:left="1620"/>
      </w:pPr>
    </w:p>
    <w:p w14:paraId="0BFBDD17" w14:textId="772BA9E2" w:rsidR="00B80C8C" w:rsidRDefault="00B80C8C" w:rsidP="0064618D">
      <w:pPr>
        <w:pStyle w:val="a9"/>
        <w:ind w:left="1620"/>
      </w:pPr>
    </w:p>
    <w:p w14:paraId="7637AC20" w14:textId="51AF23B2" w:rsidR="00B80C8C" w:rsidRDefault="00B80C8C" w:rsidP="0064618D">
      <w:pPr>
        <w:pStyle w:val="a9"/>
        <w:ind w:left="1620"/>
      </w:pPr>
    </w:p>
    <w:p w14:paraId="16E3A603" w14:textId="61212DDF" w:rsidR="00B80C8C" w:rsidRDefault="00B80C8C" w:rsidP="0064618D">
      <w:pPr>
        <w:pStyle w:val="a9"/>
        <w:ind w:left="1620"/>
      </w:pPr>
      <w:r w:rsidRPr="00951490">
        <w:rPr>
          <w:rFonts w:cstheme="minorHAnsi"/>
          <w:noProof/>
        </w:rPr>
        <mc:AlternateContent>
          <mc:Choice Requires="wps">
            <w:drawing>
              <wp:anchor distT="0" distB="0" distL="114300" distR="114300" simplePos="0" relativeHeight="252100608" behindDoc="0" locked="0" layoutInCell="1" allowOverlap="1" wp14:anchorId="5605E351" wp14:editId="704359CB">
                <wp:simplePos x="0" y="0"/>
                <wp:positionH relativeFrom="margin">
                  <wp:posOffset>5395595</wp:posOffset>
                </wp:positionH>
                <wp:positionV relativeFrom="paragraph">
                  <wp:posOffset>182245</wp:posOffset>
                </wp:positionV>
                <wp:extent cx="899795" cy="287655"/>
                <wp:effectExtent l="0" t="0" r="14605" b="379095"/>
                <wp:wrapNone/>
                <wp:docPr id="381" name="線吹き出し 1 (枠付き) 381"/>
                <wp:cNvGraphicFramePr/>
                <a:graphic xmlns:a="http://schemas.openxmlformats.org/drawingml/2006/main">
                  <a:graphicData uri="http://schemas.microsoft.com/office/word/2010/wordprocessingShape">
                    <wps:wsp>
                      <wps:cNvSpPr/>
                      <wps:spPr>
                        <a:xfrm>
                          <a:off x="0" y="0"/>
                          <a:ext cx="899795" cy="287655"/>
                        </a:xfrm>
                        <a:prstGeom prst="borderCallout1">
                          <a:avLst>
                            <a:gd name="adj1" fmla="val 97272"/>
                            <a:gd name="adj2" fmla="val 81753"/>
                            <a:gd name="adj3" fmla="val 216323"/>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4FF3B17C" w14:textId="0291FF91" w:rsidR="0016547F" w:rsidRPr="00FB4658" w:rsidRDefault="0016547F" w:rsidP="00B80C8C">
                            <w:pPr>
                              <w:jc w:val="center"/>
                              <w:rPr>
                                <w:b/>
                                <w:sz w:val="18"/>
                                <w:szCs w:val="16"/>
                              </w:rPr>
                            </w:pPr>
                            <w:r>
                              <w:rPr>
                                <w:rFonts w:hint="eastAsia"/>
                                <w:b/>
                                <w:sz w:val="18"/>
                                <w:szCs w:val="16"/>
                              </w:rPr>
                              <w:t>リセットボタン</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5E351" id="線吹き出し 1 (枠付き) 381" o:spid="_x0000_s1045" type="#_x0000_t47" style="position:absolute;left:0;text-align:left;margin-left:424.85pt;margin-top:14.35pt;width:70.85pt;height:22.6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" adj="17685,46726,17659,21011" fillcolor="white [3212]" strokecolor="red" strokeweight="2pt">
                <v:stroke startarrow="block" startarrowwidth="wide" startarrowlength="long"/>
                <v:textbox inset="0,0,0,0">
                  <w:txbxContent>
                    <w:p w14:paraId="4FF3B17C" w14:textId="0291FF91" w:rsidR="0016547F" w:rsidRPr="00FB4658" w:rsidRDefault="0016547F" w:rsidP="00B80C8C">
                      <w:pPr>
                        <w:jc w:val="center"/>
                        <w:rPr>
                          <w:b/>
                          <w:sz w:val="18"/>
                          <w:szCs w:val="16"/>
                        </w:rPr>
                      </w:pPr>
                      <w:r>
                        <w:rPr>
                          <w:rFonts w:hint="eastAsia"/>
                          <w:b/>
                          <w:sz w:val="18"/>
                          <w:szCs w:val="16"/>
                        </w:rPr>
                        <w:t>リセットボタン</w:t>
                      </w:r>
                    </w:p>
                  </w:txbxContent>
                </v:textbox>
                <o:callout v:ext="edit" minusx="t" minusy="t"/>
                <w10:wrap anchorx="margin"/>
              </v:shape>
            </w:pict>
          </mc:Fallback>
        </mc:AlternateContent>
      </w:r>
    </w:p>
    <w:p w14:paraId="7F34A2FC" w14:textId="31400168" w:rsidR="00B80C8C" w:rsidRDefault="00B80C8C" w:rsidP="0064618D">
      <w:pPr>
        <w:pStyle w:val="a9"/>
        <w:ind w:left="1620"/>
      </w:pPr>
    </w:p>
    <w:p w14:paraId="7F82B35E" w14:textId="77777777" w:rsidR="00B80C8C" w:rsidRDefault="00B80C8C" w:rsidP="0064618D">
      <w:pPr>
        <w:pStyle w:val="a9"/>
        <w:ind w:left="1620"/>
      </w:pPr>
    </w:p>
    <w:p w14:paraId="57D98CD5" w14:textId="2DE3689A" w:rsidR="00FB4658" w:rsidRDefault="00A066CF" w:rsidP="0064618D">
      <w:pPr>
        <w:pStyle w:val="a9"/>
        <w:ind w:left="1620"/>
      </w:pPr>
      <w:r w:rsidRPr="00951490">
        <w:rPr>
          <w:noProof/>
        </w:rPr>
        <mc:AlternateContent>
          <mc:Choice Requires="wps">
            <w:drawing>
              <wp:anchor distT="0" distB="0" distL="114300" distR="114300" simplePos="0" relativeHeight="252075008" behindDoc="0" locked="0" layoutInCell="1" allowOverlap="1" wp14:anchorId="4D93AD5B" wp14:editId="62D8AEBD">
                <wp:simplePos x="0" y="0"/>
                <wp:positionH relativeFrom="column">
                  <wp:posOffset>5443220</wp:posOffset>
                </wp:positionH>
                <wp:positionV relativeFrom="paragraph">
                  <wp:posOffset>743585</wp:posOffset>
                </wp:positionV>
                <wp:extent cx="826135" cy="287655"/>
                <wp:effectExtent l="0" t="266700" r="50165" b="17145"/>
                <wp:wrapNone/>
                <wp:docPr id="372" name="線吹き出し 1 (枠付き) 372"/>
                <wp:cNvGraphicFramePr/>
                <a:graphic xmlns:a="http://schemas.openxmlformats.org/drawingml/2006/main">
                  <a:graphicData uri="http://schemas.microsoft.com/office/word/2010/wordprocessingShape">
                    <wps:wsp>
                      <wps:cNvSpPr/>
                      <wps:spPr>
                        <a:xfrm>
                          <a:off x="0" y="0"/>
                          <a:ext cx="826135" cy="287655"/>
                        </a:xfrm>
                        <a:prstGeom prst="borderCallout1">
                          <a:avLst>
                            <a:gd name="adj1" fmla="val -250"/>
                            <a:gd name="adj2" fmla="val 92378"/>
                            <a:gd name="adj3" fmla="val -83497"/>
                            <a:gd name="adj4" fmla="val 91500"/>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610019EC" w14:textId="36060EC1" w:rsidR="0016547F" w:rsidRPr="0094735C" w:rsidRDefault="0016547F" w:rsidP="00A066CF">
                            <w:pPr>
                              <w:jc w:val="center"/>
                              <w:rPr>
                                <w:b/>
                                <w:sz w:val="18"/>
                                <w:szCs w:val="16"/>
                              </w:rPr>
                            </w:pPr>
                            <w:r>
                              <w:rPr>
                                <w:rFonts w:hint="eastAsia"/>
                                <w:b/>
                                <w:sz w:val="18"/>
                                <w:szCs w:val="16"/>
                              </w:rPr>
                              <w:t>取消ボタン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3AD5B" id="線吹き出し 1 (枠付き) 372" o:spid="_x0000_s1046" type="#_x0000_t47" style="position:absolute;left:0;text-align:left;margin-left:428.6pt;margin-top:58.55pt;width:65.05pt;height:22.6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" adj="19764,-18035,19954,-54" fillcolor="white [3212]" strokecolor="red" strokeweight="2pt">
                <v:stroke startarrow="block" startarrowwidth="wide" startarrowlength="long"/>
                <v:textbox>
                  <w:txbxContent>
                    <w:p w14:paraId="610019EC" w14:textId="36060EC1" w:rsidR="0016547F" w:rsidRPr="0094735C" w:rsidRDefault="0016547F" w:rsidP="00A066CF">
                      <w:pPr>
                        <w:jc w:val="center"/>
                        <w:rPr>
                          <w:b/>
                          <w:sz w:val="18"/>
                          <w:szCs w:val="16"/>
                        </w:rPr>
                      </w:pPr>
                      <w:r>
                        <w:rPr>
                          <w:rFonts w:hint="eastAsia"/>
                          <w:b/>
                          <w:sz w:val="18"/>
                          <w:szCs w:val="16"/>
                        </w:rPr>
                        <w:t>取消ボタン</w:t>
                      </w:r>
                    </w:p>
                  </w:txbxContent>
                </v:textbox>
              </v:shape>
            </w:pict>
          </mc:Fallback>
        </mc:AlternateContent>
      </w:r>
      <w:r w:rsidRPr="00A066CF">
        <w:rPr>
          <w:noProof/>
        </w:rPr>
        <mc:AlternateContent>
          <mc:Choice Requires="wps">
            <w:drawing>
              <wp:anchor distT="0" distB="0" distL="114300" distR="114300" simplePos="0" relativeHeight="252072960" behindDoc="0" locked="0" layoutInCell="1" allowOverlap="1" wp14:anchorId="3917A9BA" wp14:editId="2DB47B60">
                <wp:simplePos x="0" y="0"/>
                <wp:positionH relativeFrom="rightMargin">
                  <wp:posOffset>-66040</wp:posOffset>
                </wp:positionH>
                <wp:positionV relativeFrom="paragraph">
                  <wp:posOffset>257810</wp:posOffset>
                </wp:positionV>
                <wp:extent cx="219075" cy="247650"/>
                <wp:effectExtent l="0" t="0" r="28575" b="19050"/>
                <wp:wrapNone/>
                <wp:docPr id="371" name="正方形/長方形 371"/>
                <wp:cNvGraphicFramePr/>
                <a:graphic xmlns:a="http://schemas.openxmlformats.org/drawingml/2006/main">
                  <a:graphicData uri="http://schemas.microsoft.com/office/word/2010/wordprocessingShape">
                    <wps:wsp>
                      <wps:cNvSpPr/>
                      <wps:spPr>
                        <a:xfrm>
                          <a:off x="0" y="0"/>
                          <a:ext cx="21907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662CA" id="正方形/長方形 371" o:spid="_x0000_s1026" style="position:absolute;left:0;text-align:left;margin-left:-5.2pt;margin-top:20.3pt;width:17.25pt;height:19.5pt;z-index:2520729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" filled="f" strokecolor="red" strokeweight="2pt">
                <w10:wrap anchorx="margin"/>
              </v:rect>
            </w:pict>
          </mc:Fallback>
        </mc:AlternateContent>
      </w:r>
      <w:r w:rsidRPr="00A066CF">
        <w:rPr>
          <w:noProof/>
        </w:rPr>
        <mc:AlternateContent>
          <mc:Choice Requires="wps">
            <w:drawing>
              <wp:anchor distT="0" distB="0" distL="114300" distR="114300" simplePos="0" relativeHeight="252071936" behindDoc="0" locked="0" layoutInCell="1" allowOverlap="1" wp14:anchorId="322F0223" wp14:editId="7FEDEF3B">
                <wp:simplePos x="0" y="0"/>
                <wp:positionH relativeFrom="column">
                  <wp:posOffset>5662295</wp:posOffset>
                </wp:positionH>
                <wp:positionV relativeFrom="paragraph">
                  <wp:posOffset>267335</wp:posOffset>
                </wp:positionV>
                <wp:extent cx="352425" cy="247650"/>
                <wp:effectExtent l="0" t="0" r="28575" b="19050"/>
                <wp:wrapNone/>
                <wp:docPr id="370" name="正方形/長方形 370"/>
                <wp:cNvGraphicFramePr/>
                <a:graphic xmlns:a="http://schemas.openxmlformats.org/drawingml/2006/main">
                  <a:graphicData uri="http://schemas.microsoft.com/office/word/2010/wordprocessingShape">
                    <wps:wsp>
                      <wps:cNvSpPr/>
                      <wps:spPr>
                        <a:xfrm>
                          <a:off x="0" y="0"/>
                          <a:ext cx="3524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C3F86" id="正方形/長方形 370" o:spid="_x0000_s1026" style="position:absolute;left:0;text-align:left;margin-left:445.85pt;margin-top:21.05pt;width:27.75pt;height:19.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" filled="f" strokecolor="red" strokeweight="2pt"/>
            </w:pict>
          </mc:Fallback>
        </mc:AlternateContent>
      </w:r>
      <w:r>
        <w:rPr>
          <w:noProof/>
        </w:rPr>
        <w:drawing>
          <wp:inline distT="0" distB="0" distL="0" distR="0" wp14:anchorId="249AB464" wp14:editId="65FFB712">
            <wp:extent cx="5305425" cy="847725"/>
            <wp:effectExtent l="0" t="0" r="9525" b="9525"/>
            <wp:docPr id="369" name="図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232" t="8301" r="73" b="67071"/>
                    <a:stretch/>
                  </pic:blipFill>
                  <pic:spPr bwMode="auto">
                    <a:xfrm>
                      <a:off x="0" y="0"/>
                      <a:ext cx="5305425" cy="847725"/>
                    </a:xfrm>
                    <a:prstGeom prst="rect">
                      <a:avLst/>
                    </a:prstGeom>
                    <a:ln>
                      <a:noFill/>
                    </a:ln>
                    <a:extLst>
                      <a:ext uri="{53640926-AAD7-44D8-BBD7-CCE9431645EC}">
                        <a14:shadowObscured xmlns:a14="http://schemas.microsoft.com/office/drawing/2010/main"/>
                      </a:ext>
                    </a:extLst>
                  </pic:spPr>
                </pic:pic>
              </a:graphicData>
            </a:graphic>
          </wp:inline>
        </w:drawing>
      </w:r>
    </w:p>
    <w:p w14:paraId="1E57273A" w14:textId="4429DFD0" w:rsidR="00925515" w:rsidRDefault="00925515" w:rsidP="0064618D">
      <w:pPr>
        <w:keepNext/>
        <w:ind w:left="2100"/>
      </w:pPr>
    </w:p>
    <w:p w14:paraId="6C48C1A0" w14:textId="6D100886" w:rsidR="00420799" w:rsidRDefault="00925515"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15</w:t>
      </w:r>
      <w:r w:rsidR="006B128F">
        <w:fldChar w:fldCharType="end"/>
      </w:r>
      <w:r>
        <w:t xml:space="preserve"> Widget </w:t>
      </w:r>
      <w:r>
        <w:rPr>
          <w:rFonts w:hint="eastAsia"/>
        </w:rPr>
        <w:t>リセットボタン・取消ボタン</w:t>
      </w:r>
    </w:p>
    <w:p w14:paraId="672753C1" w14:textId="51724816" w:rsidR="00420799" w:rsidRDefault="00420799" w:rsidP="0064618D">
      <w:pPr>
        <w:ind w:left="2100"/>
      </w:pPr>
    </w:p>
    <w:p w14:paraId="404D65D5" w14:textId="49D0BE59" w:rsidR="00420799" w:rsidRPr="009A6837" w:rsidRDefault="00420799" w:rsidP="0064618D"/>
    <w:p w14:paraId="3F8A96EA" w14:textId="7DAD5966" w:rsidR="00624AE3" w:rsidRPr="00AE59A9" w:rsidRDefault="007E06DC">
      <w:pPr>
        <w:pStyle w:val="30"/>
      </w:pPr>
      <w:bookmarkStart w:id="22" w:name="_Toc62216825"/>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22"/>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49F05B28"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7D4F47B8" wp14:editId="1E1F2B7F">
                <wp:simplePos x="0" y="0"/>
                <wp:positionH relativeFrom="column">
                  <wp:posOffset>4961828</wp:posOffset>
                </wp:positionH>
                <wp:positionV relativeFrom="paragraph">
                  <wp:posOffset>171855</wp:posOffset>
                </wp:positionV>
                <wp:extent cx="1341120" cy="287655"/>
                <wp:effectExtent l="0" t="0" r="11430" b="22669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16547F" w:rsidRPr="0094735C" w:rsidRDefault="0016547F"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47B8" id="線吹き出し 1 (枠付き) 441" o:spid="_x0000_s1047" type="#_x0000_t47" style="position:absolute;left:0;text-align:left;margin-left:390.7pt;margin-top:13.55pt;width:105.6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" adj="14980,34651,14925,20861" fillcolor="white [3212]" strokecolor="red" strokeweight="2pt">
                <v:stroke startarrow="block" startarrowwidth="wide" startarrowlength="long"/>
                <v:textbox inset=",0,,0">
                  <w:txbxContent>
                    <w:p w14:paraId="1FE925FC" w14:textId="77777777" w:rsidR="0016547F" w:rsidRPr="0094735C" w:rsidRDefault="0016547F"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00420799" w:rsidRPr="00951490">
        <w:rPr>
          <w:rFonts w:cstheme="minorHAnsi"/>
          <w:noProof/>
        </w:rPr>
        <mc:AlternateContent>
          <mc:Choice Requires="wps">
            <w:drawing>
              <wp:anchor distT="0" distB="0" distL="114300" distR="114300" simplePos="0" relativeHeight="251937792" behindDoc="0" locked="0" layoutInCell="1" allowOverlap="1" wp14:anchorId="60481B20" wp14:editId="2CD46794">
                <wp:simplePos x="0" y="0"/>
                <wp:positionH relativeFrom="column">
                  <wp:posOffset>445770</wp:posOffset>
                </wp:positionH>
                <wp:positionV relativeFrom="paragraph">
                  <wp:posOffset>170815</wp:posOffset>
                </wp:positionV>
                <wp:extent cx="1709420" cy="287655"/>
                <wp:effectExtent l="0" t="0" r="24130" b="22669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43BC7C3B" w14:textId="77777777" w:rsidR="0016547F" w:rsidRPr="00FB4658" w:rsidRDefault="0016547F" w:rsidP="00624AE3">
                            <w:pPr>
                              <w:jc w:val="center"/>
                              <w:rPr>
                                <w:b/>
                                <w:sz w:val="18"/>
                                <w:szCs w:val="16"/>
                              </w:rPr>
                            </w:pPr>
                            <w:r w:rsidRPr="0094735C">
                              <w:rPr>
                                <w:rFonts w:hint="eastAsia"/>
                                <w:b/>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48" type="#_x0000_t47" style="position:absolute;left:0;text-align:left;margin-left:35.1pt;margin-top:13.45pt;width:134.6pt;height:22.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" adj="17685,34567,17659,21011" fillcolor="white [3212]" strokecolor="red" strokeweight="2pt">
                <v:stroke startarrow="block" startarrowwidth="wide" startarrowlength="long"/>
                <v:textbox inset="0,0,0,0">
                  <w:txbxContent>
                    <w:p w14:paraId="43BC7C3B" w14:textId="77777777" w:rsidR="0016547F" w:rsidRPr="00FB4658" w:rsidRDefault="0016547F" w:rsidP="00624AE3">
                      <w:pPr>
                        <w:jc w:val="center"/>
                        <w:rPr>
                          <w:b/>
                          <w:sz w:val="18"/>
                          <w:szCs w:val="16"/>
                        </w:rPr>
                      </w:pPr>
                      <w:r w:rsidRPr="0094735C">
                        <w:rPr>
                          <w:rFonts w:hint="eastAsia"/>
                          <w:b/>
                          <w:sz w:val="18"/>
                          <w:szCs w:val="16"/>
                        </w:rPr>
                        <w:t>コンソールメニューグループ名</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59DC11C8" w14:textId="77777777" w:rsidR="002751B7" w:rsidRDefault="001922A0" w:rsidP="0064618D">
      <w:pPr>
        <w:keepNext/>
        <w:ind w:leftChars="337" w:left="708"/>
      </w:pPr>
      <w:r w:rsidRPr="00951490">
        <w:rPr>
          <w:rFonts w:cstheme="minorHAnsi"/>
          <w:noProof/>
        </w:rPr>
        <mc:AlternateContent>
          <mc:Choice Requires="wps">
            <w:drawing>
              <wp:anchor distT="0" distB="0" distL="114300" distR="114300" simplePos="0" relativeHeight="251766784" behindDoc="0" locked="0" layoutInCell="1" allowOverlap="1" wp14:anchorId="0A3E17A3" wp14:editId="6B965455">
                <wp:simplePos x="0" y="0"/>
                <wp:positionH relativeFrom="column">
                  <wp:posOffset>1204415</wp:posOffset>
                </wp:positionH>
                <wp:positionV relativeFrom="paragraph">
                  <wp:posOffset>77397</wp:posOffset>
                </wp:positionV>
                <wp:extent cx="809625" cy="224287"/>
                <wp:effectExtent l="0" t="0" r="28575" b="23495"/>
                <wp:wrapNone/>
                <wp:docPr id="439" name="正方形/長方形 439"/>
                <wp:cNvGraphicFramePr/>
                <a:graphic xmlns:a="http://schemas.openxmlformats.org/drawingml/2006/main">
                  <a:graphicData uri="http://schemas.microsoft.com/office/word/2010/wordprocessingShape">
                    <wps:wsp>
                      <wps:cNvSpPr/>
                      <wps:spPr>
                        <a:xfrm>
                          <a:off x="0" y="0"/>
                          <a:ext cx="809625" cy="224287"/>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710F9" id="正方形/長方形 439" o:spid="_x0000_s1026" style="position:absolute;left:0;text-align:left;margin-left:94.85pt;margin-top:6.1pt;width:63.75pt;height:17.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" filled="f" strokecolor="red" strokeweight="2pt"/>
            </w:pict>
          </mc:Fallback>
        </mc:AlternateContent>
      </w:r>
      <w:r w:rsidRPr="00951490">
        <w:rPr>
          <w:rFonts w:cstheme="minorHAnsi"/>
          <w:noProof/>
        </w:rPr>
        <mc:AlternateContent>
          <mc:Choice Requires="wps">
            <w:drawing>
              <wp:anchor distT="0" distB="0" distL="114300" distR="114300" simplePos="0" relativeHeight="251765760" behindDoc="0" locked="0" layoutInCell="1" allowOverlap="1" wp14:anchorId="05052824" wp14:editId="012E2A3B">
                <wp:simplePos x="0" y="0"/>
                <wp:positionH relativeFrom="column">
                  <wp:posOffset>5503545</wp:posOffset>
                </wp:positionH>
                <wp:positionV relativeFrom="paragraph">
                  <wp:posOffset>75829</wp:posOffset>
                </wp:positionV>
                <wp:extent cx="800100" cy="161925"/>
                <wp:effectExtent l="0" t="0" r="19050" b="28575"/>
                <wp:wrapNone/>
                <wp:docPr id="444" name="正方形/長方形 444"/>
                <wp:cNvGraphicFramePr/>
                <a:graphic xmlns:a="http://schemas.openxmlformats.org/drawingml/2006/main">
                  <a:graphicData uri="http://schemas.microsoft.com/office/word/2010/wordprocessingShape">
                    <wps:wsp>
                      <wps:cNvSpPr/>
                      <wps:spPr>
                        <a:xfrm>
                          <a:off x="0" y="0"/>
                          <a:ext cx="800100"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666FB" id="正方形/長方形 444" o:spid="_x0000_s1026" style="position:absolute;left:0;text-align:left;margin-left:433.35pt;margin-top:5.95pt;width:63pt;height:12.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" filled="f" strokecolor="red" strokeweight="2pt"/>
            </w:pict>
          </mc:Fallback>
        </mc:AlternateContent>
      </w:r>
      <w:r w:rsidR="00380AE4" w:rsidRPr="00951490">
        <w:rPr>
          <w:rFonts w:cstheme="minorHAnsi"/>
          <w:noProof/>
        </w:rPr>
        <mc:AlternateContent>
          <mc:Choice Requires="wps">
            <w:drawing>
              <wp:anchor distT="0" distB="0" distL="114300" distR="114300" simplePos="0" relativeHeight="251770880" behindDoc="0" locked="0" layoutInCell="1" allowOverlap="1" wp14:anchorId="37971C3C" wp14:editId="6316DBE5">
                <wp:simplePos x="0" y="0"/>
                <wp:positionH relativeFrom="column">
                  <wp:posOffset>1080770</wp:posOffset>
                </wp:positionH>
                <wp:positionV relativeFrom="paragraph">
                  <wp:posOffset>358775</wp:posOffset>
                </wp:positionV>
                <wp:extent cx="5225415" cy="2772000"/>
                <wp:effectExtent l="0" t="0" r="13335" b="28575"/>
                <wp:wrapNone/>
                <wp:docPr id="465" name="正方形/長方形 465"/>
                <wp:cNvGraphicFramePr/>
                <a:graphic xmlns:a="http://schemas.openxmlformats.org/drawingml/2006/main">
                  <a:graphicData uri="http://schemas.microsoft.com/office/word/2010/wordprocessingShape">
                    <wps:wsp>
                      <wps:cNvSpPr/>
                      <wps:spPr>
                        <a:xfrm>
                          <a:off x="0" y="0"/>
                          <a:ext cx="5225415" cy="27720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99DFA" id="正方形/長方形 465" o:spid="_x0000_s1026" style="position:absolute;left:0;text-align:left;margin-left:85.1pt;margin-top:28.25pt;width:411.45pt;height:218.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" filled="f" strokecolor="red" strokeweight="2pt"/>
            </w:pict>
          </mc:Fallback>
        </mc:AlternateContent>
      </w:r>
      <w:r w:rsidR="00380AE4" w:rsidRPr="00951490">
        <w:rPr>
          <w:rFonts w:cstheme="minorHAnsi"/>
          <w:noProof/>
        </w:rPr>
        <mc:AlternateContent>
          <mc:Choice Requires="wps">
            <w:drawing>
              <wp:anchor distT="0" distB="0" distL="114300" distR="114300" simplePos="0" relativeHeight="251768832" behindDoc="0" locked="0" layoutInCell="1" allowOverlap="1" wp14:anchorId="463319B6" wp14:editId="7EFEBE73">
                <wp:simplePos x="0" y="0"/>
                <wp:positionH relativeFrom="column">
                  <wp:posOffset>445770</wp:posOffset>
                </wp:positionH>
                <wp:positionV relativeFrom="paragraph">
                  <wp:posOffset>358775</wp:posOffset>
                </wp:positionV>
                <wp:extent cx="549275" cy="2772000"/>
                <wp:effectExtent l="19050" t="19050" r="22225" b="28575"/>
                <wp:wrapNone/>
                <wp:docPr id="463" name="正方形/長方形 463"/>
                <wp:cNvGraphicFramePr/>
                <a:graphic xmlns:a="http://schemas.openxmlformats.org/drawingml/2006/main">
                  <a:graphicData uri="http://schemas.microsoft.com/office/word/2010/wordprocessingShape">
                    <wps:wsp>
                      <wps:cNvSpPr/>
                      <wps:spPr>
                        <a:xfrm>
                          <a:off x="0" y="0"/>
                          <a:ext cx="549275" cy="27720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29DA8" id="正方形/長方形 463" o:spid="_x0000_s1026" style="position:absolute;left:0;text-align:left;margin-left:35.1pt;margin-top:28.25pt;width:43.25pt;height:218.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" filled="f" strokecolor="red" strokeweight="2.25pt"/>
            </w:pict>
          </mc:Fallback>
        </mc:AlternateContent>
      </w:r>
      <w:r w:rsidR="00380AE4" w:rsidRPr="00951490">
        <w:rPr>
          <w:rFonts w:cstheme="minorHAnsi"/>
          <w:noProof/>
        </w:rPr>
        <mc:AlternateContent>
          <mc:Choice Requires="wps">
            <w:drawing>
              <wp:anchor distT="0" distB="0" distL="114300" distR="114300" simplePos="0" relativeHeight="251938816" behindDoc="0" locked="0" layoutInCell="1" allowOverlap="1" wp14:anchorId="6A79DD9D" wp14:editId="0DDD3A6A">
                <wp:simplePos x="0" y="0"/>
                <wp:positionH relativeFrom="column">
                  <wp:posOffset>443230</wp:posOffset>
                </wp:positionH>
                <wp:positionV relativeFrom="paragraph">
                  <wp:posOffset>3728720</wp:posOffset>
                </wp:positionV>
                <wp:extent cx="1185545" cy="288000"/>
                <wp:effectExtent l="0" t="647700" r="14605" b="17145"/>
                <wp:wrapNone/>
                <wp:docPr id="469" name="線吹き出し 1 (枠付き) 469"/>
                <wp:cNvGraphicFramePr/>
                <a:graphic xmlns:a="http://schemas.openxmlformats.org/drawingml/2006/main">
                  <a:graphicData uri="http://schemas.microsoft.com/office/word/2010/wordprocessingShape">
                    <wps:wsp>
                      <wps:cNvSpPr/>
                      <wps:spPr>
                        <a:xfrm>
                          <a:off x="0" y="0"/>
                          <a:ext cx="1185545" cy="288000"/>
                        </a:xfrm>
                        <a:prstGeom prst="borderCallout1">
                          <a:avLst>
                            <a:gd name="adj1" fmla="val -3664"/>
                            <a:gd name="adj2" fmla="val 42972"/>
                            <a:gd name="adj3" fmla="val -213419"/>
                            <a:gd name="adj4" fmla="val 42738"/>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04AB3966" w14:textId="77777777" w:rsidR="0016547F" w:rsidRPr="0094735C" w:rsidRDefault="0016547F" w:rsidP="00624AE3">
                            <w:pPr>
                              <w:jc w:val="center"/>
                              <w:rPr>
                                <w:b/>
                                <w:sz w:val="18"/>
                                <w:szCs w:val="16"/>
                              </w:rPr>
                            </w:pPr>
                            <w:r w:rsidRPr="0094735C">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49" type="#_x0000_t47" style="position:absolute;left:0;text-align:left;margin-left:34.9pt;margin-top:293.6pt;width:93.35pt;height:22.7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" adj="9231,-46099,9282,-791" fillcolor="white [3212]" strokecolor="red" strokeweight="2pt">
                <v:stroke startarrow="block" startarrowwidth="wide" startarrowlength="long"/>
                <v:textbox>
                  <w:txbxContent>
                    <w:p w14:paraId="04AB3966" w14:textId="77777777" w:rsidR="0016547F" w:rsidRPr="0094735C" w:rsidRDefault="0016547F" w:rsidP="00624AE3">
                      <w:pPr>
                        <w:jc w:val="center"/>
                        <w:rPr>
                          <w:b/>
                          <w:sz w:val="18"/>
                          <w:szCs w:val="16"/>
                        </w:rPr>
                      </w:pPr>
                      <w:r w:rsidRPr="0094735C">
                        <w:rPr>
                          <w:rFonts w:hint="eastAsia"/>
                          <w:b/>
                          <w:sz w:val="18"/>
                          <w:szCs w:val="16"/>
                        </w:rPr>
                        <w:t>サブメニュー</w:t>
                      </w:r>
                    </w:p>
                  </w:txbxContent>
                </v:textbox>
              </v:shape>
            </w:pict>
          </mc:Fallback>
        </mc:AlternateContent>
      </w:r>
      <w:r w:rsidR="00380AE4" w:rsidRPr="00951490">
        <w:rPr>
          <w:rFonts w:cstheme="minorHAnsi"/>
          <w:noProof/>
        </w:rPr>
        <mc:AlternateContent>
          <mc:Choice Requires="wps">
            <w:drawing>
              <wp:anchor distT="0" distB="0" distL="114300" distR="114300" simplePos="0" relativeHeight="251771904" behindDoc="0" locked="0" layoutInCell="1" allowOverlap="1" wp14:anchorId="5895A1D2" wp14:editId="7B16B910">
                <wp:simplePos x="0" y="0"/>
                <wp:positionH relativeFrom="column">
                  <wp:posOffset>443230</wp:posOffset>
                </wp:positionH>
                <wp:positionV relativeFrom="paragraph">
                  <wp:posOffset>3420110</wp:posOffset>
                </wp:positionV>
                <wp:extent cx="5868000" cy="142875"/>
                <wp:effectExtent l="19050" t="19050" r="19050" b="28575"/>
                <wp:wrapNone/>
                <wp:docPr id="464" name="正方形/長方形 464"/>
                <wp:cNvGraphicFramePr/>
                <a:graphic xmlns:a="http://schemas.openxmlformats.org/drawingml/2006/main">
                  <a:graphicData uri="http://schemas.microsoft.com/office/word/2010/wordprocessingShape">
                    <wps:wsp>
                      <wps:cNvSpPr/>
                      <wps:spPr>
                        <a:xfrm>
                          <a:off x="0" y="0"/>
                          <a:ext cx="5868000" cy="142875"/>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CD4AC" id="正方形/長方形 464" o:spid="_x0000_s1026" style="position:absolute;left:0;text-align:left;margin-left:34.9pt;margin-top:269.3pt;width:462.05pt;height:11.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" filled="f" strokecolor="red" strokeweight="2.25pt"/>
            </w:pict>
          </mc:Fallback>
        </mc:AlternateContent>
      </w:r>
      <w:r w:rsidR="008B3064">
        <w:rPr>
          <w:noProof/>
        </w:rPr>
        <w:drawing>
          <wp:inline distT="0" distB="0" distL="0" distR="0" wp14:anchorId="3678AB14" wp14:editId="31C6A2BC">
            <wp:extent cx="5936615" cy="3500650"/>
            <wp:effectExtent l="0" t="0" r="6985" b="508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7426" cy="3512922"/>
                    </a:xfrm>
                    <a:prstGeom prst="rect">
                      <a:avLst/>
                    </a:prstGeom>
                    <a:noFill/>
                  </pic:spPr>
                </pic:pic>
              </a:graphicData>
            </a:graphic>
          </wp:inline>
        </w:drawing>
      </w:r>
    </w:p>
    <w:p w14:paraId="67C8625D" w14:textId="77777777" w:rsidR="00624AE3" w:rsidRDefault="00380AE4">
      <w:pPr>
        <w:pStyle w:val="af2"/>
      </w:pPr>
      <w:r w:rsidRPr="00951490">
        <w:rPr>
          <w:noProof/>
        </w:rPr>
        <mc:AlternateContent>
          <mc:Choice Requires="wps">
            <w:drawing>
              <wp:anchor distT="0" distB="0" distL="114300" distR="114300" simplePos="0" relativeHeight="251940864" behindDoc="0" locked="0" layoutInCell="1" allowOverlap="1" wp14:anchorId="38CF8373" wp14:editId="2C5DCCF5">
                <wp:simplePos x="0" y="0"/>
                <wp:positionH relativeFrom="column">
                  <wp:posOffset>4924108</wp:posOffset>
                </wp:positionH>
                <wp:positionV relativeFrom="paragraph">
                  <wp:posOffset>114300</wp:posOffset>
                </wp:positionV>
                <wp:extent cx="1379855" cy="287655"/>
                <wp:effectExtent l="0" t="64770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215748"/>
                            <a:gd name="adj6" fmla="val 58861"/>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36947BF1" w14:textId="77777777" w:rsidR="0016547F" w:rsidRPr="0094735C" w:rsidRDefault="0016547F" w:rsidP="00895A71">
                            <w:pPr>
                              <w:spacing w:line="60" w:lineRule="atLeast"/>
                              <w:jc w:val="center"/>
                              <w:rPr>
                                <w:b/>
                                <w:sz w:val="18"/>
                                <w:szCs w:val="16"/>
                              </w:rPr>
                            </w:pPr>
                            <w:r w:rsidRPr="0094735C">
                              <w:rPr>
                                <w:rFonts w:hint="eastAsia"/>
                                <w:b/>
                                <w:sz w:val="18"/>
                                <w:szCs w:val="16"/>
                              </w:rPr>
                              <w:t>メニュー操作部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50" type="#_x0000_t48" style="position:absolute;left:0;text-align:left;margin-left:387.75pt;margin-top:9pt;width:108.65pt;height:22.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" adj="12714,-46602,12727,-10426,12773,980" fillcolor="white [3212]" strokecolor="red" strokeweight="2pt">
                <v:stroke startarrow="block" startarrowwidth="wide" startarrowlength="long"/>
                <v:textbox>
                  <w:txbxContent>
                    <w:p w14:paraId="36947BF1" w14:textId="77777777" w:rsidR="0016547F" w:rsidRPr="0094735C" w:rsidRDefault="0016547F" w:rsidP="00895A71">
                      <w:pPr>
                        <w:spacing w:line="60" w:lineRule="atLeast"/>
                        <w:jc w:val="center"/>
                        <w:rPr>
                          <w:b/>
                          <w:sz w:val="18"/>
                          <w:szCs w:val="16"/>
                        </w:rPr>
                      </w:pPr>
                      <w:r w:rsidRPr="0094735C">
                        <w:rPr>
                          <w:rFonts w:hint="eastAsia"/>
                          <w:b/>
                          <w:sz w:val="18"/>
                          <w:szCs w:val="16"/>
                        </w:rPr>
                        <w:t>メニュー操作部</w:t>
                      </w:r>
                    </w:p>
                  </w:txbxContent>
                </v:textbox>
              </v:shape>
            </w:pict>
          </mc:Fallback>
        </mc:AlternateContent>
      </w:r>
      <w:r w:rsidRPr="00951490">
        <w:rPr>
          <w:noProof/>
        </w:rPr>
        <mc:AlternateContent>
          <mc:Choice Requires="wps">
            <w:drawing>
              <wp:anchor distT="0" distB="0" distL="114300" distR="114300" simplePos="0" relativeHeight="251939840" behindDoc="0" locked="0" layoutInCell="1" allowOverlap="1" wp14:anchorId="7579563A" wp14:editId="258C917F">
                <wp:simplePos x="0" y="0"/>
                <wp:positionH relativeFrom="column">
                  <wp:posOffset>2639060</wp:posOffset>
                </wp:positionH>
                <wp:positionV relativeFrom="paragraph">
                  <wp:posOffset>106680</wp:posOffset>
                </wp:positionV>
                <wp:extent cx="1273810" cy="288000"/>
                <wp:effectExtent l="0" t="228600" r="21590" b="17145"/>
                <wp:wrapNone/>
                <wp:docPr id="472" name="線吹き出し 1 (枠付き) 472"/>
                <wp:cNvGraphicFramePr/>
                <a:graphic xmlns:a="http://schemas.openxmlformats.org/drawingml/2006/main">
                  <a:graphicData uri="http://schemas.microsoft.com/office/word/2010/wordprocessingShape">
                    <wps:wsp>
                      <wps:cNvSpPr/>
                      <wps:spPr>
                        <a:xfrm>
                          <a:off x="0" y="0"/>
                          <a:ext cx="1273810" cy="288000"/>
                        </a:xfrm>
                        <a:prstGeom prst="borderCallout1">
                          <a:avLst>
                            <a:gd name="adj1" fmla="val -250"/>
                            <a:gd name="adj2" fmla="val 36296"/>
                            <a:gd name="adj3" fmla="val -66941"/>
                            <a:gd name="adj4" fmla="val 36571"/>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7C5DF9BE" w14:textId="77777777" w:rsidR="0016547F" w:rsidRPr="0094735C" w:rsidRDefault="0016547F"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51" type="#_x0000_t47" style="position:absolute;left:0;text-align:left;margin-left:207.8pt;margin-top:8.4pt;width:100.3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" adj="7899,-14459,7840,-54" fillcolor="white [3212]" strokecolor="red" strokeweight="2pt">
                <v:stroke startarrow="block" startarrowwidth="wide" startarrowlength="long"/>
                <v:textbox>
                  <w:txbxContent>
                    <w:p w14:paraId="7C5DF9BE" w14:textId="77777777" w:rsidR="0016547F" w:rsidRPr="0094735C" w:rsidRDefault="0016547F"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14:paraId="0D727A42" w14:textId="7E5D8ADC" w:rsidR="00624AE3" w:rsidRDefault="00624AE3" w:rsidP="00624AE3"/>
    <w:p w14:paraId="7BC8DBBD" w14:textId="77777777" w:rsidR="00624AE3" w:rsidRPr="007B5063" w:rsidRDefault="00624AE3" w:rsidP="00624AE3"/>
    <w:p w14:paraId="63A2D07A" w14:textId="71305C71" w:rsidR="00624AE3" w:rsidRPr="009A6837" w:rsidRDefault="002751B7">
      <w:pPr>
        <w:pStyle w:val="af2"/>
        <w:rPr>
          <w:rFonts w:cstheme="minorHAnsi"/>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16</w:t>
      </w:r>
      <w:r w:rsidR="006B128F">
        <w:fldChar w:fldCharType="end"/>
      </w:r>
      <w:r w:rsidR="00624AE3" w:rsidRPr="00951490">
        <w:t xml:space="preserve"> </w:t>
      </w:r>
      <w:r w:rsidR="00624AE3" w:rsidRPr="00951490">
        <w:t>画面構成</w:t>
      </w:r>
    </w:p>
    <w:p w14:paraId="7824CB08" w14:textId="77777777" w:rsidR="00624AE3" w:rsidRPr="00951490" w:rsidRDefault="00624AE3" w:rsidP="00624AE3">
      <w:pPr>
        <w:rPr>
          <w:rFonts w:cstheme="minorHAnsi"/>
          <w:sz w:val="16"/>
          <w:szCs w:val="16"/>
        </w:rPr>
      </w:pPr>
    </w:p>
    <w:p w14:paraId="368DF5A2" w14:textId="77777777" w:rsidR="00624AE3" w:rsidRPr="00951490" w:rsidRDefault="00624AE3" w:rsidP="0064618D">
      <w:pPr>
        <w:pStyle w:val="af2"/>
        <w:rPr>
          <w:rFonts w:cstheme="minorHAnsi"/>
        </w:rPr>
      </w:pPr>
      <w:r w:rsidRPr="00951490">
        <w:rPr>
          <w:rFonts w:hint="eastAsia"/>
        </w:rPr>
        <w:t>表</w:t>
      </w:r>
      <w:r w:rsidRPr="00951490">
        <w:rPr>
          <w:rFonts w:hint="eastAsia"/>
        </w:rPr>
        <w:t xml:space="preserve"> </w:t>
      </w:r>
      <w:r w:rsidR="00125528">
        <w:rPr>
          <w:rFonts w:hint="eastAsia"/>
        </w:rPr>
        <w:t>1.1</w:t>
      </w:r>
      <w:r w:rsidRPr="00951490">
        <w:rPr>
          <w:rFonts w:hint="eastAsia"/>
        </w:rPr>
        <w:t>-</w:t>
      </w:r>
      <w:r w:rsidR="00125528">
        <w:rPr>
          <w:rFonts w:hint="eastAsia"/>
        </w:rPr>
        <w:t>2</w:t>
      </w:r>
      <w:r w:rsidRPr="00951490">
        <w:rPr>
          <w:rFonts w:cstheme="minorHAnsi"/>
        </w:rPr>
        <w:t>画面</w:t>
      </w:r>
      <w:r w:rsidRPr="00951490">
        <w:rPr>
          <w:rFonts w:cstheme="minorHAnsi" w:hint="eastAsia"/>
        </w:rPr>
        <w:t>構成</w:t>
      </w:r>
      <w:r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14:paraId="7F32BCB0" w14:textId="77777777" w:rsidTr="00D75561">
        <w:tc>
          <w:tcPr>
            <w:tcW w:w="457" w:type="dxa"/>
            <w:tcBorders>
              <w:left w:val="single" w:sz="4" w:space="0" w:color="auto"/>
            </w:tcBorders>
            <w:shd w:val="clear" w:color="auto" w:fill="E5EAEF"/>
            <w:vAlign w:val="center"/>
          </w:tcPr>
          <w:p w14:paraId="7C2E740C" w14:textId="77777777"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14:paraId="1D26DA89" w14:textId="77777777" w:rsidR="00624AE3" w:rsidRPr="00951490" w:rsidRDefault="00624AE3" w:rsidP="00D75561">
            <w:pPr>
              <w:widowControl/>
              <w:rPr>
                <w:rFonts w:cstheme="minorHAnsi"/>
                <w:sz w:val="18"/>
                <w:szCs w:val="18"/>
              </w:rPr>
            </w:pPr>
            <w:r w:rsidRPr="00951490">
              <w:rPr>
                <w:rFonts w:cstheme="minorHAnsi" w:hint="eastAsia"/>
                <w:sz w:val="18"/>
                <w:szCs w:val="18"/>
              </w:rPr>
              <w:t>コンソール</w:t>
            </w:r>
          </w:p>
          <w:p w14:paraId="769A7C14"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14:paraId="1F9701F4" w14:textId="77777777" w:rsidR="00624AE3" w:rsidRPr="00951490" w:rsidRDefault="00624AE3" w:rsidP="00D75561">
            <w:pPr>
              <w:rPr>
                <w:rFonts w:asciiTheme="minorEastAsia" w:hAnsiTheme="minorEastAsia" w:cstheme="minorHAnsi"/>
                <w:sz w:val="18"/>
                <w:szCs w:val="18"/>
              </w:rPr>
            </w:pPr>
            <w:r w:rsidRPr="00951490">
              <w:rPr>
                <w:rFonts w:asciiTheme="minorEastAsia" w:hAnsiTheme="minorEastAsia" w:cstheme="minorHAnsi" w:hint="eastAsia"/>
                <w:sz w:val="18"/>
                <w:szCs w:val="18"/>
              </w:rPr>
              <w:t>各サブメニューが所属しているグループの名称。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624AE3" w:rsidRPr="00951490" w14:paraId="3DFF55C3" w14:textId="77777777" w:rsidTr="00D75561">
        <w:tc>
          <w:tcPr>
            <w:tcW w:w="457" w:type="dxa"/>
            <w:tcBorders>
              <w:left w:val="single" w:sz="4" w:space="0" w:color="auto"/>
            </w:tcBorders>
            <w:shd w:val="clear" w:color="auto" w:fill="E5EAEF"/>
            <w:vAlign w:val="center"/>
          </w:tcPr>
          <w:p w14:paraId="587D9DFA" w14:textId="77777777"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14:paraId="66226B57" w14:textId="77777777" w:rsidR="00624AE3" w:rsidRPr="00951490" w:rsidRDefault="00624AE3" w:rsidP="00D75561">
            <w:pPr>
              <w:widowControl/>
              <w:rPr>
                <w:rFonts w:cstheme="minorHAnsi"/>
                <w:sz w:val="18"/>
                <w:szCs w:val="18"/>
              </w:rPr>
            </w:pPr>
            <w:r w:rsidRPr="00951490">
              <w:rPr>
                <w:rFonts w:cstheme="minorHAnsi" w:hint="eastAsia"/>
                <w:sz w:val="18"/>
                <w:szCs w:val="18"/>
              </w:rPr>
              <w:t>サブメニュー</w:t>
            </w:r>
          </w:p>
        </w:tc>
        <w:tc>
          <w:tcPr>
            <w:tcW w:w="7200" w:type="dxa"/>
            <w:vAlign w:val="center"/>
          </w:tcPr>
          <w:p w14:paraId="517CDB8B"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624AE3" w:rsidRPr="00951490" w14:paraId="45F53E34" w14:textId="77777777" w:rsidTr="00D75561">
        <w:tc>
          <w:tcPr>
            <w:tcW w:w="457" w:type="dxa"/>
            <w:tcBorders>
              <w:left w:val="single" w:sz="4" w:space="0" w:color="auto"/>
            </w:tcBorders>
            <w:shd w:val="clear" w:color="auto" w:fill="E5EAEF"/>
            <w:vAlign w:val="center"/>
          </w:tcPr>
          <w:p w14:paraId="0789F3C2" w14:textId="77777777"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14:paraId="52590BC1"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メニュー操作部</w:t>
            </w:r>
          </w:p>
        </w:tc>
        <w:tc>
          <w:tcPr>
            <w:tcW w:w="7200" w:type="dxa"/>
            <w:vAlign w:val="center"/>
          </w:tcPr>
          <w:p w14:paraId="3D24C062"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14:paraId="0A86697A" w14:textId="77777777" w:rsidTr="00D75561">
        <w:tc>
          <w:tcPr>
            <w:tcW w:w="457" w:type="dxa"/>
            <w:tcBorders>
              <w:left w:val="single" w:sz="4" w:space="0" w:color="auto"/>
            </w:tcBorders>
            <w:shd w:val="clear" w:color="auto" w:fill="E5EAEF"/>
            <w:vAlign w:val="center"/>
          </w:tcPr>
          <w:p w14:paraId="6C60191E" w14:textId="77777777"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14:paraId="3DB097FF" w14:textId="77777777"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624AE3" w:rsidRPr="00951490" w14:paraId="1C85E9BA" w14:textId="77777777" w:rsidTr="00D75561">
        <w:tc>
          <w:tcPr>
            <w:tcW w:w="457" w:type="dxa"/>
            <w:tcBorders>
              <w:left w:val="single" w:sz="4" w:space="0" w:color="auto"/>
            </w:tcBorders>
            <w:shd w:val="clear" w:color="auto" w:fill="E5EAEF"/>
            <w:vAlign w:val="center"/>
          </w:tcPr>
          <w:p w14:paraId="6189248A" w14:textId="77777777"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14:paraId="654BBD50" w14:textId="77777777"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40E683E4" w14:textId="77777777" w:rsidR="00624AE3" w:rsidRPr="00AE59A9" w:rsidRDefault="007E06DC">
      <w:pPr>
        <w:pStyle w:val="30"/>
      </w:pPr>
      <w:bookmarkStart w:id="23" w:name="_Ref30428302"/>
      <w:bookmarkStart w:id="24" w:name="_Toc62216826"/>
      <w:r w:rsidRPr="00AE59A9">
        <w:rPr>
          <w:rFonts w:hint="eastAsia"/>
        </w:rPr>
        <w:lastRenderedPageBreak/>
        <w:t>画面説明</w:t>
      </w:r>
      <w:r w:rsidRPr="00AE59A9">
        <w:rPr>
          <w:rFonts w:hint="eastAsia"/>
        </w:rPr>
        <w:t xml:space="preserve"> </w:t>
      </w:r>
      <w:r w:rsidR="00624AE3" w:rsidRPr="00AE59A9">
        <w:rPr>
          <w:rFonts w:hint="eastAsia"/>
        </w:rPr>
        <w:t>メニュー操作部の操作方法</w:t>
      </w:r>
      <w:bookmarkEnd w:id="23"/>
      <w:bookmarkEnd w:id="24"/>
    </w:p>
    <w:p w14:paraId="665E984B" w14:textId="77777777" w:rsidR="00624AE3" w:rsidRPr="00B84816" w:rsidRDefault="00624AE3" w:rsidP="00B84816">
      <w:pPr>
        <w:pStyle w:val="34"/>
      </w:pPr>
      <w:r w:rsidRPr="00B84816">
        <w:rPr>
          <w:rFonts w:hint="eastAsia"/>
        </w:rPr>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EC6945">
      <w:pPr>
        <w:pStyle w:val="40"/>
        <w:ind w:left="550" w:right="210"/>
      </w:pPr>
      <w:bookmarkStart w:id="25" w:name="_Toc62216827"/>
      <w:r w:rsidRPr="00FC5D82">
        <w:rPr>
          <w:rFonts w:hint="eastAsia"/>
        </w:rPr>
        <w:t>表示フィルタ</w:t>
      </w:r>
      <w:bookmarkEnd w:id="25"/>
    </w:p>
    <w:p w14:paraId="7D2AC4D0" w14:textId="24F5C4C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038AD413" w14:textId="1E84C98D" w:rsidR="00740DFF" w:rsidRDefault="00740DFF" w:rsidP="006875F7">
      <w:pPr>
        <w:pStyle w:val="43"/>
      </w:pPr>
    </w:p>
    <w:p w14:paraId="4F069807" w14:textId="7AF06E7E" w:rsidR="00740DFF" w:rsidRDefault="008533FD" w:rsidP="006875F7">
      <w:pPr>
        <w:pStyle w:val="43"/>
      </w:pPr>
      <w:r w:rsidRPr="00951490">
        <w:rPr>
          <w:noProof/>
        </w:rPr>
        <mc:AlternateContent>
          <mc:Choice Requires="wps">
            <w:drawing>
              <wp:anchor distT="0" distB="0" distL="114300" distR="114300" simplePos="0" relativeHeight="251776000" behindDoc="0" locked="0" layoutInCell="1" allowOverlap="1" wp14:anchorId="1F9152D2" wp14:editId="5B08A027">
                <wp:simplePos x="0" y="0"/>
                <wp:positionH relativeFrom="column">
                  <wp:posOffset>1959813</wp:posOffset>
                </wp:positionH>
                <wp:positionV relativeFrom="paragraph">
                  <wp:posOffset>70663</wp:posOffset>
                </wp:positionV>
                <wp:extent cx="287655" cy="287655"/>
                <wp:effectExtent l="0" t="0" r="17145" b="3028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195787"/>
                            <a:gd name="adj4" fmla="val 46450"/>
                          </a:avLst>
                        </a:prstGeom>
                        <a:solidFill>
                          <a:schemeClr val="bg1"/>
                        </a:solidFill>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16547F" w:rsidRPr="0082531B" w:rsidRDefault="0016547F"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52" type="#_x0000_t47" style="position:absolute;left:0;text-align:left;margin-left:154.3pt;margin-top:5.5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" adj="10033,42290,9707,20736" fillcolor="white [3212]" strokecolor="red" strokeweight="2pt">
                <v:textbox>
                  <w:txbxContent>
                    <w:p w14:paraId="4B2CBD24" w14:textId="77777777" w:rsidR="0016547F" w:rsidRPr="0082531B" w:rsidRDefault="0016547F"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x="t" minusy="t"/>
              </v:shape>
            </w:pict>
          </mc:Fallback>
        </mc:AlternateContent>
      </w:r>
      <w:r w:rsidRPr="00951490">
        <w:rPr>
          <w:rFonts w:hint="eastAsia"/>
          <w:noProof/>
        </w:rPr>
        <mc:AlternateContent>
          <mc:Choice Requires="wps">
            <w:drawing>
              <wp:anchor distT="0" distB="0" distL="114300" distR="114300" simplePos="0" relativeHeight="252110848" behindDoc="0" locked="0" layoutInCell="1" allowOverlap="1" wp14:anchorId="632E36FA" wp14:editId="6528DDB2">
                <wp:simplePos x="0" y="0"/>
                <wp:positionH relativeFrom="margin">
                  <wp:posOffset>4103167</wp:posOffset>
                </wp:positionH>
                <wp:positionV relativeFrom="paragraph">
                  <wp:posOffset>85293</wp:posOffset>
                </wp:positionV>
                <wp:extent cx="287655" cy="287655"/>
                <wp:effectExtent l="0" t="0" r="17145" b="340995"/>
                <wp:wrapNone/>
                <wp:docPr id="147" name="線吹き出し 1 (枠付き) 1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11892"/>
                            <a:gd name="adj4" fmla="val 54656"/>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A936AF" w14:textId="45BE60D0" w:rsidR="0016547F" w:rsidRPr="0082531B" w:rsidRDefault="0016547F"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36FA" id="線吹き出し 1 (枠付き) 147" o:spid="_x0000_s1053" type="#_x0000_t47" style="position:absolute;left:0;text-align:left;margin-left:323.1pt;margin-top:6.7pt;width:22.65pt;height:22.6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" adj="11806,45769,10858,22462" fillcolor="white [3212]" strokecolor="red" strokeweight="2pt">
                <v:textbox>
                  <w:txbxContent>
                    <w:p w14:paraId="2FA936AF" w14:textId="45BE60D0" w:rsidR="0016547F" w:rsidRPr="0082531B" w:rsidRDefault="0016547F"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v:textbox>
                <o:callout v:ext="edit" minusx="t" minusy="t"/>
                <w10:wrap anchorx="margin"/>
              </v:shape>
            </w:pict>
          </mc:Fallback>
        </mc:AlternateContent>
      </w:r>
      <w:r w:rsidRPr="00951490">
        <w:rPr>
          <w:rFonts w:hint="eastAsia"/>
          <w:noProof/>
        </w:rPr>
        <mc:AlternateContent>
          <mc:Choice Requires="wps">
            <w:drawing>
              <wp:anchor distT="0" distB="0" distL="114300" distR="114300" simplePos="0" relativeHeight="251778048" behindDoc="0" locked="0" layoutInCell="1" allowOverlap="1" wp14:anchorId="2266402F" wp14:editId="74CBD6ED">
                <wp:simplePos x="0" y="0"/>
                <wp:positionH relativeFrom="margin">
                  <wp:align>center</wp:align>
                </wp:positionH>
                <wp:positionV relativeFrom="paragraph">
                  <wp:posOffset>77470</wp:posOffset>
                </wp:positionV>
                <wp:extent cx="287655" cy="287655"/>
                <wp:effectExtent l="0" t="0" r="17145" b="4743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57667"/>
                            <a:gd name="adj4" fmla="val 52113"/>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1BDC09AF" w:rsidR="0016547F" w:rsidRPr="0082531B" w:rsidRDefault="0016547F"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54" type="#_x0000_t47" style="position:absolute;left:0;text-align:left;margin-left:0;margin-top:6.1pt;width:22.65pt;height:22.65pt;z-index:251778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" adj="11256,55656,10858,22462" fillcolor="white [3212]" strokecolor="red" strokeweight="2pt">
                <v:textbox>
                  <w:txbxContent>
                    <w:p w14:paraId="6CF98CFD" w14:textId="1BDC09AF" w:rsidR="0016547F" w:rsidRPr="0082531B" w:rsidRDefault="0016547F"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v:textbox>
                <o:callout v:ext="edit" minusx="t" minusy="t"/>
                <w10:wrap anchorx="margin"/>
              </v:shape>
            </w:pict>
          </mc:Fallback>
        </mc:AlternateContent>
      </w:r>
      <w:r w:rsidRPr="00951490">
        <w:rPr>
          <w:rFonts w:hint="eastAsia"/>
          <w:noProof/>
        </w:rPr>
        <mc:AlternateContent>
          <mc:Choice Requires="wps">
            <w:drawing>
              <wp:anchor distT="0" distB="0" distL="114300" distR="114300" simplePos="0" relativeHeight="251777024" behindDoc="0" locked="0" layoutInCell="1" allowOverlap="1" wp14:anchorId="48E215E2" wp14:editId="5E8906F0">
                <wp:simplePos x="0" y="0"/>
                <wp:positionH relativeFrom="column">
                  <wp:posOffset>547980</wp:posOffset>
                </wp:positionH>
                <wp:positionV relativeFrom="paragraph">
                  <wp:posOffset>70663</wp:posOffset>
                </wp:positionV>
                <wp:extent cx="287655" cy="294640"/>
                <wp:effectExtent l="0" t="0" r="17145" b="3149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05433"/>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16547F" w:rsidRPr="0082531B" w:rsidRDefault="0016547F"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55" type="#_x0000_t47" style="position:absolute;left:0;text-align:left;margin-left:43.15pt;margin-top:5.55pt;width:22.65pt;height:2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" adj="10746,44374,10674,21668" fillcolor="white [3212]" strokecolor="red" strokeweight="2pt">
                <v:textbox>
                  <w:txbxContent>
                    <w:p w14:paraId="388DFE72" w14:textId="77777777" w:rsidR="0016547F" w:rsidRPr="0082531B" w:rsidRDefault="0016547F"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4913EFAC" w14:textId="204DA55D" w:rsidR="009E6A7A" w:rsidRDefault="009E6A7A" w:rsidP="006875F7">
      <w:pPr>
        <w:pStyle w:val="43"/>
      </w:pPr>
    </w:p>
    <w:p w14:paraId="75785C59" w14:textId="3FB67A49" w:rsidR="00740DFF" w:rsidRDefault="008533FD" w:rsidP="006875F7">
      <w:pPr>
        <w:pStyle w:val="43"/>
      </w:pPr>
      <w:r w:rsidRPr="00951490">
        <w:rPr>
          <w:rFonts w:hint="eastAsia"/>
          <w:noProof/>
        </w:rPr>
        <mc:AlternateContent>
          <mc:Choice Requires="wps">
            <w:drawing>
              <wp:anchor distT="0" distB="0" distL="114300" distR="114300" simplePos="0" relativeHeight="251774976" behindDoc="0" locked="0" layoutInCell="1" allowOverlap="1" wp14:anchorId="543A22EC" wp14:editId="1E48BDCC">
                <wp:simplePos x="0" y="0"/>
                <wp:positionH relativeFrom="column">
                  <wp:posOffset>1113028</wp:posOffset>
                </wp:positionH>
                <wp:positionV relativeFrom="paragraph">
                  <wp:posOffset>1252829</wp:posOffset>
                </wp:positionV>
                <wp:extent cx="287655" cy="287655"/>
                <wp:effectExtent l="171450" t="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5622EFBF" w:rsidR="0016547F" w:rsidRPr="0082531B" w:rsidRDefault="0016547F"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56" type="#_x0000_t47" style="position:absolute;left:0;text-align:left;margin-left:87.65pt;margin-top:98.65pt;width:22.65pt;height:2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" adj="-12665,1953,-14,11663" fillcolor="white [3212]" strokecolor="red" strokeweight="2pt">
                <v:textbox>
                  <w:txbxContent>
                    <w:p w14:paraId="5ED2E2F0" w14:textId="5622EFBF" w:rsidR="0016547F" w:rsidRPr="0082531B" w:rsidRDefault="0016547F"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41B884A4" wp14:editId="69F06369">
                <wp:simplePos x="0" y="0"/>
                <wp:positionH relativeFrom="column">
                  <wp:posOffset>474827</wp:posOffset>
                </wp:positionH>
                <wp:positionV relativeFrom="paragraph">
                  <wp:posOffset>1214374</wp:posOffset>
                </wp:positionV>
                <wp:extent cx="460857" cy="124358"/>
                <wp:effectExtent l="0" t="0" r="15875" b="28575"/>
                <wp:wrapNone/>
                <wp:docPr id="1047" name="正方形/長方形 1047"/>
                <wp:cNvGraphicFramePr/>
                <a:graphic xmlns:a="http://schemas.openxmlformats.org/drawingml/2006/main">
                  <a:graphicData uri="http://schemas.microsoft.com/office/word/2010/wordprocessingShape">
                    <wps:wsp>
                      <wps:cNvSpPr/>
                      <wps:spPr>
                        <a:xfrm>
                          <a:off x="0" y="0"/>
                          <a:ext cx="460857" cy="1243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D1FB5" id="正方形/長方形 1047" o:spid="_x0000_s1026" style="position:absolute;left:0;text-align:left;margin-left:37.4pt;margin-top:95.6pt;width:36.3pt;height:9.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864064" behindDoc="0" locked="0" layoutInCell="1" allowOverlap="1" wp14:anchorId="5EBFE204" wp14:editId="2E2DD13E">
                <wp:simplePos x="0" y="0"/>
                <wp:positionH relativeFrom="column">
                  <wp:posOffset>5924651</wp:posOffset>
                </wp:positionH>
                <wp:positionV relativeFrom="paragraph">
                  <wp:posOffset>1258264</wp:posOffset>
                </wp:positionV>
                <wp:extent cx="234924" cy="702259"/>
                <wp:effectExtent l="57150" t="0" r="51435" b="60325"/>
                <wp:wrapNone/>
                <wp:docPr id="101" name="直線矢印コネクタ 101"/>
                <wp:cNvGraphicFramePr/>
                <a:graphic xmlns:a="http://schemas.openxmlformats.org/drawingml/2006/main">
                  <a:graphicData uri="http://schemas.microsoft.com/office/word/2010/wordprocessingShape">
                    <wps:wsp>
                      <wps:cNvCnPr/>
                      <wps:spPr>
                        <a:xfrm flipH="1">
                          <a:off x="0" y="0"/>
                          <a:ext cx="234924" cy="7022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A495A2" id="_x0000_t32" coordsize="21600,21600" o:spt="32" o:oned="t" path="m,l21600,21600e" filled="f">
                <v:path arrowok="t" fillok="f" o:connecttype="none"/>
                <o:lock v:ext="edit" shapetype="t"/>
              </v:shapetype>
              <v:shape id="直線矢印コネクタ 101" o:spid="_x0000_s1026" type="#_x0000_t32" style="position:absolute;left:0;text-align:left;margin-left:466.5pt;margin-top:99.1pt;width:18.5pt;height:55.3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" strokecolor="red" strokeweight="4.5pt">
                <v:stroke endarrow="block"/>
              </v:shape>
            </w:pict>
          </mc:Fallback>
        </mc:AlternateContent>
      </w:r>
      <w:r w:rsidRPr="00951490">
        <w:rPr>
          <w:rFonts w:hint="eastAsia"/>
          <w:noProof/>
        </w:rPr>
        <mc:AlternateContent>
          <mc:Choice Requires="wps">
            <w:drawing>
              <wp:anchor distT="0" distB="0" distL="114300" distR="114300" simplePos="0" relativeHeight="251859968" behindDoc="0" locked="0" layoutInCell="1" allowOverlap="1" wp14:anchorId="1D77C66D" wp14:editId="2EC10A9C">
                <wp:simplePos x="0" y="0"/>
                <wp:positionH relativeFrom="column">
                  <wp:posOffset>5507685</wp:posOffset>
                </wp:positionH>
                <wp:positionV relativeFrom="paragraph">
                  <wp:posOffset>1185113</wp:posOffset>
                </wp:positionV>
                <wp:extent cx="287655" cy="287655"/>
                <wp:effectExtent l="0" t="0" r="18859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2768"/>
                            <a:gd name="adj2" fmla="val 159481"/>
                            <a:gd name="adj3" fmla="val 53898"/>
                            <a:gd name="adj4" fmla="val 100179"/>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337D21EF" w:rsidR="0016547F" w:rsidRPr="0082531B" w:rsidRDefault="0016547F"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57" type="#_x0000_t47" style="position:absolute;left:0;text-align:left;margin-left:433.7pt;margin-top:93.3pt;width:22.65pt;height:2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" adj="21639,11642,34448,598" fillcolor="white [3212]" strokecolor="red" strokeweight="2pt">
                <v:textbox>
                  <w:txbxContent>
                    <w:p w14:paraId="24BAAD0E" w14:textId="337D21EF" w:rsidR="0016547F" w:rsidRPr="0082531B" w:rsidRDefault="0016547F"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v:textbox>
                <o:callout v:ext="edit" minusy="t"/>
              </v:shape>
            </w:pict>
          </mc:Fallback>
        </mc:AlternateContent>
      </w:r>
      <w:r>
        <w:rPr>
          <w:noProof/>
        </w:rPr>
        <mc:AlternateContent>
          <mc:Choice Requires="wps">
            <w:drawing>
              <wp:anchor distT="0" distB="0" distL="114300" distR="114300" simplePos="0" relativeHeight="251857920" behindDoc="0" locked="0" layoutInCell="1" allowOverlap="1" wp14:anchorId="0F1ED196" wp14:editId="3EC0DE1F">
                <wp:simplePos x="0" y="0"/>
                <wp:positionH relativeFrom="page">
                  <wp:posOffset>6846570</wp:posOffset>
                </wp:positionH>
                <wp:positionV relativeFrom="paragraph">
                  <wp:posOffset>1036955</wp:posOffset>
                </wp:positionV>
                <wp:extent cx="518795" cy="175260"/>
                <wp:effectExtent l="0" t="0" r="14605" b="15240"/>
                <wp:wrapNone/>
                <wp:docPr id="10" name="正方形/長方形 10"/>
                <wp:cNvGraphicFramePr/>
                <a:graphic xmlns:a="http://schemas.openxmlformats.org/drawingml/2006/main">
                  <a:graphicData uri="http://schemas.microsoft.com/office/word/2010/wordprocessingShape">
                    <wps:wsp>
                      <wps:cNvSpPr/>
                      <wps:spPr>
                        <a:xfrm>
                          <a:off x="0" y="0"/>
                          <a:ext cx="518795"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A5E38" id="正方形/長方形 10" o:spid="_x0000_s1026" style="position:absolute;left:0;text-align:left;margin-left:539.1pt;margin-top:81.65pt;width:40.85pt;height:13.8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" filled="f" strokecolor="red" strokeweight="2pt">
                <w10:wrap anchorx="page"/>
              </v:rect>
            </w:pict>
          </mc:Fallback>
        </mc:AlternateContent>
      </w:r>
      <w:r>
        <w:rPr>
          <w:noProof/>
        </w:rPr>
        <mc:AlternateContent>
          <mc:Choice Requires="wps">
            <w:drawing>
              <wp:anchor distT="0" distB="0" distL="114300" distR="114300" simplePos="0" relativeHeight="252108800" behindDoc="0" locked="0" layoutInCell="1" allowOverlap="1" wp14:anchorId="010C412A" wp14:editId="08162C7C">
                <wp:simplePos x="0" y="0"/>
                <wp:positionH relativeFrom="column">
                  <wp:posOffset>3971290</wp:posOffset>
                </wp:positionH>
                <wp:positionV relativeFrom="paragraph">
                  <wp:posOffset>328879</wp:posOffset>
                </wp:positionV>
                <wp:extent cx="592531" cy="160909"/>
                <wp:effectExtent l="0" t="0" r="17145" b="10795"/>
                <wp:wrapNone/>
                <wp:docPr id="146" name="正方形/長方形 146"/>
                <wp:cNvGraphicFramePr/>
                <a:graphic xmlns:a="http://schemas.openxmlformats.org/drawingml/2006/main">
                  <a:graphicData uri="http://schemas.microsoft.com/office/word/2010/wordprocessingShape">
                    <wps:wsp>
                      <wps:cNvSpPr/>
                      <wps:spPr>
                        <a:xfrm>
                          <a:off x="0" y="0"/>
                          <a:ext cx="592531" cy="1609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75366" id="正方形/長方形 146" o:spid="_x0000_s1026" style="position:absolute;left:0;text-align:left;margin-left:312.7pt;margin-top:25.9pt;width:46.65pt;height:12.6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781120" behindDoc="0" locked="0" layoutInCell="1" allowOverlap="1" wp14:anchorId="3A2B7225" wp14:editId="55B54B57">
                <wp:simplePos x="0" y="0"/>
                <wp:positionH relativeFrom="page">
                  <wp:posOffset>1770278</wp:posOffset>
                </wp:positionH>
                <wp:positionV relativeFrom="paragraph">
                  <wp:posOffset>270713</wp:posOffset>
                </wp:positionV>
                <wp:extent cx="5595620" cy="766217"/>
                <wp:effectExtent l="0" t="0" r="24130" b="15240"/>
                <wp:wrapNone/>
                <wp:docPr id="1045" name="正方形/長方形 1045"/>
                <wp:cNvGraphicFramePr/>
                <a:graphic xmlns:a="http://schemas.openxmlformats.org/drawingml/2006/main">
                  <a:graphicData uri="http://schemas.microsoft.com/office/word/2010/wordprocessingShape">
                    <wps:wsp>
                      <wps:cNvSpPr/>
                      <wps:spPr>
                        <a:xfrm>
                          <a:off x="0" y="0"/>
                          <a:ext cx="5595620" cy="7662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DDFB0" id="正方形/長方形 1045" o:spid="_x0000_s1026" style="position:absolute;left:0;text-align:left;margin-left:139.4pt;margin-top:21.3pt;width:440.6pt;height:60.3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" filled="f" strokecolor="red" strokeweight="2pt">
                <w10:wrap anchorx="page"/>
              </v:rect>
            </w:pict>
          </mc:Fallback>
        </mc:AlternateContent>
      </w:r>
      <w:r>
        <w:rPr>
          <w:noProof/>
        </w:rPr>
        <mc:AlternateContent>
          <mc:Choice Requires="wps">
            <w:drawing>
              <wp:anchor distT="0" distB="0" distL="114300" distR="114300" simplePos="0" relativeHeight="251780096" behindDoc="0" locked="0" layoutInCell="1" allowOverlap="1" wp14:anchorId="760B515B" wp14:editId="27182E96">
                <wp:simplePos x="0" y="0"/>
                <wp:positionH relativeFrom="column">
                  <wp:posOffset>496773</wp:posOffset>
                </wp:positionH>
                <wp:positionV relativeFrom="paragraph">
                  <wp:posOffset>307289</wp:posOffset>
                </wp:positionV>
                <wp:extent cx="329184" cy="729641"/>
                <wp:effectExtent l="0" t="0" r="13970" b="13335"/>
                <wp:wrapNone/>
                <wp:docPr id="1044" name="正方形/長方形 1044"/>
                <wp:cNvGraphicFramePr/>
                <a:graphic xmlns:a="http://schemas.openxmlformats.org/drawingml/2006/main">
                  <a:graphicData uri="http://schemas.microsoft.com/office/word/2010/wordprocessingShape">
                    <wps:wsp>
                      <wps:cNvSpPr/>
                      <wps:spPr>
                        <a:xfrm>
                          <a:off x="0" y="0"/>
                          <a:ext cx="329184" cy="7296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FFDD2" id="正方形/長方形 1044" o:spid="_x0000_s1026" style="position:absolute;left:0;text-align:left;margin-left:39.1pt;margin-top:24.2pt;width:25.9pt;height:57.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" filled="f" strokecolor="red" strokeweight="2pt"/>
            </w:pict>
          </mc:Fallback>
        </mc:AlternateContent>
      </w:r>
      <w:r w:rsidR="00740DFF">
        <w:rPr>
          <w:rFonts w:hint="eastAsia"/>
          <w:noProof/>
        </w:rPr>
        <w:drawing>
          <wp:inline distT="0" distB="0" distL="0" distR="0" wp14:anchorId="4B72ADED" wp14:editId="65BFEC22">
            <wp:extent cx="6115685" cy="1280160"/>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685" cy="1280160"/>
                    </a:xfrm>
                    <a:prstGeom prst="rect">
                      <a:avLst/>
                    </a:prstGeom>
                    <a:noFill/>
                    <a:ln>
                      <a:noFill/>
                    </a:ln>
                  </pic:spPr>
                </pic:pic>
              </a:graphicData>
            </a:graphic>
          </wp:inline>
        </w:drawing>
      </w:r>
    </w:p>
    <w:p w14:paraId="6CCD56B2" w14:textId="413BA998" w:rsidR="00624AE3" w:rsidRDefault="00624AE3" w:rsidP="009E6A7A">
      <w:pPr>
        <w:ind w:leftChars="337" w:left="708"/>
      </w:pPr>
    </w:p>
    <w:p w14:paraId="1C83E3AD" w14:textId="6C087649" w:rsidR="00624AE3" w:rsidRPr="00ED7686" w:rsidRDefault="008533FD" w:rsidP="009E6A7A">
      <w:pPr>
        <w:ind w:leftChars="337" w:left="708"/>
      </w:pPr>
      <w:r>
        <w:rPr>
          <w:noProof/>
        </w:rPr>
        <mc:AlternateContent>
          <mc:Choice Requires="wps">
            <w:drawing>
              <wp:anchor distT="0" distB="0" distL="114300" distR="114300" simplePos="0" relativeHeight="251862016" behindDoc="0" locked="0" layoutInCell="1" allowOverlap="1" wp14:anchorId="144DBEF4" wp14:editId="68125E9E">
                <wp:simplePos x="0" y="0"/>
                <wp:positionH relativeFrom="page">
                  <wp:posOffset>6217438</wp:posOffset>
                </wp:positionH>
                <wp:positionV relativeFrom="paragraph">
                  <wp:posOffset>334162</wp:posOffset>
                </wp:positionV>
                <wp:extent cx="1155979" cy="1053389"/>
                <wp:effectExtent l="0" t="0" r="25400" b="13970"/>
                <wp:wrapNone/>
                <wp:docPr id="55" name="正方形/長方形 55"/>
                <wp:cNvGraphicFramePr/>
                <a:graphic xmlns:a="http://schemas.openxmlformats.org/drawingml/2006/main">
                  <a:graphicData uri="http://schemas.microsoft.com/office/word/2010/wordprocessingShape">
                    <wps:wsp>
                      <wps:cNvSpPr/>
                      <wps:spPr>
                        <a:xfrm>
                          <a:off x="0" y="0"/>
                          <a:ext cx="1155979" cy="10533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D5E98" id="正方形/長方形 55" o:spid="_x0000_s1026" style="position:absolute;left:0;text-align:left;margin-left:489.55pt;margin-top:26.3pt;width:91pt;height:82.9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" filled="f" strokecolor="red" strokeweight="2pt">
                <w10:wrap anchorx="page"/>
              </v:rect>
            </w:pict>
          </mc:Fallback>
        </mc:AlternateContent>
      </w:r>
      <w:r w:rsidR="009E6A7A">
        <w:rPr>
          <w:noProof/>
        </w:rPr>
        <w:drawing>
          <wp:inline distT="0" distB="0" distL="0" distR="0" wp14:anchorId="384814BA" wp14:editId="2285B50F">
            <wp:extent cx="6012586" cy="1316990"/>
            <wp:effectExtent l="0" t="0" r="7620" b="0"/>
            <wp:docPr id="1024" name="図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17066" cy="1317971"/>
                    </a:xfrm>
                    <a:prstGeom prst="rect">
                      <a:avLst/>
                    </a:prstGeom>
                    <a:noFill/>
                    <a:ln>
                      <a:noFill/>
                    </a:ln>
                  </pic:spPr>
                </pic:pic>
              </a:graphicData>
            </a:graphic>
          </wp:inline>
        </w:drawing>
      </w:r>
    </w:p>
    <w:p w14:paraId="0AC224D0" w14:textId="519160AE" w:rsidR="00624AE3" w:rsidRDefault="00624AE3" w:rsidP="0082531B">
      <w:pPr>
        <w:pStyle w:val="17"/>
        <w:ind w:firstLine="709"/>
      </w:pPr>
    </w:p>
    <w:p w14:paraId="7DE694DE" w14:textId="0E8FBFA9" w:rsidR="00805498" w:rsidRDefault="00805498" w:rsidP="0064618D">
      <w:pPr>
        <w:keepNext/>
        <w:ind w:left="709"/>
      </w:pPr>
    </w:p>
    <w:p w14:paraId="22E0985D" w14:textId="04886107"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17</w:t>
      </w:r>
      <w:r w:rsidR="006B128F">
        <w:fldChar w:fldCharType="end"/>
      </w:r>
      <w:r w:rsidR="00624AE3"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400EB0">
      <w:pPr>
        <w:pStyle w:val="63"/>
        <w:numPr>
          <w:ilvl w:val="0"/>
          <w:numId w:val="68"/>
        </w:numPr>
        <w:ind w:hanging="108"/>
      </w:pPr>
      <w:r w:rsidRPr="00290299">
        <w:rPr>
          <w:rFonts w:hint="eastAsia"/>
        </w:rPr>
        <w:t>初期状態では、「廃止含まず」がセットされています。</w:t>
      </w:r>
    </w:p>
    <w:p w14:paraId="3870DB27" w14:textId="77777777" w:rsidR="00624AE3" w:rsidRPr="00290299" w:rsidRDefault="00624AE3" w:rsidP="00400EB0">
      <w:pPr>
        <w:pStyle w:val="63"/>
        <w:numPr>
          <w:ilvl w:val="0"/>
          <w:numId w:val="68"/>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400EB0">
      <w:pPr>
        <w:pStyle w:val="63"/>
        <w:numPr>
          <w:ilvl w:val="0"/>
          <w:numId w:val="69"/>
        </w:numPr>
        <w:ind w:hanging="136"/>
      </w:pPr>
      <w:r w:rsidRPr="00951490">
        <w:rPr>
          <w:rFonts w:hint="eastAsia"/>
        </w:rPr>
        <w:t>検索する条件を指定します。</w:t>
      </w:r>
    </w:p>
    <w:p w14:paraId="40C539FC" w14:textId="77777777" w:rsidR="00624AE3" w:rsidRPr="00951490" w:rsidRDefault="00624AE3" w:rsidP="00400EB0">
      <w:pPr>
        <w:pStyle w:val="63"/>
        <w:numPr>
          <w:ilvl w:val="0"/>
          <w:numId w:val="69"/>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EE93058" w14:textId="6110B5F0" w:rsidR="008533FD" w:rsidRDefault="008533FD" w:rsidP="00624AE3">
      <w:pPr>
        <w:ind w:firstLineChars="1100" w:firstLine="2310"/>
        <w:rPr>
          <w:rFonts w:asciiTheme="minorEastAsia" w:hAnsiTheme="minorEastAsia"/>
        </w:rPr>
      </w:pPr>
    </w:p>
    <w:p w14:paraId="7A04617E" w14:textId="0C7A86FB" w:rsidR="008533FD" w:rsidRPr="00951490" w:rsidRDefault="008533FD" w:rsidP="008533FD">
      <w:pPr>
        <w:pStyle w:val="60"/>
      </w:pPr>
      <w:r>
        <w:rPr>
          <w:rFonts w:hint="eastAsia"/>
        </w:rPr>
        <w:t>アクセス権</w:t>
      </w:r>
    </w:p>
    <w:p w14:paraId="151D23D9" w14:textId="3BAAFB53" w:rsidR="008533FD" w:rsidRPr="00951490" w:rsidRDefault="008533FD" w:rsidP="008533FD">
      <w:pPr>
        <w:pStyle w:val="63"/>
        <w:numPr>
          <w:ilvl w:val="0"/>
          <w:numId w:val="69"/>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5920A1E9" w14:textId="501FC723" w:rsidR="000A20BE" w:rsidRDefault="000A20BE" w:rsidP="00624AE3">
      <w:pPr>
        <w:ind w:firstLineChars="1100" w:firstLine="2310"/>
        <w:rPr>
          <w:rFonts w:asciiTheme="minorEastAsia" w:hAnsiTheme="minorEastAsia"/>
        </w:rPr>
      </w:pPr>
      <w:r>
        <w:rPr>
          <w:rFonts w:asciiTheme="minorEastAsia" w:hAnsiTheme="minorEastAsia"/>
        </w:rPr>
        <w:br w:type="page"/>
      </w:r>
    </w:p>
    <w:p w14:paraId="7DA44728" w14:textId="77777777" w:rsidR="00624AE3" w:rsidRPr="00951490" w:rsidRDefault="00624AE3" w:rsidP="005B0BBF">
      <w:pPr>
        <w:pStyle w:val="60"/>
      </w:pPr>
      <w:r w:rsidRPr="00951490">
        <w:rPr>
          <w:rFonts w:hint="eastAsia"/>
        </w:rPr>
        <w:lastRenderedPageBreak/>
        <w:t>オートフィルタ</w:t>
      </w:r>
    </w:p>
    <w:p w14:paraId="224AD4C0" w14:textId="77777777" w:rsidR="00624AE3" w:rsidRPr="00290299" w:rsidRDefault="00624AE3" w:rsidP="002B0138">
      <w:pPr>
        <w:pStyle w:val="63"/>
        <w:numPr>
          <w:ilvl w:val="0"/>
          <w:numId w:val="70"/>
        </w:numPr>
        <w:ind w:hanging="108"/>
      </w:pPr>
      <w:r w:rsidRPr="00290299">
        <w:rPr>
          <w:rFonts w:hint="eastAsia"/>
        </w:rPr>
        <w:t>オートフィルタをチェックしておくと、フィルタ条件を選択するごとに条件に合った一覧を自動で表示します。</w:t>
      </w:r>
    </w:p>
    <w:p w14:paraId="7B354B26" w14:textId="13E089EE" w:rsidR="00B60565" w:rsidRDefault="00624AE3" w:rsidP="008533FD">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281830CD" w14:textId="77777777" w:rsidR="008533FD" w:rsidRDefault="008533FD" w:rsidP="008533FD">
      <w:pPr>
        <w:pStyle w:val="63"/>
        <w:ind w:left="1526"/>
        <w:rPr>
          <w:rFonts w:asciiTheme="minorEastAsia" w:hAnsiTheme="minorEastAsia"/>
        </w:rPr>
      </w:pPr>
    </w:p>
    <w:p w14:paraId="4690EDDC" w14:textId="77777777" w:rsidR="00624AE3" w:rsidRPr="00951490" w:rsidRDefault="00624AE3" w:rsidP="005B0BBF">
      <w:pPr>
        <w:pStyle w:val="60"/>
      </w:pPr>
      <w:r w:rsidRPr="00951490">
        <w:rPr>
          <w:rFonts w:hint="eastAsia"/>
        </w:rPr>
        <w:t>カラム説明</w:t>
      </w:r>
      <w:r w:rsidRPr="00951490">
        <w:rPr>
          <w:rFonts w:hint="eastAsia"/>
        </w:rPr>
        <w:t xml:space="preserve"> (Description)</w:t>
      </w:r>
    </w:p>
    <w:p w14:paraId="4101F0E8" w14:textId="77777777" w:rsidR="0073639E" w:rsidRDefault="00624AE3" w:rsidP="00400EB0">
      <w:pPr>
        <w:pStyle w:val="63"/>
        <w:numPr>
          <w:ilvl w:val="0"/>
          <w:numId w:val="23"/>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400EB0">
      <w:pPr>
        <w:pStyle w:val="63"/>
        <w:numPr>
          <w:ilvl w:val="0"/>
          <w:numId w:val="23"/>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400EB0">
      <w:pPr>
        <w:pStyle w:val="63"/>
        <w:numPr>
          <w:ilvl w:val="0"/>
          <w:numId w:val="23"/>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55EE90FA" w:rsidR="007E5436" w:rsidRPr="00875570" w:rsidRDefault="0073639E" w:rsidP="00400EB0">
      <w:pPr>
        <w:pStyle w:val="63"/>
        <w:numPr>
          <w:ilvl w:val="0"/>
          <w:numId w:val="71"/>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B22A08">
        <w:rPr>
          <w:u w:val="single"/>
        </w:rPr>
        <w:t>(7)</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B22A08" w:rsidRPr="00B22A08">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EC6945">
      <w:pPr>
        <w:pStyle w:val="40"/>
        <w:ind w:left="550" w:right="210"/>
      </w:pPr>
      <w:bookmarkStart w:id="26" w:name="_Toc62216828"/>
      <w:r w:rsidRPr="00FC5D82">
        <w:rPr>
          <w:rFonts w:hint="eastAsia"/>
        </w:rPr>
        <w:t>一覧</w:t>
      </w:r>
      <w:r w:rsidRPr="00FC5D82">
        <w:rPr>
          <w:rFonts w:hint="eastAsia"/>
        </w:rPr>
        <w:t>/</w:t>
      </w:r>
      <w:r w:rsidRPr="00FC5D82">
        <w:rPr>
          <w:rFonts w:hint="eastAsia"/>
        </w:rPr>
        <w:t>更新</w:t>
      </w:r>
      <w:bookmarkEnd w:id="26"/>
    </w:p>
    <w:p w14:paraId="721C7926" w14:textId="04114D7C" w:rsidR="00624AE3" w:rsidRDefault="00624AE3" w:rsidP="006875F7">
      <w:pPr>
        <w:pStyle w:val="43"/>
      </w:pPr>
      <w:r>
        <w:rPr>
          <w:rFonts w:hint="eastAsia"/>
        </w:rPr>
        <w:t>表示フィルタで指定した検索条件に一致した項目の一覧が表示されます</w:t>
      </w:r>
    </w:p>
    <w:p w14:paraId="26D646EB" w14:textId="0153A6EF" w:rsidR="003B79D3" w:rsidRDefault="00495815" w:rsidP="003B79D3">
      <w:pPr>
        <w:pStyle w:val="43"/>
        <w:ind w:left="851"/>
      </w:pPr>
      <w:r>
        <w:rPr>
          <w:noProof/>
        </w:rPr>
        <mc:AlternateContent>
          <mc:Choice Requires="wps">
            <w:drawing>
              <wp:anchor distT="0" distB="0" distL="114300" distR="114300" simplePos="0" relativeHeight="251879424" behindDoc="0" locked="0" layoutInCell="1" allowOverlap="1" wp14:anchorId="1B397A49" wp14:editId="1EA8077F">
                <wp:simplePos x="0" y="0"/>
                <wp:positionH relativeFrom="column">
                  <wp:posOffset>1528620</wp:posOffset>
                </wp:positionH>
                <wp:positionV relativeFrom="paragraph">
                  <wp:posOffset>994156</wp:posOffset>
                </wp:positionV>
                <wp:extent cx="353376" cy="140245"/>
                <wp:effectExtent l="0" t="0" r="27940" b="31750"/>
                <wp:wrapNone/>
                <wp:docPr id="23" name="直線コネクタ 23"/>
                <wp:cNvGraphicFramePr/>
                <a:graphic xmlns:a="http://schemas.openxmlformats.org/drawingml/2006/main">
                  <a:graphicData uri="http://schemas.microsoft.com/office/word/2010/wordprocessingShape">
                    <wps:wsp>
                      <wps:cNvCnPr/>
                      <wps:spPr>
                        <a:xfrm flipV="1">
                          <a:off x="0" y="0"/>
                          <a:ext cx="353376" cy="14024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6B986" id="直線コネクタ 23" o:spid="_x0000_s1026" style="position:absolute;left:0;text-align:lef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35pt,78.3pt" to="148.15pt,8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" strokecolor="red" strokeweight="1.75pt"/>
            </w:pict>
          </mc:Fallback>
        </mc:AlternateContent>
      </w:r>
      <w:r w:rsidRPr="00951490">
        <w:rPr>
          <w:noProof/>
        </w:rPr>
        <mc:AlternateContent>
          <mc:Choice Requires="wps">
            <w:drawing>
              <wp:anchor distT="0" distB="0" distL="114300" distR="114300" simplePos="0" relativeHeight="251793408" behindDoc="0" locked="0" layoutInCell="1" allowOverlap="1" wp14:anchorId="4AA6C3E0" wp14:editId="35A91B64">
                <wp:simplePos x="0" y="0"/>
                <wp:positionH relativeFrom="column">
                  <wp:posOffset>1248130</wp:posOffset>
                </wp:positionH>
                <wp:positionV relativeFrom="paragraph">
                  <wp:posOffset>1044645</wp:posOffset>
                </wp:positionV>
                <wp:extent cx="287655" cy="287655"/>
                <wp:effectExtent l="209550" t="76200" r="17145" b="17145"/>
                <wp:wrapNone/>
                <wp:docPr id="5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20808"/>
                            <a:gd name="adj4" fmla="val -6850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0AB0B916" w14:textId="77777777" w:rsidR="0016547F" w:rsidRPr="00875570" w:rsidRDefault="0016547F"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6C3E0" id="四角形吹き出し 10" o:spid="_x0000_s1058" type="#_x0000_t47" style="position:absolute;left:0;text-align:left;margin-left:98.3pt;margin-top:82.25pt;width:22.65pt;height:2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" adj="-14796,-4495,-9,10021" fillcolor="white [3201]" strokecolor="red" strokeweight="2pt">
                <v:textbox>
                  <w:txbxContent>
                    <w:p w14:paraId="0AB0B916" w14:textId="77777777" w:rsidR="0016547F" w:rsidRPr="00875570" w:rsidRDefault="0016547F"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799552" behindDoc="0" locked="0" layoutInCell="1" allowOverlap="1" wp14:anchorId="19776A19" wp14:editId="0BEA3649">
                <wp:simplePos x="0" y="0"/>
                <wp:positionH relativeFrom="margin">
                  <wp:posOffset>664709</wp:posOffset>
                </wp:positionH>
                <wp:positionV relativeFrom="paragraph">
                  <wp:posOffset>825862</wp:posOffset>
                </wp:positionV>
                <wp:extent cx="785374" cy="145856"/>
                <wp:effectExtent l="0" t="0" r="15240" b="26035"/>
                <wp:wrapNone/>
                <wp:docPr id="53" name="正方形/長方形 5"/>
                <wp:cNvGraphicFramePr/>
                <a:graphic xmlns:a="http://schemas.openxmlformats.org/drawingml/2006/main">
                  <a:graphicData uri="http://schemas.microsoft.com/office/word/2010/wordprocessingShape">
                    <wps:wsp>
                      <wps:cNvSpPr/>
                      <wps:spPr bwMode="auto">
                        <a:xfrm>
                          <a:off x="0" y="0"/>
                          <a:ext cx="785374" cy="14585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E3E56" id="正方形/長方形 5" o:spid="_x0000_s1026" style="position:absolute;left:0;text-align:left;margin-left:52.35pt;margin-top:65.05pt;width:61.85pt;height:11.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" filled="f" strokecolor="red" strokeweight="2pt">
                <v:stroke joinstyle="round"/>
                <w10:wrap anchorx="margin"/>
              </v:rect>
            </w:pict>
          </mc:Fallback>
        </mc:AlternateContent>
      </w:r>
      <w:r w:rsidRPr="00951490">
        <w:rPr>
          <w:noProof/>
        </w:rPr>
        <mc:AlternateContent>
          <mc:Choice Requires="wps">
            <w:drawing>
              <wp:anchor distT="0" distB="0" distL="114300" distR="114300" simplePos="0" relativeHeight="251791360" behindDoc="0" locked="0" layoutInCell="1" allowOverlap="1" wp14:anchorId="2389AFE5" wp14:editId="6938F6B2">
                <wp:simplePos x="0" y="0"/>
                <wp:positionH relativeFrom="column">
                  <wp:posOffset>1893258</wp:posOffset>
                </wp:positionH>
                <wp:positionV relativeFrom="paragraph">
                  <wp:posOffset>595860</wp:posOffset>
                </wp:positionV>
                <wp:extent cx="544152" cy="908790"/>
                <wp:effectExtent l="0" t="0" r="27940" b="24765"/>
                <wp:wrapNone/>
                <wp:docPr id="54" name="正方形/長方形 5"/>
                <wp:cNvGraphicFramePr/>
                <a:graphic xmlns:a="http://schemas.openxmlformats.org/drawingml/2006/main">
                  <a:graphicData uri="http://schemas.microsoft.com/office/word/2010/wordprocessingShape">
                    <wps:wsp>
                      <wps:cNvSpPr/>
                      <wps:spPr bwMode="auto">
                        <a:xfrm>
                          <a:off x="0" y="0"/>
                          <a:ext cx="544152" cy="90879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C9FB3" id="正方形/長方形 5" o:spid="_x0000_s1026" style="position:absolute;left:0;text-align:left;margin-left:149.1pt;margin-top:46.9pt;width:42.85pt;height:71.5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" filled="f" strokecolor="red" strokeweight="2pt">
                <v:stroke joinstyle="round"/>
              </v:rect>
            </w:pict>
          </mc:Fallback>
        </mc:AlternateContent>
      </w:r>
      <w:r>
        <w:rPr>
          <w:noProof/>
        </w:rPr>
        <mc:AlternateContent>
          <mc:Choice Requires="wps">
            <w:drawing>
              <wp:anchor distT="0" distB="0" distL="114300" distR="114300" simplePos="0" relativeHeight="252130304" behindDoc="0" locked="0" layoutInCell="1" allowOverlap="1" wp14:anchorId="2F762545" wp14:editId="1CCCE2C2">
                <wp:simplePos x="0" y="0"/>
                <wp:positionH relativeFrom="column">
                  <wp:posOffset>3783766</wp:posOffset>
                </wp:positionH>
                <wp:positionV relativeFrom="paragraph">
                  <wp:posOffset>713666</wp:posOffset>
                </wp:positionV>
                <wp:extent cx="263662" cy="258052"/>
                <wp:effectExtent l="0" t="0" r="22225" b="27940"/>
                <wp:wrapNone/>
                <wp:docPr id="35" name="直線コネクタ 35"/>
                <wp:cNvGraphicFramePr/>
                <a:graphic xmlns:a="http://schemas.openxmlformats.org/drawingml/2006/main">
                  <a:graphicData uri="http://schemas.microsoft.com/office/word/2010/wordprocessingShape">
                    <wps:wsp>
                      <wps:cNvCnPr/>
                      <wps:spPr>
                        <a:xfrm>
                          <a:off x="0" y="0"/>
                          <a:ext cx="263662" cy="258052"/>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7C644B" id="直線コネクタ 35" o:spid="_x0000_s1026" style="position:absolute;left:0;text-align:lef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95pt,56.2pt" to="318.7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" strokecolor="red" strokeweight="1.75pt"/>
            </w:pict>
          </mc:Fallback>
        </mc:AlternateContent>
      </w:r>
      <w:r w:rsidRPr="00951490">
        <w:rPr>
          <w:noProof/>
        </w:rPr>
        <mc:AlternateContent>
          <mc:Choice Requires="wps">
            <w:drawing>
              <wp:anchor distT="0" distB="0" distL="114300" distR="114300" simplePos="0" relativeHeight="252119040" behindDoc="0" locked="0" layoutInCell="1" allowOverlap="1" wp14:anchorId="711D86F5" wp14:editId="078BFCF7">
                <wp:simplePos x="0" y="0"/>
                <wp:positionH relativeFrom="column">
                  <wp:posOffset>3895725</wp:posOffset>
                </wp:positionH>
                <wp:positionV relativeFrom="paragraph">
                  <wp:posOffset>971550</wp:posOffset>
                </wp:positionV>
                <wp:extent cx="287655" cy="287655"/>
                <wp:effectExtent l="0" t="0" r="17145" b="360045"/>
                <wp:wrapNone/>
                <wp:docPr id="15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04542"/>
                            <a:gd name="adj2" fmla="val 55415"/>
                            <a:gd name="adj3" fmla="val 216624"/>
                            <a:gd name="adj4" fmla="val 56789"/>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484AF0AB" w14:textId="17FB4753" w:rsidR="0016547F" w:rsidRPr="00875570" w:rsidRDefault="00495815" w:rsidP="003B79D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D86F5" id="_x0000_s1059" type="#_x0000_t47" style="position:absolute;left:0;text-align:left;margin-left:306.75pt;margin-top:76.5pt;width:22.65pt;height:22.6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" adj="12266,46791,11970,22581" fillcolor="white [3201]" strokecolor="red" strokeweight="2pt">
                <v:textbox>
                  <w:txbxContent>
                    <w:p w14:paraId="484AF0AB" w14:textId="17FB4753" w:rsidR="0016547F" w:rsidRPr="00875570" w:rsidRDefault="00495815" w:rsidP="003B79D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sidRPr="00951490">
        <w:rPr>
          <w:noProof/>
        </w:rPr>
        <mc:AlternateContent>
          <mc:Choice Requires="wps">
            <w:drawing>
              <wp:anchor distT="0" distB="0" distL="114300" distR="114300" simplePos="0" relativeHeight="252116992" behindDoc="0" locked="0" layoutInCell="1" allowOverlap="1" wp14:anchorId="56F1FD4E" wp14:editId="0499BC3B">
                <wp:simplePos x="0" y="0"/>
                <wp:positionH relativeFrom="column">
                  <wp:posOffset>3811815</wp:posOffset>
                </wp:positionH>
                <wp:positionV relativeFrom="paragraph">
                  <wp:posOffset>1600017</wp:posOffset>
                </wp:positionV>
                <wp:extent cx="549275" cy="325237"/>
                <wp:effectExtent l="0" t="0" r="22225" b="17780"/>
                <wp:wrapNone/>
                <wp:docPr id="152" name="正方形/長方形 5"/>
                <wp:cNvGraphicFramePr/>
                <a:graphic xmlns:a="http://schemas.openxmlformats.org/drawingml/2006/main">
                  <a:graphicData uri="http://schemas.microsoft.com/office/word/2010/wordprocessingShape">
                    <wps:wsp>
                      <wps:cNvSpPr/>
                      <wps:spPr bwMode="auto">
                        <a:xfrm>
                          <a:off x="0" y="0"/>
                          <a:ext cx="549275" cy="325237"/>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0CC2E" id="正方形/長方形 5" o:spid="_x0000_s1026" style="position:absolute;left:0;text-align:left;margin-left:300.15pt;margin-top:126pt;width:43.25pt;height:25.6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" filled="f" strokecolor="red" strokeweight="2pt">
                <v:stroke joinstyle="round"/>
              </v:rect>
            </w:pict>
          </mc:Fallback>
        </mc:AlternateContent>
      </w:r>
      <w:del w:id="27" w:author="作成者">
        <w:r w:rsidRPr="00951490" w:rsidDel="00495815">
          <w:rPr>
            <w:noProof/>
          </w:rPr>
          <mc:AlternateContent>
            <mc:Choice Requires="wps">
              <w:drawing>
                <wp:anchor distT="0" distB="0" distL="114300" distR="114300" simplePos="0" relativeHeight="252112896" behindDoc="0" locked="0" layoutInCell="1" allowOverlap="1" wp14:anchorId="2C98CFDB" wp14:editId="5012094C">
                  <wp:simplePos x="0" y="0"/>
                  <wp:positionH relativeFrom="column">
                    <wp:posOffset>3607186</wp:posOffset>
                  </wp:positionH>
                  <wp:positionV relativeFrom="paragraph">
                    <wp:posOffset>959995</wp:posOffset>
                  </wp:positionV>
                  <wp:extent cx="287655" cy="287655"/>
                  <wp:effectExtent l="514350" t="304800" r="17145" b="17145"/>
                  <wp:wrapNone/>
                  <wp:docPr id="15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04127"/>
                              <a:gd name="adj4" fmla="val -175642"/>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45E745F1" w14:textId="5AC00980" w:rsidR="0016547F" w:rsidRPr="00875570" w:rsidRDefault="0016547F" w:rsidP="00495815">
                              <w:pPr>
                                <w:pStyle w:val="Web"/>
                                <w:spacing w:before="0" w:beforeAutospacing="0" w:after="0" w:afterAutospacing="0"/>
                                <w:jc w:val="center"/>
                                <w:rPr>
                                  <w:rFonts w:asciiTheme="minorHAnsi" w:hAnsiTheme="minorHAnsi" w:cstheme="minorHAnsi"/>
                                  <w:b/>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8CFDB" id="_x0000_s1060" type="#_x0000_t47" style="position:absolute;left:0;text-align:left;margin-left:284.05pt;margin-top:75.6pt;width:22.65pt;height:22.6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" adj="-37939,-22491,9772,60" fillcolor="white [3201]" strokecolor="red" strokeweight="2pt">
                  <v:textbox>
                    <w:txbxContent>
                      <w:p w14:paraId="45E745F1" w14:textId="5AC00980" w:rsidR="0016547F" w:rsidRPr="00875570" w:rsidRDefault="0016547F" w:rsidP="00495815">
                        <w:pPr>
                          <w:pStyle w:val="Web"/>
                          <w:spacing w:before="0" w:beforeAutospacing="0" w:after="0" w:afterAutospacing="0"/>
                          <w:jc w:val="center"/>
                          <w:rPr>
                            <w:rFonts w:asciiTheme="minorHAnsi" w:hAnsiTheme="minorHAnsi" w:cstheme="minorHAnsi" w:hint="eastAsia"/>
                            <w:b/>
                            <w:sz w:val="20"/>
                            <w:szCs w:val="20"/>
                          </w:rPr>
                        </w:pPr>
                      </w:p>
                    </w:txbxContent>
                  </v:textbox>
                </v:shape>
              </w:pict>
            </mc:Fallback>
          </mc:AlternateContent>
        </w:r>
      </w:del>
      <w:r w:rsidRPr="00951490">
        <w:rPr>
          <w:noProof/>
        </w:rPr>
        <mc:AlternateContent>
          <mc:Choice Requires="wps">
            <w:drawing>
              <wp:anchor distT="0" distB="0" distL="114300" distR="114300" simplePos="0" relativeHeight="252114944" behindDoc="0" locked="0" layoutInCell="1" allowOverlap="1" wp14:anchorId="44D6C9B1" wp14:editId="7E438C14">
                <wp:simplePos x="0" y="0"/>
                <wp:positionH relativeFrom="column">
                  <wp:posOffset>3480836</wp:posOffset>
                </wp:positionH>
                <wp:positionV relativeFrom="paragraph">
                  <wp:posOffset>371467</wp:posOffset>
                </wp:positionV>
                <wp:extent cx="544152" cy="350520"/>
                <wp:effectExtent l="0" t="0" r="27940" b="11430"/>
                <wp:wrapNone/>
                <wp:docPr id="151" name="正方形/長方形 5"/>
                <wp:cNvGraphicFramePr/>
                <a:graphic xmlns:a="http://schemas.openxmlformats.org/drawingml/2006/main">
                  <a:graphicData uri="http://schemas.microsoft.com/office/word/2010/wordprocessingShape">
                    <wps:wsp>
                      <wps:cNvSpPr/>
                      <wps:spPr bwMode="auto">
                        <a:xfrm>
                          <a:off x="0" y="0"/>
                          <a:ext cx="544152" cy="35052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E367E" id="正方形/長方形 5" o:spid="_x0000_s1026" style="position:absolute;left:0;text-align:left;margin-left:274.1pt;margin-top:29.25pt;width:42.85pt;height:27.6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" filled="f" strokecolor="red" strokeweight="2pt">
                <v:stroke joinstyle="round"/>
              </v:rect>
            </w:pict>
          </mc:Fallback>
        </mc:AlternateContent>
      </w:r>
      <w:r w:rsidR="0016547F" w:rsidRPr="0016547F">
        <w:rPr>
          <w:noProof/>
        </w:rPr>
        <mc:AlternateContent>
          <mc:Choice Requires="wps">
            <w:drawing>
              <wp:anchor distT="0" distB="0" distL="114300" distR="114300" simplePos="0" relativeHeight="252127232" behindDoc="0" locked="0" layoutInCell="1" allowOverlap="1" wp14:anchorId="41D69649" wp14:editId="3BE62FC7">
                <wp:simplePos x="0" y="0"/>
                <wp:positionH relativeFrom="column">
                  <wp:posOffset>1309370</wp:posOffset>
                </wp:positionH>
                <wp:positionV relativeFrom="paragraph">
                  <wp:posOffset>2183130</wp:posOffset>
                </wp:positionV>
                <wp:extent cx="287655" cy="287655"/>
                <wp:effectExtent l="190500" t="438150" r="17145" b="17145"/>
                <wp:wrapNone/>
                <wp:docPr id="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47032"/>
                            <a:gd name="adj4" fmla="val -66432"/>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05C2E50" w14:textId="4CA25809" w:rsidR="0016547F" w:rsidRPr="00875570" w:rsidRDefault="0016547F" w:rsidP="0016547F">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69649" id="_x0000_s1061" type="#_x0000_t47" style="position:absolute;left:0;text-align:left;margin-left:103.1pt;margin-top:171.9pt;width:22.65pt;height:22.6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" adj="-14349,-31759,9772,60" fillcolor="white [3201]" strokecolor="red" strokeweight="2pt">
                <v:textbox>
                  <w:txbxContent>
                    <w:p w14:paraId="505C2E50" w14:textId="4CA25809" w:rsidR="0016547F" w:rsidRPr="00875570" w:rsidRDefault="0016547F" w:rsidP="0016547F">
                      <w:pPr>
                        <w:pStyle w:val="91"/>
                        <w:jc w:val="center"/>
                        <w:rPr>
                          <w:rFonts w:asciiTheme="minorHAnsi" w:hAnsiTheme="minorHAnsi" w:cstheme="minorHAnsi"/>
                          <w:b/>
                          <w:sz w:val="20"/>
                          <w:szCs w:val="20"/>
                        </w:rPr>
                      </w:pPr>
                      <w:r>
                        <w:rPr>
                          <w:rFonts w:asciiTheme="minorHAnsi" w:hAnsiTheme="minorHAnsi" w:cstheme="minorHAnsi"/>
                          <w:b/>
                          <w:sz w:val="20"/>
                          <w:szCs w:val="20"/>
                        </w:rPr>
                        <w:t>D</w:t>
                      </w:r>
                    </w:p>
                  </w:txbxContent>
                </v:textbox>
              </v:shape>
            </w:pict>
          </mc:Fallback>
        </mc:AlternateContent>
      </w:r>
      <w:r w:rsidR="0016547F" w:rsidRPr="0016547F">
        <w:rPr>
          <w:noProof/>
        </w:rPr>
        <mc:AlternateContent>
          <mc:Choice Requires="wps">
            <w:drawing>
              <wp:anchor distT="0" distB="0" distL="114300" distR="114300" simplePos="0" relativeHeight="252128256" behindDoc="0" locked="0" layoutInCell="1" allowOverlap="1" wp14:anchorId="0181F3C8" wp14:editId="08C3C7FA">
                <wp:simplePos x="0" y="0"/>
                <wp:positionH relativeFrom="column">
                  <wp:posOffset>966957</wp:posOffset>
                </wp:positionH>
                <wp:positionV relativeFrom="paragraph">
                  <wp:posOffset>1693475</wp:posOffset>
                </wp:positionV>
                <wp:extent cx="143510" cy="107950"/>
                <wp:effectExtent l="0" t="0" r="27940" b="25400"/>
                <wp:wrapNone/>
                <wp:docPr id="13" name="正方形/長方形 5"/>
                <wp:cNvGraphicFramePr/>
                <a:graphic xmlns:a="http://schemas.openxmlformats.org/drawingml/2006/main">
                  <a:graphicData uri="http://schemas.microsoft.com/office/word/2010/wordprocessingShape">
                    <wps:wsp>
                      <wps:cNvSpPr/>
                      <wps:spPr bwMode="auto">
                        <a:xfrm>
                          <a:off x="0" y="0"/>
                          <a:ext cx="143510" cy="10795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9EBFA" id="正方形/長方形 5" o:spid="_x0000_s1026" style="position:absolute;left:0;text-align:left;margin-left:76.15pt;margin-top:133.35pt;width:11.3pt;height:8.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" filled="f" strokecolor="red" strokeweight="2pt">
                <v:stroke joinstyle="round"/>
              </v:rect>
            </w:pict>
          </mc:Fallback>
        </mc:AlternateContent>
      </w:r>
      <w:r w:rsidR="0016547F" w:rsidRPr="00951490">
        <w:rPr>
          <w:noProof/>
        </w:rPr>
        <mc:AlternateContent>
          <mc:Choice Requires="wps">
            <w:drawing>
              <wp:anchor distT="0" distB="0" distL="114300" distR="114300" simplePos="0" relativeHeight="251797504" behindDoc="0" locked="0" layoutInCell="1" allowOverlap="1" wp14:anchorId="2B16E060" wp14:editId="59DB7DC3">
                <wp:simplePos x="0" y="0"/>
                <wp:positionH relativeFrom="column">
                  <wp:posOffset>765175</wp:posOffset>
                </wp:positionH>
                <wp:positionV relativeFrom="paragraph">
                  <wp:posOffset>2183130</wp:posOffset>
                </wp:positionV>
                <wp:extent cx="287655" cy="287655"/>
                <wp:effectExtent l="0" t="381000" r="17145" b="17145"/>
                <wp:wrapNone/>
                <wp:docPr id="5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1430"/>
                            <a:gd name="adj4" fmla="val 38879"/>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BDE7DF7" w14:textId="77777777" w:rsidR="0016547F" w:rsidRPr="00875570" w:rsidRDefault="0016547F"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6E060" id="_x0000_s1062" type="#_x0000_t47" style="position:absolute;left:0;text-align:left;margin-left:60.25pt;margin-top:171.9pt;width:22.65pt;height:2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" adj="8398,-28389,9772,60" fillcolor="white [3201]" strokecolor="red" strokeweight="2pt">
                <v:textbox>
                  <w:txbxContent>
                    <w:p w14:paraId="5BDE7DF7" w14:textId="77777777" w:rsidR="0016547F" w:rsidRPr="00875570" w:rsidRDefault="0016547F"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C</w:t>
                      </w:r>
                    </w:p>
                  </w:txbxContent>
                </v:textbox>
              </v:shape>
            </w:pict>
          </mc:Fallback>
        </mc:AlternateContent>
      </w:r>
      <w:r w:rsidR="0016547F" w:rsidRPr="00951490">
        <w:rPr>
          <w:noProof/>
        </w:rPr>
        <mc:AlternateContent>
          <mc:Choice Requires="wps">
            <w:drawing>
              <wp:anchor distT="0" distB="0" distL="114300" distR="114300" simplePos="0" relativeHeight="251803648" behindDoc="0" locked="0" layoutInCell="1" allowOverlap="1" wp14:anchorId="10BBF225" wp14:editId="547487AB">
                <wp:simplePos x="0" y="0"/>
                <wp:positionH relativeFrom="column">
                  <wp:posOffset>672465</wp:posOffset>
                </wp:positionH>
                <wp:positionV relativeFrom="paragraph">
                  <wp:posOffset>1694815</wp:posOffset>
                </wp:positionV>
                <wp:extent cx="143510" cy="107950"/>
                <wp:effectExtent l="0" t="0" r="27940" b="25400"/>
                <wp:wrapNone/>
                <wp:docPr id="52" name="正方形/長方形 5"/>
                <wp:cNvGraphicFramePr/>
                <a:graphic xmlns:a="http://schemas.openxmlformats.org/drawingml/2006/main">
                  <a:graphicData uri="http://schemas.microsoft.com/office/word/2010/wordprocessingShape">
                    <wps:wsp>
                      <wps:cNvSpPr/>
                      <wps:spPr bwMode="auto">
                        <a:xfrm>
                          <a:off x="0" y="0"/>
                          <a:ext cx="143510" cy="10795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8F3C5" id="正方形/長方形 5" o:spid="_x0000_s1026" style="position:absolute;left:0;text-align:left;margin-left:52.95pt;margin-top:133.45pt;width:11.3pt;height: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" filled="f" strokecolor="red" strokeweight="2pt">
                <v:stroke joinstyle="round"/>
              </v:rect>
            </w:pict>
          </mc:Fallback>
        </mc:AlternateContent>
      </w:r>
      <w:r w:rsidR="0016547F" w:rsidRPr="00951490">
        <w:rPr>
          <w:noProof/>
        </w:rPr>
        <mc:AlternateContent>
          <mc:Choice Requires="wps">
            <w:drawing>
              <wp:anchor distT="0" distB="0" distL="114300" distR="114300" simplePos="0" relativeHeight="251801600" behindDoc="0" locked="0" layoutInCell="1" allowOverlap="1" wp14:anchorId="56597504" wp14:editId="15857F32">
                <wp:simplePos x="0" y="0"/>
                <wp:positionH relativeFrom="column">
                  <wp:posOffset>801370</wp:posOffset>
                </wp:positionH>
                <wp:positionV relativeFrom="paragraph">
                  <wp:posOffset>1696085</wp:posOffset>
                </wp:positionV>
                <wp:extent cx="143510" cy="107950"/>
                <wp:effectExtent l="0" t="0" r="27940" b="25400"/>
                <wp:wrapNone/>
                <wp:docPr id="34" name="正方形/長方形 5"/>
                <wp:cNvGraphicFramePr/>
                <a:graphic xmlns:a="http://schemas.openxmlformats.org/drawingml/2006/main">
                  <a:graphicData uri="http://schemas.microsoft.com/office/word/2010/wordprocessingShape">
                    <wps:wsp>
                      <wps:cNvSpPr/>
                      <wps:spPr bwMode="auto">
                        <a:xfrm>
                          <a:off x="0" y="0"/>
                          <a:ext cx="143510" cy="10795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98474" id="正方形/長方形 5" o:spid="_x0000_s1026" style="position:absolute;left:0;text-align:left;margin-left:63.1pt;margin-top:133.55pt;width:11.3pt;height:8.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" filled="f" strokecolor="red" strokeweight="2pt">
                <v:stroke joinstyle="round"/>
              </v:rect>
            </w:pict>
          </mc:Fallback>
        </mc:AlternateContent>
      </w:r>
      <w:r w:rsidR="0016547F" w:rsidRPr="00951490">
        <w:rPr>
          <w:noProof/>
        </w:rPr>
        <mc:AlternateContent>
          <mc:Choice Requires="wps">
            <w:drawing>
              <wp:anchor distT="0" distB="0" distL="114300" distR="114300" simplePos="0" relativeHeight="251795456" behindDoc="0" locked="0" layoutInCell="1" allowOverlap="1" wp14:anchorId="746234E5" wp14:editId="7E9E10B5">
                <wp:simplePos x="0" y="0"/>
                <wp:positionH relativeFrom="leftMargin">
                  <wp:posOffset>1168400</wp:posOffset>
                </wp:positionH>
                <wp:positionV relativeFrom="paragraph">
                  <wp:posOffset>2183130</wp:posOffset>
                </wp:positionV>
                <wp:extent cx="287655" cy="287655"/>
                <wp:effectExtent l="0" t="419100" r="131445" b="17145"/>
                <wp:wrapNone/>
                <wp:docPr id="5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4083"/>
                            <a:gd name="adj2" fmla="val 139929"/>
                            <a:gd name="adj3" fmla="val -1236"/>
                            <a:gd name="adj4" fmla="val 44807"/>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F2E86D7" w14:textId="77777777" w:rsidR="0016547F" w:rsidRPr="00875570" w:rsidRDefault="0016547F"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234E5" id="_x0000_s1063" type="#_x0000_t47" style="position:absolute;left:0;text-align:left;margin-left:92pt;margin-top:171.9pt;width:22.65pt;height:22.65pt;z-index:251795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" adj="9678,-267,30225,-31122" fillcolor="white [3201]" strokecolor="red" strokeweight="2pt">
                <v:textbox>
                  <w:txbxContent>
                    <w:p w14:paraId="7F2E86D7" w14:textId="77777777" w:rsidR="0016547F" w:rsidRPr="00875570" w:rsidRDefault="0016547F"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v:textbox>
                <o:callout v:ext="edit" minusy="t"/>
                <w10:wrap anchorx="margin"/>
              </v:shape>
            </w:pict>
          </mc:Fallback>
        </mc:AlternateContent>
      </w:r>
      <w:r w:rsidR="003B79D3">
        <w:rPr>
          <w:rFonts w:hint="eastAsia"/>
          <w:noProof/>
        </w:rPr>
        <w:drawing>
          <wp:inline distT="0" distB="0" distL="0" distR="0" wp14:anchorId="6B1DCCD0" wp14:editId="72B6C761">
            <wp:extent cx="5340096" cy="2323642"/>
            <wp:effectExtent l="0" t="0" r="0" b="635"/>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340096" cy="2323642"/>
                    </a:xfrm>
                    <a:prstGeom prst="rect">
                      <a:avLst/>
                    </a:prstGeom>
                    <a:noFill/>
                    <a:ln>
                      <a:noFill/>
                    </a:ln>
                  </pic:spPr>
                </pic:pic>
              </a:graphicData>
            </a:graphic>
          </wp:inline>
        </w:drawing>
      </w:r>
    </w:p>
    <w:p w14:paraId="1ADCF618" w14:textId="3936387A"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18</w:t>
      </w:r>
      <w:r w:rsidR="006B128F">
        <w:fldChar w:fldCharType="end"/>
      </w:r>
      <w:r w:rsidR="00624AE3" w:rsidRPr="00951490">
        <w:t xml:space="preserve"> </w:t>
      </w:r>
      <w:r w:rsidR="00624AE3" w:rsidRPr="00951490">
        <w:rPr>
          <w:rFonts w:hint="eastAsia"/>
        </w:rPr>
        <w:t>一覧／更新（一覧）画面</w:t>
      </w:r>
    </w:p>
    <w:p w14:paraId="7F07D261" w14:textId="78492952" w:rsidR="000A20BE" w:rsidRDefault="000A20BE" w:rsidP="00624AE3">
      <w:r w:rsidRPr="00951490">
        <w:rPr>
          <w:rFonts w:cstheme="minorHAnsi"/>
          <w:b/>
          <w:bCs/>
          <w:noProof/>
          <w:szCs w:val="21"/>
        </w:rPr>
        <mc:AlternateContent>
          <mc:Choice Requires="wps">
            <w:drawing>
              <wp:anchor distT="0" distB="0" distL="114300" distR="114300" simplePos="0" relativeHeight="251789312" behindDoc="0" locked="0" layoutInCell="1" allowOverlap="1" wp14:anchorId="607AEBF7" wp14:editId="64D0587C">
                <wp:simplePos x="0" y="0"/>
                <wp:positionH relativeFrom="margin">
                  <wp:align>center</wp:align>
                </wp:positionH>
                <wp:positionV relativeFrom="paragraph">
                  <wp:posOffset>2540</wp:posOffset>
                </wp:positionV>
                <wp:extent cx="607326" cy="312871"/>
                <wp:effectExtent l="0" t="0" r="2540" b="0"/>
                <wp:wrapNone/>
                <wp:docPr id="60" name="下矢印 3"/>
                <wp:cNvGraphicFramePr/>
                <a:graphic xmlns:a="http://schemas.openxmlformats.org/drawingml/2006/main">
                  <a:graphicData uri="http://schemas.microsoft.com/office/word/2010/wordprocessingShape">
                    <wps:wsp>
                      <wps:cNvSpPr/>
                      <wps:spPr bwMode="auto">
                        <a:xfrm>
                          <a:off x="0" y="0"/>
                          <a:ext cx="607326" cy="312871"/>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6C80C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0;margin-top:.2pt;width:47.8pt;height:24.65pt;z-index:251789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" adj="10800" fillcolor="red" stroked="f" strokeweight="2pt">
                <v:stroke joinstyle="round"/>
                <w10:wrap anchorx="margin"/>
              </v:shape>
            </w:pict>
          </mc:Fallback>
        </mc:AlternateContent>
      </w:r>
    </w:p>
    <w:p w14:paraId="29D9C7CB" w14:textId="6D65DFD7" w:rsidR="00D751F6" w:rsidRDefault="00D751F6" w:rsidP="00624AE3"/>
    <w:p w14:paraId="22D27EC1" w14:textId="787FB2FA" w:rsidR="00624AE3" w:rsidRPr="00951490" w:rsidRDefault="003B79D3" w:rsidP="003B79D3">
      <w:pPr>
        <w:ind w:leftChars="405" w:left="850"/>
      </w:pPr>
      <w:r w:rsidRPr="003B79D3">
        <w:rPr>
          <w:noProof/>
        </w:rPr>
        <mc:AlternateContent>
          <mc:Choice Requires="wps">
            <w:drawing>
              <wp:anchor distT="0" distB="0" distL="114300" distR="114300" simplePos="0" relativeHeight="252122112" behindDoc="0" locked="0" layoutInCell="1" allowOverlap="1" wp14:anchorId="5D63F3B2" wp14:editId="344FE222">
                <wp:simplePos x="0" y="0"/>
                <wp:positionH relativeFrom="column">
                  <wp:posOffset>4571340</wp:posOffset>
                </wp:positionH>
                <wp:positionV relativeFrom="paragraph">
                  <wp:posOffset>309778</wp:posOffset>
                </wp:positionV>
                <wp:extent cx="287655" cy="287655"/>
                <wp:effectExtent l="476250" t="0" r="17145" b="1714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27082"/>
                            <a:gd name="adj4" fmla="val -166656"/>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01CA2D3D" w14:textId="6A4040E3" w:rsidR="0016547F" w:rsidRPr="00875570" w:rsidRDefault="00495815" w:rsidP="003B79D3">
                            <w:pPr>
                              <w:jc w:val="center"/>
                              <w:rPr>
                                <w:rFonts w:cstheme="minorHAnsi"/>
                                <w:b/>
                                <w:sz w:val="20"/>
                                <w:szCs w:val="20"/>
                              </w:rPr>
                            </w:pPr>
                            <w:ins w:id="28" w:author="作成者">
                              <w:r>
                                <w:rPr>
                                  <w:rFonts w:cstheme="minorHAnsi"/>
                                  <w:b/>
                                  <w:sz w:val="20"/>
                                  <w:szCs w:val="20"/>
                                </w:rPr>
                                <w:t>E</w:t>
                              </w:r>
                            </w:ins>
                            <w:del w:id="29" w:author="作成者">
                              <w:r w:rsidR="0016547F" w:rsidDel="00495815">
                                <w:rPr>
                                  <w:rFonts w:cstheme="minorHAnsi"/>
                                  <w:b/>
                                  <w:sz w:val="20"/>
                                  <w:szCs w:val="20"/>
                                </w:rPr>
                                <w:delText>D</w:delText>
                              </w:r>
                            </w:del>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F3B2" id="_x0000_s1064" type="#_x0000_t47" style="position:absolute;left:0;text-align:left;margin-left:359.95pt;margin-top:24.4pt;width:22.65pt;height:2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" adj="-35998,5850,-1213,12144" fillcolor="white [3201]" strokecolor="red" strokeweight="2pt">
                <v:textbox>
                  <w:txbxContent>
                    <w:p w14:paraId="01CA2D3D" w14:textId="6A4040E3" w:rsidR="0016547F" w:rsidRPr="00875570" w:rsidRDefault="00495815" w:rsidP="003B79D3">
                      <w:pPr>
                        <w:jc w:val="center"/>
                        <w:rPr>
                          <w:rFonts w:cstheme="minorHAnsi"/>
                          <w:b/>
                          <w:sz w:val="20"/>
                          <w:szCs w:val="20"/>
                        </w:rPr>
                      </w:pPr>
                      <w:ins w:id="30" w:author="作成者">
                        <w:r>
                          <w:rPr>
                            <w:rFonts w:cstheme="minorHAnsi"/>
                            <w:b/>
                            <w:sz w:val="20"/>
                            <w:szCs w:val="20"/>
                          </w:rPr>
                          <w:t>E</w:t>
                        </w:r>
                      </w:ins>
                      <w:del w:id="31" w:author="作成者">
                        <w:r w:rsidR="0016547F" w:rsidDel="00495815">
                          <w:rPr>
                            <w:rFonts w:cstheme="minorHAnsi"/>
                            <w:b/>
                            <w:sz w:val="20"/>
                            <w:szCs w:val="20"/>
                          </w:rPr>
                          <w:delText>D</w:delText>
                        </w:r>
                      </w:del>
                    </w:p>
                  </w:txbxContent>
                </v:textbox>
              </v:shape>
            </w:pict>
          </mc:Fallback>
        </mc:AlternateContent>
      </w:r>
      <w:r w:rsidRPr="003B79D3">
        <w:rPr>
          <w:noProof/>
        </w:rPr>
        <mc:AlternateContent>
          <mc:Choice Requires="wps">
            <w:drawing>
              <wp:anchor distT="0" distB="0" distL="114300" distR="114300" simplePos="0" relativeHeight="252121088" behindDoc="0" locked="0" layoutInCell="1" allowOverlap="1" wp14:anchorId="4ED53E99" wp14:editId="77A30DE9">
                <wp:simplePos x="0" y="0"/>
                <wp:positionH relativeFrom="column">
                  <wp:posOffset>3547212</wp:posOffset>
                </wp:positionH>
                <wp:positionV relativeFrom="paragraph">
                  <wp:posOffset>251257</wp:posOffset>
                </wp:positionV>
                <wp:extent cx="526694" cy="277977"/>
                <wp:effectExtent l="0" t="0" r="26035" b="27305"/>
                <wp:wrapNone/>
                <wp:docPr id="155" name="正方形/長方形 5"/>
                <wp:cNvGraphicFramePr/>
                <a:graphic xmlns:a="http://schemas.openxmlformats.org/drawingml/2006/main">
                  <a:graphicData uri="http://schemas.microsoft.com/office/word/2010/wordprocessingShape">
                    <wps:wsp>
                      <wps:cNvSpPr/>
                      <wps:spPr bwMode="auto">
                        <a:xfrm>
                          <a:off x="0" y="0"/>
                          <a:ext cx="526694" cy="277977"/>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D44A9" id="正方形/長方形 5" o:spid="_x0000_s1026" style="position:absolute;left:0;text-align:left;margin-left:279.3pt;margin-top:19.8pt;width:41.45pt;height:21.9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" filled="f" strokecolor="red" strokeweight="2pt">
                <v:stroke joinstyle="round"/>
              </v:rect>
            </w:pict>
          </mc:Fallback>
        </mc:AlternateContent>
      </w:r>
      <w:r>
        <w:rPr>
          <w:noProof/>
        </w:rPr>
        <mc:AlternateContent>
          <mc:Choice Requires="wps">
            <w:drawing>
              <wp:anchor distT="0" distB="0" distL="114300" distR="114300" simplePos="0" relativeHeight="251881472" behindDoc="0" locked="0" layoutInCell="1" allowOverlap="1" wp14:anchorId="3C2B8F61" wp14:editId="4559A280">
                <wp:simplePos x="0" y="0"/>
                <wp:positionH relativeFrom="column">
                  <wp:posOffset>1566545</wp:posOffset>
                </wp:positionH>
                <wp:positionV relativeFrom="paragraph">
                  <wp:posOffset>695325</wp:posOffset>
                </wp:positionV>
                <wp:extent cx="399415" cy="153670"/>
                <wp:effectExtent l="0" t="0" r="19685" b="36830"/>
                <wp:wrapNone/>
                <wp:docPr id="32" name="直線コネクタ 32"/>
                <wp:cNvGraphicFramePr/>
                <a:graphic xmlns:a="http://schemas.openxmlformats.org/drawingml/2006/main">
                  <a:graphicData uri="http://schemas.microsoft.com/office/word/2010/wordprocessingShape">
                    <wps:wsp>
                      <wps:cNvCnPr/>
                      <wps:spPr>
                        <a:xfrm flipV="1">
                          <a:off x="0" y="0"/>
                          <a:ext cx="399415" cy="15367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4FBE44" id="直線コネクタ 32" o:spid="_x0000_s1026" style="position:absolute;left:0;text-align:left;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35pt,54.75pt" to="154.8pt,6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" strokecolor="red" strokeweight="1.75pt"/>
            </w:pict>
          </mc:Fallback>
        </mc:AlternateContent>
      </w:r>
      <w:r w:rsidRPr="00951490">
        <w:rPr>
          <w:noProof/>
        </w:rPr>
        <mc:AlternateContent>
          <mc:Choice Requires="wps">
            <w:drawing>
              <wp:anchor distT="0" distB="0" distL="114300" distR="114300" simplePos="0" relativeHeight="251788288" behindDoc="0" locked="0" layoutInCell="1" allowOverlap="1" wp14:anchorId="1A9824AB" wp14:editId="1ABBCFE9">
                <wp:simplePos x="0" y="0"/>
                <wp:positionH relativeFrom="column">
                  <wp:posOffset>1966595</wp:posOffset>
                </wp:positionH>
                <wp:positionV relativeFrom="paragraph">
                  <wp:posOffset>556260</wp:posOffset>
                </wp:positionV>
                <wp:extent cx="287655" cy="287655"/>
                <wp:effectExtent l="1123950" t="0" r="17145" b="171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9266"/>
                            <a:gd name="adj2" fmla="val -704"/>
                            <a:gd name="adj3" fmla="val 99785"/>
                            <a:gd name="adj4" fmla="val -38673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21C33EB" w14:textId="309FC169" w:rsidR="0016547F" w:rsidRPr="00875570" w:rsidRDefault="00495815" w:rsidP="00624AE3">
                            <w:pPr>
                              <w:pStyle w:val="Web"/>
                              <w:spacing w:before="0" w:beforeAutospacing="0" w:after="0" w:afterAutospacing="0"/>
                              <w:jc w:val="center"/>
                              <w:rPr>
                                <w:rFonts w:asciiTheme="minorHAnsi" w:hAnsiTheme="minorHAnsi" w:cstheme="minorHAnsi"/>
                                <w:b/>
                                <w:sz w:val="20"/>
                                <w:szCs w:val="20"/>
                              </w:rPr>
                            </w:pPr>
                            <w:ins w:id="30" w:author="作成者">
                              <w:r>
                                <w:rPr>
                                  <w:rFonts w:asciiTheme="minorHAnsi" w:hAnsiTheme="minorHAnsi" w:cstheme="minorHAnsi"/>
                                  <w:b/>
                                  <w:sz w:val="20"/>
                                  <w:szCs w:val="20"/>
                                </w:rPr>
                                <w:t>C</w:t>
                              </w:r>
                            </w:ins>
                            <w:del w:id="31" w:author="作成者">
                              <w:r w:rsidR="0016547F" w:rsidRPr="00875570" w:rsidDel="00495815">
                                <w:rPr>
                                  <w:rFonts w:asciiTheme="minorHAnsi" w:hAnsiTheme="minorHAnsi" w:cstheme="minorHAnsi"/>
                                  <w:b/>
                                  <w:sz w:val="20"/>
                                  <w:szCs w:val="20"/>
                                </w:rPr>
                                <w:delText>B</w:delText>
                              </w:r>
                            </w:del>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65" type="#_x0000_t47" style="position:absolute;left:0;text-align:left;margin-left:154.85pt;margin-top:43.8pt;width:22.65pt;height:2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" adj="-83534,21554,-152,10641" fillcolor="white [3201]" strokecolor="red" strokeweight="2pt">
                <v:textbox>
                  <w:txbxContent>
                    <w:p w14:paraId="321C33EB" w14:textId="309FC169" w:rsidR="0016547F" w:rsidRPr="00875570" w:rsidRDefault="00495815" w:rsidP="00624AE3">
                      <w:pPr>
                        <w:pStyle w:val="Web"/>
                        <w:spacing w:before="0" w:beforeAutospacing="0" w:after="0" w:afterAutospacing="0"/>
                        <w:jc w:val="center"/>
                        <w:rPr>
                          <w:rFonts w:asciiTheme="minorHAnsi" w:hAnsiTheme="minorHAnsi" w:cstheme="minorHAnsi"/>
                          <w:b/>
                          <w:sz w:val="20"/>
                          <w:szCs w:val="20"/>
                        </w:rPr>
                      </w:pPr>
                      <w:ins w:id="34" w:author="作成者">
                        <w:r>
                          <w:rPr>
                            <w:rFonts w:asciiTheme="minorHAnsi" w:hAnsiTheme="minorHAnsi" w:cstheme="minorHAnsi"/>
                            <w:b/>
                            <w:sz w:val="20"/>
                            <w:szCs w:val="20"/>
                          </w:rPr>
                          <w:t>C</w:t>
                        </w:r>
                      </w:ins>
                      <w:del w:id="35" w:author="作成者">
                        <w:r w:rsidR="0016547F" w:rsidRPr="00875570" w:rsidDel="00495815">
                          <w:rPr>
                            <w:rFonts w:asciiTheme="minorHAnsi" w:hAnsiTheme="minorHAnsi" w:cstheme="minorHAnsi"/>
                            <w:b/>
                            <w:sz w:val="20"/>
                            <w:szCs w:val="20"/>
                          </w:rPr>
                          <w:delText>B</w:delText>
                        </w:r>
                      </w:del>
                    </w:p>
                  </w:txbxContent>
                </v:textbox>
                <o:callout v:ext="edit" minusy="t"/>
              </v:shape>
            </w:pict>
          </mc:Fallback>
        </mc:AlternateContent>
      </w:r>
      <w:r w:rsidRPr="00951490">
        <w:rPr>
          <w:noProof/>
        </w:rPr>
        <mc:AlternateContent>
          <mc:Choice Requires="wps">
            <w:drawing>
              <wp:anchor distT="0" distB="0" distL="114300" distR="114300" simplePos="0" relativeHeight="251786240" behindDoc="0" locked="0" layoutInCell="1" allowOverlap="1" wp14:anchorId="38A3A7AB" wp14:editId="3223D518">
                <wp:simplePos x="0" y="0"/>
                <wp:positionH relativeFrom="column">
                  <wp:posOffset>523875</wp:posOffset>
                </wp:positionH>
                <wp:positionV relativeFrom="paragraph">
                  <wp:posOffset>851535</wp:posOffset>
                </wp:positionV>
                <wp:extent cx="647700" cy="143510"/>
                <wp:effectExtent l="0" t="0" r="19050" b="27940"/>
                <wp:wrapNone/>
                <wp:docPr id="57" name="正方形/長方形 5"/>
                <wp:cNvGraphicFramePr/>
                <a:graphic xmlns:a="http://schemas.openxmlformats.org/drawingml/2006/main">
                  <a:graphicData uri="http://schemas.microsoft.com/office/word/2010/wordprocessingShape">
                    <wps:wsp>
                      <wps:cNvSpPr/>
                      <wps:spPr bwMode="auto">
                        <a:xfrm>
                          <a:off x="0" y="0"/>
                          <a:ext cx="647700" cy="14351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DCF58" id="正方形/長方形 5" o:spid="_x0000_s1026" style="position:absolute;left:0;text-align:left;margin-left:41.25pt;margin-top:67.05pt;width:51pt;height:11.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785216" behindDoc="0" locked="0" layoutInCell="1" allowOverlap="1" wp14:anchorId="10FF0DA6" wp14:editId="23B2BD15">
                <wp:simplePos x="0" y="0"/>
                <wp:positionH relativeFrom="column">
                  <wp:posOffset>1205408</wp:posOffset>
                </wp:positionH>
                <wp:positionV relativeFrom="paragraph">
                  <wp:posOffset>848792</wp:posOffset>
                </wp:positionV>
                <wp:extent cx="647700" cy="143510"/>
                <wp:effectExtent l="0" t="0" r="19050" b="27940"/>
                <wp:wrapNone/>
                <wp:docPr id="56" name="正方形/長方形 5"/>
                <wp:cNvGraphicFramePr/>
                <a:graphic xmlns:a="http://schemas.openxmlformats.org/drawingml/2006/main">
                  <a:graphicData uri="http://schemas.microsoft.com/office/word/2010/wordprocessingShape">
                    <wps:wsp>
                      <wps:cNvSpPr/>
                      <wps:spPr bwMode="auto">
                        <a:xfrm>
                          <a:off x="0" y="0"/>
                          <a:ext cx="647700" cy="14351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0666C" id="正方形/長方形 5" o:spid="_x0000_s1026" style="position:absolute;left:0;text-align:left;margin-left:94.9pt;margin-top:66.85pt;width:51pt;height:11.3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" filled="f" strokecolor="red" strokeweight="2pt">
                <v:stroke joinstyle="round"/>
              </v:rect>
            </w:pict>
          </mc:Fallback>
        </mc:AlternateContent>
      </w:r>
      <w:r>
        <w:rPr>
          <w:noProof/>
        </w:rPr>
        <w:drawing>
          <wp:inline distT="0" distB="0" distL="0" distR="0" wp14:anchorId="4EFCF4DA" wp14:editId="1B0C8D6C">
            <wp:extent cx="5318075" cy="1002017"/>
            <wp:effectExtent l="0" t="0" r="0" b="825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8914" cy="1011596"/>
                    </a:xfrm>
                    <a:prstGeom prst="rect">
                      <a:avLst/>
                    </a:prstGeom>
                    <a:noFill/>
                    <a:ln>
                      <a:noFill/>
                    </a:ln>
                  </pic:spPr>
                </pic:pic>
              </a:graphicData>
            </a:graphic>
          </wp:inline>
        </w:drawing>
      </w:r>
    </w:p>
    <w:p w14:paraId="21800F50" w14:textId="5FDD553A" w:rsidR="00805498" w:rsidRDefault="00805498" w:rsidP="0064618D">
      <w:pPr>
        <w:keepNext/>
        <w:ind w:left="851"/>
      </w:pPr>
    </w:p>
    <w:p w14:paraId="6A5A5EAB" w14:textId="3852BC8A"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19</w:t>
      </w:r>
      <w:r w:rsidR="006B128F">
        <w:fldChar w:fldCharType="end"/>
      </w:r>
      <w:r w:rsidR="00624AE3" w:rsidRPr="00951490">
        <w:t xml:space="preserve"> </w:t>
      </w:r>
      <w:r w:rsidR="00624AE3" w:rsidRPr="00951490">
        <w:rPr>
          <w:rFonts w:hint="eastAsia"/>
        </w:rPr>
        <w:t>一覧／更新（更新）画面</w:t>
      </w:r>
    </w:p>
    <w:p w14:paraId="27EEAE46" w14:textId="77777777" w:rsidR="00624AE3" w:rsidRPr="00951490" w:rsidRDefault="00624AE3" w:rsidP="00400EB0">
      <w:pPr>
        <w:pStyle w:val="60"/>
        <w:numPr>
          <w:ilvl w:val="0"/>
          <w:numId w:val="35"/>
        </w:numPr>
      </w:pPr>
      <w:r w:rsidRPr="00951490">
        <w:rPr>
          <w:rFonts w:hint="eastAsia"/>
        </w:rPr>
        <w:t>フ</w:t>
      </w:r>
      <w:r w:rsidRPr="00C330A5">
        <w:rPr>
          <w:rFonts w:hint="eastAsia"/>
        </w:rPr>
        <w:t xml:space="preserve">ィルタ　</w:t>
      </w:r>
    </w:p>
    <w:p w14:paraId="0AA087BA" w14:textId="2E2B3196" w:rsidR="00624AE3" w:rsidRPr="0096313C" w:rsidRDefault="00624AE3" w:rsidP="00400EB0">
      <w:pPr>
        <w:pStyle w:val="63"/>
        <w:numPr>
          <w:ilvl w:val="0"/>
          <w:numId w:val="72"/>
        </w:numPr>
        <w:ind w:hanging="108"/>
      </w:pPr>
      <w:r w:rsidRPr="0096313C">
        <w:rPr>
          <w:rFonts w:hint="eastAsia"/>
        </w:rPr>
        <w:t>検索条件を入力し、</w:t>
      </w:r>
      <w:r w:rsidRPr="0096313C">
        <w:rPr>
          <w:rFonts w:hint="eastAsia"/>
        </w:rPr>
        <w:t>Enter</w:t>
      </w:r>
      <w:r w:rsidRPr="0096313C">
        <w:rPr>
          <w:rFonts w:hint="eastAsia"/>
        </w:rPr>
        <w:t>キーまたは「フィルタ」ボタンをクリックすると</w:t>
      </w:r>
    </w:p>
    <w:p w14:paraId="4B83AB4F" w14:textId="7DCAF622" w:rsidR="00624AE3" w:rsidRPr="0096313C" w:rsidRDefault="00624AE3" w:rsidP="0096313C">
      <w:pPr>
        <w:pStyle w:val="63"/>
        <w:ind w:left="1526"/>
      </w:pPr>
      <w:r w:rsidRPr="0096313C">
        <w:rPr>
          <w:rFonts w:hint="eastAsia"/>
        </w:rPr>
        <w:t>「一覧／更新」サブメニューに登録情報が表示されます。</w:t>
      </w:r>
    </w:p>
    <w:p w14:paraId="240173FD" w14:textId="76AE8DE1" w:rsidR="00495815" w:rsidRDefault="00495815" w:rsidP="00624AE3">
      <w:pPr>
        <w:ind w:firstLineChars="1100" w:firstLine="2310"/>
        <w:rPr>
          <w:ins w:id="32" w:author="作成者"/>
        </w:rPr>
      </w:pPr>
    </w:p>
    <w:p w14:paraId="2185E255" w14:textId="77777777" w:rsidR="00495815" w:rsidRPr="00951490" w:rsidRDefault="00495815" w:rsidP="00624AE3">
      <w:pPr>
        <w:ind w:firstLineChars="1100" w:firstLine="2310"/>
      </w:pPr>
    </w:p>
    <w:p w14:paraId="0F181861" w14:textId="77777777" w:rsidR="00782C3E" w:rsidRPr="00951490" w:rsidRDefault="00495815" w:rsidP="00782C3E">
      <w:pPr>
        <w:pStyle w:val="60"/>
        <w:rPr>
          <w:ins w:id="33" w:author="作成者"/>
        </w:rPr>
      </w:pPr>
      <w:ins w:id="34" w:author="作成者">
        <w:r>
          <w:rPr>
            <w:rFonts w:hint="eastAsia"/>
          </w:rPr>
          <w:lastRenderedPageBreak/>
          <w:t>履歴</w:t>
        </w:r>
      </w:ins>
    </w:p>
    <w:p w14:paraId="334EC446" w14:textId="3D1E4BA9" w:rsidR="00495815" w:rsidRPr="003879ED" w:rsidRDefault="00782C3E">
      <w:pPr>
        <w:pStyle w:val="63"/>
        <w:numPr>
          <w:ilvl w:val="0"/>
          <w:numId w:val="73"/>
        </w:numPr>
        <w:ind w:hanging="108"/>
        <w:rPr>
          <w:ins w:id="35" w:author="作成者"/>
        </w:rPr>
        <w:pPrChange w:id="36" w:author="作成者">
          <w:pPr>
            <w:pStyle w:val="60"/>
          </w:pPr>
        </w:pPrChange>
      </w:pPr>
      <w:ins w:id="37" w:author="作成者">
        <w:r w:rsidRPr="0096313C">
          <w:rPr>
            <w:rFonts w:hint="eastAsia"/>
          </w:rPr>
          <w:t>各</w:t>
        </w:r>
        <w:r>
          <w:rPr>
            <w:rFonts w:hint="eastAsia"/>
          </w:rPr>
          <w:t>項目に対して「履歴」ボタンをクリックし、変更履歴</w:t>
        </w:r>
        <w:r w:rsidRPr="0096313C">
          <w:rPr>
            <w:rFonts w:hint="eastAsia"/>
          </w:rPr>
          <w:t>画面に遷移します。</w:t>
        </w:r>
      </w:ins>
    </w:p>
    <w:p w14:paraId="5488F4D7" w14:textId="67ECD24C" w:rsidR="009D032E" w:rsidRDefault="009D032E">
      <w:pPr>
        <w:pStyle w:val="60"/>
        <w:numPr>
          <w:ilvl w:val="0"/>
          <w:numId w:val="0"/>
        </w:numPr>
        <w:ind w:left="1271"/>
        <w:rPr>
          <w:ins w:id="38" w:author="作成者"/>
        </w:rPr>
        <w:pPrChange w:id="39" w:author="作成者">
          <w:pPr>
            <w:pStyle w:val="60"/>
          </w:pPr>
        </w:pPrChange>
      </w:pPr>
    </w:p>
    <w:p w14:paraId="317DB6F2" w14:textId="44ACC6AD" w:rsidR="00624AE3" w:rsidRPr="00951490" w:rsidRDefault="00624AE3" w:rsidP="005B0BBF">
      <w:pPr>
        <w:pStyle w:val="60"/>
      </w:pPr>
      <w:r w:rsidRPr="00951490">
        <w:rPr>
          <w:rFonts w:hint="eastAsia"/>
        </w:rPr>
        <w:t>更新</w:t>
      </w:r>
    </w:p>
    <w:p w14:paraId="3EE025B9" w14:textId="2E187CA2" w:rsidR="00624AE3" w:rsidRPr="0096313C" w:rsidRDefault="00624AE3" w:rsidP="00400EB0">
      <w:pPr>
        <w:pStyle w:val="63"/>
        <w:numPr>
          <w:ilvl w:val="0"/>
          <w:numId w:val="73"/>
        </w:numPr>
        <w:ind w:hanging="108"/>
      </w:pPr>
      <w:r w:rsidRPr="0096313C">
        <w:rPr>
          <w:rFonts w:hint="eastAsia"/>
        </w:rPr>
        <w:t>各項目に対して「更新」ボタンをクリックし、更新画面に遷移します。</w:t>
      </w:r>
    </w:p>
    <w:p w14:paraId="1BECB4C0" w14:textId="77777777" w:rsidR="003B79D3" w:rsidRPr="003B79D3" w:rsidRDefault="00624AE3" w:rsidP="00B22A08">
      <w:pPr>
        <w:pStyle w:val="63"/>
        <w:widowControl/>
        <w:numPr>
          <w:ilvl w:val="0"/>
          <w:numId w:val="73"/>
        </w:numPr>
        <w:ind w:hanging="108"/>
        <w:jc w:val="left"/>
        <w:rPr>
          <w:rFonts w:asciiTheme="minorEastAsia" w:hAnsiTheme="minorEastAsia"/>
        </w:rPr>
      </w:pPr>
      <w:r w:rsidRPr="0096313C">
        <w:rPr>
          <w:rFonts w:hint="eastAsia"/>
        </w:rPr>
        <w:t>情報を更新し、「更新」ボタンをクリックすることで、更新が完了します。</w:t>
      </w:r>
    </w:p>
    <w:p w14:paraId="7522588D" w14:textId="274F5C9F" w:rsidR="0096313C" w:rsidRPr="008533FD" w:rsidRDefault="0096313C">
      <w:pPr>
        <w:pStyle w:val="63"/>
        <w:widowControl/>
        <w:ind w:left="1526"/>
        <w:jc w:val="left"/>
        <w:rPr>
          <w:rFonts w:asciiTheme="minorEastAsia" w:hAnsiTheme="minorEastAsia"/>
        </w:rPr>
        <w:pPrChange w:id="40" w:author="作成者">
          <w:pPr>
            <w:pStyle w:val="63"/>
            <w:widowControl/>
            <w:numPr>
              <w:numId w:val="73"/>
            </w:numPr>
            <w:ind w:left="1526" w:hanging="108"/>
            <w:jc w:val="left"/>
          </w:pPr>
        </w:pPrChange>
      </w:pPr>
    </w:p>
    <w:p w14:paraId="41AC12C2" w14:textId="2D5FE804" w:rsidR="00624AE3" w:rsidRPr="00951490" w:rsidRDefault="00624AE3" w:rsidP="005B0BBF">
      <w:pPr>
        <w:pStyle w:val="60"/>
      </w:pPr>
      <w:r w:rsidRPr="00951490">
        <w:rPr>
          <w:rFonts w:hint="eastAsia"/>
        </w:rPr>
        <w:t>廃止</w:t>
      </w:r>
    </w:p>
    <w:p w14:paraId="015867EF" w14:textId="77777777" w:rsidR="00624AE3" w:rsidRPr="0096313C" w:rsidRDefault="00624AE3" w:rsidP="00400EB0">
      <w:pPr>
        <w:pStyle w:val="63"/>
        <w:numPr>
          <w:ilvl w:val="0"/>
          <w:numId w:val="74"/>
        </w:numPr>
        <w:ind w:hanging="108"/>
      </w:pPr>
      <w:r w:rsidRPr="0096313C">
        <w:rPr>
          <w:rFonts w:hint="eastAsia"/>
        </w:rPr>
        <w:t>「廃止」ボタンをクリックし、廃止画面に遷移します。</w:t>
      </w:r>
    </w:p>
    <w:p w14:paraId="3797EBEE" w14:textId="30FD9711" w:rsidR="00624AE3" w:rsidRDefault="00624AE3" w:rsidP="00400EB0">
      <w:pPr>
        <w:pStyle w:val="63"/>
        <w:numPr>
          <w:ilvl w:val="0"/>
          <w:numId w:val="74"/>
        </w:numPr>
        <w:ind w:hanging="108"/>
      </w:pPr>
      <w:r w:rsidRPr="0096313C">
        <w:rPr>
          <w:rFonts w:hint="eastAsia"/>
        </w:rPr>
        <w:t>「廃止」</w:t>
      </w:r>
      <w:r w:rsidRPr="00462BD0">
        <w:rPr>
          <w:rFonts w:hint="eastAsia"/>
        </w:rPr>
        <w:t>ボタンをクリックし、登録情報が無効になります。</w:t>
      </w:r>
    </w:p>
    <w:p w14:paraId="5A42D477" w14:textId="1C124B29" w:rsidR="0096313C" w:rsidRPr="00462BD0" w:rsidRDefault="0096313C" w:rsidP="0096313C">
      <w:pPr>
        <w:pStyle w:val="63"/>
        <w:ind w:left="1526"/>
      </w:pPr>
    </w:p>
    <w:p w14:paraId="50DDB7B7" w14:textId="2ACB1983" w:rsidR="00624AE3" w:rsidRPr="0096313C" w:rsidRDefault="00624AE3" w:rsidP="00400EB0">
      <w:pPr>
        <w:pStyle w:val="63"/>
        <w:numPr>
          <w:ilvl w:val="0"/>
          <w:numId w:val="75"/>
        </w:numPr>
        <w:ind w:hanging="108"/>
      </w:pPr>
      <w:r w:rsidRPr="0096313C">
        <w:rPr>
          <w:rFonts w:hint="eastAsia"/>
        </w:rPr>
        <w:t>無効となった情報は、復活させることができます。</w:t>
      </w:r>
    </w:p>
    <w:p w14:paraId="64DDC331" w14:textId="341551C8" w:rsidR="0096313C" w:rsidRDefault="00624AE3" w:rsidP="0096313C">
      <w:pPr>
        <w:pStyle w:val="63"/>
        <w:ind w:left="1526" w:firstLine="175"/>
      </w:pPr>
      <w:r w:rsidRPr="0096313C">
        <w:rPr>
          <w:rFonts w:hint="eastAsia"/>
        </w:rPr>
        <w:t>表示フィルタの「廃止のみ」を選択して表示し、「復活」ボタンをクリックすることで、</w:t>
      </w:r>
    </w:p>
    <w:p w14:paraId="2A96153B" w14:textId="52166EF1" w:rsidR="00624AE3" w:rsidRPr="0096313C" w:rsidRDefault="00624AE3" w:rsidP="0096313C">
      <w:pPr>
        <w:pStyle w:val="63"/>
        <w:ind w:left="1526" w:firstLine="175"/>
      </w:pPr>
      <w:r w:rsidRPr="0096313C">
        <w:rPr>
          <w:rFonts w:hint="eastAsia"/>
        </w:rPr>
        <w:t>情報が有効になります。</w:t>
      </w:r>
    </w:p>
    <w:p w14:paraId="5AB93786" w14:textId="525D5727" w:rsidR="00B60565" w:rsidRDefault="00B60565" w:rsidP="0096313C">
      <w:pPr>
        <w:pStyle w:val="63"/>
        <w:ind w:firstLine="175"/>
      </w:pPr>
    </w:p>
    <w:p w14:paraId="7907F6B0" w14:textId="6D3E7453" w:rsidR="003B79D3" w:rsidRPr="00951490" w:rsidRDefault="003B79D3" w:rsidP="003B79D3">
      <w:pPr>
        <w:pStyle w:val="60"/>
      </w:pPr>
      <w:r>
        <w:rPr>
          <w:rFonts w:hint="eastAsia"/>
        </w:rPr>
        <w:t>アクセス権</w:t>
      </w:r>
    </w:p>
    <w:p w14:paraId="418FAFAE" w14:textId="113F38B5" w:rsidR="003B79D3" w:rsidRPr="00951490" w:rsidRDefault="003B79D3" w:rsidP="003B79D3">
      <w:pPr>
        <w:pStyle w:val="63"/>
        <w:numPr>
          <w:ilvl w:val="0"/>
          <w:numId w:val="69"/>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0E93E746" w14:textId="77777777" w:rsidR="00B60565" w:rsidRPr="003B79D3" w:rsidRDefault="00B60565" w:rsidP="00ED7686">
      <w:pPr>
        <w:pStyle w:val="63"/>
      </w:pPr>
    </w:p>
    <w:p w14:paraId="5B1C28DE" w14:textId="7B99AE76" w:rsidR="006416DD" w:rsidRPr="00FC5D82" w:rsidRDefault="006416DD" w:rsidP="00EC6945">
      <w:pPr>
        <w:pStyle w:val="40"/>
        <w:ind w:left="550" w:right="210"/>
      </w:pPr>
      <w:bookmarkStart w:id="41" w:name="_Toc62216829"/>
      <w:r w:rsidRPr="00FC5D82">
        <w:rPr>
          <w:rFonts w:hint="eastAsia"/>
        </w:rPr>
        <w:t>登録</w:t>
      </w:r>
      <w:bookmarkEnd w:id="41"/>
    </w:p>
    <w:p w14:paraId="6258AE94" w14:textId="56E9513D"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02C2330B" w:rsidR="00624AE3" w:rsidRDefault="00462BD0" w:rsidP="00624AE3">
      <w:pPr>
        <w:ind w:firstLine="840"/>
      </w:pPr>
      <w:r w:rsidRPr="00951490">
        <w:rPr>
          <w:noProof/>
        </w:rPr>
        <mc:AlternateContent>
          <mc:Choice Requires="wps">
            <w:drawing>
              <wp:anchor distT="0" distB="0" distL="114300" distR="114300" simplePos="0" relativeHeight="251807744" behindDoc="0" locked="0" layoutInCell="1" allowOverlap="1" wp14:anchorId="2EA9666C" wp14:editId="074A1201">
                <wp:simplePos x="0" y="0"/>
                <wp:positionH relativeFrom="column">
                  <wp:posOffset>846506</wp:posOffset>
                </wp:positionH>
                <wp:positionV relativeFrom="paragraph">
                  <wp:posOffset>610235</wp:posOffset>
                </wp:positionV>
                <wp:extent cx="607060" cy="258041"/>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8041"/>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3F59C" id="下矢印 3" o:spid="_x0000_s1026" type="#_x0000_t67" style="position:absolute;left:0;text-align:left;margin-left:66.65pt;margin-top:48.05pt;width:47.8pt;height:20.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" adj="10800" fillcolor="red" stroked="f" strokeweight="2pt">
                <v:stroke joinstyle="round"/>
              </v:shape>
            </w:pict>
          </mc:Fallback>
        </mc:AlternateContent>
      </w:r>
      <w:r w:rsidRPr="00462BD0">
        <w:rPr>
          <w:noProof/>
        </w:rPr>
        <mc:AlternateContent>
          <mc:Choice Requires="wps">
            <w:drawing>
              <wp:anchor distT="0" distB="0" distL="114300" distR="114300" simplePos="0" relativeHeight="251886592" behindDoc="0" locked="0" layoutInCell="1" allowOverlap="1" wp14:anchorId="0C89BBE5" wp14:editId="0E8A2528">
                <wp:simplePos x="0" y="0"/>
                <wp:positionH relativeFrom="column">
                  <wp:posOffset>1752092</wp:posOffset>
                </wp:positionH>
                <wp:positionV relativeFrom="paragraph">
                  <wp:posOffset>377241</wp:posOffset>
                </wp:positionV>
                <wp:extent cx="287655" cy="287655"/>
                <wp:effectExtent l="133350" t="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34218"/>
                            <a:gd name="adj4" fmla="val -4176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16547F" w:rsidRPr="00875570" w:rsidRDefault="0016547F"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66" type="#_x0000_t47" style="position:absolute;left:0;text-align:left;margin-left:137.95pt;margin-top:29.7pt;width:22.65pt;height:22.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" adj="-9020,7391,-9,10021" fillcolor="white [3201]" strokecolor="red" strokeweight="2pt">
                <v:textbox>
                  <w:txbxContent>
                    <w:p w14:paraId="528EDBCD" w14:textId="77777777" w:rsidR="0016547F" w:rsidRPr="00875570" w:rsidRDefault="0016547F"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624AE3" w:rsidRPr="00951490">
        <w:rPr>
          <w:noProof/>
        </w:rPr>
        <mc:AlternateContent>
          <mc:Choice Requires="wps">
            <w:drawing>
              <wp:anchor distT="0" distB="0" distL="114300" distR="114300" simplePos="0" relativeHeight="251808768" behindDoc="0" locked="0" layoutInCell="1" allowOverlap="1" wp14:anchorId="02A0F1D0" wp14:editId="64C02853">
                <wp:simplePos x="0" y="0"/>
                <wp:positionH relativeFrom="column">
                  <wp:posOffset>602920</wp:posOffset>
                </wp:positionH>
                <wp:positionV relativeFrom="paragraph">
                  <wp:posOffset>344170</wp:posOffset>
                </wp:positionV>
                <wp:extent cx="1031443" cy="219456"/>
                <wp:effectExtent l="0" t="0" r="16510" b="28575"/>
                <wp:wrapNone/>
                <wp:docPr id="39" name="正方形/長方形 6"/>
                <wp:cNvGraphicFramePr/>
                <a:graphic xmlns:a="http://schemas.openxmlformats.org/drawingml/2006/main">
                  <a:graphicData uri="http://schemas.microsoft.com/office/word/2010/wordprocessingShape">
                    <wps:wsp>
                      <wps:cNvSpPr/>
                      <wps:spPr bwMode="auto">
                        <a:xfrm>
                          <a:off x="0" y="0"/>
                          <a:ext cx="1031443" cy="21945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0772C" id="正方形/長方形 6" o:spid="_x0000_s1026" style="position:absolute;left:0;text-align:left;margin-left:47.45pt;margin-top:27.1pt;width:81.2pt;height:17.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" filled="f" strokecolor="red" strokeweight="2pt">
                <v:stroke joinstyle="round"/>
              </v:rect>
            </w:pict>
          </mc:Fallback>
        </mc:AlternateContent>
      </w:r>
      <w:r w:rsidR="00624AE3">
        <w:rPr>
          <w:noProof/>
        </w:rPr>
        <w:drawing>
          <wp:inline distT="0" distB="0" distL="0" distR="0" wp14:anchorId="2F7680E5" wp14:editId="3AD7EC38">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6F2CD06F" w14:textId="77777777" w:rsidR="000A20BE" w:rsidRPr="00951490" w:rsidRDefault="000A20BE" w:rsidP="00624AE3">
      <w:pPr>
        <w:ind w:firstLine="840"/>
      </w:pPr>
    </w:p>
    <w:p w14:paraId="2E513A36" w14:textId="4F64FADB" w:rsidR="00624AE3" w:rsidRPr="00951490" w:rsidRDefault="000A20BE" w:rsidP="000A20BE">
      <w:pPr>
        <w:ind w:leftChars="405" w:left="850"/>
      </w:pPr>
      <w:r w:rsidRPr="000A20BE">
        <w:rPr>
          <w:noProof/>
        </w:rPr>
        <mc:AlternateContent>
          <mc:Choice Requires="wps">
            <w:drawing>
              <wp:anchor distT="0" distB="0" distL="114300" distR="114300" simplePos="0" relativeHeight="252124160" behindDoc="0" locked="0" layoutInCell="1" allowOverlap="1" wp14:anchorId="75D107A7" wp14:editId="563B07A3">
                <wp:simplePos x="0" y="0"/>
                <wp:positionH relativeFrom="column">
                  <wp:posOffset>3621405</wp:posOffset>
                </wp:positionH>
                <wp:positionV relativeFrom="paragraph">
                  <wp:posOffset>220040</wp:posOffset>
                </wp:positionV>
                <wp:extent cx="526415" cy="277495"/>
                <wp:effectExtent l="0" t="0" r="26035" b="27305"/>
                <wp:wrapNone/>
                <wp:docPr id="236" name="正方形/長方形 5"/>
                <wp:cNvGraphicFramePr/>
                <a:graphic xmlns:a="http://schemas.openxmlformats.org/drawingml/2006/main">
                  <a:graphicData uri="http://schemas.microsoft.com/office/word/2010/wordprocessingShape">
                    <wps:wsp>
                      <wps:cNvSpPr/>
                      <wps:spPr bwMode="auto">
                        <a:xfrm>
                          <a:off x="0" y="0"/>
                          <a:ext cx="526415" cy="27749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9EF2" id="正方形/長方形 5" o:spid="_x0000_s1026" style="position:absolute;left:0;text-align:left;margin-left:285.15pt;margin-top:17.35pt;width:41.45pt;height:21.8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09792" behindDoc="0" locked="0" layoutInCell="1" allowOverlap="1" wp14:anchorId="47F4BF84" wp14:editId="13B9B091">
                <wp:simplePos x="0" y="0"/>
                <wp:positionH relativeFrom="column">
                  <wp:posOffset>547980</wp:posOffset>
                </wp:positionH>
                <wp:positionV relativeFrom="paragraph">
                  <wp:posOffset>217094</wp:posOffset>
                </wp:positionV>
                <wp:extent cx="3013862" cy="438785"/>
                <wp:effectExtent l="0" t="0" r="15240" b="18415"/>
                <wp:wrapNone/>
                <wp:docPr id="40" name="正方形/長方形 7"/>
                <wp:cNvGraphicFramePr/>
                <a:graphic xmlns:a="http://schemas.openxmlformats.org/drawingml/2006/main">
                  <a:graphicData uri="http://schemas.microsoft.com/office/word/2010/wordprocessingShape">
                    <wps:wsp>
                      <wps:cNvSpPr/>
                      <wps:spPr bwMode="auto">
                        <a:xfrm>
                          <a:off x="0" y="0"/>
                          <a:ext cx="3013862" cy="43878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31376" id="正方形/長方形 7" o:spid="_x0000_s1026" style="position:absolute;left:0;text-align:left;margin-left:43.15pt;margin-top:17.1pt;width:237.3pt;height:34.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" filled="f" strokecolor="red" strokeweight="2pt">
                <v:stroke joinstyle="round"/>
              </v:rect>
            </w:pict>
          </mc:Fallback>
        </mc:AlternateContent>
      </w:r>
      <w:r w:rsidRPr="000A20BE">
        <w:rPr>
          <w:noProof/>
        </w:rPr>
        <mc:AlternateContent>
          <mc:Choice Requires="wps">
            <w:drawing>
              <wp:anchor distT="0" distB="0" distL="114300" distR="114300" simplePos="0" relativeHeight="252125184" behindDoc="0" locked="0" layoutInCell="1" allowOverlap="1" wp14:anchorId="274BDF48" wp14:editId="6FF88EB4">
                <wp:simplePos x="0" y="0"/>
                <wp:positionH relativeFrom="column">
                  <wp:posOffset>4645025</wp:posOffset>
                </wp:positionH>
                <wp:positionV relativeFrom="paragraph">
                  <wp:posOffset>256540</wp:posOffset>
                </wp:positionV>
                <wp:extent cx="287655" cy="287655"/>
                <wp:effectExtent l="476250" t="0" r="17145" b="171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27082"/>
                            <a:gd name="adj4" fmla="val -166656"/>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6A7BD1C8" w14:textId="2F7FFEF5" w:rsidR="0016547F" w:rsidRPr="00875570" w:rsidRDefault="0016547F" w:rsidP="000A20BE">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BDF48" id="_x0000_s1067" type="#_x0000_t47" style="position:absolute;left:0;text-align:left;margin-left:365.75pt;margin-top:20.2pt;width:22.65pt;height:22.6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" adj="-35998,5850,-1213,12144" fillcolor="white [3201]" strokecolor="red" strokeweight="2pt">
                <v:textbox>
                  <w:txbxContent>
                    <w:p w14:paraId="6A7BD1C8" w14:textId="2F7FFEF5" w:rsidR="0016547F" w:rsidRPr="00875570" w:rsidRDefault="0016547F" w:rsidP="000A20BE">
                      <w:pPr>
                        <w:jc w:val="center"/>
                        <w:rPr>
                          <w:rFonts w:cstheme="minorHAnsi"/>
                          <w:b/>
                          <w:sz w:val="20"/>
                          <w:szCs w:val="20"/>
                        </w:rPr>
                      </w:pPr>
                      <w:r>
                        <w:rPr>
                          <w:rFonts w:cstheme="minorHAnsi"/>
                          <w:b/>
                          <w:sz w:val="20"/>
                          <w:szCs w:val="20"/>
                        </w:rPr>
                        <w:t>B</w:t>
                      </w:r>
                    </w:p>
                  </w:txbxContent>
                </v:textbox>
              </v:shape>
            </w:pict>
          </mc:Fallback>
        </mc:AlternateContent>
      </w:r>
      <w:r w:rsidRPr="00462BD0">
        <w:rPr>
          <w:noProof/>
        </w:rPr>
        <mc:AlternateContent>
          <mc:Choice Requires="wps">
            <w:drawing>
              <wp:anchor distT="0" distB="0" distL="114300" distR="114300" simplePos="0" relativeHeight="251884544" behindDoc="0" locked="0" layoutInCell="1" allowOverlap="1" wp14:anchorId="37F5936E" wp14:editId="42E19779">
                <wp:simplePos x="0" y="0"/>
                <wp:positionH relativeFrom="column">
                  <wp:posOffset>2018336</wp:posOffset>
                </wp:positionH>
                <wp:positionV relativeFrom="paragraph">
                  <wp:posOffset>655879</wp:posOffset>
                </wp:positionV>
                <wp:extent cx="256006" cy="204673"/>
                <wp:effectExtent l="0" t="0" r="29845" b="24130"/>
                <wp:wrapNone/>
                <wp:docPr id="98" name="直線コネクタ 98"/>
                <wp:cNvGraphicFramePr/>
                <a:graphic xmlns:a="http://schemas.openxmlformats.org/drawingml/2006/main">
                  <a:graphicData uri="http://schemas.microsoft.com/office/word/2010/wordprocessingShape">
                    <wps:wsp>
                      <wps:cNvCnPr/>
                      <wps:spPr>
                        <a:xfrm>
                          <a:off x="0" y="0"/>
                          <a:ext cx="256006" cy="204673"/>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9DF475" id="直線コネクタ 98" o:spid="_x0000_s1026" style="position:absolute;left:0;text-align:lef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9pt,51.65pt" to="179.05pt,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" strokecolor="red" strokeweight="1.75pt"/>
            </w:pict>
          </mc:Fallback>
        </mc:AlternateContent>
      </w:r>
      <w:r w:rsidRPr="00462BD0">
        <w:rPr>
          <w:noProof/>
        </w:rPr>
        <mc:AlternateContent>
          <mc:Choice Requires="wps">
            <w:drawing>
              <wp:anchor distT="0" distB="0" distL="114300" distR="114300" simplePos="0" relativeHeight="251883520" behindDoc="0" locked="0" layoutInCell="1" allowOverlap="1" wp14:anchorId="3841E7BC" wp14:editId="6594EEAC">
                <wp:simplePos x="0" y="0"/>
                <wp:positionH relativeFrom="column">
                  <wp:posOffset>2274367</wp:posOffset>
                </wp:positionH>
                <wp:positionV relativeFrom="paragraph">
                  <wp:posOffset>736473</wp:posOffset>
                </wp:positionV>
                <wp:extent cx="287655" cy="287655"/>
                <wp:effectExtent l="419100" t="0" r="17145" b="171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74907"/>
                            <a:gd name="adj4" fmla="val -146025"/>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16547F" w:rsidRPr="00875570" w:rsidRDefault="0016547F"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68" type="#_x0000_t47" style="position:absolute;left:0;text-align:left;margin-left:179.1pt;margin-top:58pt;width:22.65pt;height:22.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" adj="-31541,16180,-9,10021" fillcolor="white [3201]" strokecolor="red" strokeweight="2pt">
                <v:textbox>
                  <w:txbxContent>
                    <w:p w14:paraId="20830AF6" w14:textId="77777777" w:rsidR="0016547F" w:rsidRPr="00875570" w:rsidRDefault="0016547F"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0816" behindDoc="0" locked="0" layoutInCell="1" allowOverlap="1" wp14:anchorId="39D67807" wp14:editId="16708A23">
                <wp:simplePos x="0" y="0"/>
                <wp:positionH relativeFrom="column">
                  <wp:posOffset>1197128</wp:posOffset>
                </wp:positionH>
                <wp:positionV relativeFrom="paragraph">
                  <wp:posOffset>865530</wp:posOffset>
                </wp:positionV>
                <wp:extent cx="647700" cy="144145"/>
                <wp:effectExtent l="0" t="0" r="19050" b="27305"/>
                <wp:wrapNone/>
                <wp:docPr id="41" name="正方形/長方形 10"/>
                <wp:cNvGraphicFramePr/>
                <a:graphic xmlns:a="http://schemas.openxmlformats.org/drawingml/2006/main">
                  <a:graphicData uri="http://schemas.microsoft.com/office/word/2010/wordprocessingShape">
                    <wps:wsp>
                      <wps:cNvSpPr/>
                      <wps:spPr bwMode="auto">
                        <a:xfrm>
                          <a:off x="0" y="0"/>
                          <a:ext cx="647700" cy="14414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40836" id="正方形/長方形 10" o:spid="_x0000_s1026" style="position:absolute;left:0;text-align:left;margin-left:94.25pt;margin-top:68.15pt;width:51pt;height:11.3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" filled="f" strokecolor="red" strokeweight="2pt">
                <v:stroke joinstyle="round"/>
              </v:rect>
            </w:pict>
          </mc:Fallback>
        </mc:AlternateContent>
      </w:r>
      <w:r>
        <w:rPr>
          <w:noProof/>
        </w:rPr>
        <w:drawing>
          <wp:inline distT="0" distB="0" distL="0" distR="0" wp14:anchorId="5F7327C8" wp14:editId="53959B2D">
            <wp:extent cx="5362042" cy="1089625"/>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3180" cy="1104081"/>
                    </a:xfrm>
                    <a:prstGeom prst="rect">
                      <a:avLst/>
                    </a:prstGeom>
                    <a:noFill/>
                    <a:ln>
                      <a:noFill/>
                    </a:ln>
                  </pic:spPr>
                </pic:pic>
              </a:graphicData>
            </a:graphic>
          </wp:inline>
        </w:drawing>
      </w:r>
    </w:p>
    <w:p w14:paraId="27AE4179" w14:textId="75F0B5FD"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20</w:t>
      </w:r>
      <w:r w:rsidR="006B128F">
        <w:fldChar w:fldCharType="end"/>
      </w:r>
      <w:r w:rsidR="00624AE3" w:rsidRPr="00951490">
        <w:t xml:space="preserve"> </w:t>
      </w:r>
      <w:r w:rsidR="00624AE3" w:rsidRPr="00951490">
        <w:rPr>
          <w:rFonts w:hint="eastAsia"/>
        </w:rPr>
        <w:t>登録（１件ごと）画面</w:t>
      </w:r>
    </w:p>
    <w:p w14:paraId="63128683" w14:textId="77777777" w:rsidR="00624AE3" w:rsidRPr="00951490" w:rsidRDefault="00624AE3" w:rsidP="00624AE3"/>
    <w:p w14:paraId="58BF3B56" w14:textId="77777777" w:rsidR="00624AE3" w:rsidRPr="00951490" w:rsidRDefault="00624AE3" w:rsidP="00400EB0">
      <w:pPr>
        <w:pStyle w:val="60"/>
        <w:numPr>
          <w:ilvl w:val="0"/>
          <w:numId w:val="36"/>
        </w:numPr>
      </w:pPr>
      <w:r w:rsidRPr="00951490">
        <w:rPr>
          <w:rFonts w:hint="eastAsia"/>
        </w:rPr>
        <w:t>登録</w:t>
      </w:r>
    </w:p>
    <w:p w14:paraId="3B5433B9" w14:textId="77777777" w:rsidR="00624AE3" w:rsidRPr="0096313C" w:rsidRDefault="00624AE3" w:rsidP="00400EB0">
      <w:pPr>
        <w:pStyle w:val="63"/>
        <w:numPr>
          <w:ilvl w:val="0"/>
          <w:numId w:val="76"/>
        </w:numPr>
        <w:ind w:hanging="108"/>
      </w:pPr>
      <w:r w:rsidRPr="0096313C">
        <w:rPr>
          <w:rFonts w:hint="eastAsia"/>
        </w:rPr>
        <w:t>「登録」サブメニューを開き、「登録開始」ボタンをクリックして登録フォーム</w:t>
      </w:r>
    </w:p>
    <w:p w14:paraId="2851261C" w14:textId="77777777" w:rsidR="00624AE3" w:rsidRDefault="00624AE3" w:rsidP="0096313C">
      <w:pPr>
        <w:pStyle w:val="63"/>
        <w:ind w:left="1526"/>
      </w:pPr>
      <w:r w:rsidRPr="0096313C">
        <w:rPr>
          <w:rFonts w:hint="eastAsia"/>
        </w:rPr>
        <w:t>を</w:t>
      </w:r>
      <w:r w:rsidRPr="00462BD0">
        <w:rPr>
          <w:rFonts w:hint="eastAsia"/>
        </w:rPr>
        <w:t>表示します。必要</w:t>
      </w:r>
      <w:r w:rsidRPr="00951490">
        <w:rPr>
          <w:rFonts w:hint="eastAsia"/>
        </w:rPr>
        <w:t>な情報を入力し、「登録」ボタンをクリックします。</w:t>
      </w:r>
    </w:p>
    <w:p w14:paraId="4C2FDB36" w14:textId="77777777" w:rsidR="00D80F39" w:rsidRDefault="00D80F39" w:rsidP="00624AE3">
      <w:pPr>
        <w:widowControl/>
        <w:jc w:val="left"/>
        <w:rPr>
          <w:rFonts w:asciiTheme="minorEastAsia" w:hAnsiTheme="minorEastAsia"/>
        </w:rPr>
      </w:pPr>
    </w:p>
    <w:p w14:paraId="39D2560E" w14:textId="77777777" w:rsidR="000A20BE" w:rsidRPr="00951490" w:rsidRDefault="000A20BE" w:rsidP="000A20BE">
      <w:pPr>
        <w:pStyle w:val="60"/>
      </w:pPr>
      <w:r>
        <w:rPr>
          <w:rFonts w:hint="eastAsia"/>
        </w:rPr>
        <w:t>アクセス権</w:t>
      </w:r>
    </w:p>
    <w:p w14:paraId="553C20BD" w14:textId="77777777" w:rsidR="000A20BE" w:rsidRPr="00951490" w:rsidRDefault="000A20BE" w:rsidP="000A20BE">
      <w:pPr>
        <w:pStyle w:val="63"/>
        <w:numPr>
          <w:ilvl w:val="0"/>
          <w:numId w:val="69"/>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62F974B1" w14:textId="77777777" w:rsidR="009614E9" w:rsidRPr="000A20BE" w:rsidRDefault="009614E9" w:rsidP="00624AE3">
      <w:pPr>
        <w:widowControl/>
        <w:jc w:val="left"/>
        <w:rPr>
          <w:rFonts w:asciiTheme="minorEastAsia" w:hAnsiTheme="minorEastAsia"/>
        </w:rPr>
      </w:pPr>
    </w:p>
    <w:p w14:paraId="16FE8E7C" w14:textId="77777777" w:rsidR="00624AE3" w:rsidRPr="00FC5D82" w:rsidRDefault="006416DD" w:rsidP="00EC6945">
      <w:pPr>
        <w:pStyle w:val="40"/>
        <w:ind w:left="550" w:right="210"/>
      </w:pPr>
      <w:bookmarkStart w:id="42" w:name="_Toc62216830"/>
      <w:r w:rsidRPr="00FC5D82">
        <w:rPr>
          <w:rFonts w:hint="eastAsia"/>
        </w:rPr>
        <w:t>登録全件ダウンロードとファイルアップロード編集</w:t>
      </w:r>
      <w:bookmarkEnd w:id="42"/>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6FA49B40" w14:textId="77777777" w:rsidR="00805498" w:rsidRDefault="00F309C1" w:rsidP="0064618D">
      <w:pPr>
        <w:keepNext/>
        <w:ind w:firstLine="5529"/>
      </w:pPr>
      <w:r w:rsidRPr="00462BD0">
        <w:rPr>
          <w:noProof/>
        </w:rPr>
        <w:lastRenderedPageBreak/>
        <mc:AlternateContent>
          <mc:Choice Requires="wps">
            <w:drawing>
              <wp:anchor distT="0" distB="0" distL="114300" distR="114300" simplePos="0" relativeHeight="251891712" behindDoc="0" locked="0" layoutInCell="1" allowOverlap="1" wp14:anchorId="55083C99" wp14:editId="1A202438">
                <wp:simplePos x="0" y="0"/>
                <wp:positionH relativeFrom="column">
                  <wp:posOffset>804012</wp:posOffset>
                </wp:positionH>
                <wp:positionV relativeFrom="paragraph">
                  <wp:posOffset>485521</wp:posOffset>
                </wp:positionV>
                <wp:extent cx="438912" cy="277978"/>
                <wp:effectExtent l="0" t="0" r="37465" b="27305"/>
                <wp:wrapNone/>
                <wp:docPr id="118" name="直線コネクタ 118"/>
                <wp:cNvGraphicFramePr/>
                <a:graphic xmlns:a="http://schemas.openxmlformats.org/drawingml/2006/main">
                  <a:graphicData uri="http://schemas.microsoft.com/office/word/2010/wordprocessingShape">
                    <wps:wsp>
                      <wps:cNvCnPr/>
                      <wps:spPr>
                        <a:xfrm>
                          <a:off x="0" y="0"/>
                          <a:ext cx="438912" cy="277978"/>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59BC1" id="直線コネクタ 118" o:spid="_x0000_s1026" style="position:absolute;left:0;text-align:lef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3pt,38.25pt" to="97.85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" strokecolor="red" strokeweight="1.75pt"/>
            </w:pict>
          </mc:Fallback>
        </mc:AlternateContent>
      </w:r>
      <w:r w:rsidRPr="00462BD0">
        <w:rPr>
          <w:noProof/>
        </w:rPr>
        <mc:AlternateContent>
          <mc:Choice Requires="wps">
            <w:drawing>
              <wp:anchor distT="0" distB="0" distL="114300" distR="114300" simplePos="0" relativeHeight="251894784" behindDoc="0" locked="0" layoutInCell="1" allowOverlap="1" wp14:anchorId="630D4BFF" wp14:editId="5E1A35EF">
                <wp:simplePos x="0" y="0"/>
                <wp:positionH relativeFrom="column">
                  <wp:posOffset>811327</wp:posOffset>
                </wp:positionH>
                <wp:positionV relativeFrom="paragraph">
                  <wp:posOffset>1024052</wp:posOffset>
                </wp:positionV>
                <wp:extent cx="414325" cy="185674"/>
                <wp:effectExtent l="0" t="0" r="24130" b="24130"/>
                <wp:wrapNone/>
                <wp:docPr id="119" name="直線コネクタ 119"/>
                <wp:cNvGraphicFramePr/>
                <a:graphic xmlns:a="http://schemas.openxmlformats.org/drawingml/2006/main">
                  <a:graphicData uri="http://schemas.microsoft.com/office/word/2010/wordprocessingShape">
                    <wps:wsp>
                      <wps:cNvCnPr/>
                      <wps:spPr>
                        <a:xfrm>
                          <a:off x="0" y="0"/>
                          <a:ext cx="414325" cy="185674"/>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15F4F2" id="直線コネクタ 119" o:spid="_x0000_s1026" style="position:absolute;left:0;text-align:lef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9pt,80.65pt" to="96.5pt,9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" strokecolor="red" strokeweight="1.75pt"/>
            </w:pict>
          </mc:Fallback>
        </mc:AlternateContent>
      </w:r>
      <w:r w:rsidRPr="00F309C1">
        <w:rPr>
          <w:noProof/>
        </w:rPr>
        <mc:AlternateContent>
          <mc:Choice Requires="wps">
            <w:drawing>
              <wp:anchor distT="0" distB="0" distL="114300" distR="114300" simplePos="0" relativeHeight="251889664" behindDoc="0" locked="0" layoutInCell="1" allowOverlap="1" wp14:anchorId="1FA0A18A" wp14:editId="2E93F781">
                <wp:simplePos x="0" y="0"/>
                <wp:positionH relativeFrom="leftMargin">
                  <wp:posOffset>1419149</wp:posOffset>
                </wp:positionH>
                <wp:positionV relativeFrom="paragraph">
                  <wp:posOffset>873227</wp:posOffset>
                </wp:positionV>
                <wp:extent cx="287655" cy="287655"/>
                <wp:effectExtent l="0" t="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6302"/>
                            <a:gd name="adj2" fmla="val 251823"/>
                            <a:gd name="adj3" fmla="val 44539"/>
                            <a:gd name="adj4" fmla="val 9821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16547F" w:rsidRPr="00875570" w:rsidRDefault="0016547F"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69" type="#_x0000_t47" style="position:absolute;left:0;text-align:left;margin-left:111.75pt;margin-top:68.75pt;width:22.65pt;height:22.65pt;z-index:251889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" adj="21214,9620,54394,5681" fillcolor="white [3201]" strokecolor="red" strokeweight="2pt">
                <v:textbox>
                  <w:txbxContent>
                    <w:p w14:paraId="14CD4362" w14:textId="77777777" w:rsidR="0016547F" w:rsidRPr="00875570" w:rsidRDefault="0016547F" w:rsidP="00F309C1">
                      <w:pPr>
                        <w:jc w:val="center"/>
                        <w:rPr>
                          <w:rFonts w:cstheme="minorHAnsi"/>
                          <w:b/>
                          <w:sz w:val="20"/>
                          <w:szCs w:val="20"/>
                        </w:rPr>
                      </w:pPr>
                      <w:r w:rsidRPr="00875570">
                        <w:rPr>
                          <w:rFonts w:cstheme="minorHAnsi"/>
                          <w:b/>
                          <w:sz w:val="20"/>
                          <w:szCs w:val="20"/>
                        </w:rPr>
                        <w:t>B</w:t>
                      </w:r>
                    </w:p>
                  </w:txbxContent>
                </v:textbox>
                <o:callout v:ext="edit" minusy="t"/>
                <w10:wrap anchorx="margin"/>
              </v:shape>
            </w:pict>
          </mc:Fallback>
        </mc:AlternateContent>
      </w:r>
      <w:r w:rsidRPr="00F309C1">
        <w:rPr>
          <w:noProof/>
        </w:rPr>
        <mc:AlternateContent>
          <mc:Choice Requires="wps">
            <w:drawing>
              <wp:anchor distT="0" distB="0" distL="114300" distR="114300" simplePos="0" relativeHeight="251888640" behindDoc="0" locked="0" layoutInCell="1" allowOverlap="1" wp14:anchorId="7ACA5D1C" wp14:editId="7D8AD5FE">
                <wp:simplePos x="0" y="0"/>
                <wp:positionH relativeFrom="column">
                  <wp:posOffset>518160</wp:posOffset>
                </wp:positionH>
                <wp:positionV relativeFrom="paragraph">
                  <wp:posOffset>339090</wp:posOffset>
                </wp:positionV>
                <wp:extent cx="287655" cy="287655"/>
                <wp:effectExtent l="0" t="0" r="4552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16547F" w:rsidRPr="00875570" w:rsidRDefault="0016547F"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70" type="#_x0000_t47" style="position:absolute;left:0;text-align:left;margin-left:40.8pt;margin-top:26.7pt;width:22.65pt;height:22.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" adj="54698,6842,20865,10021" fillcolor="white [3201]" strokecolor="red" strokeweight="2pt">
                <v:textbox>
                  <w:txbxContent>
                    <w:p w14:paraId="61CE1D81" w14:textId="77777777" w:rsidR="0016547F" w:rsidRPr="00875570" w:rsidRDefault="0016547F"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951490">
        <w:rPr>
          <w:noProof/>
        </w:rPr>
        <mc:AlternateContent>
          <mc:Choice Requires="wps">
            <w:drawing>
              <wp:anchor distT="0" distB="0" distL="114300" distR="114300" simplePos="0" relativeHeight="251825152" behindDoc="0" locked="0" layoutInCell="1" allowOverlap="1" wp14:anchorId="2F1BF197" wp14:editId="52407213">
                <wp:simplePos x="0" y="0"/>
                <wp:positionH relativeFrom="column">
                  <wp:posOffset>1242695</wp:posOffset>
                </wp:positionH>
                <wp:positionV relativeFrom="paragraph">
                  <wp:posOffset>1104900</wp:posOffset>
                </wp:positionV>
                <wp:extent cx="1023620" cy="180000"/>
                <wp:effectExtent l="0" t="0" r="24130" b="10795"/>
                <wp:wrapNone/>
                <wp:docPr id="1052"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4D4F7" id="正方形/長方形 10" o:spid="_x0000_s1026" style="position:absolute;left:0;text-align:left;margin-left:97.85pt;margin-top:87pt;width:80.6pt;height:14.1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4128" behindDoc="0" locked="0" layoutInCell="1" allowOverlap="1" wp14:anchorId="26B3B878" wp14:editId="0D652609">
                <wp:simplePos x="0" y="0"/>
                <wp:positionH relativeFrom="column">
                  <wp:posOffset>1243965</wp:posOffset>
                </wp:positionH>
                <wp:positionV relativeFrom="paragraph">
                  <wp:posOffset>880745</wp:posOffset>
                </wp:positionV>
                <wp:extent cx="1572260" cy="144000"/>
                <wp:effectExtent l="0" t="0" r="27940" b="27940"/>
                <wp:wrapNone/>
                <wp:docPr id="1051" name="正方形/長方形 10"/>
                <wp:cNvGraphicFramePr/>
                <a:graphic xmlns:a="http://schemas.openxmlformats.org/drawingml/2006/main">
                  <a:graphicData uri="http://schemas.microsoft.com/office/word/2010/wordprocessingShape">
                    <wps:wsp>
                      <wps:cNvSpPr/>
                      <wps:spPr bwMode="auto">
                        <a:xfrm>
                          <a:off x="0" y="0"/>
                          <a:ext cx="1572260" cy="144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11A90" id="正方形/長方形 10" o:spid="_x0000_s1026" style="position:absolute;left:0;text-align:left;margin-left:97.95pt;margin-top:69.35pt;width:123.8pt;height:11.3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2080" behindDoc="0" locked="0" layoutInCell="1" allowOverlap="1" wp14:anchorId="6055CA5A" wp14:editId="7C70E6A8">
                <wp:simplePos x="0" y="0"/>
                <wp:positionH relativeFrom="column">
                  <wp:posOffset>1242695</wp:posOffset>
                </wp:positionH>
                <wp:positionV relativeFrom="paragraph">
                  <wp:posOffset>345440</wp:posOffset>
                </wp:positionV>
                <wp:extent cx="1023620" cy="180000"/>
                <wp:effectExtent l="0" t="0" r="24130" b="10795"/>
                <wp:wrapNone/>
                <wp:docPr id="61"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A3EF7" id="正方形/長方形 10" o:spid="_x0000_s1026" style="position:absolute;left:0;text-align:left;margin-left:97.85pt;margin-top:27.2pt;width:80.6pt;height:14.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0E1938BE" wp14:editId="124DAE80">
                <wp:simplePos x="0" y="0"/>
                <wp:positionH relativeFrom="column">
                  <wp:posOffset>1242695</wp:posOffset>
                </wp:positionH>
                <wp:positionV relativeFrom="paragraph">
                  <wp:posOffset>628650</wp:posOffset>
                </wp:positionV>
                <wp:extent cx="1023620" cy="180000"/>
                <wp:effectExtent l="0" t="0" r="24130" b="10795"/>
                <wp:wrapNone/>
                <wp:docPr id="1050"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5AE9A" id="正方形/長方形 10" o:spid="_x0000_s1026" style="position:absolute;left:0;text-align:left;margin-left:97.85pt;margin-top:49.5pt;width:80.6pt;height:14.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" filled="f" strokecolor="red" strokeweight="2pt">
                <v:stroke joinstyle="round"/>
              </v:rect>
            </w:pict>
          </mc:Fallback>
        </mc:AlternateContent>
      </w:r>
      <w:r>
        <w:rPr>
          <w:noProof/>
        </w:rPr>
        <w:drawing>
          <wp:anchor distT="0" distB="0" distL="114300" distR="114300" simplePos="0" relativeHeight="251892736" behindDoc="1" locked="0" layoutInCell="1" allowOverlap="1" wp14:anchorId="1076B502" wp14:editId="492C1487">
            <wp:simplePos x="0" y="0"/>
            <wp:positionH relativeFrom="column">
              <wp:posOffset>1169772</wp:posOffset>
            </wp:positionH>
            <wp:positionV relativeFrom="paragraph">
              <wp:posOffset>46609</wp:posOffset>
            </wp:positionV>
            <wp:extent cx="1778000" cy="1338580"/>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6497" t="41150" r="54446" b="23493"/>
                    <a:stretch/>
                  </pic:blipFill>
                  <pic:spPr bwMode="auto">
                    <a:xfrm>
                      <a:off x="0" y="0"/>
                      <a:ext cx="1778000" cy="1338580"/>
                    </a:xfrm>
                    <a:prstGeom prst="rect">
                      <a:avLst/>
                    </a:prstGeom>
                    <a:ln>
                      <a:noFill/>
                    </a:ln>
                    <a:extLst>
                      <a:ext uri="{53640926-AAD7-44D8-BBD7-CCE9431645EC}">
                        <a14:shadowObscured xmlns:a14="http://schemas.microsoft.com/office/drawing/2010/main"/>
                      </a:ext>
                    </a:extLst>
                  </pic:spPr>
                </pic:pic>
              </a:graphicData>
            </a:graphic>
          </wp:anchor>
        </w:drawing>
      </w:r>
      <w:r w:rsidRPr="00951490">
        <w:rPr>
          <w:noProof/>
        </w:rPr>
        <mc:AlternateContent>
          <mc:Choice Requires="wps">
            <w:drawing>
              <wp:anchor distT="0" distB="0" distL="114300" distR="114300" simplePos="0" relativeHeight="251816960" behindDoc="0" locked="0" layoutInCell="1" allowOverlap="1" wp14:anchorId="793832D6" wp14:editId="3B1C6971">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F662C" id="下矢印 3" o:spid="_x0000_s1026" type="#_x0000_t67" style="position:absolute;left:0;text-align:left;margin-left:233.75pt;margin-top:55.45pt;width:47.8pt;height:19.75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" adj="10800" fillcolor="red" stroked="f" strokeweight="2pt">
                <v:stroke joinstyle="round"/>
              </v:shape>
            </w:pict>
          </mc:Fallback>
        </mc:AlternateContent>
      </w:r>
      <w:r w:rsidRPr="00951490">
        <w:rPr>
          <w:noProof/>
        </w:rPr>
        <w:drawing>
          <wp:inline distT="0" distB="0" distL="0" distR="0" wp14:anchorId="1FAFEC3D" wp14:editId="4C05EB31">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3BDF9298" w14:textId="01CC19D4" w:rsidR="00F220AC"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21</w:t>
      </w:r>
      <w:r w:rsidR="006B128F">
        <w:fldChar w:fldCharType="end"/>
      </w:r>
      <w:r w:rsidR="00624AE3" w:rsidRPr="00951490">
        <w:t xml:space="preserve"> </w:t>
      </w:r>
      <w:r w:rsidR="00624AE3" w:rsidRPr="00951490">
        <w:rPr>
          <w:rFonts w:hint="eastAsia"/>
        </w:rPr>
        <w:t>登録（一括）画面</w:t>
      </w:r>
    </w:p>
    <w:p w14:paraId="50F81CB8" w14:textId="77777777" w:rsidR="00F220AC" w:rsidRPr="00951490" w:rsidRDefault="00F220AC" w:rsidP="00F220AC">
      <w:pPr>
        <w:pStyle w:val="60"/>
        <w:numPr>
          <w:ilvl w:val="0"/>
          <w:numId w:val="77"/>
        </w:numPr>
      </w:pPr>
      <w:r w:rsidRPr="00951490">
        <w:rPr>
          <w:rFonts w:hint="eastAsia"/>
        </w:rPr>
        <w:t>全件ダウンロード、新規登録用ダウンロード</w:t>
      </w:r>
    </w:p>
    <w:p w14:paraId="5972A259" w14:textId="77777777" w:rsidR="00F220AC" w:rsidRPr="00021B00" w:rsidRDefault="00F220AC" w:rsidP="00F220AC">
      <w:pPr>
        <w:pStyle w:val="63"/>
        <w:numPr>
          <w:ilvl w:val="0"/>
          <w:numId w:val="78"/>
        </w:numPr>
        <w:ind w:hanging="250"/>
      </w:pPr>
      <w:r w:rsidRPr="00021B00">
        <w:rPr>
          <w:rFonts w:hint="eastAsia"/>
        </w:rPr>
        <w:t>「全件ダウンロード」をクリックすると、各メニュー画面で登録している項目の一覧をエクセル形式でダウンロードできます。</w:t>
      </w:r>
    </w:p>
    <w:p w14:paraId="1DCB1291" w14:textId="77777777" w:rsidR="00F220AC" w:rsidRPr="00021B00" w:rsidRDefault="00F220AC" w:rsidP="00F220AC">
      <w:pPr>
        <w:pStyle w:val="63"/>
        <w:numPr>
          <w:ilvl w:val="0"/>
          <w:numId w:val="78"/>
        </w:numPr>
        <w:ind w:hanging="250"/>
      </w:pPr>
      <w:r w:rsidRPr="00021B00">
        <w:rPr>
          <w:rFonts w:hint="eastAsia"/>
        </w:rPr>
        <w:t>「新規登録用ダウンロード」をクリックすると、各メニュー画面に対応する新規登録用のエクセルシートをダウンロードできます。</w:t>
      </w:r>
    </w:p>
    <w:p w14:paraId="1293FD2D" w14:textId="77777777" w:rsidR="00F220AC" w:rsidRPr="00E17233" w:rsidRDefault="00F220AC" w:rsidP="00F220AC">
      <w:pPr>
        <w:pStyle w:val="63"/>
      </w:pPr>
    </w:p>
    <w:p w14:paraId="5264592D" w14:textId="77777777" w:rsidR="00F220AC" w:rsidRPr="00951490" w:rsidRDefault="00F220AC" w:rsidP="00F220AC">
      <w:pPr>
        <w:pStyle w:val="60"/>
      </w:pPr>
      <w:r w:rsidRPr="00951490">
        <w:rPr>
          <w:rFonts w:hint="eastAsia"/>
        </w:rPr>
        <w:t>ファイルアップロード</w:t>
      </w:r>
    </w:p>
    <w:p w14:paraId="5F9A4A49" w14:textId="5B547E0D" w:rsidR="00F220AC" w:rsidRPr="0064618D" w:rsidRDefault="00F220AC" w:rsidP="0064618D">
      <w:pPr>
        <w:pStyle w:val="63"/>
        <w:numPr>
          <w:ilvl w:val="0"/>
          <w:numId w:val="79"/>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「参照」ボタンでファイルを指定し、「ファイルアップロード」をクリックしてください。</w:t>
      </w:r>
    </w:p>
    <w:p w14:paraId="1FFC187B" w14:textId="77777777" w:rsidR="00E17233" w:rsidRDefault="00E17233" w:rsidP="00624AE3">
      <w:pPr>
        <w:rPr>
          <w:rFonts w:asciiTheme="minorEastAsia" w:hAnsiTheme="minorEastAsia"/>
        </w:rPr>
      </w:pPr>
    </w:p>
    <w:p w14:paraId="2543E70D" w14:textId="77777777" w:rsidR="00624AE3" w:rsidRPr="00FC5D82" w:rsidRDefault="006416DD" w:rsidP="00EC6945">
      <w:pPr>
        <w:pStyle w:val="40"/>
        <w:ind w:left="550" w:right="210"/>
      </w:pPr>
      <w:bookmarkStart w:id="43" w:name="_Toc62216831"/>
      <w:r w:rsidRPr="00FC5D82">
        <w:rPr>
          <w:rFonts w:hint="eastAsia"/>
        </w:rPr>
        <w:t>変更履歴</w:t>
      </w:r>
      <w:bookmarkEnd w:id="43"/>
    </w:p>
    <w:p w14:paraId="06016948" w14:textId="362AAD93" w:rsidR="00624AE3" w:rsidRPr="00951490" w:rsidRDefault="00256D72" w:rsidP="0064618D">
      <w:pPr>
        <w:pStyle w:val="43"/>
      </w:pPr>
      <w:r>
        <w:rPr>
          <w:noProof/>
        </w:rPr>
        <w:drawing>
          <wp:anchor distT="0" distB="0" distL="114300" distR="114300" simplePos="0" relativeHeight="251828224" behindDoc="0" locked="0" layoutInCell="1" allowOverlap="1" wp14:anchorId="0699E30C" wp14:editId="1A1C9A29">
            <wp:simplePos x="0" y="0"/>
            <wp:positionH relativeFrom="column">
              <wp:posOffset>541655</wp:posOffset>
            </wp:positionH>
            <wp:positionV relativeFrom="paragraph">
              <wp:posOffset>295481</wp:posOffset>
            </wp:positionV>
            <wp:extent cx="1780540" cy="615315"/>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1780540"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09C1">
        <w:rPr>
          <w:noProof/>
        </w:rPr>
        <mc:AlternateContent>
          <mc:Choice Requires="wps">
            <w:drawing>
              <wp:anchor distT="0" distB="0" distL="114300" distR="114300" simplePos="0" relativeHeight="251953152" behindDoc="0" locked="0" layoutInCell="1" allowOverlap="1" wp14:anchorId="3C8D5A3F" wp14:editId="5652C4D3">
                <wp:simplePos x="0" y="0"/>
                <wp:positionH relativeFrom="column">
                  <wp:posOffset>2323755</wp:posOffset>
                </wp:positionH>
                <wp:positionV relativeFrom="paragraph">
                  <wp:posOffset>1024417</wp:posOffset>
                </wp:positionV>
                <wp:extent cx="287655" cy="287655"/>
                <wp:effectExtent l="0" t="0" r="1885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8A7A681" w14:textId="77777777" w:rsidR="0016547F" w:rsidRPr="00875570" w:rsidRDefault="0016547F"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5A3F" id="_x0000_s1071" type="#_x0000_t47" style="position:absolute;left:0;text-align:left;margin-left:182.95pt;margin-top:80.65pt;width:22.65pt;height:22.6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" adj="22042,10338,34462,10320" fillcolor="white [3201]" strokecolor="red" strokeweight="2pt">
                <v:textbox>
                  <w:txbxContent>
                    <w:p w14:paraId="58A7A681" w14:textId="77777777" w:rsidR="0016547F" w:rsidRPr="00875570" w:rsidRDefault="0016547F"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Pr="00F309C1">
        <w:rPr>
          <w:noProof/>
        </w:rPr>
        <mc:AlternateContent>
          <mc:Choice Requires="wps">
            <w:drawing>
              <wp:anchor distT="0" distB="0" distL="114300" distR="114300" simplePos="0" relativeHeight="251896832" behindDoc="0" locked="0" layoutInCell="1" allowOverlap="1" wp14:anchorId="4B7216D9" wp14:editId="4055B9C1">
                <wp:simplePos x="0" y="0"/>
                <wp:positionH relativeFrom="column">
                  <wp:posOffset>1167765</wp:posOffset>
                </wp:positionH>
                <wp:positionV relativeFrom="paragraph">
                  <wp:posOffset>1025525</wp:posOffset>
                </wp:positionV>
                <wp:extent cx="287655" cy="287655"/>
                <wp:effectExtent l="0" t="15240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1356"/>
                            <a:gd name="adj2" fmla="val 51626"/>
                            <a:gd name="adj3" fmla="val 1158"/>
                            <a:gd name="adj4" fmla="val 52332"/>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C53E396" w14:textId="77777777" w:rsidR="0016547F" w:rsidRPr="00875570" w:rsidRDefault="0016547F"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16D9" id="_x0000_s1072" type="#_x0000_t47" style="position:absolute;left:0;text-align:left;margin-left:91.95pt;margin-top:80.75pt;width:22.65pt;height:22.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" adj="11304,250,11151,-11093" fillcolor="white [3201]" strokecolor="red" strokeweight="2pt">
                <v:textbox>
                  <w:txbxContent>
                    <w:p w14:paraId="7C53E396" w14:textId="77777777" w:rsidR="0016547F" w:rsidRPr="00875570" w:rsidRDefault="0016547F"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Pr>
          <w:noProof/>
        </w:rPr>
        <mc:AlternateContent>
          <mc:Choice Requires="wps">
            <w:drawing>
              <wp:anchor distT="0" distB="0" distL="114300" distR="114300" simplePos="0" relativeHeight="251832320" behindDoc="0" locked="0" layoutInCell="1" allowOverlap="1" wp14:anchorId="18E27317" wp14:editId="33C3F88E">
                <wp:simplePos x="0" y="0"/>
                <wp:positionH relativeFrom="column">
                  <wp:posOffset>2791460</wp:posOffset>
                </wp:positionH>
                <wp:positionV relativeFrom="paragraph">
                  <wp:posOffset>876139</wp:posOffset>
                </wp:positionV>
                <wp:extent cx="3256915" cy="437515"/>
                <wp:effectExtent l="0" t="0" r="19685" b="19685"/>
                <wp:wrapNone/>
                <wp:docPr id="131" name="正方形/長方形 131"/>
                <wp:cNvGraphicFramePr/>
                <a:graphic xmlns:a="http://schemas.openxmlformats.org/drawingml/2006/main">
                  <a:graphicData uri="http://schemas.microsoft.com/office/word/2010/wordprocessingShape">
                    <wps:wsp>
                      <wps:cNvSpPr/>
                      <wps:spPr>
                        <a:xfrm>
                          <a:off x="0" y="0"/>
                          <a:ext cx="3256915" cy="437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B7124" id="正方形/長方形 131" o:spid="_x0000_s1026" style="position:absolute;left:0;text-align:left;margin-left:219.8pt;margin-top:69pt;width:256.45pt;height:34.4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" filled="f" strokecolor="red" strokeweight="2pt"/>
            </w:pict>
          </mc:Fallback>
        </mc:AlternateContent>
      </w:r>
      <w:r w:rsidR="00E17233" w:rsidRPr="00951490">
        <w:rPr>
          <w:noProof/>
        </w:rPr>
        <mc:AlternateContent>
          <mc:Choice Requires="wps">
            <w:drawing>
              <wp:anchor distT="0" distB="0" distL="114300" distR="114300" simplePos="0" relativeHeight="251830272" behindDoc="0" locked="0" layoutInCell="1" allowOverlap="1" wp14:anchorId="5A278577" wp14:editId="00233875">
                <wp:simplePos x="0" y="0"/>
                <wp:positionH relativeFrom="column">
                  <wp:posOffset>2193925</wp:posOffset>
                </wp:positionH>
                <wp:positionV relativeFrom="paragraph">
                  <wp:posOffset>448945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E584D" id="下矢印 3" o:spid="_x0000_s1026" type="#_x0000_t67" style="position:absolute;left:0;text-align:left;margin-left:172.75pt;margin-top:35.35pt;width:47.8pt;height:19.7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" adj="10800" fillcolor="red" stroked="f" strokeweight="2pt">
                <v:stroke joinstyle="round"/>
              </v:shape>
            </w:pict>
          </mc:Fallback>
        </mc:AlternateContent>
      </w:r>
      <w:r w:rsidR="00805498">
        <w:rPr>
          <w:noProof/>
        </w:rPr>
        <mc:AlternateContent>
          <mc:Choice Requires="wps">
            <w:drawing>
              <wp:anchor distT="0" distB="0" distL="114300" distR="114300" simplePos="0" relativeHeight="252024832" behindDoc="0" locked="0" layoutInCell="1" allowOverlap="1" wp14:anchorId="6F3F782F" wp14:editId="62397DF3">
                <wp:simplePos x="0" y="0"/>
                <wp:positionH relativeFrom="column">
                  <wp:posOffset>2658110</wp:posOffset>
                </wp:positionH>
                <wp:positionV relativeFrom="paragraph">
                  <wp:posOffset>1503680</wp:posOffset>
                </wp:positionV>
                <wp:extent cx="3392170" cy="635"/>
                <wp:effectExtent l="0" t="0" r="0" b="0"/>
                <wp:wrapTopAndBottom/>
                <wp:docPr id="1038" name="テキスト ボックス 1038"/>
                <wp:cNvGraphicFramePr/>
                <a:graphic xmlns:a="http://schemas.openxmlformats.org/drawingml/2006/main">
                  <a:graphicData uri="http://schemas.microsoft.com/office/word/2010/wordprocessingShape">
                    <wps:wsp>
                      <wps:cNvSpPr txBox="1"/>
                      <wps:spPr>
                        <a:xfrm>
                          <a:off x="0" y="0"/>
                          <a:ext cx="3392170" cy="635"/>
                        </a:xfrm>
                        <a:prstGeom prst="rect">
                          <a:avLst/>
                        </a:prstGeom>
                        <a:solidFill>
                          <a:prstClr val="white"/>
                        </a:solidFill>
                        <a:ln>
                          <a:noFill/>
                        </a:ln>
                      </wps:spPr>
                      <wps:txbx>
                        <w:txbxContent>
                          <w:p w14:paraId="1EA51A22" w14:textId="012BC002" w:rsidR="0016547F" w:rsidRDefault="0016547F" w:rsidP="0064618D">
                            <w:pPr>
                              <w:pStyle w:val="af2"/>
                              <w:rPr>
                                <w:noProof/>
                              </w:rPr>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Pr>
                                <w:noProof/>
                              </w:rPr>
                              <w:t>22</w:t>
                            </w:r>
                            <w:r>
                              <w:fldChar w:fldCharType="end"/>
                            </w:r>
                            <w:r w:rsidRPr="00951490">
                              <w:rPr>
                                <w:rFonts w:hint="eastAsia"/>
                              </w:rPr>
                              <w:t>変更履歴画面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3F782F" id="_x0000_t202" coordsize="21600,21600" o:spt="202" path="m,l,21600r21600,l21600,xe">
                <v:stroke joinstyle="miter"/>
                <v:path gradientshapeok="t" o:connecttype="rect"/>
              </v:shapetype>
              <v:shape id="テキスト ボックス 1038" o:spid="_x0000_s1073" type="#_x0000_t202" style="position:absolute;left:0;text-align:left;margin-left:209.3pt;margin-top:118.4pt;width:267.1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" stroked="f">
                <v:textbox style="mso-fit-shape-to-text:t" inset="0,0,0,0">
                  <w:txbxContent>
                    <w:p w14:paraId="1EA51A22" w14:textId="012BC002" w:rsidR="0016547F" w:rsidRDefault="0016547F" w:rsidP="0064618D">
                      <w:pPr>
                        <w:pStyle w:val="af2"/>
                        <w:rPr>
                          <w:noProof/>
                        </w:rPr>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Pr>
                          <w:noProof/>
                        </w:rPr>
                        <w:t>22</w:t>
                      </w:r>
                      <w:r>
                        <w:fldChar w:fldCharType="end"/>
                      </w:r>
                      <w:r w:rsidRPr="00951490">
                        <w:rPr>
                          <w:rFonts w:hint="eastAsia"/>
                        </w:rPr>
                        <w:t>変更履歴画面</w:t>
                      </w:r>
                    </w:p>
                  </w:txbxContent>
                </v:textbox>
                <w10:wrap type="topAndBottom"/>
              </v:shape>
            </w:pict>
          </mc:Fallback>
        </mc:AlternateContent>
      </w:r>
      <w:r w:rsidR="00E17233">
        <w:rPr>
          <w:noProof/>
        </w:rPr>
        <w:drawing>
          <wp:anchor distT="0" distB="0" distL="114300" distR="114300" simplePos="0" relativeHeight="251829248" behindDoc="0" locked="0" layoutInCell="1" allowOverlap="1" wp14:anchorId="3622304C" wp14:editId="52A1BBE1">
            <wp:simplePos x="0" y="0"/>
            <wp:positionH relativeFrom="column">
              <wp:posOffset>2658110</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33">
        <w:rPr>
          <w:noProof/>
        </w:rPr>
        <mc:AlternateContent>
          <mc:Choice Requires="wps">
            <w:drawing>
              <wp:anchor distT="0" distB="0" distL="114300" distR="114300" simplePos="0" relativeHeight="251831296" behindDoc="0" locked="0" layoutInCell="1" allowOverlap="1" wp14:anchorId="17118B2E" wp14:editId="21B17E7B">
                <wp:simplePos x="0" y="0"/>
                <wp:positionH relativeFrom="column">
                  <wp:posOffset>596900</wp:posOffset>
                </wp:positionH>
                <wp:positionV relativeFrom="paragraph">
                  <wp:posOffset>539750</wp:posOffset>
                </wp:positionV>
                <wp:extent cx="858520" cy="325755"/>
                <wp:effectExtent l="0" t="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8829E3" id="正方形/長方形 130" o:spid="_x0000_s1026" style="position:absolute;left:0;text-align:left;margin-left:47pt;margin-top:42.5pt;width:67.6pt;height:25.6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" filled="f" strokecolor="red" strokeweight="2pt"/>
            </w:pict>
          </mc:Fallback>
        </mc:AlternateContent>
      </w:r>
      <w:r w:rsidR="00624AE3" w:rsidRPr="00951490">
        <w:rPr>
          <w:noProof/>
        </w:rPr>
        <mc:AlternateContent>
          <mc:Choice Requires="wps">
            <w:drawing>
              <wp:anchor distT="0" distB="0" distL="114300" distR="114300" simplePos="0" relativeHeight="251827200" behindDoc="0" locked="0" layoutInCell="1" allowOverlap="1" wp14:anchorId="22017D43" wp14:editId="314E030F">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5F3FBE5" w14:textId="77777777" w:rsidR="0016547F" w:rsidRPr="00C8708A" w:rsidRDefault="0016547F"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2017D4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74" type="#_x0000_t61" style="position:absolute;left:0;text-align:left;margin-left:379.25pt;margin-top:30.65pt;width:34.75pt;height:23.7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" adj="11270,33534" fillcolor="white [3201]" strokecolor="#fbcaa2 [1625]" strokeweight="2pt">
                <v:textbox>
                  <w:txbxContent>
                    <w:p w14:paraId="25F3FBE5" w14:textId="77777777" w:rsidR="0016547F" w:rsidRPr="00C8708A" w:rsidRDefault="0016547F"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00624AE3" w:rsidRPr="00951490">
        <w:rPr>
          <w:rFonts w:hint="eastAsia"/>
        </w:rPr>
        <w:t>各メニュー画面で、登録した項目の変更履歴を表示することができます。</w:t>
      </w:r>
    </w:p>
    <w:p w14:paraId="7F309CA2" w14:textId="77777777" w:rsidR="00624AE3" w:rsidRPr="00EE224A" w:rsidRDefault="00624AE3" w:rsidP="00400EB0">
      <w:pPr>
        <w:pStyle w:val="60"/>
        <w:numPr>
          <w:ilvl w:val="0"/>
          <w:numId w:val="25"/>
        </w:numPr>
      </w:pPr>
      <w:r w:rsidRPr="00EE224A">
        <w:rPr>
          <w:rFonts w:hint="eastAsia"/>
        </w:rPr>
        <w:t>システム</w:t>
      </w:r>
      <w:r w:rsidRPr="00EE224A">
        <w:t>ID</w:t>
      </w:r>
      <w:r w:rsidRPr="00EE224A">
        <w:rPr>
          <w:rFonts w:hint="eastAsia"/>
        </w:rPr>
        <w:t>に各メニューの主キーである「管理システム項番」を指定することで、対応する項目に対する変更履歴を表示することができます。</w:t>
      </w:r>
    </w:p>
    <w:p w14:paraId="06F5FCE0" w14:textId="77777777" w:rsidR="00624AE3" w:rsidRPr="00EE224A" w:rsidRDefault="00624AE3" w:rsidP="005B0BBF">
      <w:pPr>
        <w:pStyle w:val="a9"/>
      </w:pPr>
    </w:p>
    <w:p w14:paraId="25F2C0F8" w14:textId="77777777" w:rsidR="00624AE3" w:rsidRPr="00EE224A" w:rsidRDefault="00624AE3" w:rsidP="005B0BBF">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Pr="00121A7C">
        <w:rPr>
          <w:rFonts w:hint="eastAsia"/>
          <w:spacing w:val="-20"/>
        </w:rPr>
        <w:t>から</w:t>
      </w:r>
      <w:r w:rsidRPr="00EE224A">
        <w:rPr>
          <w:rFonts w:hint="eastAsia"/>
        </w:rPr>
        <w:t>一覧表示</w:t>
      </w:r>
      <w:r w:rsidRPr="00121A7C">
        <w:rPr>
          <w:rFonts w:hint="eastAsia"/>
          <w:spacing w:val="-20"/>
        </w:rPr>
        <w:t>されて</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6CE1A848" w14:textId="77777777" w:rsidR="00624AE3" w:rsidRDefault="00624AE3" w:rsidP="00624AE3">
      <w:pPr>
        <w:ind w:firstLineChars="400" w:firstLine="840"/>
        <w:rPr>
          <w:rFonts w:asciiTheme="minorEastAsia" w:hAnsiTheme="minorEastAsia"/>
        </w:rPr>
      </w:pPr>
    </w:p>
    <w:p w14:paraId="2801C938" w14:textId="77777777" w:rsidR="00624AE3" w:rsidRDefault="00624AE3" w:rsidP="00624AE3"/>
    <w:p w14:paraId="679134F2" w14:textId="77777777" w:rsidR="00624AE3" w:rsidRPr="00FC5D82" w:rsidRDefault="006416DD" w:rsidP="00EC6945">
      <w:pPr>
        <w:pStyle w:val="40"/>
        <w:ind w:left="550" w:right="210"/>
      </w:pPr>
      <w:bookmarkStart w:id="44" w:name="_Toc62216832"/>
      <w:r w:rsidRPr="00FC5D82">
        <w:rPr>
          <w:rFonts w:hint="eastAsia"/>
        </w:rPr>
        <w:t>プルダウンによる入力項目について</w:t>
      </w:r>
      <w:bookmarkEnd w:id="44"/>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37FE34BA" w14:textId="77777777" w:rsidR="000304DC" w:rsidRDefault="00473F1A" w:rsidP="0064618D">
      <w:pPr>
        <w:keepNext/>
        <w:widowControl/>
        <w:ind w:left="709"/>
        <w:jc w:val="left"/>
      </w:pPr>
      <w:r w:rsidRPr="00E17233">
        <w:rPr>
          <w:rFonts w:asciiTheme="minorEastAsia" w:hAnsiTheme="minorEastAsia"/>
          <w:noProof/>
        </w:rPr>
        <w:lastRenderedPageBreak/>
        <mc:AlternateContent>
          <mc:Choice Requires="wps">
            <w:drawing>
              <wp:anchor distT="0" distB="0" distL="114300" distR="114300" simplePos="0" relativeHeight="251898880" behindDoc="0" locked="0" layoutInCell="1" allowOverlap="1" wp14:anchorId="65FBC30A" wp14:editId="18D83024">
                <wp:simplePos x="0" y="0"/>
                <wp:positionH relativeFrom="column">
                  <wp:posOffset>2660650</wp:posOffset>
                </wp:positionH>
                <wp:positionV relativeFrom="paragraph">
                  <wp:posOffset>751205</wp:posOffset>
                </wp:positionV>
                <wp:extent cx="287655" cy="287655"/>
                <wp:effectExtent l="209550" t="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16547F" w:rsidRPr="00875570" w:rsidRDefault="0016547F"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75" type="#_x0000_t47" style="position:absolute;left:0;text-align:left;margin-left:209.5pt;margin-top:59.15pt;width:22.65pt;height:22.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" adj="-15063,4645,-558,10021" fillcolor="white [3201]" strokecolor="red" strokeweight="2pt">
                <v:textbox>
                  <w:txbxContent>
                    <w:p w14:paraId="294D064D" w14:textId="77777777" w:rsidR="0016547F" w:rsidRPr="00875570" w:rsidRDefault="0016547F"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01000EAF" wp14:editId="38BB98D0">
                <wp:simplePos x="0" y="0"/>
                <wp:positionH relativeFrom="leftMargin">
                  <wp:posOffset>3561080</wp:posOffset>
                </wp:positionH>
                <wp:positionV relativeFrom="paragraph">
                  <wp:posOffset>1343660</wp:posOffset>
                </wp:positionV>
                <wp:extent cx="287655" cy="287655"/>
                <wp:effectExtent l="209550" t="5715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16547F" w:rsidRPr="00875570" w:rsidRDefault="0016547F"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76" type="#_x0000_t47" style="position:absolute;left:0;text-align:left;margin-left:280.4pt;margin-top:105.8pt;width:22.65pt;height:22.65pt;z-index:251899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" adj="-209,11268,-14818,-3108" fillcolor="white [3201]" strokecolor="red" strokeweight="2pt">
                <v:textbox>
                  <w:txbxContent>
                    <w:p w14:paraId="547CA2EF" w14:textId="77777777" w:rsidR="0016547F" w:rsidRPr="00875570" w:rsidRDefault="0016547F"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7440" behindDoc="0" locked="0" layoutInCell="1" allowOverlap="1" wp14:anchorId="026076D1" wp14:editId="0FE24533">
                <wp:simplePos x="0" y="0"/>
                <wp:positionH relativeFrom="column">
                  <wp:posOffset>949960</wp:posOffset>
                </wp:positionH>
                <wp:positionV relativeFrom="paragraph">
                  <wp:posOffset>920115</wp:posOffset>
                </wp:positionV>
                <wp:extent cx="1512000" cy="792000"/>
                <wp:effectExtent l="0" t="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6F41A" id="正方形/長方形 7" o:spid="_x0000_s1026" style="position:absolute;left:0;text-align:left;margin-left:74.8pt;margin-top:72.45pt;width:119.05pt;height:62.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" filled="f" strokecolor="red" strokeweight="2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5392" behindDoc="0" locked="0" layoutInCell="1" allowOverlap="1" wp14:anchorId="220EB3F5" wp14:editId="76855CA3">
                <wp:simplePos x="0" y="0"/>
                <wp:positionH relativeFrom="column">
                  <wp:posOffset>951865</wp:posOffset>
                </wp:positionH>
                <wp:positionV relativeFrom="paragraph">
                  <wp:posOffset>753745</wp:posOffset>
                </wp:positionV>
                <wp:extent cx="1512000" cy="133876"/>
                <wp:effectExtent l="0" t="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8397A" id="正方形/長方形 7" o:spid="_x0000_s1026" style="position:absolute;left:0;text-align:left;margin-left:74.95pt;margin-top:59.35pt;width:119.05pt;height:10.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" filled="f" strokecolor="red" strokeweight="2pt">
                <v:stroke joinstyle="round"/>
              </v:rect>
            </w:pict>
          </mc:Fallback>
        </mc:AlternateContent>
      </w:r>
      <w:r w:rsidR="00624AE3">
        <w:rPr>
          <w:noProof/>
        </w:rPr>
        <w:drawing>
          <wp:inline distT="0" distB="0" distL="0" distR="0" wp14:anchorId="775DA365" wp14:editId="753FD25F">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68F3C932" w:rsidR="00624AE3" w:rsidRPr="00951490"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23</w:t>
      </w:r>
      <w:r w:rsidR="006B128F">
        <w:fldChar w:fldCharType="end"/>
      </w:r>
      <w:r w:rsidR="00624AE3" w:rsidRPr="00951490">
        <w:t xml:space="preserve"> </w:t>
      </w:r>
      <w:r w:rsidR="00624AE3"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400EB0">
      <w:pPr>
        <w:pStyle w:val="60"/>
        <w:numPr>
          <w:ilvl w:val="0"/>
          <w:numId w:val="37"/>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5DFC8CE3" w:rsidR="00740915" w:rsidRDefault="00740915">
      <w:pPr>
        <w:widowControl/>
        <w:jc w:val="left"/>
      </w:pPr>
    </w:p>
    <w:p w14:paraId="26B41FAB" w14:textId="77777777" w:rsidR="0073639E" w:rsidRPr="00FC5D82" w:rsidRDefault="0073639E" w:rsidP="00EC6945">
      <w:pPr>
        <w:pStyle w:val="40"/>
        <w:ind w:left="550" w:right="210"/>
      </w:pPr>
      <w:bookmarkStart w:id="45" w:name="_Ref30428319"/>
      <w:bookmarkStart w:id="46" w:name="_Ref30428330"/>
      <w:bookmarkStart w:id="47" w:name="_Toc62216833"/>
      <w:r w:rsidRPr="00FC5D82">
        <w:rPr>
          <w:rFonts w:hint="eastAsia"/>
        </w:rPr>
        <w:t>テーブル設定</w:t>
      </w:r>
      <w:bookmarkEnd w:id="45"/>
      <w:bookmarkEnd w:id="46"/>
      <w:bookmarkEnd w:id="47"/>
    </w:p>
    <w:p w14:paraId="672FA9DA" w14:textId="77777777" w:rsidR="0073639E" w:rsidRPr="009457E2" w:rsidRDefault="0073639E" w:rsidP="009457E2">
      <w:pPr>
        <w:pStyle w:val="43"/>
        <w:numPr>
          <w:ilvl w:val="0"/>
          <w:numId w:val="88"/>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9457E2">
      <w:pPr>
        <w:pStyle w:val="43"/>
        <w:numPr>
          <w:ilvl w:val="0"/>
          <w:numId w:val="88"/>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A380DE8" w14:textId="77777777" w:rsidR="00DE208F" w:rsidRDefault="00DE208F" w:rsidP="009457E2">
      <w:pPr>
        <w:pStyle w:val="43"/>
        <w:numPr>
          <w:ilvl w:val="0"/>
          <w:numId w:val="88"/>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237A38B4" w14:textId="77777777" w:rsidR="00A67460" w:rsidRPr="00DE208F" w:rsidRDefault="00A67460" w:rsidP="00A67460">
      <w:pPr>
        <w:pStyle w:val="43"/>
        <w:ind w:left="1100"/>
      </w:pPr>
    </w:p>
    <w:p w14:paraId="58617E8E" w14:textId="77777777" w:rsidR="000304DC" w:rsidRDefault="00AA4414" w:rsidP="0064618D">
      <w:pPr>
        <w:keepNext/>
        <w:ind w:left="1155"/>
      </w:pPr>
      <w:r>
        <w:rPr>
          <w:noProof/>
        </w:rPr>
        <mc:AlternateContent>
          <mc:Choice Requires="wps">
            <w:drawing>
              <wp:anchor distT="0" distB="0" distL="114300" distR="114300" simplePos="0" relativeHeight="251949056" behindDoc="0" locked="0" layoutInCell="1" allowOverlap="1" wp14:anchorId="16AEAAC5" wp14:editId="2C767BC7">
                <wp:simplePos x="0" y="0"/>
                <wp:positionH relativeFrom="column">
                  <wp:posOffset>1816891</wp:posOffset>
                </wp:positionH>
                <wp:positionV relativeFrom="paragraph">
                  <wp:posOffset>514170</wp:posOffset>
                </wp:positionV>
                <wp:extent cx="2605177" cy="2070340"/>
                <wp:effectExtent l="0" t="0" r="24130" b="25400"/>
                <wp:wrapNone/>
                <wp:docPr id="62" name="直線コネクタ 62"/>
                <wp:cNvGraphicFramePr/>
                <a:graphic xmlns:a="http://schemas.openxmlformats.org/drawingml/2006/main">
                  <a:graphicData uri="http://schemas.microsoft.com/office/word/2010/wordprocessingShape">
                    <wps:wsp>
                      <wps:cNvCnPr/>
                      <wps:spPr>
                        <a:xfrm flipH="1">
                          <a:off x="0" y="0"/>
                          <a:ext cx="2605177" cy="207034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54FB5" id="直線コネクタ 62" o:spid="_x0000_s1026" style="position:absolute;left:0;text-align:left;flip:x;z-index:251949056;visibility:visible;mso-wrap-style:square;mso-wrap-distance-left:9pt;mso-wrap-distance-top:0;mso-wrap-distance-right:9pt;mso-wrap-distance-bottom:0;mso-position-horizontal:absolute;mso-position-horizontal-relative:text;mso-position-vertical:absolute;mso-position-vertical-relative:text" from="143.05pt,40.5pt" to="348.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" strokecolor="red" strokeweight="1.75pt"/>
            </w:pict>
          </mc:Fallback>
        </mc:AlternateContent>
      </w:r>
      <w:r>
        <w:rPr>
          <w:noProof/>
        </w:rPr>
        <mc:AlternateContent>
          <mc:Choice Requires="wps">
            <w:drawing>
              <wp:anchor distT="0" distB="0" distL="114300" distR="114300" simplePos="0" relativeHeight="251948032" behindDoc="0" locked="0" layoutInCell="1" allowOverlap="1" wp14:anchorId="56164B74" wp14:editId="58773F1C">
                <wp:simplePos x="0" y="0"/>
                <wp:positionH relativeFrom="margin">
                  <wp:posOffset>824230</wp:posOffset>
                </wp:positionH>
                <wp:positionV relativeFrom="paragraph">
                  <wp:posOffset>2580904</wp:posOffset>
                </wp:positionV>
                <wp:extent cx="1975449" cy="147094"/>
                <wp:effectExtent l="0" t="0" r="25400" b="24765"/>
                <wp:wrapNone/>
                <wp:docPr id="51" name="正方形/長方形 51"/>
                <wp:cNvGraphicFramePr/>
                <a:graphic xmlns:a="http://schemas.openxmlformats.org/drawingml/2006/main">
                  <a:graphicData uri="http://schemas.microsoft.com/office/word/2010/wordprocessingShape">
                    <wps:wsp>
                      <wps:cNvSpPr/>
                      <wps:spPr>
                        <a:xfrm>
                          <a:off x="0" y="0"/>
                          <a:ext cx="1975449" cy="1470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A8F67" id="正方形/長方形 51" o:spid="_x0000_s1026" style="position:absolute;left:0;text-align:left;margin-left:64.9pt;margin-top:203.2pt;width:155.55pt;height:11.6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" filled="f" strokecolor="red" strokeweight="2pt">
                <w10:wrap anchorx="margin"/>
              </v:rect>
            </w:pict>
          </mc:Fallback>
        </mc:AlternateContent>
      </w:r>
      <w:r w:rsidR="00753076">
        <w:rPr>
          <w:noProof/>
        </w:rPr>
        <mc:AlternateContent>
          <mc:Choice Requires="wps">
            <w:drawing>
              <wp:anchor distT="0" distB="0" distL="114300" distR="114300" simplePos="0" relativeHeight="251867136" behindDoc="0" locked="0" layoutInCell="1" allowOverlap="1" wp14:anchorId="7399234F" wp14:editId="71BCE963">
                <wp:simplePos x="0" y="0"/>
                <wp:positionH relativeFrom="margin">
                  <wp:posOffset>4812665</wp:posOffset>
                </wp:positionH>
                <wp:positionV relativeFrom="paragraph">
                  <wp:posOffset>677545</wp:posOffset>
                </wp:positionV>
                <wp:extent cx="1115695" cy="542925"/>
                <wp:effectExtent l="0" t="0" r="27305" b="28575"/>
                <wp:wrapNone/>
                <wp:docPr id="108" name="正方形/長方形 108"/>
                <wp:cNvGraphicFramePr/>
                <a:graphic xmlns:a="http://schemas.openxmlformats.org/drawingml/2006/main">
                  <a:graphicData uri="http://schemas.microsoft.com/office/word/2010/wordprocessingShape">
                    <wps:wsp>
                      <wps:cNvSpPr/>
                      <wps:spPr>
                        <a:xfrm>
                          <a:off x="0" y="0"/>
                          <a:ext cx="1115695"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4EF81" id="正方形/長方形 108" o:spid="_x0000_s1026" style="position:absolute;left:0;text-align:left;margin-left:378.95pt;margin-top:53.35pt;width:87.85pt;height:42.7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" filled="f" strokecolor="red" strokeweight="2pt">
                <w10:wrap anchorx="margin"/>
              </v:rect>
            </w:pict>
          </mc:Fallback>
        </mc:AlternateContent>
      </w:r>
      <w:r w:rsidR="00753076">
        <w:rPr>
          <w:noProof/>
        </w:rPr>
        <mc:AlternateContent>
          <mc:Choice Requires="wps">
            <w:drawing>
              <wp:anchor distT="0" distB="0" distL="114300" distR="114300" simplePos="0" relativeHeight="251868160" behindDoc="0" locked="0" layoutInCell="1" allowOverlap="1" wp14:anchorId="1237C6CE" wp14:editId="77528175">
                <wp:simplePos x="0" y="0"/>
                <wp:positionH relativeFrom="margin">
                  <wp:posOffset>4812665</wp:posOffset>
                </wp:positionH>
                <wp:positionV relativeFrom="paragraph">
                  <wp:posOffset>2430145</wp:posOffset>
                </wp:positionV>
                <wp:extent cx="1115695" cy="167640"/>
                <wp:effectExtent l="0" t="0" r="27305" b="22860"/>
                <wp:wrapNone/>
                <wp:docPr id="107" name="正方形/長方形 107"/>
                <wp:cNvGraphicFramePr/>
                <a:graphic xmlns:a="http://schemas.openxmlformats.org/drawingml/2006/main">
                  <a:graphicData uri="http://schemas.microsoft.com/office/word/2010/wordprocessingShape">
                    <wps:wsp>
                      <wps:cNvSpPr/>
                      <wps:spPr>
                        <a:xfrm>
                          <a:off x="0" y="0"/>
                          <a:ext cx="1115695"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C2E54" id="正方形/長方形 107" o:spid="_x0000_s1026" style="position:absolute;left:0;text-align:left;margin-left:378.95pt;margin-top:191.35pt;width:87.85pt;height:13.2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" filled="f" strokecolor="red" strokeweight="2pt">
                <w10:wrap anchorx="margin"/>
              </v:rect>
            </w:pict>
          </mc:Fallback>
        </mc:AlternateContent>
      </w:r>
      <w:r w:rsidR="00753076" w:rsidRPr="00E17233">
        <w:rPr>
          <w:rFonts w:asciiTheme="minorEastAsia" w:hAnsiTheme="minorEastAsia"/>
          <w:noProof/>
        </w:rPr>
        <mc:AlternateContent>
          <mc:Choice Requires="wps">
            <w:drawing>
              <wp:anchor distT="0" distB="0" distL="114300" distR="114300" simplePos="0" relativeHeight="251906048" behindDoc="0" locked="0" layoutInCell="1" allowOverlap="1" wp14:anchorId="2512FFF0" wp14:editId="333D6781">
                <wp:simplePos x="0" y="0"/>
                <wp:positionH relativeFrom="column">
                  <wp:posOffset>4423410</wp:posOffset>
                </wp:positionH>
                <wp:positionV relativeFrom="paragraph">
                  <wp:posOffset>2370719</wp:posOffset>
                </wp:positionV>
                <wp:extent cx="287655" cy="287655"/>
                <wp:effectExtent l="0" t="0" r="13144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16547F" w:rsidRPr="00875570" w:rsidRDefault="0016547F"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77" type="#_x0000_t47" style="position:absolute;left:0;text-align:left;margin-left:348.3pt;margin-top:186.65pt;width:22.65pt;height:22.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" adj="28881,9588,21414,9471" fillcolor="white [3201]" strokecolor="red" strokeweight="2pt">
                <v:textbox>
                  <w:txbxContent>
                    <w:p w14:paraId="6F6DBDEF" w14:textId="77777777" w:rsidR="0016547F" w:rsidRPr="00875570" w:rsidRDefault="0016547F"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sidR="00753076" w:rsidRPr="00E17233">
        <w:rPr>
          <w:rFonts w:asciiTheme="minorEastAsia" w:hAnsiTheme="minorEastAsia"/>
          <w:noProof/>
        </w:rPr>
        <mc:AlternateContent>
          <mc:Choice Requires="wps">
            <w:drawing>
              <wp:anchor distT="0" distB="0" distL="114300" distR="114300" simplePos="0" relativeHeight="251901952" behindDoc="0" locked="0" layoutInCell="1" allowOverlap="1" wp14:anchorId="19D29DB3" wp14:editId="55B89F65">
                <wp:simplePos x="0" y="0"/>
                <wp:positionH relativeFrom="column">
                  <wp:posOffset>4423410</wp:posOffset>
                </wp:positionH>
                <wp:positionV relativeFrom="paragraph">
                  <wp:posOffset>367665</wp:posOffset>
                </wp:positionV>
                <wp:extent cx="287655" cy="287655"/>
                <wp:effectExtent l="0" t="0" r="1314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16547F" w:rsidRPr="00875570" w:rsidRDefault="0016547F"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78" type="#_x0000_t47" style="position:absolute;left:0;text-align:left;margin-left:348.3pt;margin-top:28.95pt;width:22.65pt;height:22.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" adj="28881,9588,21414,9471" fillcolor="white [3201]" strokecolor="red" strokeweight="2pt">
                <v:textbox>
                  <w:txbxContent>
                    <w:p w14:paraId="3AB6C770" w14:textId="77777777" w:rsidR="0016547F" w:rsidRPr="00875570" w:rsidRDefault="0016547F"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sidR="00753076">
        <w:rPr>
          <w:noProof/>
        </w:rPr>
        <mc:AlternateContent>
          <mc:Choice Requires="wps">
            <w:drawing>
              <wp:anchor distT="0" distB="0" distL="114300" distR="114300" simplePos="0" relativeHeight="251866112" behindDoc="0" locked="0" layoutInCell="1" allowOverlap="1" wp14:anchorId="3EF0AAAA" wp14:editId="26C7D63C">
                <wp:simplePos x="0" y="0"/>
                <wp:positionH relativeFrom="margin">
                  <wp:posOffset>4812665</wp:posOffset>
                </wp:positionH>
                <wp:positionV relativeFrom="paragraph">
                  <wp:posOffset>365389</wp:posOffset>
                </wp:positionV>
                <wp:extent cx="1115695" cy="292735"/>
                <wp:effectExtent l="0" t="0" r="27305" b="12065"/>
                <wp:wrapNone/>
                <wp:docPr id="109" name="正方形/長方形 109"/>
                <wp:cNvGraphicFramePr/>
                <a:graphic xmlns:a="http://schemas.openxmlformats.org/drawingml/2006/main">
                  <a:graphicData uri="http://schemas.microsoft.com/office/word/2010/wordprocessingShape">
                    <wps:wsp>
                      <wps:cNvSpPr/>
                      <wps:spPr>
                        <a:xfrm>
                          <a:off x="0" y="0"/>
                          <a:ext cx="1115695" cy="2927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AB3CC" id="正方形/長方形 109" o:spid="_x0000_s1026" style="position:absolute;left:0;text-align:left;margin-left:378.95pt;margin-top:28.75pt;width:87.85pt;height:23.0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" filled="f" strokecolor="red" strokeweight="2pt">
                <w10:wrap anchorx="margin"/>
              </v:rect>
            </w:pict>
          </mc:Fallback>
        </mc:AlternateContent>
      </w:r>
      <w:r w:rsidR="00753076" w:rsidRPr="00E17233">
        <w:rPr>
          <w:rFonts w:asciiTheme="minorEastAsia" w:hAnsiTheme="minorEastAsia"/>
          <w:noProof/>
        </w:rPr>
        <mc:AlternateContent>
          <mc:Choice Requires="wps">
            <w:drawing>
              <wp:anchor distT="0" distB="0" distL="114300" distR="114300" simplePos="0" relativeHeight="251943936" behindDoc="0" locked="0" layoutInCell="1" allowOverlap="1" wp14:anchorId="14BFD871" wp14:editId="5B728EE4">
                <wp:simplePos x="0" y="0"/>
                <wp:positionH relativeFrom="column">
                  <wp:posOffset>4423410</wp:posOffset>
                </wp:positionH>
                <wp:positionV relativeFrom="paragraph">
                  <wp:posOffset>1691005</wp:posOffset>
                </wp:positionV>
                <wp:extent cx="287655" cy="287655"/>
                <wp:effectExtent l="0" t="0" r="1314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16547F" w:rsidRPr="00875570" w:rsidRDefault="0016547F"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79" type="#_x0000_t47" style="position:absolute;left:0;text-align:left;margin-left:348.3pt;margin-top:133.15pt;width:22.65pt;height:22.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" adj="28881,9588,21414,9471" fillcolor="white [3201]" strokecolor="red" strokeweight="2pt">
                <v:textbox>
                  <w:txbxContent>
                    <w:p w14:paraId="5D8C4F27" w14:textId="77777777" w:rsidR="0016547F" w:rsidRPr="00875570" w:rsidRDefault="0016547F"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minusy="t"/>
              </v:shape>
            </w:pict>
          </mc:Fallback>
        </mc:AlternateContent>
      </w:r>
      <w:r w:rsidR="00753076" w:rsidRPr="00E17233">
        <w:rPr>
          <w:rFonts w:asciiTheme="minorEastAsia" w:hAnsiTheme="minorEastAsia"/>
          <w:noProof/>
        </w:rPr>
        <mc:AlternateContent>
          <mc:Choice Requires="wps">
            <w:drawing>
              <wp:anchor distT="0" distB="0" distL="114300" distR="114300" simplePos="0" relativeHeight="251904000" behindDoc="0" locked="0" layoutInCell="1" allowOverlap="1" wp14:anchorId="707999AB" wp14:editId="54E0AB86">
                <wp:simplePos x="0" y="0"/>
                <wp:positionH relativeFrom="column">
                  <wp:posOffset>4423410</wp:posOffset>
                </wp:positionH>
                <wp:positionV relativeFrom="paragraph">
                  <wp:posOffset>814070</wp:posOffset>
                </wp:positionV>
                <wp:extent cx="287655" cy="287655"/>
                <wp:effectExtent l="0" t="0" r="1314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16547F" w:rsidRPr="00875570" w:rsidRDefault="0016547F"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80" type="#_x0000_t47" style="position:absolute;left:0;text-align:left;margin-left:348.3pt;margin-top:64.1pt;width:22.65pt;height:22.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" adj="28881,9588,21414,9471" fillcolor="white [3201]" strokecolor="red" strokeweight="2pt">
                <v:textbox>
                  <w:txbxContent>
                    <w:p w14:paraId="36867870" w14:textId="77777777" w:rsidR="0016547F" w:rsidRPr="00875570" w:rsidRDefault="0016547F"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minusy="t"/>
              </v:shape>
            </w:pict>
          </mc:Fallback>
        </mc:AlternateContent>
      </w:r>
      <w:r w:rsidR="00753076">
        <w:rPr>
          <w:noProof/>
        </w:rPr>
        <mc:AlternateContent>
          <mc:Choice Requires="wps">
            <w:drawing>
              <wp:anchor distT="0" distB="0" distL="114300" distR="114300" simplePos="0" relativeHeight="251945984" behindDoc="0" locked="0" layoutInCell="1" allowOverlap="1" wp14:anchorId="6F277024" wp14:editId="4A2126B2">
                <wp:simplePos x="0" y="0"/>
                <wp:positionH relativeFrom="margin">
                  <wp:posOffset>4812665</wp:posOffset>
                </wp:positionH>
                <wp:positionV relativeFrom="paragraph">
                  <wp:posOffset>1229995</wp:posOffset>
                </wp:positionV>
                <wp:extent cx="1116000" cy="1210681"/>
                <wp:effectExtent l="0" t="0" r="27305" b="27940"/>
                <wp:wrapNone/>
                <wp:docPr id="48" name="正方形/長方形 48"/>
                <wp:cNvGraphicFramePr/>
                <a:graphic xmlns:a="http://schemas.openxmlformats.org/drawingml/2006/main">
                  <a:graphicData uri="http://schemas.microsoft.com/office/word/2010/wordprocessingShape">
                    <wps:wsp>
                      <wps:cNvSpPr/>
                      <wps:spPr>
                        <a:xfrm>
                          <a:off x="0" y="0"/>
                          <a:ext cx="1116000" cy="12106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D1C42" id="正方形/長方形 48" o:spid="_x0000_s1026" style="position:absolute;left:0;text-align:left;margin-left:378.95pt;margin-top:96.85pt;width:87.85pt;height:95.3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" filled="f" strokecolor="red" strokeweight="2pt">
                <w10:wrap anchorx="margin"/>
              </v:rect>
            </w:pict>
          </mc:Fallback>
        </mc:AlternateContent>
      </w:r>
      <w:r w:rsidR="00753076" w:rsidRPr="00753076">
        <w:rPr>
          <w:noProof/>
        </w:rPr>
        <w:drawing>
          <wp:inline distT="0" distB="0" distL="0" distR="0" wp14:anchorId="1FB8D97D" wp14:editId="74D64D88">
            <wp:extent cx="5399313" cy="2855344"/>
            <wp:effectExtent l="0" t="0" r="0" b="254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4562"/>
                    <a:stretch/>
                  </pic:blipFill>
                  <pic:spPr bwMode="auto">
                    <a:xfrm>
                      <a:off x="0" y="0"/>
                      <a:ext cx="5400000" cy="2855707"/>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77777777" w:rsidR="007E09BA" w:rsidRDefault="00753076" w:rsidP="007E09BA">
      <w:pPr>
        <w:ind w:left="1155" w:firstLineChars="3000" w:firstLine="6300"/>
      </w:pPr>
      <w:r>
        <w:rPr>
          <w:noProof/>
        </w:rPr>
        <mc:AlternateContent>
          <mc:Choice Requires="wps">
            <w:drawing>
              <wp:anchor distT="0" distB="0" distL="114300" distR="114300" simplePos="0" relativeHeight="251910144" behindDoc="0" locked="0" layoutInCell="1" allowOverlap="1" wp14:anchorId="69DD2F43" wp14:editId="5C695690">
                <wp:simplePos x="0" y="0"/>
                <wp:positionH relativeFrom="margin">
                  <wp:posOffset>4812665</wp:posOffset>
                </wp:positionH>
                <wp:positionV relativeFrom="paragraph">
                  <wp:posOffset>147320</wp:posOffset>
                </wp:positionV>
                <wp:extent cx="1115695" cy="241300"/>
                <wp:effectExtent l="0" t="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10E5E" id="正方形/長方形 1026" o:spid="_x0000_s1026" style="position:absolute;left:0;text-align:left;margin-left:378.95pt;margin-top:11.6pt;width:87.85pt;height:19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" filled="f" strokecolor="red" strokeweight="2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8096" behindDoc="0" locked="0" layoutInCell="1" allowOverlap="1" wp14:anchorId="549945DF" wp14:editId="502AAB67">
                <wp:simplePos x="0" y="0"/>
                <wp:positionH relativeFrom="column">
                  <wp:posOffset>4423410</wp:posOffset>
                </wp:positionH>
                <wp:positionV relativeFrom="paragraph">
                  <wp:posOffset>124831</wp:posOffset>
                </wp:positionV>
                <wp:extent cx="287655" cy="287655"/>
                <wp:effectExtent l="0" t="0" r="1314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16547F" w:rsidRPr="00875570" w:rsidRDefault="0016547F"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81" type="#_x0000_t47" style="position:absolute;left:0;text-align:left;margin-left:348.3pt;margin-top:9.85pt;width:22.65pt;height:22.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" adj="28881,9588,21414,9471" fillcolor="white [3201]" strokecolor="red" strokeweight="2pt">
                <v:textbox>
                  <w:txbxContent>
                    <w:p w14:paraId="754BCAAF" w14:textId="77777777" w:rsidR="0016547F" w:rsidRPr="00875570" w:rsidRDefault="0016547F"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sidR="007E09BA">
        <w:rPr>
          <w:rFonts w:hint="eastAsia"/>
          <w:noProof/>
        </w:rPr>
        <w:drawing>
          <wp:inline distT="0" distB="0" distL="0" distR="0" wp14:anchorId="6AD1E18B" wp14:editId="0FFE6723">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36">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78A8AD0C" w:rsidR="00C875CB"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24</w:t>
      </w:r>
      <w:r w:rsidR="006B128F">
        <w:fldChar w:fldCharType="end"/>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288D5832" w14:textId="77777777" w:rsidR="000C3A0A" w:rsidRDefault="000C3A0A" w:rsidP="0064618D">
      <w:pPr>
        <w:pStyle w:val="af8"/>
      </w:pPr>
    </w:p>
    <w:p w14:paraId="517D44B0" w14:textId="77777777" w:rsidR="00A0186B" w:rsidRPr="000C3A0A" w:rsidRDefault="00A0186B">
      <w:pPr>
        <w:pStyle w:val="af8"/>
      </w:pPr>
    </w:p>
    <w:p w14:paraId="4DC0FB90" w14:textId="77777777" w:rsidR="00753076" w:rsidRDefault="00753076" w:rsidP="00400EB0">
      <w:pPr>
        <w:pStyle w:val="60"/>
        <w:numPr>
          <w:ilvl w:val="0"/>
          <w:numId w:val="38"/>
        </w:numPr>
      </w:pPr>
      <w:r>
        <w:rPr>
          <w:rFonts w:hint="eastAsia"/>
        </w:rPr>
        <w:lastRenderedPageBreak/>
        <w:t>Paging</w:t>
      </w:r>
    </w:p>
    <w:p w14:paraId="7F7FA52A" w14:textId="77777777" w:rsidR="00753076" w:rsidRDefault="00AA4414" w:rsidP="00AA4414">
      <w:pPr>
        <w:pStyle w:val="63"/>
        <w:numPr>
          <w:ilvl w:val="0"/>
          <w:numId w:val="79"/>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AA4414">
      <w:pPr>
        <w:pStyle w:val="63"/>
        <w:numPr>
          <w:ilvl w:val="0"/>
          <w:numId w:val="79"/>
        </w:numPr>
        <w:ind w:hanging="108"/>
      </w:pPr>
      <w:r>
        <w:rPr>
          <w:rFonts w:hint="eastAsia"/>
        </w:rPr>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400EB0">
      <w:pPr>
        <w:pStyle w:val="60"/>
        <w:numPr>
          <w:ilvl w:val="0"/>
          <w:numId w:val="38"/>
        </w:numPr>
      </w:pPr>
      <w:r>
        <w:t xml:space="preserve">Heading Fixed </w:t>
      </w:r>
      <w:r w:rsidRPr="00951490">
        <w:rPr>
          <w:rFonts w:hint="eastAsia"/>
        </w:rPr>
        <w:t xml:space="preserve">　</w:t>
      </w:r>
    </w:p>
    <w:p w14:paraId="239EBAEA" w14:textId="77777777" w:rsidR="0073639E" w:rsidRPr="00473F1A" w:rsidRDefault="00C875CB" w:rsidP="00400EB0">
      <w:pPr>
        <w:pStyle w:val="63"/>
        <w:numPr>
          <w:ilvl w:val="0"/>
          <w:numId w:val="80"/>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400EB0">
      <w:pPr>
        <w:pStyle w:val="63"/>
        <w:numPr>
          <w:ilvl w:val="0"/>
          <w:numId w:val="80"/>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400EB0">
      <w:pPr>
        <w:pStyle w:val="63"/>
        <w:numPr>
          <w:ilvl w:val="0"/>
          <w:numId w:val="80"/>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400EB0">
      <w:pPr>
        <w:pStyle w:val="63"/>
        <w:numPr>
          <w:ilvl w:val="0"/>
          <w:numId w:val="81"/>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400EB0">
      <w:pPr>
        <w:pStyle w:val="63"/>
        <w:numPr>
          <w:ilvl w:val="0"/>
          <w:numId w:val="81"/>
        </w:numPr>
        <w:ind w:hanging="136"/>
      </w:pPr>
      <w:r w:rsidRPr="009E6A70">
        <w:rPr>
          <w:rFonts w:hint="eastAsia"/>
        </w:rPr>
        <w:t>デフォ</w:t>
      </w:r>
      <w:r>
        <w:rPr>
          <w:rFonts w:hint="eastAsia"/>
        </w:rPr>
        <w:t>ルトでは全ての項目が表示されます。</w:t>
      </w:r>
    </w:p>
    <w:p w14:paraId="19C681B7" w14:textId="1B7CD909" w:rsidR="00753076" w:rsidRDefault="00753076">
      <w:pPr>
        <w:widowControl/>
        <w:jc w:val="left"/>
        <w:rPr>
          <w:rFonts w:asciiTheme="minorEastAsia" w:hAnsiTheme="minorEastAsia"/>
        </w:rPr>
      </w:pPr>
    </w:p>
    <w:p w14:paraId="6F6B1621" w14:textId="77777777" w:rsidR="0073639E" w:rsidRDefault="0073639E" w:rsidP="005B0BBF">
      <w:pPr>
        <w:pStyle w:val="60"/>
      </w:pPr>
      <w:r>
        <w:rPr>
          <w:rFonts w:hint="eastAsia"/>
        </w:rPr>
        <w:t>ボタン</w:t>
      </w:r>
    </w:p>
    <w:p w14:paraId="7A3CE938" w14:textId="77777777" w:rsidR="0073639E" w:rsidRPr="009E6A70" w:rsidRDefault="0073639E" w:rsidP="00400EB0">
      <w:pPr>
        <w:pStyle w:val="63"/>
        <w:numPr>
          <w:ilvl w:val="0"/>
          <w:numId w:val="26"/>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400EB0">
      <w:pPr>
        <w:pStyle w:val="63"/>
        <w:numPr>
          <w:ilvl w:val="0"/>
          <w:numId w:val="26"/>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400EB0">
      <w:pPr>
        <w:pStyle w:val="63"/>
        <w:numPr>
          <w:ilvl w:val="0"/>
          <w:numId w:val="26"/>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400EB0">
      <w:pPr>
        <w:pStyle w:val="63"/>
        <w:numPr>
          <w:ilvl w:val="0"/>
          <w:numId w:val="82"/>
        </w:numPr>
        <w:ind w:hanging="136"/>
      </w:pPr>
      <w:r w:rsidRPr="00CE627D">
        <w:t>Show or Hide</w:t>
      </w:r>
      <w:r w:rsidRPr="00CE627D">
        <w:rPr>
          <w:rFonts w:hint="eastAsia"/>
        </w:rPr>
        <w:t>で非表示にした項目数が表示されます。</w:t>
      </w:r>
    </w:p>
    <w:p w14:paraId="5546DBD9" w14:textId="5279F16C" w:rsidR="000C3A0A" w:rsidRDefault="00B70BF3" w:rsidP="00400EB0">
      <w:pPr>
        <w:pStyle w:val="63"/>
        <w:numPr>
          <w:ilvl w:val="0"/>
          <w:numId w:val="82"/>
        </w:numPr>
        <w:ind w:hanging="136"/>
      </w:pPr>
      <w:r w:rsidRPr="00CE627D">
        <w:rPr>
          <w:rFonts w:hint="eastAsia"/>
        </w:rPr>
        <w:t>全項</w:t>
      </w:r>
      <w:r>
        <w:rPr>
          <w:rFonts w:hint="eastAsia"/>
        </w:rPr>
        <w:t>目を表示している場合は、数字は表示されません。</w:t>
      </w:r>
    </w:p>
    <w:p w14:paraId="2B2F8AFC" w14:textId="77777777" w:rsidR="00D47A6F" w:rsidRDefault="00D47A6F" w:rsidP="0064618D">
      <w:pPr>
        <w:pStyle w:val="63"/>
        <w:ind w:left="1554"/>
      </w:pPr>
    </w:p>
    <w:p w14:paraId="251AEF0D" w14:textId="52F08756" w:rsidR="00D47A6F" w:rsidRDefault="00D47A6F">
      <w:pPr>
        <w:pStyle w:val="40"/>
        <w:ind w:left="550" w:right="210"/>
      </w:pPr>
      <w:bookmarkStart w:id="48" w:name="_Toc62216834"/>
      <w:r>
        <w:rPr>
          <w:rFonts w:hint="eastAsia"/>
        </w:rPr>
        <w:t>ヘッダー固定設定</w:t>
      </w:r>
      <w:bookmarkEnd w:id="48"/>
    </w:p>
    <w:p w14:paraId="7084C2D5" w14:textId="17FCF430" w:rsidR="00D47A6F" w:rsidRDefault="00D47A6F" w:rsidP="0064618D">
      <w:pPr>
        <w:ind w:firstLineChars="200" w:firstLine="420"/>
      </w:pPr>
      <w:r>
        <w:rPr>
          <w:rFonts w:hint="eastAsia"/>
        </w:rPr>
        <w:t>フッター内の左側のアイコンを押下するとヘッダーを固定化・固定解除することができます。</w:t>
      </w:r>
    </w:p>
    <w:p w14:paraId="4B3552BF" w14:textId="7C542350" w:rsidR="00D47A6F" w:rsidRPr="009A6837" w:rsidRDefault="006641BA" w:rsidP="0064618D">
      <w:pPr>
        <w:ind w:firstLineChars="200" w:firstLine="420"/>
      </w:pPr>
      <w:r w:rsidRPr="00CB055E">
        <w:rPr>
          <w:rFonts w:hint="eastAsia"/>
          <w:noProof/>
        </w:rPr>
        <mc:AlternateContent>
          <mc:Choice Requires="wps">
            <w:drawing>
              <wp:anchor distT="0" distB="0" distL="114300" distR="114300" simplePos="0" relativeHeight="252039168" behindDoc="0" locked="0" layoutInCell="1" allowOverlap="1" wp14:anchorId="451840E8" wp14:editId="2DC75F97">
                <wp:simplePos x="0" y="0"/>
                <wp:positionH relativeFrom="margin">
                  <wp:posOffset>404495</wp:posOffset>
                </wp:positionH>
                <wp:positionV relativeFrom="paragraph">
                  <wp:posOffset>186055</wp:posOffset>
                </wp:positionV>
                <wp:extent cx="6038850" cy="352425"/>
                <wp:effectExtent l="0" t="0" r="19050" b="28575"/>
                <wp:wrapNone/>
                <wp:docPr id="314" name="正方形/長方形 314"/>
                <wp:cNvGraphicFramePr/>
                <a:graphic xmlns:a="http://schemas.openxmlformats.org/drawingml/2006/main">
                  <a:graphicData uri="http://schemas.microsoft.com/office/word/2010/wordprocessingShape">
                    <wps:wsp>
                      <wps:cNvSpPr/>
                      <wps:spPr>
                        <a:xfrm>
                          <a:off x="0" y="0"/>
                          <a:ext cx="6038850" cy="3524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C6671" id="正方形/長方形 314" o:spid="_x0000_s1026" style="position:absolute;left:0;text-align:left;margin-left:31.85pt;margin-top:14.65pt;width:475.5pt;height:27.7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" filled="f" strokecolor="red" strokeweight="2pt">
                <w10:wrap anchorx="margin"/>
              </v:rect>
            </w:pict>
          </mc:Fallback>
        </mc:AlternateContent>
      </w:r>
    </w:p>
    <w:p w14:paraId="650FF607" w14:textId="4292FFAB" w:rsidR="00D47A6F" w:rsidRDefault="006641BA" w:rsidP="0064618D">
      <w:pPr>
        <w:keepNext/>
        <w:ind w:firstLineChars="300" w:firstLine="630"/>
      </w:pPr>
      <w:r w:rsidRPr="00CB055E">
        <w:rPr>
          <w:rFonts w:hint="eastAsia"/>
          <w:noProof/>
        </w:rPr>
        <mc:AlternateContent>
          <mc:Choice Requires="wps">
            <w:drawing>
              <wp:anchor distT="0" distB="0" distL="114300" distR="114300" simplePos="0" relativeHeight="252037120" behindDoc="0" locked="0" layoutInCell="1" allowOverlap="1" wp14:anchorId="45B0C54C" wp14:editId="54AAEE55">
                <wp:simplePos x="0" y="0"/>
                <wp:positionH relativeFrom="column">
                  <wp:posOffset>842645</wp:posOffset>
                </wp:positionH>
                <wp:positionV relativeFrom="paragraph">
                  <wp:posOffset>2862580</wp:posOffset>
                </wp:positionV>
                <wp:extent cx="180975" cy="228600"/>
                <wp:effectExtent l="0" t="0" r="28575" b="19050"/>
                <wp:wrapNone/>
                <wp:docPr id="310" name="正方形/長方形 310"/>
                <wp:cNvGraphicFramePr/>
                <a:graphic xmlns:a="http://schemas.openxmlformats.org/drawingml/2006/main">
                  <a:graphicData uri="http://schemas.microsoft.com/office/word/2010/wordprocessingShape">
                    <wps:wsp>
                      <wps:cNvSpPr/>
                      <wps:spPr>
                        <a:xfrm>
                          <a:off x="0" y="0"/>
                          <a:ext cx="180975" cy="2286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D08D6" id="正方形/長方形 310" o:spid="_x0000_s1026" style="position:absolute;left:0;text-align:left;margin-left:66.35pt;margin-top:225.4pt;width:14.25pt;height:18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" filled="f" strokecolor="red" strokeweight="2pt"/>
            </w:pict>
          </mc:Fallback>
        </mc:AlternateContent>
      </w:r>
      <w:r w:rsidR="00D47A6F" w:rsidRPr="00CB055E">
        <w:rPr>
          <w:noProof/>
        </w:rPr>
        <mc:AlternateContent>
          <mc:Choice Requires="wps">
            <w:drawing>
              <wp:anchor distT="0" distB="0" distL="114300" distR="114300" simplePos="0" relativeHeight="252041216" behindDoc="0" locked="0" layoutInCell="1" allowOverlap="1" wp14:anchorId="23CD8D9B" wp14:editId="3C8621D9">
                <wp:simplePos x="0" y="0"/>
                <wp:positionH relativeFrom="column">
                  <wp:posOffset>480695</wp:posOffset>
                </wp:positionH>
                <wp:positionV relativeFrom="paragraph">
                  <wp:posOffset>614045</wp:posOffset>
                </wp:positionV>
                <wp:extent cx="885825" cy="342900"/>
                <wp:effectExtent l="0" t="266700" r="28575" b="19050"/>
                <wp:wrapNone/>
                <wp:docPr id="315" name="線吹き出し 1 (枠付き) 315"/>
                <wp:cNvGraphicFramePr/>
                <a:graphic xmlns:a="http://schemas.openxmlformats.org/drawingml/2006/main">
                  <a:graphicData uri="http://schemas.microsoft.com/office/word/2010/wordprocessingShape">
                    <wps:wsp>
                      <wps:cNvSpPr/>
                      <wps:spPr>
                        <a:xfrm>
                          <a:off x="0" y="0"/>
                          <a:ext cx="885825" cy="342900"/>
                        </a:xfrm>
                        <a:prstGeom prst="borderCallout1">
                          <a:avLst>
                            <a:gd name="adj1" fmla="val -75220"/>
                            <a:gd name="adj2" fmla="val 69732"/>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5271B527" w14:textId="03091C56" w:rsidR="0016547F" w:rsidRPr="00E41D2A" w:rsidRDefault="0016547F" w:rsidP="00D47A6F">
                            <w:pPr>
                              <w:jc w:val="center"/>
                              <w:rPr>
                                <w:sz w:val="20"/>
                                <w:szCs w:val="20"/>
                              </w:rPr>
                            </w:pPr>
                            <w:r>
                              <w:rPr>
                                <w:rFonts w:hint="eastAsia"/>
                                <w:sz w:val="20"/>
                                <w:szCs w:val="20"/>
                              </w:rPr>
                              <w:t>ヘッダー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D8D9B" id="線吹き出し 1 (枠付き) 315" o:spid="_x0000_s1082" type="#_x0000_t47" style="position:absolute;left:0;text-align:left;margin-left:37.85pt;margin-top:48.35pt;width:69.75pt;height:27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" adj="10679,512,15062,-16248" fillcolor="white [3201]" strokecolor="red" strokeweight="2pt">
                <v:textbox>
                  <w:txbxContent>
                    <w:p w14:paraId="5271B527" w14:textId="03091C56" w:rsidR="0016547F" w:rsidRPr="00E41D2A" w:rsidRDefault="0016547F" w:rsidP="00D47A6F">
                      <w:pPr>
                        <w:jc w:val="center"/>
                        <w:rPr>
                          <w:sz w:val="20"/>
                          <w:szCs w:val="20"/>
                        </w:rPr>
                      </w:pPr>
                      <w:r>
                        <w:rPr>
                          <w:rFonts w:hint="eastAsia"/>
                          <w:sz w:val="20"/>
                          <w:szCs w:val="20"/>
                        </w:rPr>
                        <w:t>ヘッダー</w:t>
                      </w:r>
                    </w:p>
                  </w:txbxContent>
                </v:textbox>
                <o:callout v:ext="edit" minusy="t"/>
              </v:shape>
            </w:pict>
          </mc:Fallback>
        </mc:AlternateContent>
      </w:r>
      <w:r w:rsidR="00D47A6F">
        <w:rPr>
          <w:noProof/>
        </w:rPr>
        <w:drawing>
          <wp:inline distT="0" distB="0" distL="0" distR="0" wp14:anchorId="588DCB43" wp14:editId="00CD5C0D">
            <wp:extent cx="6048375" cy="3048000"/>
            <wp:effectExtent l="0" t="0" r="9525"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1" t="7747" r="1474" b="3708"/>
                    <a:stretch/>
                  </pic:blipFill>
                  <pic:spPr bwMode="auto">
                    <a:xfrm>
                      <a:off x="0" y="0"/>
                      <a:ext cx="6048375" cy="3048000"/>
                    </a:xfrm>
                    <a:prstGeom prst="rect">
                      <a:avLst/>
                    </a:prstGeom>
                    <a:ln>
                      <a:noFill/>
                    </a:ln>
                    <a:extLst>
                      <a:ext uri="{53640926-AAD7-44D8-BBD7-CCE9431645EC}">
                        <a14:shadowObscured xmlns:a14="http://schemas.microsoft.com/office/drawing/2010/main"/>
                      </a:ext>
                    </a:extLst>
                  </pic:spPr>
                </pic:pic>
              </a:graphicData>
            </a:graphic>
          </wp:inline>
        </w:drawing>
      </w:r>
    </w:p>
    <w:p w14:paraId="056D76E6" w14:textId="1A1201A8" w:rsidR="00D47A6F" w:rsidRDefault="00D47A6F"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25</w:t>
      </w:r>
      <w:r w:rsidR="006B128F">
        <w:fldChar w:fldCharType="end"/>
      </w:r>
      <w:r>
        <w:t xml:space="preserve"> </w:t>
      </w:r>
      <w:r>
        <w:rPr>
          <w:rFonts w:hint="eastAsia"/>
        </w:rPr>
        <w:t>ヘッダー固定化</w:t>
      </w:r>
      <w:r w:rsidR="0079304A">
        <w:rPr>
          <w:rFonts w:hint="eastAsia"/>
        </w:rPr>
        <w:t>アイコン</w:t>
      </w:r>
    </w:p>
    <w:p w14:paraId="5D68B880" w14:textId="77777777" w:rsidR="00D47A6F" w:rsidRPr="009A6837" w:rsidRDefault="00D47A6F" w:rsidP="0064618D"/>
    <w:p w14:paraId="41C969BB" w14:textId="5B656171" w:rsidR="00D47A6F" w:rsidRDefault="00D47A6F" w:rsidP="00D47A6F">
      <w:pPr>
        <w:pStyle w:val="40"/>
        <w:ind w:left="550" w:right="210"/>
      </w:pPr>
      <w:bookmarkStart w:id="49" w:name="_Toc62216835"/>
      <w:r>
        <w:rPr>
          <w:rFonts w:hint="eastAsia"/>
        </w:rPr>
        <w:t>サブメニュー初期状態設定</w:t>
      </w:r>
      <w:bookmarkEnd w:id="49"/>
    </w:p>
    <w:p w14:paraId="5B58262F" w14:textId="1434544F" w:rsidR="00D47A6F" w:rsidRPr="009A6837" w:rsidRDefault="00D47A6F" w:rsidP="0064618D">
      <w:pPr>
        <w:ind w:left="550"/>
      </w:pPr>
      <w:r>
        <w:rPr>
          <w:rFonts w:hint="eastAsia"/>
        </w:rPr>
        <w:t>フッター内の右側のアイコンを押下するとサブメニューの</w:t>
      </w:r>
      <w:r w:rsidR="0079304A">
        <w:rPr>
          <w:rFonts w:hint="eastAsia"/>
        </w:rPr>
        <w:t>開閉の初期状態を設定することができます。</w:t>
      </w:r>
    </w:p>
    <w:p w14:paraId="4AAA85E2" w14:textId="3002E0F4" w:rsidR="00D47A6F" w:rsidRDefault="00D47A6F" w:rsidP="0064618D">
      <w:pPr>
        <w:keepNext/>
        <w:ind w:firstLineChars="300" w:firstLine="630"/>
      </w:pPr>
      <w:r w:rsidRPr="00CB055E">
        <w:rPr>
          <w:rFonts w:hint="eastAsia"/>
          <w:noProof/>
        </w:rPr>
        <mc:AlternateContent>
          <mc:Choice Requires="wps">
            <w:drawing>
              <wp:anchor distT="0" distB="0" distL="114300" distR="114300" simplePos="0" relativeHeight="252043264" behindDoc="0" locked="0" layoutInCell="1" allowOverlap="1" wp14:anchorId="797CB951" wp14:editId="61510682">
                <wp:simplePos x="0" y="0"/>
                <wp:positionH relativeFrom="column">
                  <wp:posOffset>985520</wp:posOffset>
                </wp:positionH>
                <wp:positionV relativeFrom="paragraph">
                  <wp:posOffset>2850515</wp:posOffset>
                </wp:positionV>
                <wp:extent cx="180975" cy="228600"/>
                <wp:effectExtent l="0" t="0" r="28575" b="19050"/>
                <wp:wrapNone/>
                <wp:docPr id="317" name="正方形/長方形 317"/>
                <wp:cNvGraphicFramePr/>
                <a:graphic xmlns:a="http://schemas.openxmlformats.org/drawingml/2006/main">
                  <a:graphicData uri="http://schemas.microsoft.com/office/word/2010/wordprocessingShape">
                    <wps:wsp>
                      <wps:cNvSpPr/>
                      <wps:spPr>
                        <a:xfrm>
                          <a:off x="0" y="0"/>
                          <a:ext cx="180975" cy="2286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C322D" id="正方形/長方形 317" o:spid="_x0000_s1026" style="position:absolute;left:0;text-align:left;margin-left:77.6pt;margin-top:224.45pt;width:14.25pt;height:18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" filled="f" strokecolor="red" strokeweight="2pt"/>
            </w:pict>
          </mc:Fallback>
        </mc:AlternateContent>
      </w:r>
      <w:r>
        <w:rPr>
          <w:noProof/>
        </w:rPr>
        <w:drawing>
          <wp:inline distT="0" distB="0" distL="0" distR="0" wp14:anchorId="46678410" wp14:editId="7C73945F">
            <wp:extent cx="6048375" cy="3048000"/>
            <wp:effectExtent l="0" t="0" r="9525" b="0"/>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1" t="7747" r="1474" b="3708"/>
                    <a:stretch/>
                  </pic:blipFill>
                  <pic:spPr bwMode="auto">
                    <a:xfrm>
                      <a:off x="0" y="0"/>
                      <a:ext cx="6048375" cy="3048000"/>
                    </a:xfrm>
                    <a:prstGeom prst="rect">
                      <a:avLst/>
                    </a:prstGeom>
                    <a:ln>
                      <a:noFill/>
                    </a:ln>
                    <a:extLst>
                      <a:ext uri="{53640926-AAD7-44D8-BBD7-CCE9431645EC}">
                        <a14:shadowObscured xmlns:a14="http://schemas.microsoft.com/office/drawing/2010/main"/>
                      </a:ext>
                    </a:extLst>
                  </pic:spPr>
                </pic:pic>
              </a:graphicData>
            </a:graphic>
          </wp:inline>
        </w:drawing>
      </w:r>
    </w:p>
    <w:p w14:paraId="507BD2D5" w14:textId="2EF2C99B" w:rsidR="00D47A6F" w:rsidRDefault="00D47A6F"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26</w:t>
      </w:r>
      <w:r w:rsidR="006B128F">
        <w:fldChar w:fldCharType="end"/>
      </w:r>
      <w:r>
        <w:t xml:space="preserve"> </w:t>
      </w:r>
      <w:r>
        <w:rPr>
          <w:rFonts w:hint="eastAsia"/>
        </w:rPr>
        <w:t>サブメニュー</w:t>
      </w:r>
      <w:r w:rsidR="0079304A">
        <w:rPr>
          <w:rFonts w:hint="eastAsia"/>
        </w:rPr>
        <w:t>初期状態設定アイコン</w:t>
      </w:r>
    </w:p>
    <w:p w14:paraId="510DF83A" w14:textId="24A683F8" w:rsidR="0079304A" w:rsidRDefault="0079304A" w:rsidP="0064618D"/>
    <w:p w14:paraId="23217519" w14:textId="24D56821" w:rsidR="0079304A" w:rsidRDefault="0079304A" w:rsidP="0064618D">
      <w:r>
        <w:rPr>
          <w:rFonts w:hint="eastAsia"/>
        </w:rPr>
        <w:t xml:space="preserve">　　　選択したサブメニューが、メニューにアクセスした際にあらかじめ開いた状態に設定されます。</w:t>
      </w:r>
    </w:p>
    <w:p w14:paraId="2A087482" w14:textId="3D01BFF7" w:rsidR="009A6837" w:rsidRDefault="009A6837" w:rsidP="0064618D">
      <w:r>
        <w:rPr>
          <w:rFonts w:hint="eastAsia"/>
        </w:rPr>
        <w:t xml:space="preserve">　　　（※デフォルトで開く設定のものは初期設定でチェックが付いています。）</w:t>
      </w:r>
    </w:p>
    <w:p w14:paraId="7271B935" w14:textId="77777777" w:rsidR="0079304A" w:rsidRPr="009A6837" w:rsidRDefault="0079304A" w:rsidP="0064618D"/>
    <w:p w14:paraId="03F9EDBB" w14:textId="4FFB8949" w:rsidR="0079304A" w:rsidRDefault="009A6837" w:rsidP="0064618D">
      <w:pPr>
        <w:keepNext/>
        <w:jc w:val="center"/>
      </w:pPr>
      <w:r>
        <w:rPr>
          <w:rFonts w:hint="eastAsia"/>
        </w:rPr>
        <w:t xml:space="preserve">　　</w:t>
      </w:r>
      <w:r>
        <w:rPr>
          <w:noProof/>
        </w:rPr>
        <w:drawing>
          <wp:inline distT="0" distB="0" distL="0" distR="0" wp14:anchorId="31A8647C" wp14:editId="7910026F">
            <wp:extent cx="5879021" cy="2419350"/>
            <wp:effectExtent l="0" t="0" r="762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541" t="24074" r="10812" b="20585"/>
                    <a:stretch/>
                  </pic:blipFill>
                  <pic:spPr bwMode="auto">
                    <a:xfrm>
                      <a:off x="0" y="0"/>
                      <a:ext cx="5884657" cy="2421669"/>
                    </a:xfrm>
                    <a:prstGeom prst="rect">
                      <a:avLst/>
                    </a:prstGeom>
                    <a:ln>
                      <a:noFill/>
                    </a:ln>
                    <a:extLst>
                      <a:ext uri="{53640926-AAD7-44D8-BBD7-CCE9431645EC}">
                        <a14:shadowObscured xmlns:a14="http://schemas.microsoft.com/office/drawing/2010/main"/>
                      </a:ext>
                    </a:extLst>
                  </pic:spPr>
                </pic:pic>
              </a:graphicData>
            </a:graphic>
          </wp:inline>
        </w:drawing>
      </w:r>
    </w:p>
    <w:p w14:paraId="25C84034" w14:textId="1FCB8EA7" w:rsidR="0079304A" w:rsidRPr="009A6837" w:rsidRDefault="0079304A"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27</w:t>
      </w:r>
      <w:r w:rsidR="006B128F">
        <w:fldChar w:fldCharType="end"/>
      </w:r>
      <w:r>
        <w:t xml:space="preserve"> </w:t>
      </w:r>
      <w:r>
        <w:rPr>
          <w:rFonts w:hint="eastAsia"/>
        </w:rPr>
        <w:t>サブメニュー初期状態設定画面</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553469A9" w14:textId="77777777" w:rsidR="00D772D2" w:rsidRPr="00CB055E" w:rsidRDefault="00D772D2" w:rsidP="0064618D">
      <w:pPr>
        <w:pStyle w:val="af8"/>
        <w:jc w:val="both"/>
      </w:pPr>
      <w:bookmarkStart w:id="50" w:name="_Toc56699171"/>
      <w:bookmarkStart w:id="51" w:name="_Toc56699486"/>
      <w:bookmarkStart w:id="52" w:name="_Toc56699994"/>
      <w:bookmarkStart w:id="53" w:name="_Toc56700091"/>
      <w:bookmarkStart w:id="54" w:name="_Toc56699172"/>
      <w:bookmarkStart w:id="55" w:name="_Toc56699487"/>
      <w:bookmarkStart w:id="56" w:name="_Toc56699995"/>
      <w:bookmarkStart w:id="57" w:name="_Toc56700092"/>
      <w:bookmarkStart w:id="58" w:name="_Toc56699173"/>
      <w:bookmarkStart w:id="59" w:name="_Toc56699488"/>
      <w:bookmarkStart w:id="60" w:name="_Toc56699996"/>
      <w:bookmarkStart w:id="61" w:name="_Toc56700093"/>
      <w:bookmarkStart w:id="62" w:name="_Toc56699174"/>
      <w:bookmarkStart w:id="63" w:name="_Toc56699489"/>
      <w:bookmarkStart w:id="64" w:name="_Toc56699997"/>
      <w:bookmarkStart w:id="65" w:name="_Toc56700094"/>
      <w:bookmarkStart w:id="66" w:name="_Toc56699175"/>
      <w:bookmarkStart w:id="67" w:name="_Toc56699490"/>
      <w:bookmarkStart w:id="68" w:name="_Toc56699998"/>
      <w:bookmarkStart w:id="69" w:name="_Toc56700095"/>
      <w:bookmarkStart w:id="70" w:name="_Toc56699176"/>
      <w:bookmarkStart w:id="71" w:name="_Toc56699491"/>
      <w:bookmarkStart w:id="72" w:name="_Toc56699999"/>
      <w:bookmarkStart w:id="73" w:name="_Toc56700096"/>
      <w:bookmarkStart w:id="74" w:name="_Toc56699177"/>
      <w:bookmarkStart w:id="75" w:name="_Toc56699492"/>
      <w:bookmarkStart w:id="76" w:name="_Toc56700000"/>
      <w:bookmarkStart w:id="77" w:name="_Toc56700097"/>
      <w:bookmarkStart w:id="78" w:name="_Toc56699178"/>
      <w:bookmarkStart w:id="79" w:name="_Toc56699493"/>
      <w:bookmarkStart w:id="80" w:name="_Toc56700001"/>
      <w:bookmarkStart w:id="81" w:name="_Toc56700098"/>
      <w:bookmarkStart w:id="82" w:name="_Toc56699179"/>
      <w:bookmarkStart w:id="83" w:name="_Toc56699494"/>
      <w:bookmarkStart w:id="84" w:name="_Toc56700002"/>
      <w:bookmarkStart w:id="85" w:name="_Toc56700099"/>
      <w:bookmarkStart w:id="86" w:name="_Toc56699180"/>
      <w:bookmarkStart w:id="87" w:name="_Toc56699495"/>
      <w:bookmarkStart w:id="88" w:name="_Toc56700003"/>
      <w:bookmarkStart w:id="89" w:name="_Toc56700100"/>
      <w:bookmarkStart w:id="90" w:name="_Toc56699181"/>
      <w:bookmarkStart w:id="91" w:name="_Toc56699496"/>
      <w:bookmarkStart w:id="92" w:name="_Toc56700004"/>
      <w:bookmarkStart w:id="93" w:name="_Toc56700101"/>
      <w:bookmarkStart w:id="94" w:name="_Toc56699182"/>
      <w:bookmarkStart w:id="95" w:name="_Toc56699497"/>
      <w:bookmarkStart w:id="96" w:name="_Toc56700005"/>
      <w:bookmarkStart w:id="97" w:name="_Toc56700102"/>
      <w:bookmarkStart w:id="98" w:name="_Toc56699183"/>
      <w:bookmarkStart w:id="99" w:name="_Toc56699498"/>
      <w:bookmarkStart w:id="100" w:name="_Toc56700006"/>
      <w:bookmarkStart w:id="101" w:name="_Toc56700103"/>
      <w:bookmarkStart w:id="102" w:name="_Toc56699184"/>
      <w:bookmarkStart w:id="103" w:name="_Toc56699499"/>
      <w:bookmarkStart w:id="104" w:name="_Toc56700007"/>
      <w:bookmarkStart w:id="105" w:name="_Toc56700104"/>
      <w:bookmarkStart w:id="106" w:name="_Toc56699185"/>
      <w:bookmarkStart w:id="107" w:name="_Toc56699500"/>
      <w:bookmarkStart w:id="108" w:name="_Toc56700008"/>
      <w:bookmarkStart w:id="109" w:name="_Toc56700105"/>
      <w:bookmarkStart w:id="110" w:name="_Toc56699186"/>
      <w:bookmarkStart w:id="111" w:name="_Toc56699501"/>
      <w:bookmarkStart w:id="112" w:name="_Toc56700009"/>
      <w:bookmarkStart w:id="113" w:name="_Toc56700106"/>
      <w:bookmarkStart w:id="114" w:name="_Toc56699187"/>
      <w:bookmarkStart w:id="115" w:name="_Toc56699502"/>
      <w:bookmarkStart w:id="116" w:name="_Toc56700010"/>
      <w:bookmarkStart w:id="117" w:name="_Toc56700107"/>
      <w:bookmarkStart w:id="118" w:name="_Toc56699188"/>
      <w:bookmarkStart w:id="119" w:name="_Toc56699503"/>
      <w:bookmarkStart w:id="120" w:name="_Toc56700011"/>
      <w:bookmarkStart w:id="121" w:name="_Toc56700108"/>
      <w:bookmarkStart w:id="122" w:name="_Toc56699189"/>
      <w:bookmarkStart w:id="123" w:name="_Toc56699504"/>
      <w:bookmarkStart w:id="124" w:name="_Toc56700012"/>
      <w:bookmarkStart w:id="125" w:name="_Toc56700109"/>
      <w:bookmarkStart w:id="126" w:name="_Toc56699190"/>
      <w:bookmarkStart w:id="127" w:name="_Toc56699505"/>
      <w:bookmarkStart w:id="128" w:name="_Toc56700013"/>
      <w:bookmarkStart w:id="129" w:name="_Toc56700110"/>
      <w:bookmarkStart w:id="130" w:name="_Toc56699191"/>
      <w:bookmarkStart w:id="131" w:name="_Toc56699506"/>
      <w:bookmarkStart w:id="132" w:name="_Toc56700014"/>
      <w:bookmarkStart w:id="133" w:name="_Toc56700111"/>
      <w:bookmarkStart w:id="134" w:name="_Toc56699192"/>
      <w:bookmarkStart w:id="135" w:name="_Toc56699507"/>
      <w:bookmarkStart w:id="136" w:name="_Toc56700015"/>
      <w:bookmarkStart w:id="137" w:name="_Toc56700112"/>
      <w:bookmarkStart w:id="138" w:name="_Toc56699193"/>
      <w:bookmarkStart w:id="139" w:name="_Toc56699508"/>
      <w:bookmarkStart w:id="140" w:name="_Toc56700016"/>
      <w:bookmarkStart w:id="141" w:name="_Toc56700113"/>
      <w:bookmarkStart w:id="142" w:name="_Toc56699194"/>
      <w:bookmarkStart w:id="143" w:name="_Toc56699509"/>
      <w:bookmarkStart w:id="144" w:name="_Toc56700017"/>
      <w:bookmarkStart w:id="145" w:name="_Toc56700114"/>
      <w:bookmarkStart w:id="146" w:name="_Toc56699195"/>
      <w:bookmarkStart w:id="147" w:name="_Toc56699510"/>
      <w:bookmarkStart w:id="148" w:name="_Toc56700018"/>
      <w:bookmarkStart w:id="149" w:name="_Toc56700115"/>
      <w:bookmarkStart w:id="150" w:name="_Toc56699196"/>
      <w:bookmarkStart w:id="151" w:name="_Toc56699511"/>
      <w:bookmarkStart w:id="152" w:name="_Toc56700019"/>
      <w:bookmarkStart w:id="153" w:name="_Toc56700116"/>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56C64EDC" w14:textId="77777777" w:rsidR="00E030B1" w:rsidRPr="00FC5D82" w:rsidRDefault="00E030B1" w:rsidP="00EC6945">
      <w:pPr>
        <w:pStyle w:val="40"/>
        <w:ind w:left="550" w:right="210"/>
      </w:pPr>
      <w:bookmarkStart w:id="154" w:name="_Toc62216836"/>
      <w:r w:rsidRPr="00FC5D82">
        <w:rPr>
          <w:rFonts w:hint="eastAsia"/>
        </w:rPr>
        <w:t>システム設定</w:t>
      </w:r>
      <w:bookmarkEnd w:id="154"/>
    </w:p>
    <w:p w14:paraId="10CC3F4B" w14:textId="77777777" w:rsidR="00E030B1" w:rsidRPr="00CB055E" w:rsidRDefault="00FF0E0D" w:rsidP="006875F7">
      <w:pPr>
        <w:pStyle w:val="43"/>
      </w:pPr>
      <w:r>
        <w:t>ITA</w:t>
      </w:r>
      <w:r w:rsidR="00E030B1" w:rsidRPr="00CB055E">
        <w:rPr>
          <w:rFonts w:hint="eastAsia"/>
        </w:rPr>
        <w:t>システム導入・運用時に設定すべき各種情報の登録／更新／廃止を行います。</w:t>
      </w:r>
    </w:p>
    <w:p w14:paraId="06A4CCE8" w14:textId="77777777" w:rsidR="00236F79" w:rsidRPr="00CB055E" w:rsidRDefault="00236F79" w:rsidP="00E030B1">
      <w:pPr>
        <w:ind w:leftChars="472" w:left="991"/>
      </w:pPr>
      <w:r w:rsidRPr="00CB055E">
        <w:rPr>
          <w:noProof/>
        </w:rPr>
        <mc:AlternateContent>
          <mc:Choice Requires="wps">
            <w:drawing>
              <wp:anchor distT="0" distB="0" distL="114300" distR="114300" simplePos="0" relativeHeight="251661312" behindDoc="0" locked="0" layoutInCell="1" allowOverlap="1" wp14:anchorId="3B70C456" wp14:editId="763A5B53">
                <wp:simplePos x="0" y="0"/>
                <wp:positionH relativeFrom="column">
                  <wp:posOffset>602367</wp:posOffset>
                </wp:positionH>
                <wp:positionV relativeFrom="paragraph">
                  <wp:posOffset>177855</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AB55360" w14:textId="77777777" w:rsidR="0016547F" w:rsidRDefault="0016547F"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16547F" w:rsidRDefault="0016547F"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16547F" w:rsidRDefault="0016547F"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16547F" w:rsidRDefault="0016547F" w:rsidP="00236F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70C456" id="角丸四角形 1" o:spid="_x0000_s1083" style="position:absolute;left:0;text-align:left;margin-left:47.45pt;margin-top:14pt;width:415.45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" filled="f" strokecolor="red" strokeweight="2pt">
                <v:stroke linestyle="thickBetweenThin"/>
                <v:textbox>
                  <w:txbxContent>
                    <w:p w14:paraId="0AB55360" w14:textId="77777777" w:rsidR="0016547F" w:rsidRDefault="0016547F"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16547F" w:rsidRDefault="0016547F"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16547F" w:rsidRDefault="0016547F"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16547F" w:rsidRDefault="0016547F" w:rsidP="00236F79">
                      <w:pPr>
                        <w:jc w:val="center"/>
                      </w:pPr>
                    </w:p>
                  </w:txbxContent>
                </v:textbox>
              </v:roundrect>
            </w:pict>
          </mc:Fallback>
        </mc:AlternateContent>
      </w:r>
    </w:p>
    <w:p w14:paraId="7B559DA5" w14:textId="77777777" w:rsidR="00236F79" w:rsidRPr="00CB055E" w:rsidRDefault="00236F79" w:rsidP="00E030B1">
      <w:pPr>
        <w:ind w:leftChars="472" w:left="991"/>
      </w:pPr>
    </w:p>
    <w:p w14:paraId="1E8DBA14" w14:textId="77777777" w:rsidR="00236F79" w:rsidRPr="00CB055E" w:rsidRDefault="00236F79" w:rsidP="00E030B1">
      <w:pPr>
        <w:ind w:leftChars="472" w:left="991"/>
      </w:pPr>
    </w:p>
    <w:p w14:paraId="3E2863E9" w14:textId="77777777" w:rsidR="00236F79" w:rsidRPr="00CB055E" w:rsidRDefault="00236F79" w:rsidP="00E030B1">
      <w:pPr>
        <w:ind w:leftChars="472" w:left="991"/>
      </w:pPr>
    </w:p>
    <w:p w14:paraId="2E8DC8E6" w14:textId="77777777" w:rsidR="00236F79" w:rsidRPr="00CB055E" w:rsidRDefault="00236F79" w:rsidP="00E030B1">
      <w:pPr>
        <w:ind w:leftChars="472" w:left="991"/>
      </w:pPr>
    </w:p>
    <w:p w14:paraId="1060DE93" w14:textId="77777777" w:rsidR="00236F79" w:rsidRDefault="00236F79" w:rsidP="00E030B1">
      <w:pPr>
        <w:ind w:leftChars="472" w:left="991"/>
      </w:pPr>
    </w:p>
    <w:p w14:paraId="6F4757A9" w14:textId="77777777" w:rsidR="00A30C36" w:rsidRPr="00CB055E" w:rsidRDefault="00A30C36" w:rsidP="00E030B1">
      <w:pPr>
        <w:ind w:leftChars="472" w:left="991"/>
      </w:pPr>
    </w:p>
    <w:p w14:paraId="1EFAD952" w14:textId="77777777" w:rsidR="00236F79" w:rsidRDefault="00236F79" w:rsidP="00E030B1">
      <w:pPr>
        <w:ind w:leftChars="472" w:left="991"/>
      </w:pPr>
    </w:p>
    <w:p w14:paraId="54B426F6" w14:textId="77777777" w:rsidR="000304DC" w:rsidRDefault="00A50D97" w:rsidP="0064618D">
      <w:pPr>
        <w:keepNext/>
        <w:ind w:leftChars="472" w:left="991"/>
      </w:pPr>
      <w:r>
        <w:rPr>
          <w:rFonts w:hint="eastAsia"/>
          <w:noProof/>
        </w:rPr>
        <w:drawing>
          <wp:inline distT="0" distB="0" distL="0" distR="0" wp14:anchorId="5275DDFF" wp14:editId="37CE7ADC">
            <wp:extent cx="5529263" cy="5302250"/>
            <wp:effectExtent l="0" t="0" r="0" b="0"/>
            <wp:docPr id="43" name="図 43" descr="パソコン画面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パソコン画面のスクリーンショット&#10;&#10;自動的に生成された説明"/>
                    <pic:cNvPicPr/>
                  </pic:nvPicPr>
                  <pic:blipFill>
                    <a:blip r:embed="rId39">
                      <a:extLst>
                        <a:ext uri="{28A0092B-C50C-407E-A947-70E740481C1C}">
                          <a14:useLocalDpi xmlns:a14="http://schemas.microsoft.com/office/drawing/2010/main" val="0"/>
                        </a:ext>
                      </a:extLst>
                    </a:blip>
                    <a:stretch>
                      <a:fillRect/>
                    </a:stretch>
                  </pic:blipFill>
                  <pic:spPr>
                    <a:xfrm>
                      <a:off x="0" y="0"/>
                      <a:ext cx="5529548" cy="5302523"/>
                    </a:xfrm>
                    <a:prstGeom prst="rect">
                      <a:avLst/>
                    </a:prstGeom>
                  </pic:spPr>
                </pic:pic>
              </a:graphicData>
            </a:graphic>
          </wp:inline>
        </w:drawing>
      </w:r>
    </w:p>
    <w:p w14:paraId="160D3EEE" w14:textId="38C1F605" w:rsidR="00E0382C" w:rsidRDefault="000304DC">
      <w:pPr>
        <w:pStyle w:val="af2"/>
        <w:rPr>
          <w:rFonts w:cstheme="minorHAnsi"/>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28</w:t>
      </w:r>
      <w:r w:rsidR="006B128F">
        <w:fldChar w:fldCharType="end"/>
      </w:r>
      <w:r w:rsidR="00677A13" w:rsidRPr="00CB055E">
        <w:rPr>
          <w:rFonts w:hint="eastAsia"/>
        </w:rPr>
        <w:t xml:space="preserve"> </w:t>
      </w:r>
      <w:r w:rsidR="00561ABD">
        <w:rPr>
          <w:rFonts w:hint="eastAsia"/>
        </w:rPr>
        <w:t>システム設定</w:t>
      </w:r>
      <w:r w:rsidR="00CD1F42" w:rsidRPr="00CB055E">
        <w:rPr>
          <w:rFonts w:cstheme="minorHAnsi" w:hint="eastAsia"/>
        </w:rPr>
        <w:t>画面</w:t>
      </w:r>
    </w:p>
    <w:p w14:paraId="5A674FEA" w14:textId="77777777" w:rsidR="00FA787E" w:rsidRPr="00FA787E" w:rsidRDefault="00FA787E" w:rsidP="00FA787E"/>
    <w:p w14:paraId="1533DCE5" w14:textId="77777777" w:rsidR="00746E24" w:rsidRDefault="00746E24" w:rsidP="00746E24">
      <w:pPr>
        <w:pStyle w:val="5"/>
      </w:pPr>
      <w:r>
        <w:rPr>
          <w:rFonts w:hint="eastAsia"/>
        </w:rPr>
        <w:t>画面デザイン</w:t>
      </w:r>
      <w:r w:rsidR="00561ABD">
        <w:rPr>
          <w:rFonts w:hint="eastAsia"/>
        </w:rPr>
        <w:t>選択</w:t>
      </w:r>
    </w:p>
    <w:p w14:paraId="01AE0C05" w14:textId="77777777" w:rsidR="00746E24" w:rsidRDefault="00746E24" w:rsidP="00746E24">
      <w:pPr>
        <w:ind w:left="1413"/>
      </w:pPr>
      <w:r>
        <w:rPr>
          <w:rFonts w:hint="eastAsia"/>
        </w:rPr>
        <w:t>項目名「画面デザイン選択」の設定値を任意の値に変更することで</w:t>
      </w:r>
    </w:p>
    <w:p w14:paraId="0D0FD298" w14:textId="77777777" w:rsidR="00746E24" w:rsidRDefault="00746E24" w:rsidP="00746E24">
      <w:pPr>
        <w:ind w:left="1413"/>
      </w:pPr>
      <w:r>
        <w:rPr>
          <w:rFonts w:hint="eastAsia"/>
        </w:rPr>
        <w:t>システム毎に</w:t>
      </w:r>
      <w:r>
        <w:rPr>
          <w:rFonts w:hint="eastAsia"/>
        </w:rPr>
        <w:t>ITA</w:t>
      </w:r>
      <w:r>
        <w:rPr>
          <w:rFonts w:hint="eastAsia"/>
        </w:rPr>
        <w:t>の画面デザインを変更することが出来ます。</w:t>
      </w:r>
    </w:p>
    <w:p w14:paraId="330EBC3B" w14:textId="77777777" w:rsidR="00746E24" w:rsidRDefault="004B7945" w:rsidP="00746E24">
      <w:pPr>
        <w:ind w:left="1413"/>
      </w:pPr>
      <w:r>
        <w:rPr>
          <w:rFonts w:hint="eastAsia"/>
        </w:rPr>
        <w:t>入力する</w:t>
      </w:r>
      <w:r w:rsidR="00746E24">
        <w:rPr>
          <w:rFonts w:hint="eastAsia"/>
        </w:rPr>
        <w:t>設定値と設定値に対応する</w:t>
      </w:r>
      <w:r w:rsidR="00813745">
        <w:rPr>
          <w:rFonts w:hint="eastAsia"/>
        </w:rPr>
        <w:t>画面</w:t>
      </w:r>
      <w:r w:rsidR="00746E24">
        <w:rPr>
          <w:rFonts w:hint="eastAsia"/>
        </w:rPr>
        <w:t>デザインは以下になります</w:t>
      </w:r>
      <w:r>
        <w:rPr>
          <w:rFonts w:hint="eastAsia"/>
        </w:rPr>
        <w:t>。</w:t>
      </w:r>
    </w:p>
    <w:tbl>
      <w:tblPr>
        <w:tblStyle w:val="ab"/>
        <w:tblW w:w="0" w:type="auto"/>
        <w:tblInd w:w="1413" w:type="dxa"/>
        <w:tblLook w:val="04A0" w:firstRow="1" w:lastRow="0" w:firstColumn="1" w:lastColumn="0" w:noHBand="0" w:noVBand="1"/>
      </w:tblPr>
      <w:tblGrid>
        <w:gridCol w:w="3969"/>
        <w:gridCol w:w="3827"/>
      </w:tblGrid>
      <w:tr w:rsidR="00746E24" w14:paraId="11D14750" w14:textId="77777777" w:rsidTr="006D6F09">
        <w:tc>
          <w:tcPr>
            <w:tcW w:w="3969" w:type="dxa"/>
            <w:shd w:val="clear" w:color="auto" w:fill="BFBFBF" w:themeFill="background1" w:themeFillShade="BF"/>
          </w:tcPr>
          <w:p w14:paraId="5757F7F1" w14:textId="77777777" w:rsidR="00746E24" w:rsidRDefault="00746E24" w:rsidP="00335D89">
            <w:r>
              <w:rPr>
                <w:rFonts w:hint="eastAsia"/>
              </w:rPr>
              <w:lastRenderedPageBreak/>
              <w:t>設定値</w:t>
            </w:r>
          </w:p>
        </w:tc>
        <w:tc>
          <w:tcPr>
            <w:tcW w:w="3827" w:type="dxa"/>
            <w:shd w:val="clear" w:color="auto" w:fill="BFBFBF" w:themeFill="background1" w:themeFillShade="BF"/>
          </w:tcPr>
          <w:p w14:paraId="64CFC54F" w14:textId="77777777" w:rsidR="00746E24" w:rsidRDefault="00746E24" w:rsidP="00335D89">
            <w:r>
              <w:rPr>
                <w:rFonts w:hint="eastAsia"/>
              </w:rPr>
              <w:t>画面</w:t>
            </w:r>
            <w:r w:rsidR="00813745">
              <w:rPr>
                <w:rFonts w:hint="eastAsia"/>
              </w:rPr>
              <w:t>デザイン</w:t>
            </w:r>
          </w:p>
        </w:tc>
      </w:tr>
      <w:tr w:rsidR="00746E24" w14:paraId="252972E9" w14:textId="77777777" w:rsidTr="00335D89">
        <w:tc>
          <w:tcPr>
            <w:tcW w:w="3969" w:type="dxa"/>
          </w:tcPr>
          <w:p w14:paraId="24A972D9" w14:textId="77777777" w:rsidR="00746E24" w:rsidRDefault="006D6F09" w:rsidP="00335D89">
            <w:r>
              <w:rPr>
                <w:rFonts w:hint="eastAsia"/>
              </w:rPr>
              <w:t>default</w:t>
            </w:r>
          </w:p>
        </w:tc>
        <w:tc>
          <w:tcPr>
            <w:tcW w:w="3827" w:type="dxa"/>
          </w:tcPr>
          <w:p w14:paraId="13A7BDCF" w14:textId="77777777" w:rsidR="00746E24" w:rsidRDefault="006D6F09" w:rsidP="00335D89">
            <w:r w:rsidRPr="006D6F09">
              <w:rPr>
                <w:rFonts w:hint="eastAsia"/>
              </w:rPr>
              <w:t>青色を基調とした初期デザイン</w:t>
            </w:r>
          </w:p>
        </w:tc>
      </w:tr>
      <w:tr w:rsidR="00746E24" w14:paraId="78725A9D" w14:textId="77777777" w:rsidTr="00335D89">
        <w:tc>
          <w:tcPr>
            <w:tcW w:w="3969" w:type="dxa"/>
          </w:tcPr>
          <w:p w14:paraId="422A1DC6" w14:textId="77777777" w:rsidR="00746E24" w:rsidRDefault="006D6F09" w:rsidP="00335D89">
            <w:r>
              <w:rPr>
                <w:rFonts w:hint="eastAsia"/>
              </w:rPr>
              <w:t>red</w:t>
            </w:r>
          </w:p>
        </w:tc>
        <w:tc>
          <w:tcPr>
            <w:tcW w:w="3827" w:type="dxa"/>
          </w:tcPr>
          <w:p w14:paraId="64C5198E" w14:textId="77777777" w:rsidR="00746E24" w:rsidRDefault="006D6F09" w:rsidP="00335D89">
            <w:r w:rsidRPr="006D6F09">
              <w:rPr>
                <w:rFonts w:hint="eastAsia"/>
              </w:rPr>
              <w:t>赤色を基調としたデザイン</w:t>
            </w:r>
          </w:p>
        </w:tc>
      </w:tr>
      <w:tr w:rsidR="00746E24" w14:paraId="1BC2A58A" w14:textId="77777777" w:rsidTr="00335D89">
        <w:tc>
          <w:tcPr>
            <w:tcW w:w="3969" w:type="dxa"/>
          </w:tcPr>
          <w:p w14:paraId="560B26CE" w14:textId="77777777" w:rsidR="00746E24" w:rsidRDefault="006D6F09" w:rsidP="00335D89">
            <w:r w:rsidRPr="006D6F09">
              <w:t>green</w:t>
            </w:r>
          </w:p>
        </w:tc>
        <w:tc>
          <w:tcPr>
            <w:tcW w:w="3827" w:type="dxa"/>
          </w:tcPr>
          <w:p w14:paraId="04DC8ABA" w14:textId="77777777" w:rsidR="00746E24" w:rsidRDefault="006D6F09" w:rsidP="00335D89">
            <w:r w:rsidRPr="006D6F09">
              <w:rPr>
                <w:rFonts w:hint="eastAsia"/>
              </w:rPr>
              <w:t>緑色を基調としたデザイン</w:t>
            </w:r>
          </w:p>
        </w:tc>
      </w:tr>
      <w:tr w:rsidR="00746E24" w14:paraId="1C9B4ADD" w14:textId="77777777" w:rsidTr="00335D89">
        <w:tc>
          <w:tcPr>
            <w:tcW w:w="3969" w:type="dxa"/>
          </w:tcPr>
          <w:p w14:paraId="155559CE" w14:textId="77777777" w:rsidR="00746E24" w:rsidRDefault="006D6F09" w:rsidP="00335D89">
            <w:r w:rsidRPr="006D6F09">
              <w:t>blue</w:t>
            </w:r>
          </w:p>
        </w:tc>
        <w:tc>
          <w:tcPr>
            <w:tcW w:w="3827" w:type="dxa"/>
          </w:tcPr>
          <w:p w14:paraId="0662EFEF" w14:textId="77777777" w:rsidR="00746E24" w:rsidRDefault="006D6F09" w:rsidP="00335D89">
            <w:r w:rsidRPr="006D6F09">
              <w:rPr>
                <w:rFonts w:hint="eastAsia"/>
              </w:rPr>
              <w:t>青色を基調としたデザイン</w:t>
            </w:r>
          </w:p>
        </w:tc>
      </w:tr>
      <w:tr w:rsidR="00746E24" w14:paraId="2E651672" w14:textId="77777777" w:rsidTr="00335D89">
        <w:tc>
          <w:tcPr>
            <w:tcW w:w="3969" w:type="dxa"/>
          </w:tcPr>
          <w:p w14:paraId="0C93CC1E" w14:textId="77777777" w:rsidR="00746E24" w:rsidRDefault="006D6F09" w:rsidP="00335D89">
            <w:r w:rsidRPr="006D6F09">
              <w:t>orange</w:t>
            </w:r>
          </w:p>
        </w:tc>
        <w:tc>
          <w:tcPr>
            <w:tcW w:w="3827" w:type="dxa"/>
          </w:tcPr>
          <w:p w14:paraId="1D0A477C" w14:textId="77777777" w:rsidR="00746E24" w:rsidRDefault="006D6F09" w:rsidP="00335D89">
            <w:r w:rsidRPr="006D6F09">
              <w:rPr>
                <w:rFonts w:hint="eastAsia"/>
              </w:rPr>
              <w:t>オレンジ色を基調としたデザイン</w:t>
            </w:r>
          </w:p>
        </w:tc>
      </w:tr>
      <w:tr w:rsidR="00746E24" w14:paraId="15798521" w14:textId="77777777" w:rsidTr="00335D89">
        <w:tc>
          <w:tcPr>
            <w:tcW w:w="3969" w:type="dxa"/>
          </w:tcPr>
          <w:p w14:paraId="771AE84E" w14:textId="77777777" w:rsidR="00746E24" w:rsidRDefault="006D6F09" w:rsidP="00335D89">
            <w:r w:rsidRPr="006D6F09">
              <w:t>yellow</w:t>
            </w:r>
          </w:p>
        </w:tc>
        <w:tc>
          <w:tcPr>
            <w:tcW w:w="3827" w:type="dxa"/>
          </w:tcPr>
          <w:p w14:paraId="5E4EF0D2" w14:textId="77777777" w:rsidR="00746E24" w:rsidRDefault="006D6F09" w:rsidP="00335D89">
            <w:r w:rsidRPr="006D6F09">
              <w:rPr>
                <w:rFonts w:hint="eastAsia"/>
              </w:rPr>
              <w:t>黄色を基調としたデザイン</w:t>
            </w:r>
          </w:p>
        </w:tc>
      </w:tr>
      <w:tr w:rsidR="00746E24" w14:paraId="0056166F" w14:textId="77777777" w:rsidTr="00335D89">
        <w:tc>
          <w:tcPr>
            <w:tcW w:w="3969" w:type="dxa"/>
          </w:tcPr>
          <w:p w14:paraId="71F4F87C" w14:textId="77777777" w:rsidR="00746E24" w:rsidRDefault="006D6F09" w:rsidP="00335D89">
            <w:r w:rsidRPr="006D6F09">
              <w:t>purple</w:t>
            </w:r>
          </w:p>
        </w:tc>
        <w:tc>
          <w:tcPr>
            <w:tcW w:w="3827" w:type="dxa"/>
          </w:tcPr>
          <w:p w14:paraId="5DEDA169" w14:textId="77777777" w:rsidR="00746E24" w:rsidRDefault="006D6F09" w:rsidP="00335D89">
            <w:r w:rsidRPr="006D6F09">
              <w:rPr>
                <w:rFonts w:hint="eastAsia"/>
              </w:rPr>
              <w:t>紫色を基調としたデザイン</w:t>
            </w:r>
          </w:p>
        </w:tc>
      </w:tr>
      <w:tr w:rsidR="00746E24" w14:paraId="241AF23A" w14:textId="77777777" w:rsidTr="00335D89">
        <w:tc>
          <w:tcPr>
            <w:tcW w:w="3969" w:type="dxa"/>
          </w:tcPr>
          <w:p w14:paraId="01A75946" w14:textId="77777777" w:rsidR="00746E24" w:rsidRDefault="006D6F09" w:rsidP="00335D89">
            <w:r w:rsidRPr="006D6F09">
              <w:t>brown</w:t>
            </w:r>
          </w:p>
        </w:tc>
        <w:tc>
          <w:tcPr>
            <w:tcW w:w="3827" w:type="dxa"/>
          </w:tcPr>
          <w:p w14:paraId="0C1887B5" w14:textId="77777777" w:rsidR="00746E24" w:rsidRDefault="006D6F09" w:rsidP="00335D89">
            <w:r w:rsidRPr="006D6F09">
              <w:rPr>
                <w:rFonts w:hint="eastAsia"/>
              </w:rPr>
              <w:t>茶色を基調としたデザイン</w:t>
            </w:r>
          </w:p>
        </w:tc>
      </w:tr>
      <w:tr w:rsidR="006D6F09" w14:paraId="47401974" w14:textId="77777777" w:rsidTr="00335D89">
        <w:tc>
          <w:tcPr>
            <w:tcW w:w="3969" w:type="dxa"/>
          </w:tcPr>
          <w:p w14:paraId="38CB4E19" w14:textId="77777777" w:rsidR="006D6F09" w:rsidRPr="006D6F09" w:rsidRDefault="006D6F09" w:rsidP="00335D89">
            <w:r w:rsidRPr="006D6F09">
              <w:t>gray</w:t>
            </w:r>
          </w:p>
        </w:tc>
        <w:tc>
          <w:tcPr>
            <w:tcW w:w="3827" w:type="dxa"/>
          </w:tcPr>
          <w:p w14:paraId="6A7FE34E" w14:textId="77777777" w:rsidR="006D6F09" w:rsidRPr="006D6F09" w:rsidRDefault="006D6F09" w:rsidP="00335D89">
            <w:r w:rsidRPr="006D6F09">
              <w:rPr>
                <w:rFonts w:hint="eastAsia"/>
              </w:rPr>
              <w:t>灰色を基調としたデザイン</w:t>
            </w:r>
          </w:p>
        </w:tc>
      </w:tr>
      <w:tr w:rsidR="006D6F09" w14:paraId="7C04EB2C" w14:textId="77777777" w:rsidTr="00335D89">
        <w:tc>
          <w:tcPr>
            <w:tcW w:w="3969" w:type="dxa"/>
          </w:tcPr>
          <w:p w14:paraId="011D431F" w14:textId="77777777" w:rsidR="006D6F09" w:rsidRPr="006D6F09" w:rsidRDefault="006D6F09" w:rsidP="00335D89">
            <w:r w:rsidRPr="006D6F09">
              <w:t>cool</w:t>
            </w:r>
          </w:p>
        </w:tc>
        <w:tc>
          <w:tcPr>
            <w:tcW w:w="3827" w:type="dxa"/>
          </w:tcPr>
          <w:p w14:paraId="5AA4B6C8" w14:textId="77777777" w:rsidR="006D6F09" w:rsidRPr="006D6F09" w:rsidRDefault="006D6F09" w:rsidP="00335D89">
            <w:r w:rsidRPr="006D6F09">
              <w:rPr>
                <w:rFonts w:hint="eastAsia"/>
              </w:rPr>
              <w:t>寒色を基調としたデザイン</w:t>
            </w:r>
          </w:p>
        </w:tc>
      </w:tr>
      <w:tr w:rsidR="006D6F09" w14:paraId="48C130F5" w14:textId="77777777" w:rsidTr="00335D89">
        <w:tc>
          <w:tcPr>
            <w:tcW w:w="3969" w:type="dxa"/>
          </w:tcPr>
          <w:p w14:paraId="63BEFE74" w14:textId="77777777" w:rsidR="006D6F09" w:rsidRPr="006D6F09" w:rsidRDefault="006D6F09" w:rsidP="00335D89">
            <w:r w:rsidRPr="006D6F09">
              <w:t>cute</w:t>
            </w:r>
          </w:p>
        </w:tc>
        <w:tc>
          <w:tcPr>
            <w:tcW w:w="3827" w:type="dxa"/>
          </w:tcPr>
          <w:p w14:paraId="31349191" w14:textId="77777777" w:rsidR="006D6F09" w:rsidRPr="006D6F09" w:rsidRDefault="006D6F09" w:rsidP="00335D89">
            <w:r w:rsidRPr="006D6F09">
              <w:rPr>
                <w:rFonts w:hint="eastAsia"/>
              </w:rPr>
              <w:t>ピンク色を基調としたデザイン</w:t>
            </w:r>
          </w:p>
        </w:tc>
      </w:tr>
      <w:tr w:rsidR="006D6F09" w14:paraId="140D665F" w14:textId="77777777" w:rsidTr="00335D89">
        <w:tc>
          <w:tcPr>
            <w:tcW w:w="3969" w:type="dxa"/>
          </w:tcPr>
          <w:p w14:paraId="367FF335" w14:textId="77777777" w:rsidR="006D6F09" w:rsidRPr="006D6F09" w:rsidRDefault="006D6F09" w:rsidP="00335D89">
            <w:r w:rsidRPr="006D6F09">
              <w:t>natural</w:t>
            </w:r>
          </w:p>
        </w:tc>
        <w:tc>
          <w:tcPr>
            <w:tcW w:w="3827" w:type="dxa"/>
          </w:tcPr>
          <w:p w14:paraId="65A207AD" w14:textId="77777777" w:rsidR="006D6F09" w:rsidRPr="006D6F09" w:rsidRDefault="006D6F09" w:rsidP="00335D89">
            <w:r w:rsidRPr="006D6F09">
              <w:rPr>
                <w:rFonts w:hint="eastAsia"/>
              </w:rPr>
              <w:t>自然をイメージしたデザイン</w:t>
            </w:r>
          </w:p>
        </w:tc>
      </w:tr>
      <w:tr w:rsidR="006D6F09" w14:paraId="4497CC00" w14:textId="77777777" w:rsidTr="00335D89">
        <w:tc>
          <w:tcPr>
            <w:tcW w:w="3969" w:type="dxa"/>
          </w:tcPr>
          <w:p w14:paraId="611CFAEA" w14:textId="77777777" w:rsidR="006D6F09" w:rsidRPr="006D6F09" w:rsidRDefault="006D6F09" w:rsidP="00335D89">
            <w:r w:rsidRPr="006D6F09">
              <w:t>gorgeous</w:t>
            </w:r>
          </w:p>
        </w:tc>
        <w:tc>
          <w:tcPr>
            <w:tcW w:w="3827" w:type="dxa"/>
          </w:tcPr>
          <w:p w14:paraId="2FD2C9E3" w14:textId="77777777" w:rsidR="006D6F09" w:rsidRPr="006D6F09" w:rsidRDefault="006D6F09" w:rsidP="00335D89">
            <w:r w:rsidRPr="006D6F09">
              <w:rPr>
                <w:rFonts w:hint="eastAsia"/>
              </w:rPr>
              <w:t>赤と黒を基調としたゴージャスなデザイン</w:t>
            </w:r>
          </w:p>
        </w:tc>
      </w:tr>
      <w:tr w:rsidR="006D6F09" w14:paraId="564E2D10" w14:textId="77777777" w:rsidTr="00335D89">
        <w:tc>
          <w:tcPr>
            <w:tcW w:w="3969" w:type="dxa"/>
          </w:tcPr>
          <w:p w14:paraId="0E7A013B" w14:textId="77777777" w:rsidR="006D6F09" w:rsidRPr="006D6F09" w:rsidRDefault="006D6F09" w:rsidP="00335D89">
            <w:r w:rsidRPr="006D6F09">
              <w:t>oase</w:t>
            </w:r>
          </w:p>
        </w:tc>
        <w:tc>
          <w:tcPr>
            <w:tcW w:w="3827" w:type="dxa"/>
          </w:tcPr>
          <w:p w14:paraId="798DF71E" w14:textId="77777777" w:rsidR="006D6F09" w:rsidRPr="006D6F09" w:rsidRDefault="006D6F09" w:rsidP="00335D89">
            <w:r w:rsidRPr="006D6F09">
              <w:rPr>
                <w:rFonts w:hint="eastAsia"/>
              </w:rPr>
              <w:t>ExastroOASE</w:t>
            </w:r>
            <w:r w:rsidRPr="006D6F09">
              <w:rPr>
                <w:rFonts w:hint="eastAsia"/>
              </w:rPr>
              <w:t>をイメージしたデザイン</w:t>
            </w:r>
          </w:p>
        </w:tc>
      </w:tr>
      <w:tr w:rsidR="006D6F09" w14:paraId="6EEE94B7" w14:textId="77777777" w:rsidTr="00335D89">
        <w:tc>
          <w:tcPr>
            <w:tcW w:w="3969" w:type="dxa"/>
          </w:tcPr>
          <w:p w14:paraId="10239FB3" w14:textId="77777777" w:rsidR="006D6F09" w:rsidRPr="006D6F09" w:rsidRDefault="006D6F09" w:rsidP="00335D89">
            <w:r w:rsidRPr="006D6F09">
              <w:t>darkmode</w:t>
            </w:r>
          </w:p>
        </w:tc>
        <w:tc>
          <w:tcPr>
            <w:tcW w:w="3827" w:type="dxa"/>
          </w:tcPr>
          <w:p w14:paraId="41B2442F" w14:textId="77777777" w:rsidR="006D6F09" w:rsidRPr="006D6F09" w:rsidRDefault="006D6F09" w:rsidP="00335D89">
            <w:r w:rsidRPr="006D6F09">
              <w:rPr>
                <w:rFonts w:hint="eastAsia"/>
              </w:rPr>
              <w:t>夜間などに最適な暗色デザイン</w:t>
            </w:r>
          </w:p>
        </w:tc>
      </w:tr>
    </w:tbl>
    <w:p w14:paraId="51CC21EC" w14:textId="77777777" w:rsidR="00D4708A" w:rsidRPr="0031066F" w:rsidRDefault="00D4708A" w:rsidP="00D4708A">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1F3E34E0" w14:textId="77777777" w:rsidR="00D4708A" w:rsidRDefault="00813745" w:rsidP="00D4708A">
      <w:pPr>
        <w:ind w:firstLineChars="800" w:firstLine="1680"/>
      </w:pPr>
      <w:r w:rsidRPr="0031066F">
        <w:rPr>
          <w:rFonts w:hint="eastAsia"/>
          <w:color w:val="FF0000"/>
        </w:rPr>
        <w:t>未入力と誤った設定値を入力した場合は</w:t>
      </w:r>
      <w:r w:rsidRPr="0031066F">
        <w:rPr>
          <w:rFonts w:hint="eastAsia"/>
          <w:color w:val="FF0000"/>
        </w:rPr>
        <w:t>d</w:t>
      </w:r>
      <w:r w:rsidR="00D4708A" w:rsidRPr="0031066F">
        <w:rPr>
          <w:rFonts w:hint="eastAsia"/>
          <w:color w:val="FF0000"/>
        </w:rPr>
        <w:t>efault</w:t>
      </w:r>
      <w:r w:rsidR="00D4708A" w:rsidRPr="0031066F">
        <w:rPr>
          <w:rFonts w:hint="eastAsia"/>
          <w:color w:val="FF0000"/>
        </w:rPr>
        <w:t>に設定されま</w:t>
      </w:r>
      <w:r w:rsidR="00D4708A">
        <w:rPr>
          <w:rFonts w:hint="eastAsia"/>
        </w:rPr>
        <w:t>す。</w:t>
      </w:r>
    </w:p>
    <w:p w14:paraId="307F3C8F" w14:textId="77777777" w:rsidR="00813745" w:rsidRDefault="00813745" w:rsidP="00D4708A">
      <w:pPr>
        <w:ind w:firstLineChars="800" w:firstLine="1680"/>
      </w:pPr>
    </w:p>
    <w:p w14:paraId="1C4302DB" w14:textId="77777777" w:rsidR="00A82E2D" w:rsidRDefault="00A82E2D" w:rsidP="00D4708A">
      <w:pPr>
        <w:ind w:firstLineChars="800" w:firstLine="1680"/>
      </w:pPr>
      <w:r>
        <w:rPr>
          <w:rFonts w:hint="eastAsia"/>
        </w:rPr>
        <w:t>【画面デザイン変更方法】</w:t>
      </w:r>
    </w:p>
    <w:p w14:paraId="51D15B48" w14:textId="77777777" w:rsidR="004742D3" w:rsidRDefault="00335D89" w:rsidP="00D4708A">
      <w:pPr>
        <w:ind w:firstLineChars="800" w:firstLine="1680"/>
      </w:pPr>
      <w:r>
        <w:rPr>
          <w:rFonts w:hint="eastAsia"/>
        </w:rPr>
        <w:t>・</w:t>
      </w:r>
      <w:r w:rsidR="00A82E2D">
        <w:rPr>
          <w:rFonts w:hint="eastAsia"/>
        </w:rPr>
        <w:t>「一覧</w:t>
      </w:r>
      <w:r w:rsidR="00A82E2D">
        <w:rPr>
          <w:rFonts w:hint="eastAsia"/>
        </w:rPr>
        <w:t>/</w:t>
      </w:r>
      <w:r w:rsidR="00A82E2D">
        <w:rPr>
          <w:rFonts w:hint="eastAsia"/>
        </w:rPr>
        <w:t>更新」の項目名「画面デザイン選択」の「更新」ボタンをクリックする</w:t>
      </w:r>
      <w:r w:rsidR="0031066F">
        <w:rPr>
          <w:rFonts w:hint="eastAsia"/>
        </w:rPr>
        <w:t>。</w:t>
      </w:r>
    </w:p>
    <w:p w14:paraId="67A7BD2F" w14:textId="77777777" w:rsidR="00A82E2D" w:rsidRDefault="00335D89" w:rsidP="00D4708A">
      <w:pPr>
        <w:ind w:firstLineChars="800" w:firstLine="1680"/>
      </w:pPr>
      <w:r>
        <w:rPr>
          <w:rFonts w:hint="eastAsia"/>
        </w:rPr>
        <w:t>・「</w:t>
      </w:r>
      <w:r w:rsidR="00A82E2D">
        <w:rPr>
          <w:rFonts w:hint="eastAsia"/>
        </w:rPr>
        <w:t>設定値」に変更したい画面デザイン</w:t>
      </w:r>
      <w:r w:rsidR="0031066F">
        <w:rPr>
          <w:rFonts w:hint="eastAsia"/>
        </w:rPr>
        <w:t>に対応する設定値を入力し、更新を</w:t>
      </w:r>
    </w:p>
    <w:p w14:paraId="2911A0B9" w14:textId="77777777" w:rsidR="0031066F" w:rsidRDefault="0031066F" w:rsidP="00D4708A">
      <w:pPr>
        <w:ind w:firstLineChars="800" w:firstLine="1680"/>
      </w:pPr>
      <w:r>
        <w:rPr>
          <w:rFonts w:hint="eastAsia"/>
        </w:rPr>
        <w:t>クリックする。</w:t>
      </w:r>
    </w:p>
    <w:p w14:paraId="244F9B39" w14:textId="77777777" w:rsidR="0031066F" w:rsidRDefault="0031066F" w:rsidP="00D4708A">
      <w:pPr>
        <w:ind w:firstLineChars="800" w:firstLine="1680"/>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278CE3AC" w14:textId="77777777" w:rsidR="000304DC" w:rsidRDefault="004742D3" w:rsidP="0064618D">
      <w:pPr>
        <w:keepNext/>
        <w:ind w:firstLineChars="800" w:firstLine="1680"/>
      </w:pPr>
      <w:r w:rsidRPr="00CB055E">
        <w:rPr>
          <w:rFonts w:hint="eastAsia"/>
          <w:noProof/>
        </w:rPr>
        <mc:AlternateContent>
          <mc:Choice Requires="wps">
            <w:drawing>
              <wp:anchor distT="0" distB="0" distL="114300" distR="114300" simplePos="0" relativeHeight="251958272" behindDoc="0" locked="0" layoutInCell="1" allowOverlap="1" wp14:anchorId="63DC7C2E" wp14:editId="074C1F92">
                <wp:simplePos x="0" y="0"/>
                <wp:positionH relativeFrom="column">
                  <wp:posOffset>1670578</wp:posOffset>
                </wp:positionH>
                <wp:positionV relativeFrom="paragraph">
                  <wp:posOffset>821237</wp:posOffset>
                </wp:positionV>
                <wp:extent cx="551988" cy="154380"/>
                <wp:effectExtent l="0" t="0" r="19685" b="17145"/>
                <wp:wrapNone/>
                <wp:docPr id="21" name="正方形/長方形 21"/>
                <wp:cNvGraphicFramePr/>
                <a:graphic xmlns:a="http://schemas.openxmlformats.org/drawingml/2006/main">
                  <a:graphicData uri="http://schemas.microsoft.com/office/word/2010/wordprocessingShape">
                    <wps:wsp>
                      <wps:cNvSpPr/>
                      <wps:spPr>
                        <a:xfrm>
                          <a:off x="0" y="0"/>
                          <a:ext cx="551988" cy="1543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01BF5" id="正方形/長方形 21" o:spid="_x0000_s1026" style="position:absolute;left:0;text-align:left;margin-left:131.55pt;margin-top:64.65pt;width:43.45pt;height:12.1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" filled="f" strokecolor="red" strokeweight="2pt"/>
            </w:pict>
          </mc:Fallback>
        </mc:AlternateContent>
      </w:r>
      <w:r w:rsidRPr="00CB055E">
        <w:rPr>
          <w:rFonts w:hint="eastAsia"/>
          <w:noProof/>
        </w:rPr>
        <mc:AlternateContent>
          <mc:Choice Requires="wps">
            <w:drawing>
              <wp:anchor distT="0" distB="0" distL="114300" distR="114300" simplePos="0" relativeHeight="251956224" behindDoc="0" locked="0" layoutInCell="1" allowOverlap="1" wp14:anchorId="15FCD470" wp14:editId="0E63C8C2">
                <wp:simplePos x="0" y="0"/>
                <wp:positionH relativeFrom="column">
                  <wp:posOffset>2858110</wp:posOffset>
                </wp:positionH>
                <wp:positionV relativeFrom="paragraph">
                  <wp:posOffset>304659</wp:posOffset>
                </wp:positionV>
                <wp:extent cx="1175657" cy="397823"/>
                <wp:effectExtent l="0" t="0" r="24765" b="21590"/>
                <wp:wrapNone/>
                <wp:docPr id="12" name="正方形/長方形 12"/>
                <wp:cNvGraphicFramePr/>
                <a:graphic xmlns:a="http://schemas.openxmlformats.org/drawingml/2006/main">
                  <a:graphicData uri="http://schemas.microsoft.com/office/word/2010/wordprocessingShape">
                    <wps:wsp>
                      <wps:cNvSpPr/>
                      <wps:spPr>
                        <a:xfrm>
                          <a:off x="0" y="0"/>
                          <a:ext cx="1175657" cy="39782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E086B" id="正方形/長方形 12" o:spid="_x0000_s1026" style="position:absolute;left:0;text-align:left;margin-left:225.05pt;margin-top:24pt;width:92.55pt;height:31.3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" filled="f" strokecolor="red" strokeweight="2pt"/>
            </w:pict>
          </mc:Fallback>
        </mc:AlternateContent>
      </w:r>
      <w:r w:rsidR="00561ABD">
        <w:rPr>
          <w:rFonts w:hint="eastAsia"/>
          <w:noProof/>
        </w:rPr>
        <w:drawing>
          <wp:inline distT="0" distB="0" distL="0" distR="0" wp14:anchorId="6D5CFB3F" wp14:editId="25196E1B">
            <wp:extent cx="5153227" cy="1033153"/>
            <wp:effectExtent l="0" t="0" r="952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画面デザイン変更1.png"/>
                    <pic:cNvPicPr/>
                  </pic:nvPicPr>
                  <pic:blipFill>
                    <a:blip r:embed="rId40">
                      <a:extLst>
                        <a:ext uri="{28A0092B-C50C-407E-A947-70E740481C1C}">
                          <a14:useLocalDpi xmlns:a14="http://schemas.microsoft.com/office/drawing/2010/main" val="0"/>
                        </a:ext>
                      </a:extLst>
                    </a:blip>
                    <a:stretch>
                      <a:fillRect/>
                    </a:stretch>
                  </pic:blipFill>
                  <pic:spPr>
                    <a:xfrm>
                      <a:off x="0" y="0"/>
                      <a:ext cx="5286939" cy="1059961"/>
                    </a:xfrm>
                    <a:prstGeom prst="rect">
                      <a:avLst/>
                    </a:prstGeom>
                  </pic:spPr>
                </pic:pic>
              </a:graphicData>
            </a:graphic>
          </wp:inline>
        </w:drawing>
      </w:r>
    </w:p>
    <w:p w14:paraId="06147412" w14:textId="0E04A178" w:rsidR="0031066F" w:rsidRDefault="000304DC">
      <w:pPr>
        <w:pStyle w:val="af2"/>
        <w:rPr>
          <w:rFonts w:cstheme="minorHAnsi"/>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29</w:t>
      </w:r>
      <w:r w:rsidR="006B128F">
        <w:fldChar w:fldCharType="end"/>
      </w:r>
      <w:r w:rsidR="0031066F" w:rsidRPr="00CB055E">
        <w:rPr>
          <w:rFonts w:hint="eastAsia"/>
        </w:rPr>
        <w:t xml:space="preserve"> </w:t>
      </w:r>
      <w:r w:rsidR="0031066F">
        <w:rPr>
          <w:rFonts w:hint="eastAsia"/>
        </w:rPr>
        <w:t>システム設定</w:t>
      </w:r>
      <w:r w:rsidR="0031066F" w:rsidRPr="00CB055E">
        <w:rPr>
          <w:rFonts w:cstheme="minorHAnsi" w:hint="eastAsia"/>
        </w:rPr>
        <w:t>画面</w:t>
      </w:r>
      <w:r w:rsidR="0031066F">
        <w:rPr>
          <w:rFonts w:cstheme="minorHAnsi" w:hint="eastAsia"/>
        </w:rPr>
        <w:t>(</w:t>
      </w:r>
      <w:r w:rsidR="0031066F">
        <w:rPr>
          <w:rFonts w:cstheme="minorHAnsi" w:hint="eastAsia"/>
        </w:rPr>
        <w:t>画面デザイン選択</w:t>
      </w:r>
      <w:r w:rsidR="0031066F">
        <w:rPr>
          <w:rFonts w:cstheme="minorHAnsi" w:hint="eastAsia"/>
        </w:rPr>
        <w:t>)</w:t>
      </w:r>
    </w:p>
    <w:p w14:paraId="59B57A5B" w14:textId="77777777" w:rsidR="00E0382C" w:rsidRPr="0031066F" w:rsidRDefault="00E0382C" w:rsidP="00E0382C"/>
    <w:p w14:paraId="2223C828" w14:textId="2894E69F" w:rsidR="00D4708A" w:rsidRDefault="00D4708A" w:rsidP="00E0382C"/>
    <w:p w14:paraId="73601A8E" w14:textId="03417079" w:rsidR="00FA787E" w:rsidRDefault="00FA787E" w:rsidP="00E0382C"/>
    <w:p w14:paraId="00848151" w14:textId="4973F75E" w:rsidR="00FA787E" w:rsidRDefault="00FA787E" w:rsidP="00E0382C"/>
    <w:p w14:paraId="00E5AF56" w14:textId="5AC4F365" w:rsidR="00FA787E" w:rsidRDefault="00FA787E" w:rsidP="00E0382C"/>
    <w:p w14:paraId="50BA4135" w14:textId="748D2BC2" w:rsidR="00FA787E" w:rsidRDefault="00FA787E" w:rsidP="00E0382C"/>
    <w:p w14:paraId="66D4B80C" w14:textId="2BEFF75E" w:rsidR="00FA787E" w:rsidRDefault="00FA787E" w:rsidP="00E0382C"/>
    <w:p w14:paraId="2FF1958F" w14:textId="0CB992E1" w:rsidR="00FA787E" w:rsidRDefault="00FA787E" w:rsidP="00E0382C"/>
    <w:p w14:paraId="46447EF4" w14:textId="7ACA1B74" w:rsidR="00FA787E" w:rsidRDefault="00FA787E" w:rsidP="00E0382C"/>
    <w:p w14:paraId="368C25E1" w14:textId="7DA781DA" w:rsidR="00FA787E" w:rsidRDefault="00FA787E" w:rsidP="00E0382C"/>
    <w:p w14:paraId="1E2D7D03" w14:textId="5EF8159B" w:rsidR="00FA787E" w:rsidRDefault="00FA787E" w:rsidP="00E0382C"/>
    <w:p w14:paraId="6E61D2D1" w14:textId="3460607F" w:rsidR="00FA787E" w:rsidRDefault="00FA787E" w:rsidP="00E0382C"/>
    <w:p w14:paraId="7062C1D3" w14:textId="72C2C98E" w:rsidR="00FA787E" w:rsidRDefault="00FA787E" w:rsidP="00E0382C"/>
    <w:p w14:paraId="35BB2F0B" w14:textId="77777777" w:rsidR="00FA787E" w:rsidRDefault="00FA787E" w:rsidP="00E0382C"/>
    <w:p w14:paraId="51C26ADD" w14:textId="77777777" w:rsidR="00D4708A" w:rsidRDefault="00D4708A" w:rsidP="00E0382C"/>
    <w:p w14:paraId="2A8A934D" w14:textId="77777777" w:rsidR="00746E24" w:rsidRPr="0031066F" w:rsidRDefault="00746E24" w:rsidP="00E0382C">
      <w:pPr>
        <w:rPr>
          <w:szCs w:val="21"/>
        </w:rPr>
      </w:pPr>
    </w:p>
    <w:p w14:paraId="2141C3D8" w14:textId="77777777" w:rsidR="003E0741" w:rsidRPr="00FC5D82" w:rsidRDefault="003E0741" w:rsidP="00EC6945">
      <w:pPr>
        <w:pStyle w:val="40"/>
        <w:ind w:left="550" w:right="210"/>
      </w:pPr>
      <w:bookmarkStart w:id="155" w:name="_Toc62216837"/>
      <w:bookmarkStart w:id="156" w:name="_Ref453680277"/>
      <w:bookmarkStart w:id="157" w:name="_Ref453680286"/>
      <w:bookmarkStart w:id="158" w:name="_Ref453680345"/>
      <w:r w:rsidRPr="00FC5D82">
        <w:rPr>
          <w:rFonts w:hint="eastAsia"/>
        </w:rPr>
        <w:t>メニューグループ管理</w:t>
      </w:r>
      <w:bookmarkEnd w:id="155"/>
    </w:p>
    <w:bookmarkEnd w:id="12"/>
    <w:bookmarkEnd w:id="13"/>
    <w:bookmarkEnd w:id="14"/>
    <w:bookmarkEnd w:id="15"/>
    <w:bookmarkEnd w:id="156"/>
    <w:bookmarkEnd w:id="157"/>
    <w:bookmarkEnd w:id="158"/>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7777777" w:rsidR="00236F79" w:rsidRPr="00CB055E"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7FC85316" w14:textId="77777777" w:rsidR="000304DC" w:rsidRDefault="00A50D97" w:rsidP="0064618D">
      <w:pPr>
        <w:pStyle w:val="af8"/>
      </w:pPr>
      <w:r>
        <w:rPr>
          <w:rFonts w:hint="eastAsia"/>
          <w:noProof/>
        </w:rPr>
        <w:drawing>
          <wp:inline distT="0" distB="0" distL="0" distR="0" wp14:anchorId="1C00166B" wp14:editId="5BA1BB0D">
            <wp:extent cx="5886099" cy="4895850"/>
            <wp:effectExtent l="0" t="0" r="635" b="0"/>
            <wp:docPr id="29" name="図 29"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スクリーンショットの画面&#10;&#10;自動的に生成された説明"/>
                    <pic:cNvPicPr/>
                  </pic:nvPicPr>
                  <pic:blipFill>
                    <a:blip r:embed="rId41">
                      <a:extLst>
                        <a:ext uri="{28A0092B-C50C-407E-A947-70E740481C1C}">
                          <a14:useLocalDpi xmlns:a14="http://schemas.microsoft.com/office/drawing/2010/main" val="0"/>
                        </a:ext>
                      </a:extLst>
                    </a:blip>
                    <a:stretch>
                      <a:fillRect/>
                    </a:stretch>
                  </pic:blipFill>
                  <pic:spPr>
                    <a:xfrm>
                      <a:off x="0" y="0"/>
                      <a:ext cx="5886402" cy="4896102"/>
                    </a:xfrm>
                    <a:prstGeom prst="rect">
                      <a:avLst/>
                    </a:prstGeom>
                  </pic:spPr>
                </pic:pic>
              </a:graphicData>
            </a:graphic>
          </wp:inline>
        </w:drawing>
      </w:r>
    </w:p>
    <w:p w14:paraId="19365532" w14:textId="5D4918A3" w:rsidR="00CD1F42"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30</w:t>
      </w:r>
      <w:r w:rsidR="006B128F">
        <w:fldChar w:fldCharType="end"/>
      </w:r>
      <w:r w:rsidR="007D577E"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546F2944" w14:textId="77777777" w:rsidR="00CD1F42" w:rsidRPr="00CB055E" w:rsidRDefault="00CD1F42" w:rsidP="00641C6F"/>
    <w:p w14:paraId="478F0832" w14:textId="77777777" w:rsidR="00113A33" w:rsidRPr="00CB055E" w:rsidRDefault="00381783" w:rsidP="009423B0">
      <w:pPr>
        <w:pStyle w:val="43"/>
      </w:pPr>
      <w:r w:rsidRPr="00CB055E">
        <w:rPr>
          <w:rFonts w:hint="eastAsia"/>
        </w:rPr>
        <w:t>ここで、各サブメニューの操作について説明します。</w:t>
      </w:r>
      <w:r w:rsidR="00113A33" w:rsidRPr="00CB055E">
        <w:rPr>
          <w:rFonts w:hint="eastAsia"/>
        </w:rPr>
        <w:t>操作は、他のメニューにおいても共通です。</w:t>
      </w:r>
    </w:p>
    <w:p w14:paraId="553A2E9E" w14:textId="77777777" w:rsidR="00113A33" w:rsidRPr="00CB055E" w:rsidRDefault="00593D3F" w:rsidP="009423B0">
      <w:pPr>
        <w:pStyle w:val="43"/>
      </w:pPr>
      <w:r w:rsidRPr="009423B0">
        <w:rPr>
          <w:rFonts w:hint="eastAsia"/>
          <w:b/>
          <w:color w:val="FF0000"/>
        </w:rPr>
        <w:t>データ更新系の操作のため、システム管理者でログイン</w:t>
      </w:r>
      <w:r w:rsidRPr="00CB055E">
        <w:rPr>
          <w:rFonts w:hint="eastAsia"/>
        </w:rPr>
        <w:t>してください。</w:t>
      </w:r>
    </w:p>
    <w:p w14:paraId="341B560A" w14:textId="77777777" w:rsidR="003D1ADF" w:rsidRDefault="003D1ADF" w:rsidP="009423B0">
      <w:pPr>
        <w:pStyle w:val="43"/>
      </w:pP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159"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159"/>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2242037C" w14:textId="77777777" w:rsidR="00FA787E" w:rsidRPr="00250F26" w:rsidRDefault="00FA787E" w:rsidP="00C330A5"/>
    <w:p w14:paraId="0F288478" w14:textId="77777777" w:rsidR="008F1223" w:rsidRPr="00CB055E" w:rsidRDefault="00FC5D82" w:rsidP="004D3C48">
      <w:pPr>
        <w:ind w:leftChars="202" w:left="424"/>
      </w:pPr>
      <w:bookmarkStart w:id="160" w:name="_Toc36133812"/>
      <w:r>
        <w:rPr>
          <w:rFonts w:hint="eastAsia"/>
        </w:rPr>
        <w:lastRenderedPageBreak/>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160"/>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400EB0">
      <w:pPr>
        <w:pStyle w:val="5"/>
        <w:numPr>
          <w:ilvl w:val="0"/>
          <w:numId w:val="39"/>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400EB0">
      <w:pPr>
        <w:pStyle w:val="a9"/>
        <w:numPr>
          <w:ilvl w:val="0"/>
          <w:numId w:val="65"/>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400EB0">
      <w:pPr>
        <w:pStyle w:val="a9"/>
        <w:numPr>
          <w:ilvl w:val="0"/>
          <w:numId w:val="65"/>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400EB0">
      <w:pPr>
        <w:pStyle w:val="a9"/>
        <w:numPr>
          <w:ilvl w:val="0"/>
          <w:numId w:val="65"/>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400EB0">
      <w:pPr>
        <w:pStyle w:val="a9"/>
        <w:numPr>
          <w:ilvl w:val="0"/>
          <w:numId w:val="65"/>
        </w:numPr>
      </w:pPr>
      <w:r w:rsidRPr="005B0BBF">
        <w:rPr>
          <w:rFonts w:hint="eastAsia"/>
        </w:rPr>
        <w:t>「備考」は任意です。</w:t>
      </w:r>
    </w:p>
    <w:p w14:paraId="5DDA6733" w14:textId="77777777" w:rsidR="006B57FF" w:rsidRPr="006B57FF" w:rsidRDefault="006B57FF" w:rsidP="005B0BBF">
      <w:pPr>
        <w:pStyle w:val="aff3"/>
      </w:pPr>
    </w:p>
    <w:p w14:paraId="09D5E920" w14:textId="456C1510" w:rsidR="000304DC" w:rsidRDefault="003879ED" w:rsidP="0064618D">
      <w:pPr>
        <w:pStyle w:val="af8"/>
      </w:pPr>
      <w:r w:rsidRPr="00CB055E">
        <w:rPr>
          <w:rFonts w:hint="eastAsia"/>
          <w:noProof/>
        </w:rPr>
        <mc:AlternateContent>
          <mc:Choice Requires="wps">
            <w:drawing>
              <wp:anchor distT="0" distB="0" distL="114300" distR="114300" simplePos="0" relativeHeight="251540480" behindDoc="0" locked="0" layoutInCell="1" allowOverlap="1" wp14:anchorId="6D11AD73" wp14:editId="4E5AAC6F">
                <wp:simplePos x="0" y="0"/>
                <wp:positionH relativeFrom="column">
                  <wp:posOffset>1473625</wp:posOffset>
                </wp:positionH>
                <wp:positionV relativeFrom="paragraph">
                  <wp:posOffset>1427901</wp:posOffset>
                </wp:positionV>
                <wp:extent cx="988695" cy="200025"/>
                <wp:effectExtent l="0" t="0" r="20955" b="28575"/>
                <wp:wrapNone/>
                <wp:docPr id="461" name="正方形/長方形 461"/>
                <wp:cNvGraphicFramePr/>
                <a:graphic xmlns:a="http://schemas.openxmlformats.org/drawingml/2006/main">
                  <a:graphicData uri="http://schemas.microsoft.com/office/word/2010/wordprocessingShape">
                    <wps:wsp>
                      <wps:cNvSpPr/>
                      <wps:spPr>
                        <a:xfrm>
                          <a:off x="0" y="0"/>
                          <a:ext cx="988695" cy="2000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8474D" id="正方形/長方形 461" o:spid="_x0000_s1026" style="position:absolute;left:0;text-align:left;margin-left:116.05pt;margin-top:112.45pt;width:77.85pt;height:15.7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" filled="f" strokecolor="red" strokeweight="2pt"/>
            </w:pict>
          </mc:Fallback>
        </mc:AlternateContent>
      </w:r>
      <w:r w:rsidRPr="00CB055E">
        <w:rPr>
          <w:rFonts w:hint="eastAsia"/>
          <w:noProof/>
        </w:rPr>
        <mc:AlternateContent>
          <mc:Choice Requires="wps">
            <w:drawing>
              <wp:anchor distT="0" distB="0" distL="114300" distR="114300" simplePos="0" relativeHeight="251746304" behindDoc="0" locked="0" layoutInCell="1" allowOverlap="1" wp14:anchorId="339B1D97" wp14:editId="17DE01AC">
                <wp:simplePos x="0" y="0"/>
                <wp:positionH relativeFrom="column">
                  <wp:posOffset>1727200</wp:posOffset>
                </wp:positionH>
                <wp:positionV relativeFrom="paragraph">
                  <wp:posOffset>362585</wp:posOffset>
                </wp:positionV>
                <wp:extent cx="575945" cy="304800"/>
                <wp:effectExtent l="0" t="0" r="14605" b="19050"/>
                <wp:wrapNone/>
                <wp:docPr id="481" name="正方形/長方形 481"/>
                <wp:cNvGraphicFramePr/>
                <a:graphic xmlns:a="http://schemas.openxmlformats.org/drawingml/2006/main">
                  <a:graphicData uri="http://schemas.microsoft.com/office/word/2010/wordprocessingShape">
                    <wps:wsp>
                      <wps:cNvSpPr/>
                      <wps:spPr>
                        <a:xfrm>
                          <a:off x="0" y="0"/>
                          <a:ext cx="575945"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E150C" id="正方形/長方形 481" o:spid="_x0000_s1026" style="position:absolute;left:0;text-align:left;margin-left:136pt;margin-top:28.55pt;width:45.35pt;height: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" filled="f" strokecolor="red" strokeweight="2pt"/>
            </w:pict>
          </mc:Fallback>
        </mc:AlternateContent>
      </w:r>
      <w:r w:rsidRPr="00CB055E">
        <w:rPr>
          <w:rFonts w:hint="eastAsia"/>
          <w:noProof/>
        </w:rPr>
        <mc:AlternateContent>
          <mc:Choice Requires="wps">
            <w:drawing>
              <wp:anchor distT="0" distB="0" distL="114300" distR="114300" simplePos="0" relativeHeight="251539456" behindDoc="0" locked="0" layoutInCell="1" allowOverlap="1" wp14:anchorId="66CCBBAC" wp14:editId="1950A248">
                <wp:simplePos x="0" y="0"/>
                <wp:positionH relativeFrom="column">
                  <wp:posOffset>1072726</wp:posOffset>
                </wp:positionH>
                <wp:positionV relativeFrom="paragraph">
                  <wp:posOffset>363953</wp:posOffset>
                </wp:positionV>
                <wp:extent cx="648000" cy="304800"/>
                <wp:effectExtent l="0" t="0" r="19050" b="19050"/>
                <wp:wrapNone/>
                <wp:docPr id="460" name="正方形/長方形 460"/>
                <wp:cNvGraphicFramePr/>
                <a:graphic xmlns:a="http://schemas.openxmlformats.org/drawingml/2006/main">
                  <a:graphicData uri="http://schemas.microsoft.com/office/word/2010/wordprocessingShape">
                    <wps:wsp>
                      <wps:cNvSpPr/>
                      <wps:spPr>
                        <a:xfrm>
                          <a:off x="0" y="0"/>
                          <a:ext cx="648000"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87D8C" id="正方形/長方形 460" o:spid="_x0000_s1026" style="position:absolute;left:0;text-align:left;margin-left:84.45pt;margin-top:28.65pt;width:51pt;height:24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" filled="f" strokecolor="red" strokeweight="2pt"/>
            </w:pict>
          </mc:Fallback>
        </mc:AlternateContent>
      </w:r>
      <w:r w:rsidR="002E7554">
        <w:rPr>
          <w:noProof/>
        </w:rPr>
        <w:drawing>
          <wp:inline distT="0" distB="0" distL="0" distR="0" wp14:anchorId="17220425" wp14:editId="234A75B6">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0562FCE2" w:rsidR="00CD1F42"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31</w:t>
      </w:r>
      <w:r w:rsidR="006B128F">
        <w:fldChar w:fldCharType="end"/>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161" w:name="_Ref441568659"/>
      <w:bookmarkStart w:id="162"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163"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163"/>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400EB0">
      <w:pPr>
        <w:pStyle w:val="5"/>
        <w:numPr>
          <w:ilvl w:val="0"/>
          <w:numId w:val="27"/>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400EB0">
      <w:pPr>
        <w:pStyle w:val="5"/>
        <w:numPr>
          <w:ilvl w:val="0"/>
          <w:numId w:val="27"/>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400EB0">
      <w:pPr>
        <w:pStyle w:val="71"/>
        <w:numPr>
          <w:ilvl w:val="0"/>
          <w:numId w:val="64"/>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400EB0">
      <w:pPr>
        <w:pStyle w:val="71"/>
        <w:numPr>
          <w:ilvl w:val="0"/>
          <w:numId w:val="64"/>
        </w:numPr>
        <w:ind w:hanging="249"/>
      </w:pPr>
      <w:r w:rsidRPr="005872D0">
        <w:rPr>
          <w:rFonts w:hint="eastAsia"/>
        </w:rPr>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400EB0">
      <w:pPr>
        <w:pStyle w:val="71"/>
        <w:numPr>
          <w:ilvl w:val="0"/>
          <w:numId w:val="64"/>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400EB0">
      <w:pPr>
        <w:pStyle w:val="a9"/>
        <w:numPr>
          <w:ilvl w:val="0"/>
          <w:numId w:val="66"/>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t>登録が実行されません。</w:t>
      </w:r>
    </w:p>
    <w:p w14:paraId="4A8A2C2A" w14:textId="77777777" w:rsidR="00FC5D82" w:rsidRDefault="00FC5D82" w:rsidP="005B0BBF">
      <w:pPr>
        <w:pStyle w:val="aff3"/>
      </w:pPr>
    </w:p>
    <w:p w14:paraId="31CD2A3D" w14:textId="68534346" w:rsidR="002F1AF7" w:rsidRDefault="002F1AF7" w:rsidP="005B0BBF">
      <w:pPr>
        <w:pStyle w:val="aff3"/>
      </w:pPr>
    </w:p>
    <w:p w14:paraId="5D48B9A8" w14:textId="77777777" w:rsidR="00FA787E" w:rsidRPr="00235088" w:rsidRDefault="00FA787E" w:rsidP="005B0BBF">
      <w:pPr>
        <w:pStyle w:val="aff3"/>
      </w:pPr>
    </w:p>
    <w:p w14:paraId="26DA3DFA" w14:textId="547493A3" w:rsidR="00593D3F" w:rsidRPr="00CB055E" w:rsidRDefault="00FC5D82" w:rsidP="004D3C48">
      <w:pPr>
        <w:ind w:leftChars="202" w:left="424"/>
      </w:pPr>
      <w:bookmarkStart w:id="164"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161"/>
      <w:bookmarkEnd w:id="162"/>
      <w:r>
        <w:rPr>
          <w:rFonts w:hint="eastAsia"/>
        </w:rPr>
        <w:t>】</w:t>
      </w:r>
      <w:bookmarkEnd w:id="164"/>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400EB0">
      <w:pPr>
        <w:pStyle w:val="5"/>
        <w:numPr>
          <w:ilvl w:val="0"/>
          <w:numId w:val="21"/>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400EB0">
      <w:pPr>
        <w:pStyle w:val="5"/>
        <w:numPr>
          <w:ilvl w:val="0"/>
          <w:numId w:val="21"/>
        </w:numPr>
      </w:pPr>
      <w:r w:rsidRPr="00CB055E">
        <w:rPr>
          <w:rFonts w:hint="eastAsia"/>
        </w:rPr>
        <w:t>以下の各項目を入力してファイルを保存します。</w:t>
      </w:r>
    </w:p>
    <w:p w14:paraId="79A02687" w14:textId="77777777" w:rsidR="00CB48E9" w:rsidRPr="009423B0" w:rsidRDefault="00F902B3" w:rsidP="00400EB0">
      <w:pPr>
        <w:pStyle w:val="71"/>
        <w:numPr>
          <w:ilvl w:val="0"/>
          <w:numId w:val="63"/>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400EB0">
      <w:pPr>
        <w:pStyle w:val="71"/>
        <w:numPr>
          <w:ilvl w:val="0"/>
          <w:numId w:val="63"/>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400EB0">
      <w:pPr>
        <w:pStyle w:val="71"/>
        <w:numPr>
          <w:ilvl w:val="0"/>
          <w:numId w:val="63"/>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07F9EA42" w14:textId="77777777" w:rsidR="000304DC" w:rsidRDefault="00E41D2A" w:rsidP="0064618D">
      <w:pPr>
        <w:keepNext/>
        <w:ind w:left="1418"/>
      </w:pPr>
      <w:r w:rsidRPr="00CB055E">
        <w:rPr>
          <w:noProof/>
        </w:rPr>
        <mc:AlternateContent>
          <mc:Choice Requires="wps">
            <w:drawing>
              <wp:anchor distT="0" distB="0" distL="114300" distR="114300" simplePos="0" relativeHeight="251673600" behindDoc="0" locked="0" layoutInCell="1" allowOverlap="1" wp14:anchorId="696E4A60" wp14:editId="7A928561">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16547F" w:rsidRPr="00E41D2A" w:rsidRDefault="0016547F" w:rsidP="00E41D2A">
                            <w:pPr>
                              <w:jc w:val="center"/>
                              <w:rPr>
                                <w:sz w:val="20"/>
                                <w:szCs w:val="20"/>
                              </w:rPr>
                            </w:pPr>
                            <w:r w:rsidRPr="00E41D2A">
                              <w:rPr>
                                <w:rFonts w:hint="eastAsia"/>
                                <w:sz w:val="20"/>
                                <w:szCs w:val="20"/>
                              </w:rPr>
                              <w:t>メニューグループ名称</w:t>
                            </w:r>
                          </w:p>
                          <w:p w14:paraId="58C28217" w14:textId="77777777" w:rsidR="0016547F" w:rsidRPr="00E41D2A" w:rsidRDefault="0016547F"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84" type="#_x0000_t47" style="position:absolute;left:0;text-align:left;margin-left:210.5pt;margin-top:189.65pt;width:110.55pt;height:3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" adj="10650,31,10655,-16189" fillcolor="white [3201]" strokecolor="red" strokeweight="2pt">
                <v:textbox>
                  <w:txbxContent>
                    <w:p w14:paraId="694D6257" w14:textId="77777777" w:rsidR="0016547F" w:rsidRPr="00E41D2A" w:rsidRDefault="0016547F" w:rsidP="00E41D2A">
                      <w:pPr>
                        <w:jc w:val="center"/>
                        <w:rPr>
                          <w:sz w:val="20"/>
                          <w:szCs w:val="20"/>
                        </w:rPr>
                      </w:pPr>
                      <w:r w:rsidRPr="00E41D2A">
                        <w:rPr>
                          <w:rFonts w:hint="eastAsia"/>
                          <w:sz w:val="20"/>
                          <w:szCs w:val="20"/>
                        </w:rPr>
                        <w:t>メニューグループ名称</w:t>
                      </w:r>
                    </w:p>
                    <w:p w14:paraId="58C28217" w14:textId="77777777" w:rsidR="0016547F" w:rsidRPr="00E41D2A" w:rsidRDefault="0016547F"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2576" behindDoc="0" locked="0" layoutInCell="1" allowOverlap="1" wp14:anchorId="6DBB4FC6" wp14:editId="6213D844">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16547F" w:rsidRPr="00E41D2A" w:rsidRDefault="0016547F" w:rsidP="00E41D2A">
                            <w:pPr>
                              <w:jc w:val="center"/>
                              <w:rPr>
                                <w:sz w:val="20"/>
                                <w:szCs w:val="20"/>
                              </w:rPr>
                            </w:pPr>
                            <w:r w:rsidRPr="00E41D2A">
                              <w:rPr>
                                <w:rFonts w:hint="eastAsia"/>
                                <w:sz w:val="20"/>
                                <w:szCs w:val="20"/>
                              </w:rPr>
                              <w:t>実行処理種別</w:t>
                            </w:r>
                          </w:p>
                          <w:p w14:paraId="0D6C2B67" w14:textId="77777777" w:rsidR="0016547F" w:rsidRPr="00E41D2A" w:rsidRDefault="0016547F"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85" type="#_x0000_t47" style="position:absolute;left:0;text-align:left;margin-left:86pt;margin-top:190.7pt;width:110.55pt;height:3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" adj="10679,512,12275,-10848" fillcolor="white [3201]" strokecolor="red" strokeweight="2pt">
                <v:textbox>
                  <w:txbxContent>
                    <w:p w14:paraId="2441DA9B" w14:textId="77777777" w:rsidR="0016547F" w:rsidRPr="00E41D2A" w:rsidRDefault="0016547F" w:rsidP="00E41D2A">
                      <w:pPr>
                        <w:jc w:val="center"/>
                        <w:rPr>
                          <w:sz w:val="20"/>
                          <w:szCs w:val="20"/>
                        </w:rPr>
                      </w:pPr>
                      <w:r w:rsidRPr="00E41D2A">
                        <w:rPr>
                          <w:rFonts w:hint="eastAsia"/>
                          <w:sz w:val="20"/>
                          <w:szCs w:val="20"/>
                        </w:rPr>
                        <w:t>実行処理種別</w:t>
                      </w:r>
                    </w:p>
                    <w:p w14:paraId="0D6C2B67" w14:textId="77777777" w:rsidR="0016547F" w:rsidRPr="00E41D2A" w:rsidRDefault="0016547F"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1184" behindDoc="0" locked="0" layoutInCell="1" allowOverlap="1" wp14:anchorId="2E84AF72" wp14:editId="2E5C96A0">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16547F" w:rsidRPr="00E41D2A" w:rsidRDefault="0016547F" w:rsidP="00E41D2A">
                            <w:pPr>
                              <w:jc w:val="center"/>
                              <w:rPr>
                                <w:sz w:val="20"/>
                                <w:szCs w:val="20"/>
                              </w:rPr>
                            </w:pPr>
                            <w:r w:rsidRPr="00E41D2A">
                              <w:rPr>
                                <w:rFonts w:hint="eastAsia"/>
                                <w:sz w:val="20"/>
                                <w:szCs w:val="20"/>
                              </w:rPr>
                              <w:t>表示順序</w:t>
                            </w:r>
                          </w:p>
                          <w:p w14:paraId="2FFE71F5" w14:textId="77777777" w:rsidR="0016547F" w:rsidRPr="00E41D2A" w:rsidRDefault="0016547F"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86" type="#_x0000_t47" style="position:absolute;left:0;text-align:left;margin-left:334.95pt;margin-top:189.7pt;width:110.55pt;height:36.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" adj="10955,31,-4261,-16106" fillcolor="white [3201]" strokecolor="red" strokeweight="2pt">
                <v:textbox>
                  <w:txbxContent>
                    <w:p w14:paraId="1BCA03BF" w14:textId="77777777" w:rsidR="0016547F" w:rsidRPr="00E41D2A" w:rsidRDefault="0016547F" w:rsidP="00E41D2A">
                      <w:pPr>
                        <w:jc w:val="center"/>
                        <w:rPr>
                          <w:sz w:val="20"/>
                          <w:szCs w:val="20"/>
                        </w:rPr>
                      </w:pPr>
                      <w:r w:rsidRPr="00E41D2A">
                        <w:rPr>
                          <w:rFonts w:hint="eastAsia"/>
                          <w:sz w:val="20"/>
                          <w:szCs w:val="20"/>
                        </w:rPr>
                        <w:t>表示順序</w:t>
                      </w:r>
                    </w:p>
                    <w:p w14:paraId="2FFE71F5" w14:textId="77777777" w:rsidR="0016547F" w:rsidRPr="00E41D2A" w:rsidRDefault="0016547F"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0160" behindDoc="0" locked="0" layoutInCell="1" allowOverlap="1" wp14:anchorId="71C5754F" wp14:editId="310B3D83">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2EB6C" id="正方形/長方形 489" o:spid="_x0000_s1026" style="position:absolute;left:0;text-align:left;margin-left:288.4pt;margin-top:147.25pt;width:33.4pt;height:14.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436C04" wp14:editId="174385B6">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1C779" id="正方形/長方形 473" o:spid="_x0000_s1026" style="position:absolute;left:0;text-align:left;margin-left:221.85pt;margin-top:147.25pt;width:63.5pt;height:1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0528" behindDoc="0" locked="0" layoutInCell="1" allowOverlap="1" wp14:anchorId="09F2F8E3" wp14:editId="146D56A9">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6E81F" id="正方形/長方形 254" o:spid="_x0000_s1026" style="position:absolute;left:0;text-align:left;margin-left:145.05pt;margin-top:162.1pt;width:18.75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41A24612">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4967" cy="3119074"/>
                    </a:xfrm>
                    <a:prstGeom prst="rect">
                      <a:avLst/>
                    </a:prstGeom>
                  </pic:spPr>
                </pic:pic>
              </a:graphicData>
            </a:graphic>
          </wp:inline>
        </w:drawing>
      </w:r>
    </w:p>
    <w:p w14:paraId="21FBFD29" w14:textId="6E7575B6" w:rsidR="004A4FEA"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32</w:t>
      </w:r>
      <w:r w:rsidR="006B128F">
        <w:fldChar w:fldCharType="end"/>
      </w:r>
      <w:r w:rsidR="004A4FEA" w:rsidRPr="00CB055E">
        <w:rPr>
          <w:rFonts w:hint="eastAsia"/>
        </w:rPr>
        <w:t xml:space="preserve"> </w:t>
      </w:r>
      <w:r w:rsidR="004A4FEA" w:rsidRPr="00CB055E">
        <w:rPr>
          <w:rFonts w:hint="eastAsia"/>
        </w:rPr>
        <w:t>メニューグループ管理</w:t>
      </w:r>
      <w:r w:rsidR="004A4FEA" w:rsidRPr="00CB055E">
        <w:rPr>
          <w:rFonts w:cstheme="minorHAnsi" w:hint="eastAsia"/>
        </w:rPr>
        <w:t>画面</w:t>
      </w:r>
    </w:p>
    <w:p w14:paraId="5B2BDE24" w14:textId="77777777" w:rsidR="004A4FEA" w:rsidRPr="009103B2" w:rsidRDefault="004A4FEA" w:rsidP="009103B2"/>
    <w:p w14:paraId="3CF5F986" w14:textId="77777777" w:rsidR="00593D3F" w:rsidRDefault="00BA5574" w:rsidP="00400EB0">
      <w:pPr>
        <w:pStyle w:val="5"/>
        <w:numPr>
          <w:ilvl w:val="0"/>
          <w:numId w:val="42"/>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400EB0">
      <w:pPr>
        <w:pStyle w:val="a9"/>
        <w:numPr>
          <w:ilvl w:val="0"/>
          <w:numId w:val="67"/>
        </w:numPr>
        <w:ind w:hanging="136"/>
      </w:pPr>
      <w:r w:rsidRPr="00D714B0">
        <w:rPr>
          <w:rFonts w:hint="eastAsia"/>
        </w:rPr>
        <w:t>「メニュー管理」メニュー</w:t>
      </w:r>
    </w:p>
    <w:p w14:paraId="7453DE9E" w14:textId="77777777" w:rsidR="00F773D2" w:rsidRPr="00D714B0" w:rsidRDefault="00F773D2" w:rsidP="00400EB0">
      <w:pPr>
        <w:pStyle w:val="a9"/>
        <w:numPr>
          <w:ilvl w:val="0"/>
          <w:numId w:val="67"/>
        </w:numPr>
        <w:ind w:hanging="136"/>
      </w:pPr>
      <w:r w:rsidRPr="00D714B0">
        <w:rPr>
          <w:rFonts w:hint="eastAsia"/>
        </w:rPr>
        <w:t>「ロール・メニュー紐付管理」メニュー</w:t>
      </w:r>
    </w:p>
    <w:p w14:paraId="50904A4F" w14:textId="77777777" w:rsidR="00E0382C" w:rsidRDefault="00E0382C">
      <w:pPr>
        <w:widowControl/>
        <w:jc w:val="left"/>
      </w:pPr>
      <w:r>
        <w:br w:type="page"/>
      </w:r>
    </w:p>
    <w:p w14:paraId="4A7F9CBA" w14:textId="77777777" w:rsidR="006F3345" w:rsidRPr="00CB055E" w:rsidRDefault="006F3345" w:rsidP="004D3C48">
      <w:pPr>
        <w:ind w:leftChars="202" w:left="424"/>
      </w:pPr>
      <w:bookmarkStart w:id="165" w:name="_Toc36133815"/>
      <w:r>
        <w:rPr>
          <w:rFonts w:hint="eastAsia"/>
        </w:rPr>
        <w:lastRenderedPageBreak/>
        <w:t>【パネル用画像】</w:t>
      </w:r>
      <w:bookmarkEnd w:id="165"/>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400EB0">
      <w:pPr>
        <w:pStyle w:val="a9"/>
        <w:numPr>
          <w:ilvl w:val="0"/>
          <w:numId w:val="66"/>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を使用することはできません。</w:t>
      </w:r>
    </w:p>
    <w:p w14:paraId="2C2B03F9" w14:textId="77777777" w:rsidR="000304DC" w:rsidRDefault="006749BB" w:rsidP="0064618D">
      <w:pPr>
        <w:pStyle w:val="a9"/>
        <w:keepNext/>
      </w:pPr>
      <w:r w:rsidRPr="00CB055E">
        <w:rPr>
          <w:rFonts w:hint="eastAsia"/>
          <w:noProof/>
        </w:rPr>
        <mc:AlternateContent>
          <mc:Choice Requires="wps">
            <w:drawing>
              <wp:anchor distT="0" distB="0" distL="114300" distR="114300" simplePos="0" relativeHeight="251912192" behindDoc="0" locked="0" layoutInCell="1" allowOverlap="1" wp14:anchorId="4E518E67" wp14:editId="0966EE9E">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00B85" id="正方形/長方形 1029" o:spid="_x0000_s1026" style="position:absolute;left:0;text-align:left;margin-left:193pt;margin-top:30pt;width:122.65pt;height:57.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4CDCE137">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60CBBFB8" w:rsidR="004A4FEA"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33</w:t>
      </w:r>
      <w:r w:rsidR="006B128F">
        <w:fldChar w:fldCharType="end"/>
      </w:r>
      <w:r w:rsidR="004A4FEA" w:rsidRPr="00CB055E">
        <w:rPr>
          <w:rFonts w:hint="eastAsia"/>
        </w:rPr>
        <w:t xml:space="preserve"> </w:t>
      </w:r>
      <w:r w:rsidR="004A4FEA">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54C5A6F6" w:rsidR="006749BB" w:rsidRDefault="00BD7D47" w:rsidP="005B0BBF">
      <w:pPr>
        <w:pStyle w:val="a9"/>
      </w:pPr>
      <w:r w:rsidRPr="006749BB">
        <w:rPr>
          <w:noProof/>
        </w:rPr>
        <mc:AlternateContent>
          <mc:Choice Requires="wpg">
            <w:drawing>
              <wp:anchor distT="0" distB="0" distL="114300" distR="114300" simplePos="0" relativeHeight="251924480" behindDoc="0" locked="0" layoutInCell="1" allowOverlap="1" wp14:anchorId="2EF1AB2C" wp14:editId="50B8CF33">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03" cy="805726"/>
                          </a:xfrm>
                          <a:prstGeom prst="rect">
                            <a:avLst/>
                          </a:prstGeom>
                          <a:noFill/>
                        </wps:spPr>
                        <wps:txbx>
                          <w:txbxContent>
                            <w:p w14:paraId="2B558096" w14:textId="77777777" w:rsidR="0016547F" w:rsidRPr="00357CD0" w:rsidRDefault="0016547F"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10" y="90611"/>
                            <a:ext cx="454630" cy="805726"/>
                          </a:xfrm>
                          <a:prstGeom prst="rect">
                            <a:avLst/>
                          </a:prstGeom>
                          <a:noFill/>
                        </wps:spPr>
                        <wps:txbx>
                          <w:txbxContent>
                            <w:p w14:paraId="599B82F9" w14:textId="77777777" w:rsidR="0016547F" w:rsidRPr="00357CD0" w:rsidRDefault="0016547F"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9" y="90610"/>
                            <a:ext cx="454630" cy="805726"/>
                          </a:xfrm>
                          <a:prstGeom prst="rect">
                            <a:avLst/>
                          </a:prstGeom>
                          <a:noFill/>
                        </wps:spPr>
                        <wps:txbx>
                          <w:txbxContent>
                            <w:p w14:paraId="1A40FF83" w14:textId="77777777" w:rsidR="0016547F" w:rsidRPr="00357CD0" w:rsidRDefault="0016547F"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0"/>
                            <a:ext cx="454630" cy="805726"/>
                          </a:xfrm>
                          <a:prstGeom prst="rect">
                            <a:avLst/>
                          </a:prstGeom>
                          <a:noFill/>
                        </wps:spPr>
                        <wps:txbx>
                          <w:txbxContent>
                            <w:p w14:paraId="1E63C295" w14:textId="77777777" w:rsidR="0016547F" w:rsidRPr="00357CD0" w:rsidRDefault="0016547F"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0" cy="805726"/>
                          </a:xfrm>
                          <a:prstGeom prst="rect">
                            <a:avLst/>
                          </a:prstGeom>
                          <a:noFill/>
                        </wps:spPr>
                        <wps:txbx>
                          <w:txbxContent>
                            <w:p w14:paraId="6A5B0A24" w14:textId="77777777" w:rsidR="0016547F" w:rsidRPr="00357CD0" w:rsidRDefault="0016547F"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4"/>
                            <a:ext cx="451254" cy="805726"/>
                          </a:xfrm>
                          <a:prstGeom prst="rect">
                            <a:avLst/>
                          </a:prstGeom>
                          <a:noFill/>
                        </wps:spPr>
                        <wps:txbx>
                          <w:txbxContent>
                            <w:p w14:paraId="5961E9AC" w14:textId="77777777" w:rsidR="0016547F" w:rsidRPr="00357CD0" w:rsidRDefault="0016547F"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1" y="1652560"/>
                            <a:ext cx="453503" cy="805726"/>
                          </a:xfrm>
                          <a:prstGeom prst="rect">
                            <a:avLst/>
                          </a:prstGeom>
                          <a:noFill/>
                        </wps:spPr>
                        <wps:txbx>
                          <w:txbxContent>
                            <w:p w14:paraId="03CBBB8D" w14:textId="77777777" w:rsidR="0016547F" w:rsidRPr="00357CD0" w:rsidRDefault="0016547F"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41"/>
                            <a:ext cx="455530" cy="805726"/>
                          </a:xfrm>
                          <a:prstGeom prst="rect">
                            <a:avLst/>
                          </a:prstGeom>
                          <a:noFill/>
                        </wps:spPr>
                        <wps:txbx>
                          <w:txbxContent>
                            <w:p w14:paraId="62EED2B8" w14:textId="77777777" w:rsidR="0016547F" w:rsidRPr="00357CD0" w:rsidRDefault="0016547F"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8" y="913172"/>
                            <a:ext cx="358977" cy="805726"/>
                          </a:xfrm>
                          <a:prstGeom prst="rect">
                            <a:avLst/>
                          </a:prstGeom>
                          <a:noFill/>
                        </wps:spPr>
                        <wps:txbx>
                          <w:txbxContent>
                            <w:p w14:paraId="260C2201" w14:textId="77777777" w:rsidR="0016547F" w:rsidRPr="00357CD0" w:rsidRDefault="0016547F"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72"/>
                            <a:ext cx="369105" cy="805726"/>
                          </a:xfrm>
                          <a:prstGeom prst="rect">
                            <a:avLst/>
                          </a:prstGeom>
                          <a:noFill/>
                        </wps:spPr>
                        <wps:txbx>
                          <w:txbxContent>
                            <w:p w14:paraId="0F4BD01E" w14:textId="77777777" w:rsidR="0016547F" w:rsidRPr="00357CD0" w:rsidRDefault="0016547F"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25"/>
                            <a:ext cx="453505" cy="805726"/>
                          </a:xfrm>
                          <a:prstGeom prst="rect">
                            <a:avLst/>
                          </a:prstGeom>
                          <a:noFill/>
                        </wps:spPr>
                        <wps:txbx>
                          <w:txbxContent>
                            <w:p w14:paraId="2A74DC2F" w14:textId="77777777" w:rsidR="0016547F" w:rsidRPr="00357CD0" w:rsidRDefault="0016547F"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87" style="position:absolute;left:0;text-align:left;margin-left:41.4pt;margin-top:12pt;width:407.1pt;height:280.75pt;z-index:251924480;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">
                <o:lock v:ext="edit" aspectratio="t"/>
                <v:rect id="正方形/長方形 158" o:spid="_x0000_s1088"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89"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90"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 id="テキスト ボックス 6" o:spid="_x0000_s1091"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16547F" w:rsidRPr="00357CD0" w:rsidRDefault="0016547F"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92"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16547F" w:rsidRPr="00357CD0" w:rsidRDefault="0016547F"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93"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16547F" w:rsidRPr="00357CD0" w:rsidRDefault="0016547F"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94"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95"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16547F" w:rsidRPr="00357CD0" w:rsidRDefault="0016547F"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96"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97"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16547F" w:rsidRPr="00357CD0" w:rsidRDefault="0016547F"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098"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099"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100"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16547F" w:rsidRPr="00357CD0" w:rsidRDefault="0016547F"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101"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16547F" w:rsidRPr="00357CD0" w:rsidRDefault="0016547F"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102"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103" type="#_x0000_t202" style="position:absolute;left:89259;top:7509;width:455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16547F" w:rsidRPr="00357CD0" w:rsidRDefault="0016547F"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104"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105"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106"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107" type="#_x0000_t202" style="position:absolute;left:85815;top:9131;width:3590;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16547F" w:rsidRPr="00357CD0" w:rsidRDefault="0016547F"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108"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16547F" w:rsidRPr="00357CD0" w:rsidRDefault="0016547F"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109"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16547F" w:rsidRPr="00357CD0" w:rsidRDefault="0016547F"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3456" behindDoc="0" locked="0" layoutInCell="1" allowOverlap="1" wp14:anchorId="2E0C96D4" wp14:editId="5CF1B7A9">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4C4A9895" w:rsidR="00800106" w:rsidRPr="006749BB" w:rsidRDefault="00800106" w:rsidP="007456A0">
      <w:pPr>
        <w:widowControl/>
        <w:jc w:val="left"/>
      </w:pPr>
    </w:p>
    <w:p w14:paraId="5501AC66" w14:textId="4EB92EF5" w:rsidR="007F7517"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34</w:t>
      </w:r>
      <w:r w:rsidR="006B128F">
        <w:fldChar w:fldCharType="end"/>
      </w:r>
      <w:r w:rsidR="00E17233" w:rsidRPr="00CB055E">
        <w:rPr>
          <w:rFonts w:hint="eastAsia"/>
        </w:rPr>
        <w:t xml:space="preserve"> </w:t>
      </w:r>
      <w:r w:rsidR="00E17233">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4720" behindDoc="0" locked="0" layoutInCell="1" allowOverlap="1" wp14:anchorId="749F6470" wp14:editId="401FA9F5">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16547F" w:rsidRDefault="0016547F"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16547F" w:rsidRPr="001B686F" w:rsidRDefault="0016547F"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110" style="position:absolute;left:0;text-align:left;margin-left:108pt;margin-top:11.95pt;width:415.45pt;height:40.9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&#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p16FI8sCAADJBQAADgAAAAAAAAAAAAAAAAAuAgAAZHJzL2Uyb0RvYy54&#10;bWxQSwECLQAUAAYACAAAACEASoaigeEAAAALAQAADwAAAAAAAAAAAAAAAAAlBQAAZHJzL2Rvd25y&#10;ZXYueG1sUEsFBgAAAAAEAAQA8wAAADMGAAAAAA==&#10;" filled="f" strokecolor="red" strokeweight="2pt">
                <v:stroke linestyle="thickBetweenThin"/>
                <v:textbox>
                  <w:txbxContent>
                    <w:p w14:paraId="23E78445" w14:textId="77777777" w:rsidR="0016547F" w:rsidRDefault="0016547F"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16547F" w:rsidRPr="001B686F" w:rsidRDefault="0016547F"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400EB0">
      <w:pPr>
        <w:pStyle w:val="5"/>
        <w:numPr>
          <w:ilvl w:val="0"/>
          <w:numId w:val="55"/>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400EB0">
      <w:pPr>
        <w:pStyle w:val="5"/>
        <w:numPr>
          <w:ilvl w:val="0"/>
          <w:numId w:val="40"/>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400EB0">
      <w:pPr>
        <w:pStyle w:val="63"/>
        <w:numPr>
          <w:ilvl w:val="3"/>
          <w:numId w:val="22"/>
        </w:numPr>
      </w:pPr>
      <w:r w:rsidRPr="00800106">
        <w:rPr>
          <w:rFonts w:hint="eastAsia"/>
        </w:rPr>
        <w:t>「</w:t>
      </w:r>
      <w:r w:rsidRPr="00800106">
        <w:t>Layer</w:t>
      </w:r>
      <w:r w:rsidRPr="00800106">
        <w:rPr>
          <w:rFonts w:hint="eastAsia"/>
        </w:rPr>
        <w:t>」タブ</w:t>
      </w:r>
    </w:p>
    <w:p w14:paraId="33A56D54" w14:textId="77777777" w:rsidR="000A47A2" w:rsidRPr="00800106" w:rsidRDefault="0039282D" w:rsidP="00400EB0">
      <w:pPr>
        <w:widowControl/>
        <w:numPr>
          <w:ilvl w:val="2"/>
          <w:numId w:val="19"/>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400EB0">
      <w:pPr>
        <w:widowControl/>
        <w:numPr>
          <w:ilvl w:val="2"/>
          <w:numId w:val="19"/>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400EB0">
      <w:pPr>
        <w:widowControl/>
        <w:numPr>
          <w:ilvl w:val="3"/>
          <w:numId w:val="19"/>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400EB0">
      <w:pPr>
        <w:widowControl/>
        <w:numPr>
          <w:ilvl w:val="3"/>
          <w:numId w:val="19"/>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400EB0">
      <w:pPr>
        <w:widowControl/>
        <w:numPr>
          <w:ilvl w:val="2"/>
          <w:numId w:val="19"/>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400EB0">
      <w:pPr>
        <w:widowControl/>
        <w:numPr>
          <w:ilvl w:val="3"/>
          <w:numId w:val="19"/>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922A58">
      <w:pPr>
        <w:widowControl/>
        <w:numPr>
          <w:ilvl w:val="3"/>
          <w:numId w:val="19"/>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922A58">
      <w:pPr>
        <w:widowControl/>
        <w:numPr>
          <w:ilvl w:val="3"/>
          <w:numId w:val="19"/>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400EB0">
      <w:pPr>
        <w:pStyle w:val="63"/>
        <w:numPr>
          <w:ilvl w:val="0"/>
          <w:numId w:val="18"/>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EC6945">
      <w:pPr>
        <w:pStyle w:val="40"/>
        <w:ind w:left="550" w:right="210"/>
      </w:pPr>
      <w:bookmarkStart w:id="166" w:name="_Ref514254635"/>
      <w:bookmarkStart w:id="167" w:name="_Ref514254640"/>
      <w:bookmarkStart w:id="168" w:name="_Toc62216838"/>
      <w:bookmarkStart w:id="169" w:name="_Toc435436150"/>
      <w:bookmarkStart w:id="170" w:name="_Ref494041934"/>
      <w:bookmarkStart w:id="171" w:name="_Ref494041940"/>
      <w:r w:rsidRPr="00FC5D82">
        <w:rPr>
          <w:rFonts w:hint="eastAsia"/>
        </w:rPr>
        <w:lastRenderedPageBreak/>
        <w:t>メニュー管理</w:t>
      </w:r>
      <w:bookmarkEnd w:id="166"/>
      <w:bookmarkEnd w:id="167"/>
      <w:bookmarkEnd w:id="168"/>
    </w:p>
    <w:bookmarkEnd w:id="169"/>
    <w:bookmarkEnd w:id="170"/>
    <w:bookmarkEnd w:id="171"/>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512932CD" w14:textId="77777777" w:rsidR="000742A2" w:rsidRPr="00FB61EA" w:rsidRDefault="00110B13" w:rsidP="00400EB0">
      <w:pPr>
        <w:pStyle w:val="5"/>
        <w:numPr>
          <w:ilvl w:val="0"/>
          <w:numId w:val="9"/>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48D276F" w14:textId="77777777" w:rsidR="000304DC" w:rsidRDefault="00907624" w:rsidP="0064618D">
      <w:pPr>
        <w:pStyle w:val="af8"/>
      </w:pPr>
      <w:r>
        <w:rPr>
          <w:noProof/>
        </w:rPr>
        <mc:AlternateContent>
          <mc:Choice Requires="wps">
            <w:drawing>
              <wp:anchor distT="0" distB="0" distL="114300" distR="114300" simplePos="0" relativeHeight="251954176" behindDoc="0" locked="0" layoutInCell="1" allowOverlap="1" wp14:anchorId="386582B3" wp14:editId="19C7F47F">
                <wp:simplePos x="0" y="0"/>
                <wp:positionH relativeFrom="column">
                  <wp:posOffset>4810257</wp:posOffset>
                </wp:positionH>
                <wp:positionV relativeFrom="paragraph">
                  <wp:posOffset>2894150</wp:posOffset>
                </wp:positionV>
                <wp:extent cx="0" cy="1664898"/>
                <wp:effectExtent l="114300" t="0" r="133350" b="50165"/>
                <wp:wrapNone/>
                <wp:docPr id="1034" name="直線矢印コネクタ 1034"/>
                <wp:cNvGraphicFramePr/>
                <a:graphic xmlns:a="http://schemas.openxmlformats.org/drawingml/2006/main">
                  <a:graphicData uri="http://schemas.microsoft.com/office/word/2010/wordprocessingShape">
                    <wps:wsp>
                      <wps:cNvCnPr/>
                      <wps:spPr>
                        <a:xfrm>
                          <a:off x="0" y="0"/>
                          <a:ext cx="0" cy="1664898"/>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w14:anchorId="760EADC0" id="直線矢印コネクタ 1034" o:spid="_x0000_s1026" type="#_x0000_t32" style="position:absolute;left:0;text-align:left;margin-left:378.75pt;margin-top:227.9pt;width:0;height:131.1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" strokecolor="red" strokeweight="4.5pt">
                <v:stroke endarrow="block"/>
              </v:shape>
            </w:pict>
          </mc:Fallback>
        </mc:AlternateContent>
      </w:r>
      <w:r>
        <w:rPr>
          <w:noProof/>
        </w:rPr>
        <mc:AlternateContent>
          <mc:Choice Requires="wps">
            <w:drawing>
              <wp:anchor distT="0" distB="0" distL="114300" distR="114300" simplePos="0" relativeHeight="251745280" behindDoc="0" locked="0" layoutInCell="1" allowOverlap="1" wp14:anchorId="120C0CFD" wp14:editId="26FB7378">
                <wp:simplePos x="0" y="0"/>
                <wp:positionH relativeFrom="column">
                  <wp:posOffset>4659894</wp:posOffset>
                </wp:positionH>
                <wp:positionV relativeFrom="paragraph">
                  <wp:posOffset>2756535</wp:posOffset>
                </wp:positionV>
                <wp:extent cx="289560" cy="143510"/>
                <wp:effectExtent l="0" t="0" r="15240" b="27940"/>
                <wp:wrapNone/>
                <wp:docPr id="11" name="正方形/長方形 11"/>
                <wp:cNvGraphicFramePr/>
                <a:graphic xmlns:a="http://schemas.openxmlformats.org/drawingml/2006/main">
                  <a:graphicData uri="http://schemas.microsoft.com/office/word/2010/wordprocessingShape">
                    <wps:wsp>
                      <wps:cNvSpPr/>
                      <wps:spPr>
                        <a:xfrm>
                          <a:off x="0" y="0"/>
                          <a:ext cx="289560" cy="143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0E884" id="正方形/長方形 11" o:spid="_x0000_s1026" style="position:absolute;left:0;text-align:left;margin-left:366.9pt;margin-top:217.05pt;width:22.8pt;height:11.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" filled="f" strokecolor="red" strokeweight="2pt"/>
            </w:pict>
          </mc:Fallback>
        </mc:AlternateContent>
      </w:r>
      <w:r w:rsidR="00A50D97">
        <w:rPr>
          <w:rFonts w:hint="eastAsia"/>
          <w:noProof/>
        </w:rPr>
        <w:drawing>
          <wp:inline distT="0" distB="0" distL="0" distR="0" wp14:anchorId="20F2CC6A" wp14:editId="17899970">
            <wp:extent cx="5397777" cy="4076910"/>
            <wp:effectExtent l="0" t="0" r="0" b="0"/>
            <wp:docPr id="121" name="図 121" descr="パソコン画面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パソコン画面のスクリーンショット&#10;&#10;自動的に生成された説明"/>
                    <pic:cNvPicPr/>
                  </pic:nvPicPr>
                  <pic:blipFill>
                    <a:blip r:embed="rId45">
                      <a:extLst>
                        <a:ext uri="{28A0092B-C50C-407E-A947-70E740481C1C}">
                          <a14:useLocalDpi xmlns:a14="http://schemas.microsoft.com/office/drawing/2010/main" val="0"/>
                        </a:ext>
                      </a:extLst>
                    </a:blip>
                    <a:stretch>
                      <a:fillRect/>
                    </a:stretch>
                  </pic:blipFill>
                  <pic:spPr>
                    <a:xfrm>
                      <a:off x="0" y="0"/>
                      <a:ext cx="5397777" cy="4076910"/>
                    </a:xfrm>
                    <a:prstGeom prst="rect">
                      <a:avLst/>
                    </a:prstGeom>
                  </pic:spPr>
                </pic:pic>
              </a:graphicData>
            </a:graphic>
          </wp:inline>
        </w:drawing>
      </w:r>
    </w:p>
    <w:p w14:paraId="00DCC928" w14:textId="0384B5C9" w:rsidR="00DB1C8A"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35</w:t>
      </w:r>
      <w:r w:rsidR="006B128F">
        <w:fldChar w:fldCharType="end"/>
      </w:r>
      <w:r w:rsidR="00EC0304" w:rsidRPr="00CB055E">
        <w:rPr>
          <w:rFonts w:hint="eastAsia"/>
        </w:rPr>
        <w:t xml:space="preserve"> </w:t>
      </w:r>
      <w:r w:rsidR="00DB1C8A" w:rsidRPr="00CB055E">
        <w:rPr>
          <w:rFonts w:hint="eastAsia"/>
        </w:rPr>
        <w:t>メニュー管理</w:t>
      </w:r>
    </w:p>
    <w:p w14:paraId="311DBF07" w14:textId="77777777" w:rsidR="00542415" w:rsidRPr="00CB055E" w:rsidRDefault="00542415" w:rsidP="00DB1C8A">
      <w:pPr>
        <w:jc w:val="center"/>
        <w:rPr>
          <w:b/>
        </w:rPr>
      </w:pPr>
    </w:p>
    <w:p w14:paraId="33CC875D" w14:textId="77777777" w:rsidR="000304DC" w:rsidRDefault="009103B2" w:rsidP="0064618D">
      <w:pPr>
        <w:keepNext/>
        <w:ind w:left="1134"/>
        <w:jc w:val="center"/>
      </w:pPr>
      <w:r>
        <w:rPr>
          <w:noProof/>
        </w:rPr>
        <mc:AlternateContent>
          <mc:Choice Requires="wps">
            <w:drawing>
              <wp:anchor distT="0" distB="0" distL="114300" distR="114300" simplePos="0" relativeHeight="251751424" behindDoc="0" locked="0" layoutInCell="1" allowOverlap="1" wp14:anchorId="13B715AC" wp14:editId="14D0252C">
                <wp:simplePos x="0" y="0"/>
                <wp:positionH relativeFrom="column">
                  <wp:posOffset>767080</wp:posOffset>
                </wp:positionH>
                <wp:positionV relativeFrom="paragraph">
                  <wp:posOffset>206680</wp:posOffset>
                </wp:positionV>
                <wp:extent cx="5355513" cy="1190625"/>
                <wp:effectExtent l="0" t="0" r="17145" b="28575"/>
                <wp:wrapNone/>
                <wp:docPr id="15" name="正方形/長方形 15"/>
                <wp:cNvGraphicFramePr/>
                <a:graphic xmlns:a="http://schemas.openxmlformats.org/drawingml/2006/main">
                  <a:graphicData uri="http://schemas.microsoft.com/office/word/2010/wordprocessingShape">
                    <wps:wsp>
                      <wps:cNvSpPr/>
                      <wps:spPr>
                        <a:xfrm>
                          <a:off x="0" y="0"/>
                          <a:ext cx="5355513" cy="1190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546093" id="正方形/長方形 15" o:spid="_x0000_s1026" style="position:absolute;left:0;text-align:left;margin-left:60.4pt;margin-top:16.25pt;width:421.7pt;height:93.7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" filled="f" strokecolor="red" strokeweight="2pt"/>
            </w:pict>
          </mc:Fallback>
        </mc:AlternateContent>
      </w:r>
      <w:r w:rsidR="00A01BC7">
        <w:rPr>
          <w:noProof/>
        </w:rPr>
        <w:drawing>
          <wp:inline distT="0" distB="0" distL="0" distR="0" wp14:anchorId="7D42ADF8" wp14:editId="102EC767">
            <wp:extent cx="5400000" cy="1408696"/>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518" t="60895" r="2562" b="11089"/>
                    <a:stretch/>
                  </pic:blipFill>
                  <pic:spPr bwMode="auto">
                    <a:xfrm>
                      <a:off x="0" y="0"/>
                      <a:ext cx="5400000" cy="1408696"/>
                    </a:xfrm>
                    <a:prstGeom prst="rect">
                      <a:avLst/>
                    </a:prstGeom>
                    <a:ln>
                      <a:noFill/>
                    </a:ln>
                    <a:extLst>
                      <a:ext uri="{53640926-AAD7-44D8-BBD7-CCE9431645EC}">
                        <a14:shadowObscured xmlns:a14="http://schemas.microsoft.com/office/drawing/2010/main"/>
                      </a:ext>
                    </a:extLst>
                  </pic:spPr>
                </pic:pic>
              </a:graphicData>
            </a:graphic>
          </wp:inline>
        </w:drawing>
      </w:r>
    </w:p>
    <w:p w14:paraId="02320540" w14:textId="016F7361" w:rsidR="00A01BC7"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36</w:t>
      </w:r>
      <w:r w:rsidR="006B128F">
        <w:fldChar w:fldCharType="end"/>
      </w:r>
      <w:r w:rsidR="000343FC" w:rsidRPr="00CB055E">
        <w:rPr>
          <w:rFonts w:hint="eastAsia"/>
        </w:rPr>
        <w:t xml:space="preserve"> </w:t>
      </w:r>
      <w:r w:rsidR="00DB1C8A" w:rsidRPr="00CB055E">
        <w:rPr>
          <w:rFonts w:hint="eastAsia"/>
        </w:rPr>
        <w:t>ロール情報画面（メニュー管理）</w:t>
      </w:r>
    </w:p>
    <w:p w14:paraId="54002072" w14:textId="77777777" w:rsidR="00DB1C8A" w:rsidRPr="00A01BC7" w:rsidRDefault="00A01BC7" w:rsidP="00A01BC7">
      <w:pPr>
        <w:widowControl/>
        <w:jc w:val="left"/>
        <w:rPr>
          <w:b/>
          <w:bCs/>
          <w:szCs w:val="21"/>
        </w:rPr>
      </w:pPr>
      <w:r>
        <w:br w:type="page"/>
      </w:r>
    </w:p>
    <w:p w14:paraId="23E99819" w14:textId="77777777" w:rsidR="003F4D98" w:rsidRPr="00FB61EA" w:rsidRDefault="00110B13" w:rsidP="00400EB0">
      <w:pPr>
        <w:pStyle w:val="5"/>
        <w:numPr>
          <w:ilvl w:val="0"/>
          <w:numId w:val="28"/>
        </w:numPr>
      </w:pPr>
      <w:r w:rsidRPr="00FB61EA">
        <w:rPr>
          <w:rFonts w:hint="eastAsia"/>
        </w:rPr>
        <w:lastRenderedPageBreak/>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755F4B4D" w14:textId="77777777" w:rsidR="009714E9" w:rsidRPr="00CB055E" w:rsidRDefault="009714E9" w:rsidP="00102998">
      <w:pPr>
        <w:ind w:leftChars="472" w:left="991"/>
      </w:pPr>
    </w:p>
    <w:p w14:paraId="63D8C43A" w14:textId="32100FAB" w:rsidR="007B00F3" w:rsidRPr="00CB055E" w:rsidRDefault="0040198A">
      <w:pPr>
        <w:pStyle w:val="af2"/>
        <w:rPr>
          <w:rFonts w:ascii="Arial" w:hAnsi="Arial"/>
        </w:rPr>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B22A08">
        <w:rPr>
          <w:noProof/>
        </w:rPr>
        <w:t>1.1</w:t>
      </w:r>
      <w:r w:rsidR="00185F84" w:rsidRPr="00CB055E">
        <w:fldChar w:fldCharType="end"/>
      </w:r>
      <w:r w:rsidR="00185F84" w:rsidRPr="00CB055E">
        <w:noBreakHyphen/>
      </w:r>
      <w:r w:rsidR="00125528">
        <w:rPr>
          <w:rFonts w:hint="eastAsia"/>
        </w:rPr>
        <w:t>3</w:t>
      </w:r>
      <w:r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77777777" w:rsidR="00853CAA" w:rsidRPr="00CB055E" w:rsidRDefault="00853CAA" w:rsidP="00853CAA">
            <w:pPr>
              <w:jc w:val="center"/>
              <w:rPr>
                <w:b/>
                <w:sz w:val="18"/>
                <w:szCs w:val="18"/>
              </w:rPr>
            </w:pP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77777777"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p>
        </w:tc>
      </w:tr>
    </w:tbl>
    <w:p w14:paraId="3F7CF6B4" w14:textId="77777777" w:rsidR="00452B3F" w:rsidRDefault="00452B3F">
      <w:pPr>
        <w:widowControl/>
        <w:jc w:val="left"/>
      </w:pPr>
    </w:p>
    <w:p w14:paraId="38113341" w14:textId="77777777" w:rsidR="00452B3F" w:rsidRDefault="00452B3F">
      <w:pPr>
        <w:widowControl/>
        <w:jc w:val="left"/>
      </w:pPr>
    </w:p>
    <w:p w14:paraId="19AF3214" w14:textId="77777777" w:rsidR="000304DC" w:rsidRDefault="00854298" w:rsidP="0064618D">
      <w:pPr>
        <w:keepNext/>
        <w:widowControl/>
        <w:ind w:left="1134" w:hanging="141"/>
        <w:jc w:val="left"/>
      </w:pPr>
      <w:r w:rsidRPr="009103B2">
        <w:rPr>
          <w:rFonts w:hint="eastAsia"/>
          <w:noProof/>
          <w:sz w:val="18"/>
          <w:szCs w:val="18"/>
        </w:rPr>
        <mc:AlternateContent>
          <mc:Choice Requires="wps">
            <w:drawing>
              <wp:anchor distT="0" distB="0" distL="114300" distR="114300" simplePos="0" relativeHeight="251596800" behindDoc="0" locked="0" layoutInCell="1" allowOverlap="1" wp14:anchorId="13195DF3" wp14:editId="6DA479A8">
                <wp:simplePos x="0" y="0"/>
                <wp:positionH relativeFrom="column">
                  <wp:posOffset>628015</wp:posOffset>
                </wp:positionH>
                <wp:positionV relativeFrom="paragraph">
                  <wp:posOffset>184150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139998D" w14:textId="77777777" w:rsidR="0016547F" w:rsidRPr="00CE4DF3" w:rsidRDefault="0016547F"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95DF3" id="正方形/長方形 255" o:spid="_x0000_s1111" style="position:absolute;left:0;text-align:left;margin-left:49.45pt;margin-top:14.5pt;width:38.15pt;height:59.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" filled="f" strokecolor="red" strokeweight="1.5pt">
                <v:textbox inset="0,0,0,0">
                  <w:txbxContent>
                    <w:p w14:paraId="6139998D" w14:textId="77777777" w:rsidR="0016547F" w:rsidRPr="00CE4DF3" w:rsidRDefault="0016547F"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03968" behindDoc="0" locked="0" layoutInCell="1" allowOverlap="1" wp14:anchorId="609D9166" wp14:editId="59DC078F">
                <wp:simplePos x="0" y="0"/>
                <wp:positionH relativeFrom="column">
                  <wp:posOffset>1155065</wp:posOffset>
                </wp:positionH>
                <wp:positionV relativeFrom="paragraph">
                  <wp:posOffset>184150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8CB59F7" w14:textId="77777777" w:rsidR="0016547F" w:rsidRPr="00CE4DF3" w:rsidRDefault="0016547F"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D9166" id="正方形/長方形 320" o:spid="_x0000_s1112" style="position:absolute;left:0;text-align:left;margin-left:90.95pt;margin-top:14.5pt;width:38.8pt;height:59.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" filled="f" strokecolor="red" strokeweight="1.5pt">
                <v:textbox inset="0,0,0,0">
                  <w:txbxContent>
                    <w:p w14:paraId="08CB59F7" w14:textId="77777777" w:rsidR="0016547F" w:rsidRPr="00CE4DF3" w:rsidRDefault="0016547F"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1248" behindDoc="0" locked="0" layoutInCell="1" allowOverlap="1" wp14:anchorId="05561AE5" wp14:editId="691AD795">
                <wp:simplePos x="0" y="0"/>
                <wp:positionH relativeFrom="column">
                  <wp:posOffset>1689100</wp:posOffset>
                </wp:positionH>
                <wp:positionV relativeFrom="paragraph">
                  <wp:posOffset>184150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DB49307" w14:textId="77777777" w:rsidR="0016547F" w:rsidRPr="00CE4DF3" w:rsidRDefault="0016547F"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61AE5" id="正方形/長方形 20" o:spid="_x0000_s1113" style="position:absolute;left:0;text-align:left;margin-left:133pt;margin-top:14.5pt;width:60.15pt;height:5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" filled="f" strokecolor="red" strokeweight="1.5pt">
                <v:textbox inset="0,0,0,0">
                  <w:txbxContent>
                    <w:p w14:paraId="4DB49307" w14:textId="77777777" w:rsidR="0016547F" w:rsidRPr="00CE4DF3" w:rsidRDefault="0016547F"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4320" behindDoc="0" locked="0" layoutInCell="1" allowOverlap="1" wp14:anchorId="1DA50F89" wp14:editId="45CD58C7">
                <wp:simplePos x="0" y="0"/>
                <wp:positionH relativeFrom="column">
                  <wp:posOffset>2493645</wp:posOffset>
                </wp:positionH>
                <wp:positionV relativeFrom="paragraph">
                  <wp:posOffset>184150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3B7309" w14:textId="77777777" w:rsidR="0016547F" w:rsidRPr="00CE4DF3" w:rsidRDefault="0016547F"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50F89" id="正方形/長方形 27" o:spid="_x0000_s1114" style="position:absolute;left:0;text-align:left;margin-left:196.35pt;margin-top:14.5pt;width:44.55pt;height:5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" filled="f" strokecolor="red" strokeweight="1.5pt">
                <v:textbox inset="0,0,0,0">
                  <w:txbxContent>
                    <w:p w14:paraId="003B7309" w14:textId="77777777" w:rsidR="0016547F" w:rsidRPr="00CE4DF3" w:rsidRDefault="0016547F"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5344" behindDoc="0" locked="0" layoutInCell="1" allowOverlap="1" wp14:anchorId="3D08C559" wp14:editId="71D3A87A">
                <wp:simplePos x="0" y="0"/>
                <wp:positionH relativeFrom="column">
                  <wp:posOffset>3100705</wp:posOffset>
                </wp:positionH>
                <wp:positionV relativeFrom="paragraph">
                  <wp:posOffset>184150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477D9DE" w14:textId="77777777" w:rsidR="0016547F" w:rsidRPr="00CE4DF3" w:rsidRDefault="0016547F" w:rsidP="00C12213">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8C559" id="正方形/長方形 449" o:spid="_x0000_s1115" style="position:absolute;left:0;text-align:left;margin-left:244.15pt;margin-top:14.5pt;width:39.2pt;height: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" filled="f" strokecolor="red" strokeweight="1.5pt">
                <v:textbox inset="0,0,0,0">
                  <w:txbxContent>
                    <w:p w14:paraId="6477D9DE" w14:textId="77777777" w:rsidR="0016547F" w:rsidRPr="00CE4DF3" w:rsidRDefault="0016547F" w:rsidP="00C12213">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40832" behindDoc="0" locked="0" layoutInCell="1" allowOverlap="1" wp14:anchorId="33DFEB21" wp14:editId="5FF33685">
                <wp:simplePos x="0" y="0"/>
                <wp:positionH relativeFrom="column">
                  <wp:posOffset>3634740</wp:posOffset>
                </wp:positionH>
                <wp:positionV relativeFrom="paragraph">
                  <wp:posOffset>184150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C9E90B9" w14:textId="77777777" w:rsidR="0016547F" w:rsidRPr="00CE4DF3" w:rsidRDefault="0016547F"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FEB21" id="正方形/長方形 321" o:spid="_x0000_s1116" style="position:absolute;left:0;text-align:left;margin-left:286.2pt;margin-top:14.5pt;width:58.85pt;height:59.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" filled="f" strokecolor="red" strokeweight="1.5pt">
                <v:textbox inset="0,0,0,0">
                  <w:txbxContent>
                    <w:p w14:paraId="1C9E90B9" w14:textId="77777777" w:rsidR="0016547F" w:rsidRPr="00CE4DF3" w:rsidRDefault="0016547F"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51072" behindDoc="0" locked="0" layoutInCell="1" allowOverlap="1" wp14:anchorId="70F20847" wp14:editId="107F833B">
                <wp:simplePos x="0" y="0"/>
                <wp:positionH relativeFrom="column">
                  <wp:posOffset>4424680</wp:posOffset>
                </wp:positionH>
                <wp:positionV relativeFrom="paragraph">
                  <wp:posOffset>184150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10F3E5B" w14:textId="77777777" w:rsidR="0016547F" w:rsidRPr="00CE4DF3" w:rsidRDefault="0016547F"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20847" id="正方形/長方形 322" o:spid="_x0000_s1117" style="position:absolute;left:0;text-align:left;margin-left:348.4pt;margin-top:14.5pt;width:60.15pt;height:59.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" filled="f" strokecolor="red" strokeweight="1.5pt">
                <v:textbox inset="0,0,0,0">
                  <w:txbxContent>
                    <w:p w14:paraId="710F3E5B" w14:textId="77777777" w:rsidR="0016547F" w:rsidRPr="00CE4DF3" w:rsidRDefault="0016547F"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68480" behindDoc="0" locked="0" layoutInCell="1" allowOverlap="1" wp14:anchorId="48286733" wp14:editId="06DA2C07">
                <wp:simplePos x="0" y="0"/>
                <wp:positionH relativeFrom="column">
                  <wp:posOffset>5229225</wp:posOffset>
                </wp:positionH>
                <wp:positionV relativeFrom="paragraph">
                  <wp:posOffset>184480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F1B6804" w14:textId="77777777" w:rsidR="0016547F" w:rsidRPr="00CE4DF3" w:rsidRDefault="0016547F"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86733" id="正方形/長方形 327" o:spid="_x0000_s1118" style="position:absolute;left:0;text-align:left;margin-left:411.75pt;margin-top:14.55pt;width:61.25pt;height:5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" filled="f" strokecolor="red" strokeweight="1.5pt">
                <v:textbox inset="0,0,0,0">
                  <w:txbxContent>
                    <w:p w14:paraId="2F1B6804" w14:textId="77777777" w:rsidR="0016547F" w:rsidRPr="00CE4DF3" w:rsidRDefault="0016547F"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00A01BC7" w:rsidRPr="009103B2">
        <w:rPr>
          <w:noProof/>
        </w:rPr>
        <w:drawing>
          <wp:inline distT="0" distB="0" distL="0" distR="0" wp14:anchorId="4EB18797" wp14:editId="7AD7C7DB">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101EEE40" w14:textId="5E4FE920" w:rsidR="009A083A"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37</w:t>
      </w:r>
      <w:r w:rsidR="006B128F">
        <w:fldChar w:fldCharType="end"/>
      </w:r>
      <w:r w:rsidR="009A083A" w:rsidRPr="00CB055E">
        <w:rPr>
          <w:rFonts w:hint="eastAsia"/>
        </w:rPr>
        <w:t>メニュー登録画面（メニュー管理）</w:t>
      </w:r>
    </w:p>
    <w:p w14:paraId="0DA6BF3B" w14:textId="77777777" w:rsidR="00A01BC7" w:rsidRPr="00A01BC7" w:rsidRDefault="00A01BC7" w:rsidP="00CE4DF3">
      <w:pPr>
        <w:widowControl/>
        <w:ind w:firstLine="284"/>
        <w:jc w:val="left"/>
        <w:rPr>
          <w:b/>
          <w:bCs/>
          <w:szCs w:val="21"/>
        </w:rPr>
      </w:pPr>
    </w:p>
    <w:p w14:paraId="5102F3D4" w14:textId="77777777" w:rsidR="00A01BC7" w:rsidRPr="00CB055E" w:rsidRDefault="00A01BC7"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224EDD1E" w:rsidR="006A3FB8" w:rsidRPr="00CB055E" w:rsidRDefault="00C43F18" w:rsidP="00CE4DF3">
      <w:pPr>
        <w:ind w:firstLine="284"/>
      </w:pPr>
      <w:r w:rsidRPr="00CB055E">
        <w:rPr>
          <w:noProof/>
        </w:rPr>
        <mc:AlternateContent>
          <mc:Choice Requires="wpg">
            <w:drawing>
              <wp:anchor distT="0" distB="0" distL="114300" distR="114300" simplePos="0" relativeHeight="251558912" behindDoc="0" locked="0" layoutInCell="1" allowOverlap="1" wp14:anchorId="4F7F6076" wp14:editId="431B090E">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16547F" w:rsidRPr="007144F4" w:rsidRDefault="0016547F"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16547F" w:rsidRPr="007144F4" w:rsidRDefault="0016547F"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16547F" w:rsidRPr="007144F4" w:rsidRDefault="0016547F"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16547F" w:rsidRPr="007144F4" w:rsidRDefault="0016547F"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16547F" w:rsidRPr="007144F4" w:rsidRDefault="0016547F"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16547F" w:rsidRPr="007144F4" w:rsidRDefault="0016547F"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16547F" w:rsidRPr="007144F4" w:rsidRDefault="0016547F"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16547F" w:rsidRPr="007144F4" w:rsidRDefault="0016547F"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16547F" w:rsidRPr="007144F4" w:rsidRDefault="0016547F"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16547F" w:rsidRPr="007144F4" w:rsidRDefault="0016547F"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16547F" w:rsidRPr="007144F4" w:rsidRDefault="0016547F"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16547F" w:rsidRPr="001A2C02" w:rsidRDefault="0016547F">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16547F" w:rsidRPr="001A2C02" w:rsidRDefault="0016547F"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119" style="position:absolute;left:0;text-align:left;margin-left:57.85pt;margin-top:.85pt;width:409.5pt;height:169.5pt;z-index:251558912;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">
                <v:shape id="テキスト ボックス 246" o:spid="_x0000_s1120"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16547F" w:rsidRPr="007144F4" w:rsidRDefault="0016547F"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16547F" w:rsidRPr="007144F4" w:rsidRDefault="0016547F"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21"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16547F" w:rsidRPr="007144F4" w:rsidRDefault="0016547F"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22"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23"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24"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16547F" w:rsidRPr="007144F4" w:rsidRDefault="0016547F"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125"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16547F" w:rsidRPr="007144F4" w:rsidRDefault="0016547F"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126"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16547F" w:rsidRPr="007144F4" w:rsidRDefault="0016547F"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16547F" w:rsidRPr="007144F4" w:rsidRDefault="0016547F"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127"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28"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29"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16547F" w:rsidRPr="007144F4" w:rsidRDefault="0016547F"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30"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16547F" w:rsidRPr="007144F4" w:rsidRDefault="0016547F"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31"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16547F" w:rsidRPr="007144F4" w:rsidRDefault="0016547F"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32"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16547F" w:rsidRPr="007144F4" w:rsidRDefault="0016547F"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33"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34"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16547F" w:rsidRPr="001A2C02" w:rsidRDefault="0016547F">
                        <w:pPr>
                          <w:rPr>
                            <w:sz w:val="18"/>
                            <w:szCs w:val="18"/>
                          </w:rPr>
                        </w:pPr>
                        <w:r>
                          <w:rPr>
                            <w:rFonts w:hint="eastAsia"/>
                          </w:rPr>
                          <w:t>：処理</w:t>
                        </w:r>
                        <w:r>
                          <w:rPr>
                            <w:rFonts w:hint="eastAsia"/>
                            <w:sz w:val="18"/>
                            <w:szCs w:val="18"/>
                          </w:rPr>
                          <w:t>結果</w:t>
                        </w:r>
                      </w:p>
                    </w:txbxContent>
                  </v:textbox>
                </v:shape>
                <v:rect id="正方形/長方形 247" o:spid="_x0000_s1135"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36"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16547F" w:rsidRPr="001A2C02" w:rsidRDefault="0016547F"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05594726" w14:textId="14059866" w:rsidR="00C12213"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38</w:t>
      </w:r>
      <w:r w:rsidR="006B128F">
        <w:fldChar w:fldCharType="end"/>
      </w:r>
      <w:r w:rsidR="007665AC" w:rsidRPr="00CB055E">
        <w:rPr>
          <w:rFonts w:hint="eastAsia"/>
        </w:rPr>
        <w:t xml:space="preserve"> </w:t>
      </w:r>
      <w:r w:rsidR="007665AC" w:rsidRPr="008A2B0D">
        <w:rPr>
          <w:rFonts w:ascii="Arial" w:hAnsi="Arial" w:hint="eastAsia"/>
        </w:rPr>
        <w:t>Web</w:t>
      </w:r>
      <w:r w:rsidR="007665AC" w:rsidRPr="00CB055E">
        <w:rPr>
          <w:rFonts w:hint="eastAsia"/>
        </w:rPr>
        <w:t>表示最大行数の処理概要</w:t>
      </w:r>
    </w:p>
    <w:p w14:paraId="4D0B24E4" w14:textId="77777777" w:rsidR="00A01BC7" w:rsidRPr="00A01BC7" w:rsidRDefault="00A01BC7" w:rsidP="00A01BC7">
      <w:pPr>
        <w:widowControl/>
        <w:jc w:val="left"/>
        <w:rPr>
          <w:b/>
          <w:bCs/>
          <w:szCs w:val="21"/>
        </w:rPr>
      </w:pPr>
      <w:r>
        <w:br w:type="page"/>
      </w:r>
    </w:p>
    <w:p w14:paraId="3F931F7C" w14:textId="77777777" w:rsidR="00F60CB7" w:rsidRPr="00CB055E" w:rsidRDefault="00C330A5" w:rsidP="008B2059">
      <w:pPr>
        <w:pStyle w:val="71"/>
      </w:pPr>
      <w:r>
        <w:rPr>
          <w:rFonts w:hint="eastAsia"/>
        </w:rPr>
        <w:lastRenderedPageBreak/>
        <w:t>「</w:t>
      </w:r>
      <w:r w:rsidR="00F60CB7" w:rsidRPr="008A2B0D">
        <w:rPr>
          <w:rFonts w:ascii="Arial" w:hAnsi="Arial" w:hint="eastAsia"/>
        </w:rPr>
        <w:t>Excel</w:t>
      </w:r>
      <w:r>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389D1FCC" w14:textId="77777777" w:rsidR="000304DC" w:rsidRDefault="00452B3F" w:rsidP="0064618D">
      <w:pPr>
        <w:keepNext/>
        <w:widowControl/>
        <w:ind w:left="1134" w:firstLine="1"/>
      </w:pPr>
      <w:r>
        <w:rPr>
          <w:noProof/>
        </w:rPr>
        <w:drawing>
          <wp:inline distT="0" distB="0" distL="0" distR="0" wp14:anchorId="15F7EF66" wp14:editId="7F373885">
            <wp:extent cx="5400000" cy="1715523"/>
            <wp:effectExtent l="0" t="0" r="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829" t="55642" r="1940" b="10117"/>
                    <a:stretch/>
                  </pic:blipFill>
                  <pic:spPr bwMode="auto">
                    <a:xfrm>
                      <a:off x="0" y="0"/>
                      <a:ext cx="5400000" cy="1715523"/>
                    </a:xfrm>
                    <a:prstGeom prst="rect">
                      <a:avLst/>
                    </a:prstGeom>
                    <a:ln>
                      <a:noFill/>
                    </a:ln>
                    <a:extLst>
                      <a:ext uri="{53640926-AAD7-44D8-BBD7-CCE9431645EC}">
                        <a14:shadowObscured xmlns:a14="http://schemas.microsoft.com/office/drawing/2010/main"/>
                      </a:ext>
                    </a:extLst>
                  </pic:spPr>
                </pic:pic>
              </a:graphicData>
            </a:graphic>
          </wp:inline>
        </w:drawing>
      </w:r>
    </w:p>
    <w:p w14:paraId="4B25CE2F" w14:textId="38D49EDC" w:rsidR="009A083A" w:rsidRPr="00CB055E"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39</w:t>
      </w:r>
      <w:r w:rsidR="006B128F">
        <w:fldChar w:fldCharType="end"/>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5CB0706F" w14:textId="77777777" w:rsidR="00442B4D" w:rsidRPr="00442B4D" w:rsidRDefault="00867039" w:rsidP="008B2059">
      <w:pPr>
        <w:pStyle w:val="71"/>
      </w:pPr>
      <w:r w:rsidRPr="00CB055E">
        <w:rPr>
          <w:rFonts w:hint="eastAsia"/>
        </w:rPr>
        <w:t>ファイルの説明に従って</w:t>
      </w:r>
      <w:r w:rsidR="006416DD">
        <w:rPr>
          <w:rFonts w:hint="eastAsia"/>
        </w:rPr>
        <w:t>操作してください</w:t>
      </w:r>
      <w:r w:rsidR="0099286D">
        <w:rPr>
          <w:rFonts w:hint="eastAsia"/>
        </w:rPr>
        <w:t>。</w:t>
      </w:r>
    </w:p>
    <w:p w14:paraId="77D63F91" w14:textId="77777777" w:rsidR="009A399A" w:rsidRDefault="009A399A">
      <w:pPr>
        <w:widowControl/>
        <w:jc w:val="left"/>
      </w:pPr>
    </w:p>
    <w:p w14:paraId="7151976E" w14:textId="77777777" w:rsidR="00352DF7" w:rsidRDefault="00352DF7">
      <w:pPr>
        <w:widowControl/>
        <w:jc w:val="left"/>
      </w:pPr>
    </w:p>
    <w:p w14:paraId="622B5D9B" w14:textId="77777777" w:rsidR="00157DFD" w:rsidRPr="00FC5D82" w:rsidRDefault="00157DFD" w:rsidP="00EC6945">
      <w:pPr>
        <w:pStyle w:val="40"/>
        <w:ind w:left="550" w:right="210"/>
      </w:pPr>
      <w:bookmarkStart w:id="172" w:name="_Ref514254660"/>
      <w:bookmarkStart w:id="173" w:name="_Ref514254664"/>
      <w:bookmarkStart w:id="174" w:name="_Ref514255248"/>
      <w:bookmarkStart w:id="175" w:name="_Ref514255252"/>
      <w:bookmarkStart w:id="176" w:name="_Ref514348664"/>
      <w:bookmarkStart w:id="177" w:name="_Toc62216839"/>
      <w:bookmarkStart w:id="178" w:name="_Toc435436152"/>
      <w:bookmarkStart w:id="179" w:name="_Ref494042004"/>
      <w:bookmarkStart w:id="180" w:name="_Ref494042027"/>
      <w:bookmarkStart w:id="181" w:name="_Ref494042066"/>
      <w:bookmarkStart w:id="182" w:name="_Ref494042169"/>
      <w:bookmarkStart w:id="183" w:name="_Ref494042172"/>
      <w:r w:rsidRPr="00FC5D82">
        <w:rPr>
          <w:rFonts w:hint="eastAsia"/>
        </w:rPr>
        <w:t>ロール管理</w:t>
      </w:r>
      <w:bookmarkEnd w:id="172"/>
      <w:bookmarkEnd w:id="173"/>
      <w:bookmarkEnd w:id="174"/>
      <w:bookmarkEnd w:id="175"/>
      <w:bookmarkEnd w:id="176"/>
      <w:bookmarkEnd w:id="177"/>
    </w:p>
    <w:bookmarkEnd w:id="178"/>
    <w:bookmarkEnd w:id="179"/>
    <w:bookmarkEnd w:id="180"/>
    <w:bookmarkEnd w:id="181"/>
    <w:bookmarkEnd w:id="182"/>
    <w:bookmarkEnd w:id="183"/>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77777777" w:rsidR="00DA3482" w:rsidRPr="00CE4DF3"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3C43BC40" w14:textId="6CB17C9D" w:rsidR="000304DC" w:rsidRDefault="009D198E" w:rsidP="0064618D">
      <w:pPr>
        <w:pStyle w:val="a9"/>
        <w:keepNext/>
      </w:pPr>
      <w:r>
        <w:rPr>
          <w:noProof/>
        </w:rPr>
        <w:drawing>
          <wp:inline distT="0" distB="0" distL="0" distR="0" wp14:anchorId="51930145" wp14:editId="04804FBD">
            <wp:extent cx="5476875" cy="2962275"/>
            <wp:effectExtent l="0" t="0" r="9525"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76875" cy="2962275"/>
                    </a:xfrm>
                    <a:prstGeom prst="rect">
                      <a:avLst/>
                    </a:prstGeom>
                    <a:noFill/>
                    <a:ln>
                      <a:noFill/>
                    </a:ln>
                  </pic:spPr>
                </pic:pic>
              </a:graphicData>
            </a:graphic>
          </wp:inline>
        </w:drawing>
      </w:r>
    </w:p>
    <w:p w14:paraId="5505D05C" w14:textId="5F798B52" w:rsidR="00555C32"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40</w:t>
      </w:r>
      <w:r w:rsidR="006B128F">
        <w:fldChar w:fldCharType="end"/>
      </w:r>
      <w:r w:rsidR="009A7B94" w:rsidRPr="00CB055E">
        <w:rPr>
          <w:rFonts w:hint="eastAsia"/>
        </w:rPr>
        <w:t xml:space="preserve"> </w:t>
      </w:r>
      <w:r w:rsidR="00A624BC">
        <w:rPr>
          <w:rFonts w:hint="eastAsia"/>
        </w:rPr>
        <w:t>ロール</w:t>
      </w:r>
      <w:r w:rsidR="00686743" w:rsidRPr="00CB055E">
        <w:rPr>
          <w:rFonts w:hint="eastAsia"/>
        </w:rPr>
        <w:t>管理画面</w:t>
      </w:r>
    </w:p>
    <w:p w14:paraId="5B173B47" w14:textId="55541514" w:rsidR="0099286D" w:rsidRDefault="0099286D" w:rsidP="0099286D"/>
    <w:p w14:paraId="15B995AE" w14:textId="77777777" w:rsidR="000D5A30" w:rsidRPr="0099286D" w:rsidRDefault="000D5A30" w:rsidP="0099286D"/>
    <w:p w14:paraId="2549F52D" w14:textId="77777777" w:rsidR="00157DFD" w:rsidRPr="00FC5D82" w:rsidRDefault="00157DFD" w:rsidP="00EC6945">
      <w:pPr>
        <w:pStyle w:val="40"/>
        <w:ind w:left="550" w:right="210"/>
      </w:pPr>
      <w:bookmarkStart w:id="184" w:name="_Ref514255551"/>
      <w:bookmarkStart w:id="185" w:name="_Ref514255557"/>
      <w:bookmarkStart w:id="186" w:name="_Ref514348618"/>
      <w:bookmarkStart w:id="187" w:name="_Toc62216840"/>
      <w:bookmarkStart w:id="188" w:name="_Toc435436153"/>
      <w:bookmarkStart w:id="189" w:name="_Ref494042198"/>
      <w:bookmarkStart w:id="190" w:name="_Ref494042233"/>
      <w:bookmarkStart w:id="191" w:name="_Ref494042260"/>
      <w:r w:rsidRPr="00FC5D82">
        <w:rPr>
          <w:rFonts w:hint="eastAsia"/>
        </w:rPr>
        <w:t>ユーザ</w:t>
      </w:r>
      <w:r w:rsidR="000849BC" w:rsidRPr="00FC5D82">
        <w:rPr>
          <w:rFonts w:hint="eastAsia"/>
        </w:rPr>
        <w:t>ー</w:t>
      </w:r>
      <w:r w:rsidRPr="00FC5D82">
        <w:rPr>
          <w:rFonts w:hint="eastAsia"/>
        </w:rPr>
        <w:t>管理</w:t>
      </w:r>
      <w:bookmarkEnd w:id="184"/>
      <w:bookmarkEnd w:id="185"/>
      <w:bookmarkEnd w:id="186"/>
      <w:bookmarkEnd w:id="187"/>
    </w:p>
    <w:bookmarkEnd w:id="188"/>
    <w:bookmarkEnd w:id="189"/>
    <w:bookmarkEnd w:id="190"/>
    <w:bookmarkEnd w:id="191"/>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lastRenderedPageBreak/>
        <w:t>アカウントロックがかかった場合、この画面から解除可能です。</w:t>
      </w:r>
    </w:p>
    <w:p w14:paraId="58C39506" w14:textId="77777777" w:rsidR="000721A2" w:rsidRDefault="00DE0813" w:rsidP="006875F7">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529F93BA" w14:textId="77777777" w:rsidR="000304DC" w:rsidRDefault="00D67E7F" w:rsidP="0064618D">
      <w:pPr>
        <w:keepNext/>
        <w:ind w:left="426"/>
      </w:pPr>
      <w:r w:rsidRPr="00CB055E">
        <w:rPr>
          <w:noProof/>
        </w:rPr>
        <mc:AlternateContent>
          <mc:Choice Requires="wps">
            <w:drawing>
              <wp:anchor distT="0" distB="0" distL="114300" distR="114300" simplePos="0" relativeHeight="251542528" behindDoc="0" locked="0" layoutInCell="1" allowOverlap="1" wp14:anchorId="504EC12A" wp14:editId="497FBE3B">
                <wp:simplePos x="0" y="0"/>
                <wp:positionH relativeFrom="margin">
                  <wp:posOffset>3947615</wp:posOffset>
                </wp:positionH>
                <wp:positionV relativeFrom="paragraph">
                  <wp:posOffset>1246960</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4D08D4" id="角丸四角形 18" o:spid="_x0000_s1026" style="position:absolute;left:0;text-align:left;margin-left:310.85pt;margin-top:98.2pt;width:28.55pt;height:9.8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" filled="f" strokecolor="red" strokeweight="2pt">
                <w10:wrap anchorx="margin"/>
              </v:roundrect>
            </w:pict>
          </mc:Fallback>
        </mc:AlternateContent>
      </w:r>
      <w:r>
        <w:rPr>
          <w:rFonts w:hint="eastAsia"/>
        </w:rPr>
        <w:t xml:space="preserve">　　</w:t>
      </w:r>
      <w:r w:rsidR="000D5A30">
        <w:rPr>
          <w:rFonts w:hint="eastAsia"/>
          <w:noProof/>
        </w:rPr>
        <w:drawing>
          <wp:inline distT="0" distB="0" distL="0" distR="0" wp14:anchorId="0F5C68C9" wp14:editId="44B1BC98">
            <wp:extent cx="5543550" cy="3619612"/>
            <wp:effectExtent l="0" t="0" r="0" b="0"/>
            <wp:docPr id="1043" name="図 104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図 1043" descr="スクリーンショットの画面&#10;&#10;自動的に生成された説明"/>
                    <pic:cNvPicPr/>
                  </pic:nvPicPr>
                  <pic:blipFill>
                    <a:blip r:embed="rId50">
                      <a:extLst>
                        <a:ext uri="{28A0092B-C50C-407E-A947-70E740481C1C}">
                          <a14:useLocalDpi xmlns:a14="http://schemas.microsoft.com/office/drawing/2010/main" val="0"/>
                        </a:ext>
                      </a:extLst>
                    </a:blip>
                    <a:stretch>
                      <a:fillRect/>
                    </a:stretch>
                  </pic:blipFill>
                  <pic:spPr>
                    <a:xfrm>
                      <a:off x="0" y="0"/>
                      <a:ext cx="5543835" cy="3619798"/>
                    </a:xfrm>
                    <a:prstGeom prst="rect">
                      <a:avLst/>
                    </a:prstGeom>
                  </pic:spPr>
                </pic:pic>
              </a:graphicData>
            </a:graphic>
          </wp:inline>
        </w:drawing>
      </w:r>
    </w:p>
    <w:p w14:paraId="5EFED484" w14:textId="77777777" w:rsidR="000304DC" w:rsidRDefault="000304DC" w:rsidP="0064618D">
      <w:pPr>
        <w:pStyle w:val="af2"/>
      </w:pPr>
    </w:p>
    <w:p w14:paraId="3B28CDF9" w14:textId="3B53F9B8" w:rsidR="004669F3"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41</w:t>
      </w:r>
      <w:r w:rsidR="006B128F">
        <w:fldChar w:fldCharType="end"/>
      </w:r>
      <w:r w:rsidR="0031730D"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2772925D" w14:textId="77777777" w:rsidR="00352DF7" w:rsidRDefault="00352DF7">
      <w:pPr>
        <w:widowControl/>
        <w:jc w:val="left"/>
        <w:rPr>
          <w:b/>
          <w:bCs/>
          <w:szCs w:val="21"/>
        </w:rPr>
      </w:pPr>
      <w:r>
        <w:br w:type="page"/>
      </w:r>
    </w:p>
    <w:p w14:paraId="7165C982" w14:textId="77777777" w:rsidR="00157DFD" w:rsidRPr="00FC5D82" w:rsidRDefault="00157DFD" w:rsidP="00EC6945">
      <w:pPr>
        <w:pStyle w:val="40"/>
        <w:ind w:left="550" w:right="210"/>
      </w:pPr>
      <w:bookmarkStart w:id="192" w:name="_Ref514348821"/>
      <w:bookmarkStart w:id="193" w:name="_Ref514348925"/>
      <w:bookmarkStart w:id="194" w:name="_Toc62216841"/>
      <w:bookmarkStart w:id="195" w:name="_Toc435436154"/>
      <w:r w:rsidRPr="00FC5D82">
        <w:rPr>
          <w:rFonts w:hint="eastAsia"/>
        </w:rPr>
        <w:lastRenderedPageBreak/>
        <w:t>ロール・メニュー紐付管理</w:t>
      </w:r>
      <w:bookmarkEnd w:id="192"/>
      <w:bookmarkEnd w:id="193"/>
      <w:bookmarkEnd w:id="194"/>
    </w:p>
    <w:bookmarkEnd w:id="195"/>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77777777"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4A23F239" w14:textId="77777777" w:rsidR="00DA3482" w:rsidRDefault="00DA3482" w:rsidP="005B0BBF">
      <w:pPr>
        <w:pStyle w:val="a9"/>
      </w:pPr>
    </w:p>
    <w:p w14:paraId="282B1349" w14:textId="77777777" w:rsidR="000304DC" w:rsidRDefault="0068384E">
      <w:pPr>
        <w:pStyle w:val="af2"/>
      </w:pPr>
      <w:r>
        <w:rPr>
          <w:rFonts w:hint="eastAsia"/>
        </w:rPr>
        <w:t xml:space="preserve">　　　　</w:t>
      </w:r>
      <w:r w:rsidR="00A50D97">
        <w:rPr>
          <w:noProof/>
        </w:rPr>
        <w:drawing>
          <wp:inline distT="0" distB="0" distL="0" distR="0" wp14:anchorId="08729738" wp14:editId="719CE0EB">
            <wp:extent cx="5397777" cy="5410478"/>
            <wp:effectExtent l="0" t="0" r="0" b="0"/>
            <wp:docPr id="1048" name="図 1048"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図 1048" descr="コンピューターのスクリーンショット&#10;&#10;自動的に生成された説明"/>
                    <pic:cNvPicPr/>
                  </pic:nvPicPr>
                  <pic:blipFill>
                    <a:blip r:embed="rId51">
                      <a:extLst>
                        <a:ext uri="{28A0092B-C50C-407E-A947-70E740481C1C}">
                          <a14:useLocalDpi xmlns:a14="http://schemas.microsoft.com/office/drawing/2010/main" val="0"/>
                        </a:ext>
                      </a:extLst>
                    </a:blip>
                    <a:stretch>
                      <a:fillRect/>
                    </a:stretch>
                  </pic:blipFill>
                  <pic:spPr>
                    <a:xfrm>
                      <a:off x="0" y="0"/>
                      <a:ext cx="5397777" cy="5410478"/>
                    </a:xfrm>
                    <a:prstGeom prst="rect">
                      <a:avLst/>
                    </a:prstGeom>
                  </pic:spPr>
                </pic:pic>
              </a:graphicData>
            </a:graphic>
          </wp:inline>
        </w:drawing>
      </w:r>
    </w:p>
    <w:p w14:paraId="6C2967F6" w14:textId="5085FFB1" w:rsidR="00186DC6"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42</w:t>
      </w:r>
      <w:r w:rsidR="006B128F">
        <w:fldChar w:fldCharType="end"/>
      </w:r>
      <w:r w:rsidR="00F47FD4"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0B863564" w14:textId="77777777" w:rsidR="002F1AF7" w:rsidRPr="00CB055E" w:rsidRDefault="002F1AF7" w:rsidP="006875F7">
      <w:pPr>
        <w:pStyle w:val="43"/>
      </w:pPr>
    </w:p>
    <w:p w14:paraId="36BAFBE5" w14:textId="144BDFF3"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B22A08">
        <w:rPr>
          <w:u w:val="single"/>
        </w:rPr>
        <w:t>(</w:t>
      </w:r>
      <w:r w:rsidR="00B22A08" w:rsidRPr="00B22A08">
        <w:rPr>
          <w:rFonts w:ascii="Arial" w:hAnsi="Arial"/>
          <w:u w:val="single"/>
        </w:rPr>
        <w:t>12</w:t>
      </w:r>
      <w:r w:rsidR="00B22A08">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B22A08" w:rsidRPr="00B22A08">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B22A08">
        <w:rPr>
          <w:u w:val="single"/>
        </w:rPr>
        <w:t>(</w:t>
      </w:r>
      <w:r w:rsidR="00B22A08" w:rsidRPr="00B22A08">
        <w:rPr>
          <w:rFonts w:ascii="Arial" w:hAnsi="Arial"/>
          <w:u w:val="single"/>
        </w:rPr>
        <w:t>13</w:t>
      </w:r>
      <w:r w:rsidR="00B22A08">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B22A08" w:rsidRPr="00B22A08">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E5E4D5E" w14:textId="77777777" w:rsidR="005335E4" w:rsidRDefault="00EF137E" w:rsidP="006875F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14BF07E9" w14:textId="77777777" w:rsidR="000304DC" w:rsidRDefault="004E4FE1" w:rsidP="0064618D">
      <w:pPr>
        <w:pStyle w:val="a9"/>
        <w:keepNext/>
      </w:pPr>
      <w:r w:rsidRPr="00CB055E">
        <w:rPr>
          <w:noProof/>
        </w:rPr>
        <mc:AlternateContent>
          <mc:Choice Requires="wps">
            <w:drawing>
              <wp:anchor distT="0" distB="0" distL="114300" distR="114300" simplePos="0" relativeHeight="251545600" behindDoc="0" locked="0" layoutInCell="1" allowOverlap="1" wp14:anchorId="3B2E4AB8" wp14:editId="2A6D7F13">
                <wp:simplePos x="0" y="0"/>
                <wp:positionH relativeFrom="column">
                  <wp:posOffset>4234180</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16547F" w:rsidRPr="00C330A5" w:rsidRDefault="0016547F"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37" style="position:absolute;left:0;text-align:left;margin-left:333.4pt;margin-top:24.65pt;width:41.4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" filled="f" strokecolor="red" strokeweight="1.75pt">
                <v:textbox inset="0,0,0">
                  <w:txbxContent>
                    <w:p w14:paraId="34CCB82D" w14:textId="77777777" w:rsidR="0016547F" w:rsidRPr="00C330A5" w:rsidRDefault="0016547F"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Pr="00CB055E">
        <w:rPr>
          <w:noProof/>
        </w:rPr>
        <mc:AlternateContent>
          <mc:Choice Requires="wps">
            <w:drawing>
              <wp:anchor distT="0" distB="0" distL="114300" distR="114300" simplePos="0" relativeHeight="251544576" behindDoc="0" locked="0" layoutInCell="1" allowOverlap="1" wp14:anchorId="4F858787" wp14:editId="45B0BE5D">
                <wp:simplePos x="0" y="0"/>
                <wp:positionH relativeFrom="column">
                  <wp:posOffset>1562735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16547F" w:rsidRPr="00C330A5" w:rsidRDefault="0016547F"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38" style="position:absolute;left:0;text-align:left;margin-left:123.05pt;margin-top:24.65pt;width:207.9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" filled="f" strokecolor="red" strokeweight="1.75pt">
                <v:textbox inset="0,0,0">
                  <w:txbxContent>
                    <w:p w14:paraId="3A79318F" w14:textId="77777777" w:rsidR="0016547F" w:rsidRPr="00C330A5" w:rsidRDefault="0016547F"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00854298" w:rsidRPr="00CB055E">
        <w:rPr>
          <w:noProof/>
        </w:rPr>
        <mc:AlternateContent>
          <mc:Choice Requires="wps">
            <w:drawing>
              <wp:anchor distT="0" distB="0" distL="114300" distR="114300" simplePos="0" relativeHeight="251543552" behindDoc="0" locked="0" layoutInCell="1" allowOverlap="1" wp14:anchorId="1B7680BE" wp14:editId="2883D40C">
                <wp:simplePos x="0" y="0"/>
                <wp:positionH relativeFrom="column">
                  <wp:posOffset>883920</wp:posOffset>
                </wp:positionH>
                <wp:positionV relativeFrom="paragraph">
                  <wp:posOffset>313055</wp:posOffset>
                </wp:positionV>
                <wp:extent cx="6480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80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16547F" w:rsidRPr="00C330A5" w:rsidRDefault="0016547F"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39" style="position:absolute;left:0;text-align:left;margin-left:69.6pt;margin-top:24.65pt;width:51pt;height:39.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" filled="f" strokecolor="red" strokeweight="1.75pt">
                <v:textbox inset="0,0,0">
                  <w:txbxContent>
                    <w:p w14:paraId="7CC2AEF8" w14:textId="77777777" w:rsidR="0016547F" w:rsidRPr="00C330A5" w:rsidRDefault="0016547F"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005134F1">
        <w:rPr>
          <w:noProof/>
        </w:rPr>
        <w:drawing>
          <wp:inline distT="0" distB="0" distL="0" distR="0" wp14:anchorId="258B951E" wp14:editId="646A972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7DDD3DA1" w14:textId="7D4FC86A" w:rsidR="00BB286C"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43</w:t>
      </w:r>
      <w:r w:rsidR="006B128F">
        <w:fldChar w:fldCharType="end"/>
      </w:r>
      <w:r w:rsidR="003D3453"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2B924B7E" w14:textId="77777777" w:rsidR="00BB286C" w:rsidRPr="00CB055E" w:rsidRDefault="00BB286C" w:rsidP="004669F3"/>
    <w:p w14:paraId="52C3E318" w14:textId="77777777" w:rsidR="00157DFD" w:rsidRPr="00FC5D82" w:rsidRDefault="00157DFD" w:rsidP="00EC6945">
      <w:pPr>
        <w:pStyle w:val="40"/>
        <w:ind w:left="550" w:right="210"/>
      </w:pPr>
      <w:bookmarkStart w:id="196" w:name="_Ref514348676"/>
      <w:bookmarkStart w:id="197" w:name="_Ref514348727"/>
      <w:bookmarkStart w:id="198" w:name="_Toc62216842"/>
      <w:bookmarkStart w:id="199" w:name="_Toc435436155"/>
      <w:r w:rsidRPr="00FC5D82">
        <w:rPr>
          <w:rFonts w:hint="eastAsia"/>
        </w:rPr>
        <w:t>ロール・ユーザ紐付管理</w:t>
      </w:r>
      <w:bookmarkEnd w:id="196"/>
      <w:bookmarkEnd w:id="197"/>
      <w:bookmarkEnd w:id="198"/>
    </w:p>
    <w:bookmarkEnd w:id="199"/>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77777777" w:rsidR="00DA3482" w:rsidRDefault="00DA3482" w:rsidP="005B0BBF">
      <w:pPr>
        <w:pStyle w:val="a9"/>
      </w:pPr>
    </w:p>
    <w:p w14:paraId="555F789F" w14:textId="11EB1A56" w:rsidR="000304DC" w:rsidRDefault="009D198E" w:rsidP="0064618D">
      <w:pPr>
        <w:keepNext/>
        <w:ind w:leftChars="405" w:left="850"/>
      </w:pPr>
      <w:r>
        <w:rPr>
          <w:noProof/>
        </w:rPr>
        <w:drawing>
          <wp:inline distT="0" distB="0" distL="0" distR="0" wp14:anchorId="035E221F" wp14:editId="6836190C">
            <wp:extent cx="5295900" cy="3289300"/>
            <wp:effectExtent l="0" t="0" r="0" b="635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5900" cy="3289300"/>
                    </a:xfrm>
                    <a:prstGeom prst="rect">
                      <a:avLst/>
                    </a:prstGeom>
                  </pic:spPr>
                </pic:pic>
              </a:graphicData>
            </a:graphic>
          </wp:inline>
        </w:drawing>
      </w:r>
    </w:p>
    <w:p w14:paraId="47BACE62" w14:textId="42154C04" w:rsidR="00B563F0"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44</w:t>
      </w:r>
      <w:r w:rsidR="006B128F">
        <w:fldChar w:fldCharType="end"/>
      </w:r>
      <w:r w:rsidR="00840950"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648C6CA0" w14:textId="62676413" w:rsidR="0083339A" w:rsidRDefault="0083339A" w:rsidP="006875F7">
      <w:pPr>
        <w:pStyle w:val="43"/>
      </w:pPr>
    </w:p>
    <w:p w14:paraId="7A302CF5" w14:textId="77777777" w:rsidR="00F45C78" w:rsidRPr="00CB055E" w:rsidRDefault="00F45C78" w:rsidP="006875F7">
      <w:pPr>
        <w:pStyle w:val="43"/>
      </w:pPr>
    </w:p>
    <w:p w14:paraId="2539B65B" w14:textId="673C8B48"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B22A08">
        <w:rPr>
          <w:u w:val="single"/>
        </w:rPr>
        <w:t>(</w:t>
      </w:r>
      <w:r w:rsidR="00B22A08" w:rsidRPr="00B22A08">
        <w:rPr>
          <w:rFonts w:ascii="Arial" w:hAnsi="Arial"/>
          <w:u w:val="single"/>
        </w:rPr>
        <w:t>13</w:t>
      </w:r>
      <w:r w:rsidR="00B22A08">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B22A08" w:rsidRPr="00B22A08">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B22A08">
        <w:rPr>
          <w:u w:val="single"/>
        </w:rPr>
        <w:t>(</w:t>
      </w:r>
      <w:r w:rsidR="00B22A08" w:rsidRPr="00B22A08">
        <w:rPr>
          <w:rFonts w:ascii="Arial" w:hAnsi="Arial"/>
          <w:u w:val="single"/>
        </w:rPr>
        <w:t>14</w:t>
      </w:r>
      <w:r w:rsidR="00B22A08">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B22A08" w:rsidRPr="00B22A08">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5348D02F" w14:textId="78773C3E" w:rsidR="001C62A9" w:rsidRDefault="008A1233" w:rsidP="009D198E">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720EA455" w14:textId="641D86B1" w:rsidR="009D198E" w:rsidRDefault="008533FD" w:rsidP="00EF2FC5">
      <w:pPr>
        <w:pStyle w:val="a9"/>
        <w:numPr>
          <w:ilvl w:val="0"/>
          <w:numId w:val="28"/>
        </w:numPr>
        <w:ind w:left="709" w:firstLine="0"/>
      </w:pPr>
      <w:r>
        <w:rPr>
          <w:rFonts w:hint="eastAsia"/>
          <w:noProof/>
        </w:rPr>
        <mc:AlternateContent>
          <mc:Choice Requires="wpg">
            <w:drawing>
              <wp:anchor distT="0" distB="0" distL="114300" distR="114300" simplePos="0" relativeHeight="252106752" behindDoc="0" locked="0" layoutInCell="1" allowOverlap="1" wp14:anchorId="619310BD" wp14:editId="7F0C004F">
                <wp:simplePos x="0" y="0"/>
                <wp:positionH relativeFrom="column">
                  <wp:posOffset>671830</wp:posOffset>
                </wp:positionH>
                <wp:positionV relativeFrom="paragraph">
                  <wp:posOffset>690880</wp:posOffset>
                </wp:positionV>
                <wp:extent cx="2625725" cy="387350"/>
                <wp:effectExtent l="0" t="0" r="22225" b="12700"/>
                <wp:wrapNone/>
                <wp:docPr id="138" name="グループ化 138"/>
                <wp:cNvGraphicFramePr/>
                <a:graphic xmlns:a="http://schemas.openxmlformats.org/drawingml/2006/main">
                  <a:graphicData uri="http://schemas.microsoft.com/office/word/2010/wordprocessingGroup">
                    <wpg:wgp>
                      <wpg:cNvGrpSpPr/>
                      <wpg:grpSpPr>
                        <a:xfrm>
                          <a:off x="0" y="0"/>
                          <a:ext cx="2625725" cy="387350"/>
                          <a:chOff x="0" y="0"/>
                          <a:chExt cx="2626157" cy="387705"/>
                        </a:xfrm>
                      </wpg:grpSpPr>
                      <wps:wsp>
                        <wps:cNvPr id="1027" name="正方形/長方形 1027"/>
                        <wps:cNvSpPr/>
                        <wps:spPr>
                          <a:xfrm>
                            <a:off x="0" y="0"/>
                            <a:ext cx="1170305"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2EC901" w14:textId="77777777" w:rsidR="0016547F" w:rsidRPr="0099286D" w:rsidRDefault="0016547F"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1" name="正方形/長方形 1031"/>
                        <wps:cNvSpPr/>
                        <wps:spPr>
                          <a:xfrm>
                            <a:off x="1177747" y="0"/>
                            <a:ext cx="877570"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6084C66" w14:textId="77777777" w:rsidR="0016547F" w:rsidRPr="0099286D" w:rsidRDefault="0016547F"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9" name="正方形/長方形 1039"/>
                        <wps:cNvSpPr/>
                        <wps:spPr>
                          <a:xfrm>
                            <a:off x="2062625" y="0"/>
                            <a:ext cx="563532" cy="38770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299944" w14:textId="4B216660" w:rsidR="0016547F" w:rsidRPr="0099286D" w:rsidRDefault="0016547F"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g:wgp>
                  </a:graphicData>
                </a:graphic>
                <wp14:sizeRelH relativeFrom="margin">
                  <wp14:pctWidth>0</wp14:pctWidth>
                </wp14:sizeRelH>
              </wp:anchor>
            </w:drawing>
          </mc:Choice>
          <mc:Fallback>
            <w:pict>
              <v:group w14:anchorId="619310BD" id="グループ化 138" o:spid="_x0000_s1140" style="position:absolute;left:0;text-align:left;margin-left:52.9pt;margin-top:54.4pt;width:206.75pt;height:30.5pt;z-index:252106752;mso-width-relative:margin" coordsize="26261,3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">
                <v:rect id="正方形/長方形 1027" o:spid="_x0000_s1141" style="position:absolute;width:11703;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" filled="f" strokecolor="red" strokeweight="1.75pt">
                  <v:textbox inset="0,0,0">
                    <w:txbxContent>
                      <w:p w14:paraId="4B2EC901" w14:textId="77777777" w:rsidR="0016547F" w:rsidRPr="0099286D" w:rsidRDefault="0016547F"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v:rect id="正方形/長方形 1031" o:spid="_x0000_s1142" style="position:absolute;left:11777;width:8776;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" filled="f" strokecolor="red" strokeweight="1.75pt">
                  <v:textbox inset="0,0,0">
                    <w:txbxContent>
                      <w:p w14:paraId="66084C66" w14:textId="77777777" w:rsidR="0016547F" w:rsidRPr="0099286D" w:rsidRDefault="0016547F"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v:rect id="正方形/長方形 1039" o:spid="_x0000_s1143" style="position:absolute;left:20626;width:5635;height:387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" filled="f" strokecolor="red" strokeweight="1.75pt">
                  <v:textbox inset="0,0,0">
                    <w:txbxContent>
                      <w:p w14:paraId="57299944" w14:textId="4B216660" w:rsidR="0016547F" w:rsidRPr="0099286D" w:rsidRDefault="0016547F"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v:textbox>
                </v:rect>
              </v:group>
            </w:pict>
          </mc:Fallback>
        </mc:AlternateContent>
      </w:r>
      <w:r w:rsidR="00EF2FC5">
        <w:rPr>
          <w:rFonts w:hint="eastAsia"/>
        </w:rPr>
        <w:t>のデフォルトアクセス権の詳細については</w:t>
      </w:r>
      <w:r w:rsidR="001C62A9">
        <w:rPr>
          <w:rFonts w:hint="eastAsia"/>
        </w:rPr>
        <w:t>、「</w:t>
      </w:r>
      <w:r w:rsidR="001C62A9">
        <w:rPr>
          <w:rFonts w:hint="eastAsia"/>
        </w:rPr>
        <w:t>ITA</w:t>
      </w:r>
      <w:r w:rsidR="001C62A9" w:rsidRPr="001C62A9">
        <w:rPr>
          <w:rFonts w:hint="eastAsia"/>
        </w:rPr>
        <w:t>利用手順マニュアル</w:t>
      </w:r>
      <w:r w:rsidR="001C62A9">
        <w:rPr>
          <w:rFonts w:hint="eastAsia"/>
        </w:rPr>
        <w:t xml:space="preserve">　</w:t>
      </w:r>
      <w:r w:rsidR="001C62A9" w:rsidRPr="001C62A9">
        <w:rPr>
          <w:rFonts w:hint="eastAsia"/>
        </w:rPr>
        <w:t>ロールベースアクセス制御</w:t>
      </w:r>
      <w:r w:rsidR="001C62A9">
        <w:rPr>
          <w:rFonts w:hint="eastAsia"/>
        </w:rPr>
        <w:t>」を参照して下さい。</w:t>
      </w:r>
      <w:r w:rsidR="009D198E">
        <w:br/>
      </w:r>
      <w:bookmarkStart w:id="200" w:name="_Toc48945477"/>
      <w:bookmarkStart w:id="201" w:name="_Toc49004560"/>
      <w:bookmarkStart w:id="202" w:name="_Toc435436156"/>
      <w:r w:rsidR="009D198E">
        <w:rPr>
          <w:noProof/>
        </w:rPr>
        <w:drawing>
          <wp:inline distT="0" distB="0" distL="0" distR="0" wp14:anchorId="0552E0E3" wp14:editId="078BD319">
            <wp:extent cx="5684089" cy="1097280"/>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0513" cy="1098520"/>
                    </a:xfrm>
                    <a:prstGeom prst="rect">
                      <a:avLst/>
                    </a:prstGeom>
                    <a:noFill/>
                    <a:ln>
                      <a:noFill/>
                    </a:ln>
                  </pic:spPr>
                </pic:pic>
              </a:graphicData>
            </a:graphic>
          </wp:inline>
        </w:drawing>
      </w:r>
    </w:p>
    <w:p w14:paraId="36C3573A" w14:textId="43366582" w:rsidR="009D198E" w:rsidRPr="00CB055E" w:rsidRDefault="009D198E" w:rsidP="009D198E">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22A08">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B22A08">
        <w:rPr>
          <w:noProof/>
        </w:rPr>
        <w:t>45</w:t>
      </w:r>
      <w:r>
        <w:fldChar w:fldCharType="end"/>
      </w:r>
      <w:r w:rsidRPr="00CB055E">
        <w:rPr>
          <w:rFonts w:hint="eastAsia"/>
        </w:rPr>
        <w:t xml:space="preserve"> </w:t>
      </w:r>
      <w:r w:rsidRPr="00CB055E">
        <w:rPr>
          <w:rFonts w:hint="eastAsia"/>
        </w:rPr>
        <w:t>ユーザー権限の設定画面（ロール・ユーザ設定画面）</w:t>
      </w:r>
    </w:p>
    <w:p w14:paraId="595EA490" w14:textId="77777777" w:rsidR="009D198E" w:rsidRPr="009D198E" w:rsidRDefault="009D198E" w:rsidP="009D198E">
      <w:pPr>
        <w:ind w:leftChars="337" w:left="708"/>
      </w:pPr>
    </w:p>
    <w:p w14:paraId="5178F924" w14:textId="426CE1A1" w:rsidR="00527A0F" w:rsidRDefault="00527A0F" w:rsidP="00527A0F">
      <w:pPr>
        <w:pStyle w:val="40"/>
        <w:ind w:left="550" w:right="210"/>
      </w:pPr>
      <w:bookmarkStart w:id="203" w:name="_Toc62216843"/>
      <w:r>
        <w:rPr>
          <w:rFonts w:hint="eastAsia"/>
        </w:rPr>
        <w:t>シーケンス管理</w:t>
      </w:r>
      <w:bookmarkEnd w:id="203"/>
    </w:p>
    <w:p w14:paraId="15B74A2B" w14:textId="086215E5" w:rsidR="009442A9" w:rsidRDefault="009442A9" w:rsidP="00527A0F">
      <w:pPr>
        <w:ind w:left="765"/>
      </w:pPr>
      <w:r>
        <w:rPr>
          <w:rFonts w:hint="eastAsia"/>
        </w:rPr>
        <w:t>各メニューの一意項目</w:t>
      </w:r>
      <w:r>
        <w:rPr>
          <w:rFonts w:hint="eastAsia"/>
        </w:rPr>
        <w:t>(</w:t>
      </w:r>
      <w:r>
        <w:rPr>
          <w:rFonts w:hint="eastAsia"/>
        </w:rPr>
        <w:t>項番、</w:t>
      </w:r>
      <w:r>
        <w:rPr>
          <w:rFonts w:hint="eastAsia"/>
        </w:rPr>
        <w:t>ID</w:t>
      </w:r>
      <w:r>
        <w:rPr>
          <w:rFonts w:hint="eastAsia"/>
        </w:rPr>
        <w:t>など</w:t>
      </w:r>
      <w:r>
        <w:rPr>
          <w:rFonts w:hint="eastAsia"/>
        </w:rPr>
        <w:t>)</w:t>
      </w:r>
      <w:r>
        <w:rPr>
          <w:rFonts w:hint="eastAsia"/>
        </w:rPr>
        <w:t>に対して、次の登録時に使用される数値を設定します。</w:t>
      </w:r>
    </w:p>
    <w:p w14:paraId="35EE982E" w14:textId="3808D33C" w:rsidR="009442A9" w:rsidRDefault="009442A9" w:rsidP="00527A0F">
      <w:pPr>
        <w:ind w:left="765"/>
      </w:pPr>
      <w:r>
        <w:rPr>
          <w:rFonts w:hint="eastAsia"/>
        </w:rPr>
        <w:t>備考が「履歴テーブル用」のレコードは、変更履歴で使用される履歴通番の値</w:t>
      </w:r>
      <w:r>
        <w:rPr>
          <w:rFonts w:hint="eastAsia"/>
        </w:rPr>
        <w:t>(</w:t>
      </w:r>
      <w:r>
        <w:rPr>
          <w:rFonts w:hint="eastAsia"/>
        </w:rPr>
        <w:t>数値</w:t>
      </w:r>
      <w:r>
        <w:t>)</w:t>
      </w:r>
      <w:r w:rsidR="009A180B">
        <w:rPr>
          <w:rFonts w:hint="eastAsia"/>
        </w:rPr>
        <w:t>を設定できます。</w:t>
      </w:r>
    </w:p>
    <w:p w14:paraId="6618C3D7" w14:textId="2BAB77F1" w:rsidR="00527A0F" w:rsidRDefault="00527A0F" w:rsidP="00527A0F">
      <w:pPr>
        <w:ind w:left="765"/>
      </w:pPr>
    </w:p>
    <w:p w14:paraId="0FDBFE25" w14:textId="240EA80A" w:rsidR="008123F0" w:rsidRDefault="008123F0" w:rsidP="00527A0F">
      <w:pPr>
        <w:ind w:left="765"/>
      </w:pPr>
      <w:r>
        <w:rPr>
          <w:rFonts w:hint="eastAsia"/>
        </w:rPr>
        <w:t>※</w:t>
      </w:r>
      <w:r>
        <w:rPr>
          <w:rFonts w:hint="eastAsia"/>
        </w:rPr>
        <w:t>1</w:t>
      </w:r>
      <w:r>
        <w:t xml:space="preserve"> </w:t>
      </w:r>
      <w:r>
        <w:rPr>
          <w:rFonts w:hint="eastAsia"/>
        </w:rPr>
        <w:t>新規登録・廃止はできません。</w:t>
      </w:r>
    </w:p>
    <w:p w14:paraId="1CB7E115" w14:textId="2335FEB0" w:rsidR="00DA6359" w:rsidRDefault="00DA6359" w:rsidP="00DA6359">
      <w:pPr>
        <w:ind w:leftChars="365" w:left="1188" w:hangingChars="201" w:hanging="422"/>
      </w:pPr>
      <w:r>
        <w:rPr>
          <w:rFonts w:hint="eastAsia"/>
        </w:rPr>
        <w:t>※</w:t>
      </w:r>
      <w:r>
        <w:t xml:space="preserve">2 </w:t>
      </w:r>
      <w:r w:rsidRPr="00DA6359">
        <w:rPr>
          <w:rFonts w:hint="eastAsia"/>
        </w:rPr>
        <w:t>すでに使用されている値を設定した場合、対象メニューの登録が</w:t>
      </w:r>
      <w:r>
        <w:rPr>
          <w:rFonts w:hint="eastAsia"/>
        </w:rPr>
        <w:t>エラーとなり</w:t>
      </w:r>
      <w:r w:rsidRPr="00DA6359">
        <w:rPr>
          <w:rFonts w:hint="eastAsia"/>
        </w:rPr>
        <w:t>ます。</w:t>
      </w:r>
    </w:p>
    <w:p w14:paraId="276A3482" w14:textId="450FCB4D" w:rsidR="00DA6359" w:rsidRDefault="00DA6359" w:rsidP="00DA6359">
      <w:pPr>
        <w:ind w:leftChars="365" w:left="1188" w:hangingChars="201" w:hanging="422"/>
      </w:pPr>
      <w:r>
        <w:rPr>
          <w:rFonts w:hint="eastAsia"/>
        </w:rPr>
        <w:t>※</w:t>
      </w:r>
      <w:r>
        <w:t xml:space="preserve">3 </w:t>
      </w:r>
      <w:r>
        <w:rPr>
          <w:rFonts w:hint="eastAsia"/>
        </w:rPr>
        <w:t>設定可能な最小値は</w:t>
      </w:r>
      <w:r>
        <w:rPr>
          <w:rFonts w:hint="eastAsia"/>
        </w:rPr>
        <w:t>-2147483648</w:t>
      </w:r>
      <w:r>
        <w:rPr>
          <w:rFonts w:hint="eastAsia"/>
        </w:rPr>
        <w:t>、最大値は</w:t>
      </w:r>
      <w:r>
        <w:rPr>
          <w:rFonts w:hint="eastAsia"/>
        </w:rPr>
        <w:t>2147483646</w:t>
      </w:r>
      <w:r>
        <w:rPr>
          <w:rFonts w:hint="eastAsia"/>
        </w:rPr>
        <w:t>です。</w:t>
      </w:r>
    </w:p>
    <w:p w14:paraId="306D27AF" w14:textId="32C00637" w:rsidR="00DA6359" w:rsidRDefault="00DA6359" w:rsidP="00DA6359">
      <w:pPr>
        <w:ind w:leftChars="566" w:left="1245" w:hanging="56"/>
      </w:pPr>
      <w:r>
        <w:rPr>
          <w:rFonts w:hint="eastAsia"/>
        </w:rPr>
        <w:lastRenderedPageBreak/>
        <w:t>値が</w:t>
      </w:r>
      <w:r>
        <w:rPr>
          <w:rFonts w:hint="eastAsia"/>
        </w:rPr>
        <w:t>2147483647</w:t>
      </w:r>
      <w:r>
        <w:rPr>
          <w:rFonts w:hint="eastAsia"/>
        </w:rPr>
        <w:t>になっている場合、対象メニューの登録が行えない状態となるため</w:t>
      </w:r>
      <w:r w:rsidR="008F6F95">
        <w:rPr>
          <w:rFonts w:hint="eastAsia"/>
        </w:rPr>
        <w:t>、</w:t>
      </w:r>
      <w:r>
        <w:rPr>
          <w:rFonts w:hint="eastAsia"/>
        </w:rPr>
        <w:t>値の変更をしてください。</w:t>
      </w:r>
    </w:p>
    <w:p w14:paraId="405CEA1B" w14:textId="3D675D23" w:rsidR="00DA6359" w:rsidRDefault="00DA6359" w:rsidP="00DA6359">
      <w:pPr>
        <w:ind w:leftChars="365" w:left="1188" w:hangingChars="201" w:hanging="422"/>
      </w:pPr>
      <w:r>
        <w:rPr>
          <w:rFonts w:hint="eastAsia"/>
        </w:rPr>
        <w:t>※</w:t>
      </w:r>
      <w:r>
        <w:t xml:space="preserve">4 </w:t>
      </w:r>
      <w:r>
        <w:rPr>
          <w:rFonts w:hint="eastAsia"/>
        </w:rPr>
        <w:t>本メニュー自体のエクスポート</w:t>
      </w:r>
      <w:r>
        <w:rPr>
          <w:rFonts w:hint="eastAsia"/>
        </w:rPr>
        <w:t>/</w:t>
      </w:r>
      <w:r>
        <w:rPr>
          <w:rFonts w:hint="eastAsia"/>
        </w:rPr>
        <w:t>インポートには対応しておりません。</w:t>
      </w:r>
    </w:p>
    <w:p w14:paraId="79006E5F" w14:textId="0F9B1ABB" w:rsidR="00527A0F" w:rsidRPr="00DA6359" w:rsidRDefault="00DA6359" w:rsidP="00DA6359">
      <w:pPr>
        <w:ind w:leftChars="565" w:left="1186" w:firstLineChars="14" w:firstLine="29"/>
      </w:pPr>
      <w:r>
        <w:rPr>
          <w:rFonts w:hint="eastAsia"/>
        </w:rPr>
        <w:t>各メニュー単位のエクスポート</w:t>
      </w:r>
      <w:r>
        <w:rPr>
          <w:rFonts w:hint="eastAsia"/>
        </w:rPr>
        <w:t>/</w:t>
      </w:r>
      <w:r>
        <w:rPr>
          <w:rFonts w:hint="eastAsia"/>
        </w:rPr>
        <w:t>インポート時にシーケンスの値も引き継がれます。</w:t>
      </w:r>
    </w:p>
    <w:p w14:paraId="210075E3" w14:textId="45F89EB9" w:rsidR="009A180B" w:rsidRDefault="009A180B" w:rsidP="00DA6359">
      <w:pPr>
        <w:ind w:leftChars="365" w:left="1175" w:hangingChars="195" w:hanging="409"/>
      </w:pPr>
      <w:r>
        <w:rPr>
          <w:rFonts w:hint="eastAsia"/>
        </w:rPr>
        <w:t>※</w:t>
      </w:r>
      <w:r w:rsidR="00DA6359">
        <w:rPr>
          <w:rFonts w:hint="eastAsia"/>
        </w:rPr>
        <w:t>5</w:t>
      </w:r>
      <w:r>
        <w:rPr>
          <w:rFonts w:hint="eastAsia"/>
        </w:rPr>
        <w:t xml:space="preserve"> </w:t>
      </w:r>
      <w:r>
        <w:t>v1.6.0</w:t>
      </w:r>
      <w:r>
        <w:rPr>
          <w:rFonts w:hint="eastAsia"/>
        </w:rPr>
        <w:t>以降のメニュー作成機能で作成したメニュー</w:t>
      </w:r>
      <w:r w:rsidR="00DA6359">
        <w:rPr>
          <w:rFonts w:hint="eastAsia"/>
        </w:rPr>
        <w:t>のシーケンスは</w:t>
      </w:r>
      <w:r>
        <w:rPr>
          <w:rFonts w:hint="eastAsia"/>
        </w:rPr>
        <w:t>、このメニューに自動的に追加されます。</w:t>
      </w:r>
    </w:p>
    <w:p w14:paraId="24D504A9" w14:textId="77777777" w:rsidR="000304DC" w:rsidRDefault="008123F0" w:rsidP="0064618D">
      <w:pPr>
        <w:keepNext/>
        <w:ind w:left="765"/>
      </w:pPr>
      <w:r>
        <w:rPr>
          <w:rFonts w:hint="eastAsia"/>
          <w:noProof/>
        </w:rPr>
        <w:drawing>
          <wp:inline distT="0" distB="0" distL="0" distR="0" wp14:anchorId="3A8D17E6" wp14:editId="1A2E17C3">
            <wp:extent cx="5238095" cy="3533333"/>
            <wp:effectExtent l="0" t="0" r="1270" b="0"/>
            <wp:docPr id="453" name="図 45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図 453" descr="グラフィカル ユーザー インターフェイス&#10;&#10;自動的に生成された説明"/>
                    <pic:cNvPicPr/>
                  </pic:nvPicPr>
                  <pic:blipFill>
                    <a:blip r:embed="rId55">
                      <a:extLst>
                        <a:ext uri="{28A0092B-C50C-407E-A947-70E740481C1C}">
                          <a14:useLocalDpi xmlns:a14="http://schemas.microsoft.com/office/drawing/2010/main" val="0"/>
                        </a:ext>
                      </a:extLst>
                    </a:blip>
                    <a:stretch>
                      <a:fillRect/>
                    </a:stretch>
                  </pic:blipFill>
                  <pic:spPr>
                    <a:xfrm>
                      <a:off x="0" y="0"/>
                      <a:ext cx="5238095" cy="3533333"/>
                    </a:xfrm>
                    <a:prstGeom prst="rect">
                      <a:avLst/>
                    </a:prstGeom>
                  </pic:spPr>
                </pic:pic>
              </a:graphicData>
            </a:graphic>
          </wp:inline>
        </w:drawing>
      </w:r>
    </w:p>
    <w:p w14:paraId="148567E8" w14:textId="3634B6DE" w:rsidR="00527A0F" w:rsidRPr="0064618D" w:rsidRDefault="000304DC" w:rsidP="0064618D">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46</w:t>
      </w:r>
      <w:r w:rsidR="006B128F">
        <w:fldChar w:fldCharType="end"/>
      </w:r>
      <w:r w:rsidR="00875F82" w:rsidRPr="0064618D">
        <w:t xml:space="preserve"> </w:t>
      </w:r>
      <w:r w:rsidR="00875F82" w:rsidRPr="0064618D">
        <w:rPr>
          <w:rFonts w:hint="eastAsia"/>
        </w:rPr>
        <w:t>シーケンス管理画面</w:t>
      </w:r>
    </w:p>
    <w:p w14:paraId="795FA2A0" w14:textId="77777777" w:rsidR="00527A0F" w:rsidRPr="00527A0F" w:rsidRDefault="00527A0F" w:rsidP="00527A0F"/>
    <w:p w14:paraId="1CA54894" w14:textId="504E6848" w:rsidR="008123F0" w:rsidRDefault="008123F0" w:rsidP="00527A0F"/>
    <w:p w14:paraId="4A4E8EBE" w14:textId="13F601A7" w:rsidR="00CB1B61" w:rsidRDefault="00CB1B61" w:rsidP="00CB1B61">
      <w:pPr>
        <w:pStyle w:val="40"/>
        <w:ind w:left="550" w:right="210"/>
      </w:pPr>
      <w:bookmarkStart w:id="204" w:name="_Toc62216844"/>
      <w:r w:rsidRPr="008944A0">
        <w:t>SSO</w:t>
      </w:r>
      <w:r w:rsidRPr="008944A0">
        <w:rPr>
          <w:rFonts w:hint="eastAsia"/>
        </w:rPr>
        <w:t>基本情報管理</w:t>
      </w:r>
      <w:bookmarkEnd w:id="200"/>
      <w:bookmarkEnd w:id="201"/>
      <w:bookmarkEnd w:id="204"/>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CB1B61">
      <w:pPr>
        <w:pStyle w:val="27"/>
        <w:ind w:firstLineChars="150" w:firstLine="315"/>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74205377" w14:textId="77777777" w:rsidR="00CB1B61" w:rsidRPr="0053006B" w:rsidRDefault="00CB1B61" w:rsidP="00CB1B61">
      <w:pPr>
        <w:pStyle w:val="27"/>
      </w:pPr>
      <w:r w:rsidRPr="0053006B">
        <w:rPr>
          <w:rFonts w:hint="eastAsia"/>
        </w:rPr>
        <w:t>を別紙マニュアルとして用意させて頂いておりますので、そちらをご参照ください。</w:t>
      </w:r>
    </w:p>
    <w:p w14:paraId="172EEB21" w14:textId="77777777" w:rsidR="00CB1B61" w:rsidRPr="002567BD" w:rsidRDefault="00CB1B61" w:rsidP="00CB1B61">
      <w:pPr>
        <w:pStyle w:val="43"/>
      </w:pPr>
    </w:p>
    <w:p w14:paraId="1E456F65" w14:textId="77777777" w:rsidR="000304DC" w:rsidRDefault="00820133" w:rsidP="0064618D">
      <w:pPr>
        <w:pStyle w:val="43"/>
        <w:keepNext/>
      </w:pPr>
      <w:r>
        <w:rPr>
          <w:noProof/>
        </w:rPr>
        <w:lastRenderedPageBreak/>
        <w:drawing>
          <wp:inline distT="0" distB="0" distL="0" distR="0" wp14:anchorId="760AF606" wp14:editId="755257B9">
            <wp:extent cx="5397777" cy="3283119"/>
            <wp:effectExtent l="0" t="0" r="0" b="0"/>
            <wp:docPr id="26" name="図 2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スクリーンショットの画面&#10;&#10;自動的に生成された説明"/>
                    <pic:cNvPicPr/>
                  </pic:nvPicPr>
                  <pic:blipFill>
                    <a:blip r:embed="rId56">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3A5E2649" w14:textId="03ADB557" w:rsidR="00CB1B61" w:rsidRPr="0064618D"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47</w:t>
      </w:r>
      <w:r w:rsidR="006B128F">
        <w:fldChar w:fldCharType="end"/>
      </w:r>
      <w:r w:rsidR="00CB1B61" w:rsidRPr="0064618D">
        <w:t xml:space="preserve"> SSO</w:t>
      </w:r>
      <w:r w:rsidR="00CB1B61" w:rsidRPr="0064618D">
        <w:rPr>
          <w:rFonts w:hint="eastAsia"/>
        </w:rPr>
        <w:t>基本情報管理画面</w:t>
      </w:r>
    </w:p>
    <w:p w14:paraId="4D276232" w14:textId="77777777" w:rsidR="00820133" w:rsidRPr="004E611A" w:rsidRDefault="00820133" w:rsidP="00CB1B61"/>
    <w:p w14:paraId="278477D3" w14:textId="77777777" w:rsidR="00CB1B61" w:rsidRDefault="00CB1B61" w:rsidP="00CB1B61">
      <w:pPr>
        <w:pStyle w:val="40"/>
        <w:ind w:left="550" w:right="210"/>
      </w:pPr>
      <w:bookmarkStart w:id="205" w:name="_Toc48945478"/>
      <w:bookmarkStart w:id="206" w:name="_Toc49004561"/>
      <w:bookmarkStart w:id="207" w:name="_Toc62216845"/>
      <w:r>
        <w:rPr>
          <w:rFonts w:hint="eastAsia"/>
        </w:rPr>
        <w:t>S</w:t>
      </w:r>
      <w:r>
        <w:t>SO</w:t>
      </w:r>
      <w:r>
        <w:rPr>
          <w:rFonts w:hint="eastAsia"/>
        </w:rPr>
        <w:t>属性情報管理</w:t>
      </w:r>
      <w:bookmarkEnd w:id="205"/>
      <w:bookmarkEnd w:id="206"/>
      <w:bookmarkEnd w:id="207"/>
    </w:p>
    <w:p w14:paraId="1FF5A02A" w14:textId="77777777" w:rsidR="00CB1B61" w:rsidRDefault="00CB1B61" w:rsidP="00CB1B61">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1FA03FDC" w14:textId="77777777" w:rsidR="000304DC" w:rsidRDefault="00820133" w:rsidP="0064618D">
      <w:pPr>
        <w:pStyle w:val="43"/>
        <w:keepNext/>
      </w:pPr>
      <w:r>
        <w:rPr>
          <w:noProof/>
        </w:rPr>
        <w:drawing>
          <wp:inline distT="0" distB="0" distL="0" distR="0" wp14:anchorId="59CA6E85" wp14:editId="72FC43C6">
            <wp:extent cx="5397777" cy="3283119"/>
            <wp:effectExtent l="0" t="0" r="0" b="0"/>
            <wp:docPr id="28" name="図 28"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スクリーンショットの画面&#10;&#10;自動的に生成された説明"/>
                    <pic:cNvPicPr/>
                  </pic:nvPicPr>
                  <pic:blipFill>
                    <a:blip r:embed="rId57">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114DC904" w14:textId="7B814494" w:rsidR="00CB1B61" w:rsidRDefault="000304DC" w:rsidP="0064618D">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48</w:t>
      </w:r>
      <w:r w:rsidR="006B128F">
        <w:fldChar w:fldCharType="end"/>
      </w:r>
      <w:r w:rsidR="00CB1B61">
        <w:t xml:space="preserve"> </w:t>
      </w:r>
      <w:r w:rsidR="00CB1B61">
        <w:rPr>
          <w:rFonts w:hint="eastAsia"/>
        </w:rPr>
        <w:t>SSO</w:t>
      </w:r>
      <w:r w:rsidR="00CB1B61">
        <w:rPr>
          <w:rFonts w:hint="eastAsia"/>
        </w:rPr>
        <w:t>属性情報管理画面</w:t>
      </w:r>
    </w:p>
    <w:p w14:paraId="5898BD70" w14:textId="16C522B7" w:rsidR="004407C7" w:rsidRDefault="004407C7">
      <w:pPr>
        <w:pStyle w:val="af2"/>
        <w:rPr>
          <w:noProof/>
        </w:rPr>
      </w:pPr>
    </w:p>
    <w:p w14:paraId="76A85018" w14:textId="5AB5F65C" w:rsidR="004407C7" w:rsidRPr="00FC5D82" w:rsidRDefault="004407C7" w:rsidP="00CB1B61">
      <w:pPr>
        <w:pStyle w:val="40"/>
        <w:ind w:left="550" w:right="210"/>
      </w:pPr>
      <w:bookmarkStart w:id="208" w:name="_Toc62216846"/>
      <w:r w:rsidRPr="00FC5D82">
        <w:t>ITA</w:t>
      </w:r>
      <w:r w:rsidRPr="00FC5D82">
        <w:rPr>
          <w:rFonts w:hint="eastAsia"/>
        </w:rPr>
        <w:t>バージョン確認</w:t>
      </w:r>
      <w:bookmarkEnd w:id="208"/>
    </w:p>
    <w:p w14:paraId="3215A3D4" w14:textId="77777777" w:rsidR="004407C7" w:rsidRPr="003F6EF5" w:rsidRDefault="004407C7" w:rsidP="004407C7">
      <w:pPr>
        <w:pStyle w:val="43"/>
      </w:pPr>
      <w:r>
        <w:t>ITA</w:t>
      </w:r>
      <w:r w:rsidRPr="003F6EF5">
        <w:rPr>
          <w:rFonts w:hint="eastAsia"/>
        </w:rPr>
        <w:t>の各機能のバージョンを確認します。</w:t>
      </w:r>
    </w:p>
    <w:p w14:paraId="033AC048" w14:textId="77777777" w:rsidR="004407C7" w:rsidRDefault="004407C7" w:rsidP="004407C7">
      <w:pPr>
        <w:pStyle w:val="43"/>
      </w:pPr>
      <w:r w:rsidRPr="003F6EF5">
        <w:rPr>
          <w:rFonts w:hint="eastAsia"/>
        </w:rPr>
        <w:lastRenderedPageBreak/>
        <w:t>インストール済みの機能のみ確認できます。</w:t>
      </w:r>
    </w:p>
    <w:p w14:paraId="7FEF2979" w14:textId="77777777" w:rsidR="004407C7" w:rsidRDefault="004407C7" w:rsidP="004407C7"/>
    <w:p w14:paraId="59A8004C" w14:textId="77777777" w:rsidR="000304DC" w:rsidRDefault="0021794F" w:rsidP="0064618D">
      <w:pPr>
        <w:keepNext/>
      </w:pPr>
      <w:r>
        <w:rPr>
          <w:noProof/>
        </w:rPr>
        <w:drawing>
          <wp:inline distT="0" distB="0" distL="0" distR="0" wp14:anchorId="7922810C" wp14:editId="52C0EE9A">
            <wp:extent cx="6119495" cy="3743960"/>
            <wp:effectExtent l="0" t="0" r="0" b="8890"/>
            <wp:docPr id="7" name="図 7"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スクリーンショットの画面&#10;&#10;自動的に生成された説明"/>
                    <pic:cNvPicPr/>
                  </pic:nvPicPr>
                  <pic:blipFill>
                    <a:blip r:embed="rId58">
                      <a:extLst>
                        <a:ext uri="{28A0092B-C50C-407E-A947-70E740481C1C}">
                          <a14:useLocalDpi xmlns:a14="http://schemas.microsoft.com/office/drawing/2010/main" val="0"/>
                        </a:ext>
                      </a:extLst>
                    </a:blip>
                    <a:stretch>
                      <a:fillRect/>
                    </a:stretch>
                  </pic:blipFill>
                  <pic:spPr>
                    <a:xfrm>
                      <a:off x="0" y="0"/>
                      <a:ext cx="6119495" cy="3743960"/>
                    </a:xfrm>
                    <a:prstGeom prst="rect">
                      <a:avLst/>
                    </a:prstGeom>
                  </pic:spPr>
                </pic:pic>
              </a:graphicData>
            </a:graphic>
          </wp:inline>
        </w:drawing>
      </w:r>
    </w:p>
    <w:p w14:paraId="2F0D5D7C" w14:textId="01E0300F" w:rsidR="004407C7"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49</w:t>
      </w:r>
      <w:r w:rsidR="006B128F">
        <w:fldChar w:fldCharType="end"/>
      </w:r>
      <w:r w:rsidR="004407C7" w:rsidRPr="00CB055E">
        <w:rPr>
          <w:rFonts w:hint="eastAsia"/>
        </w:rPr>
        <w:t xml:space="preserve"> </w:t>
      </w:r>
      <w:r w:rsidR="004407C7">
        <w:t>ITA</w:t>
      </w:r>
      <w:r w:rsidR="004407C7">
        <w:rPr>
          <w:rFonts w:hint="eastAsia"/>
        </w:rPr>
        <w:t>バージョン確認画面</w:t>
      </w:r>
    </w:p>
    <w:p w14:paraId="4E5995BE" w14:textId="441F0D58" w:rsidR="00A4151F" w:rsidRPr="00CB055E" w:rsidRDefault="004407C7" w:rsidP="0064618D">
      <w:pPr>
        <w:pStyle w:val="af8"/>
      </w:pPr>
      <w:r>
        <w:br w:type="page"/>
      </w:r>
    </w:p>
    <w:p w14:paraId="5DD27A61" w14:textId="77777777" w:rsidR="00157DFD" w:rsidRPr="00FC5D82" w:rsidRDefault="00157DFD" w:rsidP="00EC6945">
      <w:pPr>
        <w:pStyle w:val="40"/>
        <w:ind w:left="550" w:right="210"/>
      </w:pPr>
      <w:bookmarkStart w:id="209" w:name="_Toc62216847"/>
      <w:r w:rsidRPr="00FC5D82">
        <w:rPr>
          <w:rFonts w:hint="eastAsia"/>
        </w:rPr>
        <w:lastRenderedPageBreak/>
        <w:t>IP</w:t>
      </w:r>
      <w:r w:rsidRPr="00FC5D82">
        <w:rPr>
          <w:rFonts w:hint="eastAsia"/>
        </w:rPr>
        <w:t>アドレスフィルタ管理</w:t>
      </w:r>
      <w:bookmarkEnd w:id="209"/>
    </w:p>
    <w:bookmarkEnd w:id="202"/>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400EB0">
      <w:pPr>
        <w:pStyle w:val="5"/>
        <w:numPr>
          <w:ilvl w:val="0"/>
          <w:numId w:val="30"/>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02F27753" w14:textId="77777777" w:rsidR="000304DC" w:rsidRDefault="00A50D97" w:rsidP="0064618D">
      <w:pPr>
        <w:pStyle w:val="a9"/>
        <w:keepNext/>
      </w:pPr>
      <w:r>
        <w:rPr>
          <w:noProof/>
        </w:rPr>
        <w:drawing>
          <wp:inline distT="0" distB="0" distL="0" distR="0" wp14:anchorId="2A304343" wp14:editId="4E8E6488">
            <wp:extent cx="5397777" cy="3372023"/>
            <wp:effectExtent l="0" t="0" r="0" b="0"/>
            <wp:docPr id="1055" name="図 105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図 1055" descr="スクリーンショットの画面&#10;&#10;自動的に生成された説明"/>
                    <pic:cNvPicPr/>
                  </pic:nvPicPr>
                  <pic:blipFill>
                    <a:blip r:embed="rId59">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1AC954E2" w14:textId="196806DB" w:rsidR="00C201A4" w:rsidRPr="00CB055E"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50</w:t>
      </w:r>
      <w:r w:rsidR="006B128F">
        <w:fldChar w:fldCharType="end"/>
      </w:r>
      <w:r w:rsidR="00531B92"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4624" behindDoc="0" locked="0" layoutInCell="1" allowOverlap="1" wp14:anchorId="0462E3DD" wp14:editId="47B3A66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7FAAA79" id="角丸四角形 19" o:spid="_x0000_s1026" style="position:absolute;left:0;text-align:left;margin-left:29.25pt;margin-top:5.2pt;width:447.75pt;height:66.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210" w:name="_Ref453664534"/>
      <w:bookmarkStart w:id="211" w:name="_Ref453665525"/>
      <w:bookmarkStart w:id="212" w:name="_Ref453665592"/>
      <w:bookmarkStart w:id="213" w:name="_Ref453666429"/>
      <w:bookmarkStart w:id="214"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EC6945">
      <w:pPr>
        <w:pStyle w:val="40"/>
        <w:ind w:left="550" w:right="210"/>
      </w:pPr>
      <w:bookmarkStart w:id="215" w:name="_Toc62216848"/>
      <w:r w:rsidRPr="00FC5D82">
        <w:rPr>
          <w:rFonts w:hint="eastAsia"/>
        </w:rPr>
        <w:t>オペ</w:t>
      </w:r>
      <w:r w:rsidR="00167D81" w:rsidRPr="00FC5D82">
        <w:rPr>
          <w:rFonts w:hint="eastAsia"/>
        </w:rPr>
        <w:t>レーション削除管理</w:t>
      </w:r>
      <w:bookmarkEnd w:id="215"/>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400EB0">
      <w:pPr>
        <w:pStyle w:val="5"/>
        <w:numPr>
          <w:ilvl w:val="0"/>
          <w:numId w:val="33"/>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5CE3F7B7" w14:textId="77777777" w:rsidR="000304DC" w:rsidRDefault="00A50D97" w:rsidP="0064618D">
      <w:pPr>
        <w:keepNext/>
        <w:ind w:left="851"/>
      </w:pPr>
      <w:r>
        <w:rPr>
          <w:rFonts w:hint="eastAsia"/>
          <w:noProof/>
        </w:rPr>
        <w:drawing>
          <wp:inline distT="0" distB="0" distL="0" distR="0" wp14:anchorId="0D3AD3CA" wp14:editId="52036D99">
            <wp:extent cx="5397777" cy="3372023"/>
            <wp:effectExtent l="0" t="0" r="0" b="0"/>
            <wp:docPr id="135" name="図 13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スクリーンショットの画面&#10;&#10;自動的に生成された説明"/>
                    <pic:cNvPicPr/>
                  </pic:nvPicPr>
                  <pic:blipFill>
                    <a:blip r:embed="rId60">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46499EF9" w14:textId="0E5E62B0" w:rsidR="00167D81" w:rsidRPr="00CB055E"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51</w:t>
      </w:r>
      <w:r w:rsidR="006B128F">
        <w:fldChar w:fldCharType="end"/>
      </w:r>
      <w:r w:rsidR="00167D81" w:rsidRPr="00CB055E">
        <w:rPr>
          <w:rFonts w:hint="eastAsia"/>
        </w:rPr>
        <w:t xml:space="preserve"> </w:t>
      </w:r>
      <w:r w:rsidR="003A3484">
        <w:rPr>
          <w:rFonts w:hint="eastAsia"/>
        </w:rPr>
        <w:t>オペレーション削除</w:t>
      </w:r>
      <w:r w:rsidR="00167D81"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5A9561AB" w:rsidR="00F653B9" w:rsidRPr="00F653B9" w:rsidRDefault="00F653B9" w:rsidP="00F653B9">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B22A08">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w:t>
      </w:r>
      <w:r w:rsidR="00125528">
        <w:rPr>
          <w:rFonts w:ascii="Arial" w:eastAsia="ＭＳ Ｐゴシック" w:hAnsi="Arial" w:cs="Times New Roman" w:hint="eastAsia"/>
          <w:b/>
        </w:rPr>
        <w:t>1</w:t>
      </w:r>
      <w:r w:rsidRPr="00F653B9">
        <w:rPr>
          <w:rFonts w:ascii="Arial" w:eastAsia="ＭＳ Ｐゴシック" w:hAnsi="Arial" w:cs="Times New Roman"/>
          <w:b/>
        </w:rPr>
        <w:noBreakHyphen/>
      </w:r>
      <w:r w:rsidR="00125528">
        <w:rPr>
          <w:rFonts w:ascii="Arial" w:eastAsia="ＭＳ Ｐゴシック" w:hAnsi="Arial" w:cs="Times New Roman" w:hint="eastAsia"/>
          <w:b/>
        </w:rPr>
        <w:t>4</w:t>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r w:rsidRPr="00F371BB">
              <w:rPr>
                <w:rFonts w:hint="eastAsia"/>
                <w:color w:val="000000"/>
                <w:sz w:val="18"/>
                <w:szCs w:val="18"/>
              </w:rPr>
              <w:br/>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EC6945">
      <w:pPr>
        <w:pStyle w:val="40"/>
        <w:ind w:left="550" w:right="210"/>
      </w:pPr>
      <w:bookmarkStart w:id="216" w:name="_Toc62216849"/>
      <w:r w:rsidRPr="00FC5D82">
        <w:rPr>
          <w:rFonts w:hint="eastAsia"/>
        </w:rPr>
        <w:lastRenderedPageBreak/>
        <w:t>ファイル削除管理</w:t>
      </w:r>
      <w:bookmarkEnd w:id="216"/>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400EB0">
      <w:pPr>
        <w:pStyle w:val="5"/>
        <w:numPr>
          <w:ilvl w:val="0"/>
          <w:numId w:val="34"/>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11554F29" w14:textId="77777777" w:rsidR="000304DC" w:rsidRDefault="00A50D97" w:rsidP="0064618D">
      <w:pPr>
        <w:keepNext/>
        <w:ind w:left="426" w:firstLine="425"/>
      </w:pPr>
      <w:r>
        <w:rPr>
          <w:rFonts w:hint="eastAsia"/>
          <w:noProof/>
        </w:rPr>
        <w:drawing>
          <wp:inline distT="0" distB="0" distL="0" distR="0" wp14:anchorId="6F579FB4" wp14:editId="6890588D">
            <wp:extent cx="5397777" cy="3372023"/>
            <wp:effectExtent l="0" t="0" r="0" b="0"/>
            <wp:docPr id="136" name="図 13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スクリーンショットの画面&#10;&#10;自動的に生成された説明"/>
                    <pic:cNvPicPr/>
                  </pic:nvPicPr>
                  <pic:blipFill>
                    <a:blip r:embed="rId61">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70DC00FF" w14:textId="28A13B69" w:rsidR="00F371BB"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52</w:t>
      </w:r>
      <w:r w:rsidR="006B128F">
        <w:fldChar w:fldCharType="end"/>
      </w:r>
      <w:r w:rsidR="00F371BB" w:rsidRPr="00CB055E">
        <w:rPr>
          <w:rFonts w:hint="eastAsia"/>
        </w:rPr>
        <w:t xml:space="preserve"> </w:t>
      </w:r>
      <w:r w:rsidR="000C3CDF">
        <w:rPr>
          <w:rFonts w:hint="eastAsia"/>
        </w:rPr>
        <w:t>ファイル</w:t>
      </w:r>
      <w:r w:rsidR="00F371BB">
        <w:rPr>
          <w:rFonts w:hint="eastAsia"/>
        </w:rPr>
        <w:t>削除</w:t>
      </w:r>
      <w:r w:rsidR="00F371BB"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227ADB87" w:rsidR="00F371BB" w:rsidRPr="00F653B9" w:rsidRDefault="00F371BB" w:rsidP="00F371BB">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B22A08">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w:t>
      </w:r>
      <w:r w:rsidR="00125528">
        <w:rPr>
          <w:rFonts w:ascii="Arial" w:eastAsia="ＭＳ Ｐゴシック" w:hAnsi="Arial" w:cs="Times New Roman" w:hint="eastAsia"/>
          <w:b/>
        </w:rPr>
        <w:t>1</w:t>
      </w:r>
      <w:r w:rsidRPr="00F653B9">
        <w:rPr>
          <w:rFonts w:ascii="Arial" w:eastAsia="ＭＳ Ｐゴシック" w:hAnsi="Arial" w:cs="Times New Roman"/>
          <w:b/>
        </w:rPr>
        <w:noBreakHyphen/>
      </w:r>
      <w:r w:rsidR="00125528">
        <w:rPr>
          <w:rFonts w:ascii="Arial" w:eastAsia="ＭＳ Ｐゴシック" w:hAnsi="Arial" w:cs="Times New Roman" w:hint="eastAsia"/>
          <w:b/>
        </w:rPr>
        <w:t>5</w:t>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77777777" w:rsidR="006B062E" w:rsidRDefault="006B062E" w:rsidP="0053767D">
      <w:bookmarkStart w:id="217" w:name="_Toc435436169"/>
      <w:bookmarkEnd w:id="210"/>
      <w:bookmarkEnd w:id="211"/>
      <w:bookmarkEnd w:id="212"/>
      <w:bookmarkEnd w:id="213"/>
      <w:bookmarkEnd w:id="214"/>
    </w:p>
    <w:p w14:paraId="45B3B767" w14:textId="77777777" w:rsidR="006B062E" w:rsidRDefault="006B062E" w:rsidP="006B062E">
      <w:r>
        <w:br w:type="page"/>
      </w:r>
    </w:p>
    <w:p w14:paraId="1A8FB44D" w14:textId="119C6347" w:rsidR="00BB6114" w:rsidRPr="00D25D02" w:rsidRDefault="00BB6114">
      <w:pPr>
        <w:pStyle w:val="20"/>
      </w:pPr>
      <w:bookmarkStart w:id="218" w:name="_Toc62216850"/>
      <w:r w:rsidRPr="00D25D02">
        <w:rPr>
          <w:rFonts w:hint="eastAsia"/>
        </w:rPr>
        <w:lastRenderedPageBreak/>
        <w:t>BackYard</w:t>
      </w:r>
      <w:bookmarkEnd w:id="217"/>
      <w:r w:rsidR="00CD5DA2" w:rsidRPr="00D25D02">
        <w:rPr>
          <w:rFonts w:hint="eastAsia"/>
        </w:rPr>
        <w:t>コンテンツ</w:t>
      </w:r>
      <w:bookmarkEnd w:id="218"/>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14:paraId="4CFA1032" w14:textId="77777777"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14:paraId="75B2D401" w14:textId="77777777" w:rsidR="009531DA" w:rsidRPr="0053006B" w:rsidRDefault="00F10ABF" w:rsidP="0053006B">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687C2A7D" w14:textId="77777777" w:rsidR="00CC3C85" w:rsidRPr="0053006B" w:rsidRDefault="00CC3C85" w:rsidP="0053006B">
      <w:pPr>
        <w:pStyle w:val="27"/>
      </w:pPr>
    </w:p>
    <w:p w14:paraId="7E76EEA0" w14:textId="77777777" w:rsidR="003F3833" w:rsidRPr="00AE59A9" w:rsidRDefault="00A9067E">
      <w:pPr>
        <w:pStyle w:val="30"/>
      </w:pPr>
      <w:bookmarkStart w:id="219" w:name="_Toc434262718"/>
      <w:bookmarkStart w:id="220" w:name="_Toc434329761"/>
      <w:bookmarkStart w:id="221" w:name="_Toc435436067"/>
      <w:bookmarkStart w:id="222" w:name="_Toc435436170"/>
      <w:bookmarkStart w:id="223" w:name="_Toc435436254"/>
      <w:bookmarkStart w:id="224" w:name="_Toc435436372"/>
      <w:bookmarkStart w:id="225" w:name="_Toc435436708"/>
      <w:bookmarkStart w:id="226" w:name="_Toc435804816"/>
      <w:bookmarkStart w:id="227" w:name="_Toc435804918"/>
      <w:bookmarkStart w:id="228" w:name="_Toc436063481"/>
      <w:bookmarkStart w:id="229" w:name="_Toc436063572"/>
      <w:bookmarkStart w:id="230" w:name="_Toc436064608"/>
      <w:bookmarkStart w:id="231" w:name="_Toc436065381"/>
      <w:bookmarkStart w:id="232" w:name="_Toc436161832"/>
      <w:bookmarkStart w:id="233" w:name="_Toc436318157"/>
      <w:bookmarkStart w:id="234" w:name="_Toc436322740"/>
      <w:bookmarkStart w:id="235" w:name="_Toc436931127"/>
      <w:bookmarkStart w:id="236" w:name="_Toc436931218"/>
      <w:bookmarkStart w:id="237" w:name="_Toc437014691"/>
      <w:bookmarkStart w:id="238" w:name="_Toc437109049"/>
      <w:bookmarkStart w:id="239" w:name="_Toc437109138"/>
      <w:bookmarkStart w:id="240" w:name="_Toc437259389"/>
      <w:bookmarkStart w:id="241" w:name="_Toc437259691"/>
      <w:bookmarkStart w:id="242" w:name="_Toc437354596"/>
      <w:bookmarkStart w:id="243" w:name="_Toc437354687"/>
      <w:bookmarkStart w:id="244" w:name="_Toc437421634"/>
      <w:bookmarkStart w:id="245" w:name="_Toc437864293"/>
      <w:bookmarkStart w:id="246" w:name="_Toc437868553"/>
      <w:bookmarkStart w:id="247" w:name="_Toc435436178"/>
      <w:bookmarkStart w:id="248" w:name="_Toc62216851"/>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Pr="00AE59A9">
        <w:lastRenderedPageBreak/>
        <w:t>BackYard</w:t>
      </w:r>
      <w:r w:rsidRPr="00AE59A9">
        <w:t>処理一覧</w:t>
      </w:r>
      <w:bookmarkEnd w:id="247"/>
      <w:bookmarkEnd w:id="248"/>
    </w:p>
    <w:p w14:paraId="33AD5B93" w14:textId="77777777" w:rsidR="00E70282" w:rsidRPr="00B84816" w:rsidRDefault="00D65826" w:rsidP="00B84816">
      <w:pPr>
        <w:pStyle w:val="34"/>
      </w:pPr>
      <w:r w:rsidRPr="00B84816">
        <w:rPr>
          <w:rFonts w:hint="eastAsia"/>
        </w:rPr>
        <w:t>BackYard</w:t>
      </w:r>
      <w:r w:rsidRPr="00B84816">
        <w:rPr>
          <w:rFonts w:hint="eastAsia"/>
        </w:rPr>
        <w:t>の処理の一覧を以下に記述します。</w:t>
      </w:r>
    </w:p>
    <w:p w14:paraId="1C9EDC2A" w14:textId="77777777" w:rsidR="00E70282" w:rsidRPr="00CB055E" w:rsidRDefault="00E70282" w:rsidP="00E4122C"/>
    <w:p w14:paraId="1570EEDC" w14:textId="56BAF0D5" w:rsidR="000926A0" w:rsidRPr="00CB055E" w:rsidRDefault="00F514A1" w:rsidP="006B128F">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B22A08">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B22A08">
        <w:rPr>
          <w:noProof/>
        </w:rPr>
        <w:t>1</w:t>
      </w:r>
      <w:r w:rsidR="00185F84" w:rsidRPr="00CB055E">
        <w:fldChar w:fldCharType="end"/>
      </w:r>
      <w:r w:rsidRPr="00CB055E">
        <w:rPr>
          <w:rFonts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pPr>
        <w:pStyle w:val="30"/>
      </w:pPr>
      <w:bookmarkStart w:id="249" w:name="_Toc435436179"/>
      <w:bookmarkStart w:id="250" w:name="_Ref514332391"/>
      <w:bookmarkStart w:id="251" w:name="_Ref514422346"/>
      <w:bookmarkStart w:id="252" w:name="_Ref514422480"/>
      <w:bookmarkStart w:id="253" w:name="_Toc62216852"/>
      <w:r w:rsidRPr="00AE59A9">
        <w:lastRenderedPageBreak/>
        <w:t>BackYard</w:t>
      </w:r>
      <w:r w:rsidRPr="00AE59A9">
        <w:t>処理説明</w:t>
      </w:r>
      <w:bookmarkEnd w:id="249"/>
      <w:bookmarkEnd w:id="250"/>
      <w:bookmarkEnd w:id="251"/>
      <w:bookmarkEnd w:id="252"/>
      <w:bookmarkEnd w:id="253"/>
    </w:p>
    <w:p w14:paraId="3CBAD560" w14:textId="77777777"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EC6945">
      <w:pPr>
        <w:pStyle w:val="40"/>
        <w:ind w:left="550" w:right="210"/>
      </w:pPr>
      <w:bookmarkStart w:id="254" w:name="_Ref514332421"/>
      <w:bookmarkStart w:id="255" w:name="_Ref514332429"/>
      <w:bookmarkStart w:id="256" w:name="_Toc62216853"/>
      <w:bookmarkStart w:id="257" w:name="_Toc435436180"/>
      <w:r w:rsidRPr="00FC5D82">
        <w:rPr>
          <w:rFonts w:hint="eastAsia"/>
        </w:rPr>
        <w:t>メール送信</w:t>
      </w:r>
      <w:bookmarkEnd w:id="254"/>
      <w:bookmarkEnd w:id="255"/>
      <w:bookmarkEnd w:id="256"/>
    </w:p>
    <w:bookmarkEnd w:id="257"/>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10CC05AE" w:rsidR="005C2A21" w:rsidRPr="00CB055E" w:rsidRDefault="00C22BA8" w:rsidP="006B128F">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B22A08">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B22A08">
        <w:rPr>
          <w:noProof/>
        </w:rPr>
        <w:t>2</w:t>
      </w:r>
      <w:r w:rsidR="00185F84" w:rsidRPr="00CB055E">
        <w:fldChar w:fldCharType="end"/>
      </w:r>
      <w:r w:rsidRPr="00CB055E">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5952" behindDoc="0" locked="0" layoutInCell="1" allowOverlap="1" wp14:anchorId="4D6CF986" wp14:editId="04A20E7D">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26B9D3" id="直線コネクタ 459"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400EB0">
      <w:pPr>
        <w:pStyle w:val="5"/>
        <w:numPr>
          <w:ilvl w:val="0"/>
          <w:numId w:val="10"/>
        </w:numPr>
      </w:pPr>
      <w:bookmarkStart w:id="258" w:name="_Ref449110633"/>
      <w:bookmarkStart w:id="259" w:name="_Ref514332762"/>
      <w:r w:rsidRPr="00FB61EA">
        <w:rPr>
          <w:rFonts w:hint="eastAsia"/>
        </w:rPr>
        <w:t>テンプレートリス</w:t>
      </w:r>
      <w:r w:rsidR="0078039D" w:rsidRPr="00FB61EA">
        <w:rPr>
          <w:rFonts w:hint="eastAsia"/>
        </w:rPr>
        <w:t>ト</w:t>
      </w:r>
      <w:bookmarkEnd w:id="258"/>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259"/>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2880" behindDoc="0" locked="0" layoutInCell="1" allowOverlap="1" wp14:anchorId="5D938536" wp14:editId="58128F26">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16547F" w:rsidRPr="004D0E0C" w:rsidRDefault="0016547F"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44" style="position:absolute;left:0;text-align:left;margin-left:50.6pt;margin-top:55.7pt;width:428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" filled="f" strokecolor="#548dd4 [1951]" strokeweight=".5pt">
                <v:textbox inset="2mm,0,0,0">
                  <w:txbxContent>
                    <w:p w14:paraId="3336DCF8" w14:textId="77777777" w:rsidR="0016547F" w:rsidRPr="004D0E0C" w:rsidRDefault="0016547F"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4992" behindDoc="0" locked="0" layoutInCell="1" allowOverlap="1" wp14:anchorId="2F249EE5" wp14:editId="5B0A986B">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16547F" w:rsidRPr="008A0C47" w:rsidRDefault="0016547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45" style="position:absolute;left:0;text-align:left;margin-left:229.95pt;margin-top:13.2pt;width:28.3pt;height:17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" filled="f" stroked="f" strokeweight=".5pt">
                <v:textbox inset="0,0,0,0">
                  <w:txbxContent>
                    <w:p w14:paraId="42FED8FD" w14:textId="77777777" w:rsidR="0016547F" w:rsidRPr="008A0C47" w:rsidRDefault="0016547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1920" behindDoc="0" locked="0" layoutInCell="1" allowOverlap="1" wp14:anchorId="6871C32A" wp14:editId="40862520">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16547F" w:rsidRPr="008A0C47" w:rsidRDefault="0016547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46" style="position:absolute;left:0;text-align:left;margin-left:133.75pt;margin-top:.3pt;width:28.3pt;height:17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" filled="f" stroked="f" strokeweight=".5pt">
                <v:textbox inset="0,0,0,0">
                  <w:txbxContent>
                    <w:p w14:paraId="6C782DCB" w14:textId="77777777" w:rsidR="0016547F" w:rsidRPr="008A0C47" w:rsidRDefault="0016547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473BB52E" wp14:editId="754B17CF">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16547F" w:rsidRPr="008A0C47" w:rsidRDefault="0016547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47" style="position:absolute;left:0;text-align:left;margin-left:164.3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" filled="f" stroked="f" strokeweight=".5pt">
                <v:textbox inset="0,0,0,0">
                  <w:txbxContent>
                    <w:p w14:paraId="5D518ACA" w14:textId="77777777" w:rsidR="0016547F" w:rsidRPr="008A0C47" w:rsidRDefault="0016547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4752" behindDoc="0" locked="0" layoutInCell="1" allowOverlap="1" wp14:anchorId="6DB08E22" wp14:editId="5CDD6293">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16547F" w:rsidRDefault="0016547F"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16547F" w:rsidRPr="00E719CE" w:rsidRDefault="0016547F"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16547F" w:rsidRPr="00E719CE" w:rsidRDefault="0016547F"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16547F" w:rsidRPr="00E719CE" w:rsidRDefault="0016547F"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16547F" w:rsidRPr="00E719CE" w:rsidRDefault="0016547F"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48" type="#_x0000_t202" style="position:absolute;left:0;text-align:left;margin-left:132.05pt;margin-top:3.15pt;width:349.95pt;height:67.7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" fillcolor="#17365d [2415]" strokecolor="#17365d [2415]" strokeweight=".25pt">
                <v:textbox inset="3mm">
                  <w:txbxContent>
                    <w:p w14:paraId="533A6016" w14:textId="77777777" w:rsidR="0016547F" w:rsidRDefault="0016547F"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16547F" w:rsidRPr="00E719CE" w:rsidRDefault="0016547F"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16547F" w:rsidRPr="00E719CE" w:rsidRDefault="0016547F"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16547F" w:rsidRPr="00E719CE" w:rsidRDefault="0016547F"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16547F" w:rsidRPr="00E719CE" w:rsidRDefault="0016547F"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6016" behindDoc="0" locked="0" layoutInCell="1" allowOverlap="1" wp14:anchorId="0819AD99" wp14:editId="341B7D57">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16547F" w:rsidRPr="008A0C47" w:rsidRDefault="0016547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49" style="position:absolute;left:0;text-align:left;margin-left:334.5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" filled="f" stroked="f" strokeweight=".5pt">
                <v:textbox inset="0,0,0,0">
                  <w:txbxContent>
                    <w:p w14:paraId="6389A449" w14:textId="77777777" w:rsidR="0016547F" w:rsidRPr="008A0C47" w:rsidRDefault="0016547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7040" behindDoc="0" locked="0" layoutInCell="1" allowOverlap="1" wp14:anchorId="268BAED2" wp14:editId="1DA44794">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16547F" w:rsidRPr="008A0C47" w:rsidRDefault="0016547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50" style="position:absolute;left:0;text-align:left;margin-left:426.2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" filled="f" stroked="f" strokeweight=".5pt">
                <v:textbox inset="0,0,0,0">
                  <w:txbxContent>
                    <w:p w14:paraId="1FD49393" w14:textId="77777777" w:rsidR="0016547F" w:rsidRPr="008A0C47" w:rsidRDefault="0016547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7824" behindDoc="0" locked="0" layoutInCell="1" allowOverlap="1" wp14:anchorId="3E6E85BA" wp14:editId="425AAB7E">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CF9AB8" id="正方形/長方形 328" o:spid="_x0000_s1026" style="position:absolute;left:0;text-align:left;margin-left:172.5pt;margin-top:16.15pt;width:12pt;height:52.8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8848" behindDoc="0" locked="0" layoutInCell="1" allowOverlap="1" wp14:anchorId="5D9A0133" wp14:editId="2B71D97D">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DE0F8" id="正方形/長方形 350" o:spid="_x0000_s1026" style="position:absolute;left:0;text-align:left;margin-left:200.95pt;margin-top:29.45pt;width:86.25pt;height:39.8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70CADE90" wp14:editId="49B16CA6">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51723" id="正方形/長方形 351" o:spid="_x0000_s1026" style="position:absolute;left:0;text-align:left;margin-left:293.95pt;margin-top:29.45pt;width:109.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5776" behindDoc="0" locked="0" layoutInCell="1" allowOverlap="1" wp14:anchorId="0B981C97" wp14:editId="36A1E6C9">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861BF5" id="正方形/長方形 326" o:spid="_x0000_s1026" style="position:absolute;left:0;text-align:left;margin-left:137.95pt;margin-top:16.15pt;width:19.8pt;height:52.85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F367D6B" wp14:editId="7C1F759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FFBB8" id="正方形/長方形 356" o:spid="_x0000_s1026" style="position:absolute;left:0;text-align:left;margin-left:407.4pt;margin-top:29.45pt;width:66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39808" behindDoc="0" locked="0" layoutInCell="1" allowOverlap="1" wp14:anchorId="24FA1E18" wp14:editId="5DF05556">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16547F" w:rsidRPr="004D0E0C" w:rsidRDefault="0016547F"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51" style="position:absolute;left:0;text-align:left;margin-left:92.85pt;margin-top:19.45pt;width:96.35pt;height:11.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" filled="f" strokecolor="#548dd4 [1951]" strokeweight=".5pt">
                <v:textbox inset="2mm,0,0,0">
                  <w:txbxContent>
                    <w:p w14:paraId="3AD93AC5" w14:textId="77777777" w:rsidR="0016547F" w:rsidRPr="004D0E0C" w:rsidRDefault="0016547F"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8064" behindDoc="0" locked="0" layoutInCell="1" allowOverlap="1" wp14:anchorId="70FCF53C" wp14:editId="6806B8C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16547F" w:rsidRPr="00605191" w:rsidRDefault="0016547F">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52" style="position:absolute;left:0;text-align:left;margin-left:167.9pt;margin-top:71.2pt;width:311.25pt;height:21.75pt;z-index:251608064"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O7cfQUAANk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">
                <v:shape id="フリーフォーム 438" o:spid="_x0000_s1153"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54"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55"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56"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57"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16547F" w:rsidRPr="00605191" w:rsidRDefault="0016547F">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1856" behindDoc="0" locked="0" layoutInCell="1" allowOverlap="1" wp14:anchorId="75DCEFF5" wp14:editId="64EAAF4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16547F" w:rsidRPr="004D0E0C" w:rsidRDefault="0016547F"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58" style="position:absolute;left:0;text-align:left;margin-left:92.85pt;margin-top:4.2pt;width:385.5pt;height:11.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" filled="f" strokecolor="#548dd4 [1951]" strokeweight=".5pt">
                <v:textbox inset="2mm,0,0,0">
                  <w:txbxContent>
                    <w:p w14:paraId="49D413E3" w14:textId="77777777" w:rsidR="0016547F" w:rsidRPr="004D0E0C" w:rsidRDefault="0016547F"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60B4CC7C" w:rsidR="00400D4D" w:rsidRPr="00CB055E" w:rsidRDefault="00577C94">
      <w:pPr>
        <w:pStyle w:val="af2"/>
      </w:pPr>
      <w:r w:rsidRPr="00CB055E">
        <w:rPr>
          <w:rFonts w:hint="eastAsia"/>
        </w:rPr>
        <w:t>図</w:t>
      </w:r>
      <w:r w:rsidRPr="00CB055E">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1.2</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1</w:t>
      </w:r>
      <w:r w:rsidR="006B128F">
        <w:fldChar w:fldCharType="end"/>
      </w:r>
      <w:r w:rsidRPr="00CB055E">
        <w:rPr>
          <w:rFonts w:hint="eastAsia"/>
        </w:rPr>
        <w:t xml:space="preserve"> </w:t>
      </w:r>
      <w:r w:rsidR="00400D4D" w:rsidRPr="00CB055E">
        <w:rPr>
          <w:rFonts w:hint="eastAsia"/>
        </w:rPr>
        <w:t>テンプレートリスト　記述例</w:t>
      </w:r>
    </w:p>
    <w:p w14:paraId="24081BE8" w14:textId="77777777" w:rsidR="00955292" w:rsidRPr="00CB055E" w:rsidRDefault="00955292" w:rsidP="0064618D">
      <w:pPr>
        <w:pStyle w:val="af8"/>
      </w:pPr>
    </w:p>
    <w:p w14:paraId="662356DD" w14:textId="783A8DD6" w:rsidR="00400D4D" w:rsidRPr="00CB055E" w:rsidRDefault="00296EA0" w:rsidP="006B128F">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B22A08">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B22A08">
        <w:rPr>
          <w:noProof/>
        </w:rPr>
        <w:t>3</w:t>
      </w:r>
      <w:r w:rsidR="00185F84" w:rsidRPr="00CB055E">
        <w:fldChar w:fldCharType="end"/>
      </w:r>
      <w:r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lastRenderedPageBreak/>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400EB0">
      <w:pPr>
        <w:pStyle w:val="5"/>
        <w:numPr>
          <w:ilvl w:val="0"/>
          <w:numId w:val="43"/>
        </w:numPr>
      </w:pPr>
      <w:bookmarkStart w:id="260" w:name="_Ref453678695"/>
      <w:r w:rsidRPr="00FB61EA">
        <w:rPr>
          <w:rFonts w:hint="eastAsia"/>
        </w:rPr>
        <w:t>テンプレート</w:t>
      </w:r>
      <w:bookmarkEnd w:id="260"/>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1104" behindDoc="0" locked="0" layoutInCell="1" allowOverlap="1" wp14:anchorId="533C1BF7" wp14:editId="1A526D71">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16547F" w:rsidRDefault="0016547F"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16547F" w:rsidRDefault="0016547F" w:rsidP="00191454">
                              <w:pPr>
                                <w:spacing w:beforeLines="50" w:before="143" w:line="240" w:lineRule="exact"/>
                                <w:rPr>
                                  <w:sz w:val="16"/>
                                  <w:szCs w:val="16"/>
                                </w:rPr>
                              </w:pPr>
                              <w:r>
                                <w:rPr>
                                  <w:rFonts w:hint="eastAsia"/>
                                  <w:sz w:val="16"/>
                                  <w:szCs w:val="16"/>
                                </w:rPr>
                                <w:t>管理部よりお知らせです。</w:t>
                              </w:r>
                            </w:p>
                            <w:p w14:paraId="0F735A54" w14:textId="77777777" w:rsidR="0016547F" w:rsidRPr="00E23C1A" w:rsidRDefault="0016547F"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16547F" w:rsidRPr="00E23C1A" w:rsidRDefault="0016547F"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16547F" w:rsidRPr="00F75BD4" w:rsidRDefault="0016547F"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16547F" w:rsidRPr="00E15718" w:rsidRDefault="0016547F"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59" style="position:absolute;left:0;text-align:left;margin-left:85.1pt;margin-top:14.15pt;width:281.25pt;height:67.7pt;z-index:251951104"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">
                <v:shape id="テキスト ボックス 422" o:spid="_x0000_s1160"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16547F" w:rsidRDefault="0016547F"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16547F" w:rsidRDefault="0016547F" w:rsidP="00191454">
                        <w:pPr>
                          <w:spacing w:beforeLines="50" w:before="143" w:line="240" w:lineRule="exact"/>
                          <w:rPr>
                            <w:sz w:val="16"/>
                            <w:szCs w:val="16"/>
                          </w:rPr>
                        </w:pPr>
                        <w:r>
                          <w:rPr>
                            <w:rFonts w:hint="eastAsia"/>
                            <w:sz w:val="16"/>
                            <w:szCs w:val="16"/>
                          </w:rPr>
                          <w:t>管理部よりお知らせです。</w:t>
                        </w:r>
                      </w:p>
                      <w:p w14:paraId="0F735A54" w14:textId="77777777" w:rsidR="0016547F" w:rsidRPr="00E23C1A" w:rsidRDefault="0016547F"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16547F" w:rsidRPr="00E23C1A" w:rsidRDefault="0016547F"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16547F" w:rsidRPr="00F75BD4" w:rsidRDefault="0016547F" w:rsidP="00191454">
                        <w:pPr>
                          <w:spacing w:beforeLines="50" w:before="143" w:line="240" w:lineRule="exact"/>
                          <w:rPr>
                            <w:sz w:val="16"/>
                            <w:szCs w:val="16"/>
                          </w:rPr>
                        </w:pPr>
                      </w:p>
                    </w:txbxContent>
                  </v:textbox>
                </v:shape>
                <v:rect id="正方形/長方形 423" o:spid="_x0000_s1161"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62"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63"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16547F" w:rsidRPr="00E15718" w:rsidRDefault="0016547F"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64"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65"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2704" behindDoc="0" locked="0" layoutInCell="1" allowOverlap="1" wp14:anchorId="4447B687" wp14:editId="673D4231">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16547F" w:rsidRPr="00793143" w:rsidRDefault="0016547F"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66" type="#_x0000_t202" style="position:absolute;left:0;text-align:left;margin-left:370.85pt;margin-top:3.75pt;width:113.25pt;height:28.1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" filled="f" stroked="f" strokeweight=".5pt">
                <v:textbox>
                  <w:txbxContent>
                    <w:p w14:paraId="0A697514" w14:textId="77777777" w:rsidR="0016547F" w:rsidRPr="00793143" w:rsidRDefault="0016547F"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5536" behindDoc="0" locked="0" layoutInCell="1" allowOverlap="1" wp14:anchorId="3644405F" wp14:editId="34215035">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16547F" w:rsidRDefault="0016547F"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16547F" w:rsidRDefault="0016547F" w:rsidP="00191454">
                              <w:pPr>
                                <w:spacing w:beforeLines="50" w:before="143" w:line="240" w:lineRule="exact"/>
                                <w:rPr>
                                  <w:sz w:val="16"/>
                                  <w:szCs w:val="16"/>
                                </w:rPr>
                              </w:pPr>
                              <w:r>
                                <w:rPr>
                                  <w:rFonts w:hint="eastAsia"/>
                                  <w:sz w:val="16"/>
                                  <w:szCs w:val="16"/>
                                </w:rPr>
                                <w:t>管理部よりお知らせです。</w:t>
                              </w:r>
                            </w:p>
                            <w:p w14:paraId="7B2EAFE5" w14:textId="77777777" w:rsidR="0016547F" w:rsidRPr="00E23C1A" w:rsidRDefault="0016547F"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16547F" w:rsidRPr="00E23C1A" w:rsidRDefault="0016547F"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16547F" w:rsidRPr="003E75CF" w:rsidRDefault="0016547F"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67" style="position:absolute;left:0;text-align:left;margin-left:86.1pt;margin-top:.55pt;width:281.25pt;height:68.45pt;z-index:251585536"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">
                <v:shape id="テキスト ボックス 429" o:spid="_x0000_s1168"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16547F" w:rsidRDefault="0016547F"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16547F" w:rsidRDefault="0016547F" w:rsidP="00191454">
                        <w:pPr>
                          <w:spacing w:beforeLines="50" w:before="143" w:line="240" w:lineRule="exact"/>
                          <w:rPr>
                            <w:sz w:val="16"/>
                            <w:szCs w:val="16"/>
                          </w:rPr>
                        </w:pPr>
                        <w:r>
                          <w:rPr>
                            <w:rFonts w:hint="eastAsia"/>
                            <w:sz w:val="16"/>
                            <w:szCs w:val="16"/>
                          </w:rPr>
                          <w:t>管理部よりお知らせです。</w:t>
                        </w:r>
                      </w:p>
                      <w:p w14:paraId="7B2EAFE5" w14:textId="77777777" w:rsidR="0016547F" w:rsidRPr="00E23C1A" w:rsidRDefault="0016547F"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16547F" w:rsidRPr="00E23C1A" w:rsidRDefault="0016547F"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69"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70"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71"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16547F" w:rsidRPr="003E75CF" w:rsidRDefault="0016547F"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72"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261" w:name="_Ref449110660"/>
      <w:r w:rsidRPr="00FB61EA">
        <w:rPr>
          <w:rFonts w:hint="eastAsia"/>
        </w:rPr>
        <w:t>送信依頼ファイル</w:t>
      </w:r>
      <w:bookmarkEnd w:id="261"/>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lastRenderedPageBreak/>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400EB0">
      <w:pPr>
        <w:pStyle w:val="71"/>
        <w:numPr>
          <w:ilvl w:val="0"/>
          <w:numId w:val="83"/>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400EB0">
      <w:pPr>
        <w:pStyle w:val="71"/>
        <w:numPr>
          <w:ilvl w:val="0"/>
          <w:numId w:val="83"/>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4C794DF0"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B22A08">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B22A08" w:rsidRPr="00B22A08">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B22A08">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B22A08" w:rsidRPr="00B22A08">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0656" behindDoc="0" locked="0" layoutInCell="1" allowOverlap="1" wp14:anchorId="34FACFAD" wp14:editId="7D0EC523">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16547F" w:rsidRPr="00703F8C" w:rsidRDefault="0016547F"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16547F" w:rsidRPr="00703F8C" w:rsidRDefault="0016547F"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16547F" w:rsidRPr="00703F8C" w:rsidRDefault="0016547F"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16547F" w:rsidRPr="00703F8C" w:rsidRDefault="0016547F"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16547F" w:rsidRPr="00703F8C" w:rsidRDefault="0016547F"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16547F" w:rsidRDefault="0016547F"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16547F" w:rsidRPr="00E23C1A" w:rsidRDefault="0016547F"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73" type="#_x0000_t202" style="position:absolute;left:0;text-align:left;margin-left:100.1pt;margin-top:4.45pt;width:281.25pt;height:93.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" fillcolor="white [3201]" strokecolor="#bfbfbf [2412]" strokeweight=".5pt">
                <v:textbox>
                  <w:txbxContent>
                    <w:p w14:paraId="0E9C4973" w14:textId="77777777" w:rsidR="0016547F" w:rsidRPr="00703F8C" w:rsidRDefault="0016547F"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16547F" w:rsidRPr="00703F8C" w:rsidRDefault="0016547F"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16547F" w:rsidRPr="00703F8C" w:rsidRDefault="0016547F"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16547F" w:rsidRPr="00703F8C" w:rsidRDefault="0016547F"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16547F" w:rsidRPr="00703F8C" w:rsidRDefault="0016547F"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16547F" w:rsidRDefault="0016547F"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16547F" w:rsidRPr="00E23C1A" w:rsidRDefault="0016547F"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1680" behindDoc="0" locked="0" layoutInCell="1" allowOverlap="1" wp14:anchorId="6A7293DF" wp14:editId="3AADBF49">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16547F" w:rsidRPr="000E40E5" w:rsidRDefault="0016547F"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16547F" w:rsidRPr="000E40E5" w:rsidRDefault="0016547F"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16547F" w:rsidRPr="000E40E5" w:rsidRDefault="0016547F"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16547F" w:rsidRPr="000E40E5" w:rsidRDefault="0016547F"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16547F" w:rsidRDefault="0016547F"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16547F" w:rsidRDefault="0016547F" w:rsidP="00191454">
                            <w:pPr>
                              <w:spacing w:beforeLines="30" w:before="85" w:line="240" w:lineRule="exact"/>
                              <w:rPr>
                                <w:sz w:val="16"/>
                                <w:szCs w:val="16"/>
                              </w:rPr>
                            </w:pPr>
                            <w:r>
                              <w:rPr>
                                <w:rFonts w:hint="eastAsia"/>
                                <w:sz w:val="16"/>
                                <w:szCs w:val="16"/>
                              </w:rPr>
                              <w:t>管理部よりお知らせです。</w:t>
                            </w:r>
                          </w:p>
                          <w:p w14:paraId="2A7BC45F" w14:textId="77777777" w:rsidR="0016547F" w:rsidRPr="00E23C1A" w:rsidRDefault="0016547F"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16547F" w:rsidRPr="00E23C1A" w:rsidRDefault="0016547F"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74" type="#_x0000_t202" style="position:absolute;left:0;text-align:left;margin-left:100.1pt;margin-top:4.75pt;width:281.25pt;height:113.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DQZ79DzwIAAPUFAAAOAAAAAAAAAAAAAAAAAC4CAABkcnMvZTJvRG9j&#10;LnhtbFBLAQItABQABgAIAAAAIQDjnJCw3wAAAAkBAAAPAAAAAAAAAAAAAAAAACkFAABkcnMvZG93&#10;bnJldi54bWxQSwUGAAAAAAQABADzAAAANQYAAAAA&#10;" fillcolor="white [3201]" strokecolor="#bfbfbf [2412]" strokeweight=".5pt">
                <v:textbox>
                  <w:txbxContent>
                    <w:p w14:paraId="1F8BFF96" w14:textId="77777777" w:rsidR="0016547F" w:rsidRPr="000E40E5" w:rsidRDefault="0016547F"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16547F" w:rsidRPr="000E40E5" w:rsidRDefault="0016547F"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16547F" w:rsidRPr="000E40E5" w:rsidRDefault="0016547F"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16547F" w:rsidRPr="000E40E5" w:rsidRDefault="0016547F"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16547F" w:rsidRDefault="0016547F"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16547F" w:rsidRDefault="0016547F" w:rsidP="00191454">
                      <w:pPr>
                        <w:spacing w:beforeLines="30" w:before="85" w:line="240" w:lineRule="exact"/>
                        <w:rPr>
                          <w:sz w:val="16"/>
                          <w:szCs w:val="16"/>
                        </w:rPr>
                      </w:pPr>
                      <w:r>
                        <w:rPr>
                          <w:rFonts w:hint="eastAsia"/>
                          <w:sz w:val="16"/>
                          <w:szCs w:val="16"/>
                        </w:rPr>
                        <w:t>管理部よりお知らせです。</w:t>
                      </w:r>
                    </w:p>
                    <w:p w14:paraId="2A7BC45F" w14:textId="77777777" w:rsidR="0016547F" w:rsidRPr="00E23C1A" w:rsidRDefault="0016547F"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16547F" w:rsidRPr="00E23C1A" w:rsidRDefault="0016547F"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33EEF512" wp14:editId="369018D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16547F" w:rsidRPr="00703F8C" w:rsidRDefault="0016547F"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16547F" w:rsidRPr="00703F8C" w:rsidRDefault="0016547F"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16547F" w:rsidRDefault="0016547F"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16547F" w:rsidRPr="00E23C1A" w:rsidRDefault="0016547F"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75" type="#_x0000_t202" style="position:absolute;left:0;text-align:left;margin-left:100.1pt;margin-top:4.65pt;width:281.25pt;height:6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JjunocoCAAD2BQAADgAAAAAAAAAAAAAAAAAuAgAAZHJzL2Uyb0RvYy54bWxQ&#10;SwECLQAUAAYACAAAACEATdew0N8AAAAJAQAADwAAAAAAAAAAAAAAAAAkBQAAZHJzL2Rvd25yZXYu&#10;eG1sUEsFBgAAAAAEAAQA8wAAADAGAAAAAA==&#10;" fillcolor="white [3201]" strokecolor="#bfbfbf [2412]" strokeweight=".5pt">
                <v:textbox>
                  <w:txbxContent>
                    <w:p w14:paraId="1AF90BD7" w14:textId="77777777" w:rsidR="0016547F" w:rsidRPr="00703F8C" w:rsidRDefault="0016547F"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16547F" w:rsidRPr="00703F8C" w:rsidRDefault="0016547F"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16547F" w:rsidRDefault="0016547F"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16547F" w:rsidRPr="00E23C1A" w:rsidRDefault="0016547F"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9A9E3B0" wp14:editId="51155787">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16547F" w:rsidRPr="000E40E5" w:rsidRDefault="0016547F"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16547F" w:rsidRPr="000E40E5" w:rsidRDefault="0016547F"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16547F" w:rsidRPr="000E40E5" w:rsidRDefault="0016547F"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16547F" w:rsidRPr="000E40E5" w:rsidRDefault="0016547F"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16547F" w:rsidRDefault="0016547F"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16547F" w:rsidRDefault="0016547F" w:rsidP="00191454">
                            <w:pPr>
                              <w:spacing w:beforeLines="30" w:before="85" w:line="240" w:lineRule="exact"/>
                              <w:rPr>
                                <w:sz w:val="16"/>
                                <w:szCs w:val="16"/>
                              </w:rPr>
                            </w:pPr>
                            <w:r>
                              <w:rPr>
                                <w:rFonts w:hint="eastAsia"/>
                                <w:sz w:val="16"/>
                                <w:szCs w:val="16"/>
                              </w:rPr>
                              <w:t>管理部よりお知らせです。</w:t>
                            </w:r>
                          </w:p>
                          <w:p w14:paraId="58A07B6F" w14:textId="77777777" w:rsidR="0016547F" w:rsidRPr="00E23C1A" w:rsidRDefault="0016547F"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16547F" w:rsidRPr="00E23C1A" w:rsidRDefault="0016547F"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76" type="#_x0000_t202" style="position:absolute;left:0;text-align:left;margin-left:100.1pt;margin-top:4.75pt;width:281.25pt;height:113.2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" fillcolor="white [3201]" strokecolor="#bfbfbf [2412]" strokeweight=".5pt">
                <v:textbox>
                  <w:txbxContent>
                    <w:p w14:paraId="7D91A1D5" w14:textId="77777777" w:rsidR="0016547F" w:rsidRPr="000E40E5" w:rsidRDefault="0016547F"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16547F" w:rsidRPr="000E40E5" w:rsidRDefault="0016547F"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16547F" w:rsidRPr="000E40E5" w:rsidRDefault="0016547F"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16547F" w:rsidRPr="000E40E5" w:rsidRDefault="0016547F"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16547F" w:rsidRDefault="0016547F"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16547F" w:rsidRDefault="0016547F" w:rsidP="00191454">
                      <w:pPr>
                        <w:spacing w:beforeLines="30" w:before="85" w:line="240" w:lineRule="exact"/>
                        <w:rPr>
                          <w:sz w:val="16"/>
                          <w:szCs w:val="16"/>
                        </w:rPr>
                      </w:pPr>
                      <w:r>
                        <w:rPr>
                          <w:rFonts w:hint="eastAsia"/>
                          <w:sz w:val="16"/>
                          <w:szCs w:val="16"/>
                        </w:rPr>
                        <w:t>管理部よりお知らせです。</w:t>
                      </w:r>
                    </w:p>
                    <w:p w14:paraId="58A07B6F" w14:textId="77777777" w:rsidR="0016547F" w:rsidRPr="00E23C1A" w:rsidRDefault="0016547F"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16547F" w:rsidRPr="00E23C1A" w:rsidRDefault="0016547F"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09088" behindDoc="0" locked="0" layoutInCell="1" allowOverlap="1" wp14:anchorId="5B648DC1" wp14:editId="3ACBC011">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16547F" w:rsidRPr="00BD4E53" w:rsidRDefault="0016547F"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16547F" w:rsidRPr="00BD4E53" w:rsidRDefault="0016547F"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16547F" w:rsidRPr="00BD4E53" w:rsidRDefault="0016547F"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16547F" w:rsidRPr="00BD4E53" w:rsidRDefault="0016547F"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16547F" w:rsidRPr="00E23C1A" w:rsidRDefault="0016547F"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77" type="#_x0000_t202" style="position:absolute;left:0;text-align:left;margin-left:99.9pt;margin-top:4.4pt;width:281.25pt;height:75.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nkH0wMoCAAD2BQAADgAAAAAAAAAAAAAAAAAuAgAAZHJzL2Uyb0RvYy54bWxQ&#10;SwECLQAUAAYACAAAACEAEWjp7N8AAAAJAQAADwAAAAAAAAAAAAAAAAAkBQAAZHJzL2Rvd25yZXYu&#10;eG1sUEsFBgAAAAAEAAQA8wAAADAGAAAAAA==&#10;" fillcolor="white [3201]" strokecolor="#bfbfbf [2412]" strokeweight=".5pt">
                <v:textbox>
                  <w:txbxContent>
                    <w:p w14:paraId="581D56EA" w14:textId="77777777" w:rsidR="0016547F" w:rsidRPr="00BD4E53" w:rsidRDefault="0016547F"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16547F" w:rsidRPr="00BD4E53" w:rsidRDefault="0016547F"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16547F" w:rsidRPr="00BD4E53" w:rsidRDefault="0016547F"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16547F" w:rsidRPr="00BD4E53" w:rsidRDefault="0016547F"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16547F" w:rsidRPr="00E23C1A" w:rsidRDefault="0016547F"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62703138" wp14:editId="359426D7">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16547F" w:rsidRPr="00AE0A24" w:rsidRDefault="0016547F" w:rsidP="001C076F">
                            <w:pPr>
                              <w:spacing w:line="240" w:lineRule="exact"/>
                              <w:rPr>
                                <w:sz w:val="16"/>
                                <w:szCs w:val="16"/>
                              </w:rPr>
                            </w:pPr>
                            <w:r w:rsidRPr="00AE0A24">
                              <w:rPr>
                                <w:rFonts w:hint="eastAsia"/>
                                <w:sz w:val="16"/>
                                <w:szCs w:val="16"/>
                              </w:rPr>
                              <w:t>パスワード変更依頼</w:t>
                            </w:r>
                          </w:p>
                          <w:p w14:paraId="04A7F0AC" w14:textId="77777777" w:rsidR="0016547F" w:rsidRPr="000E40E5" w:rsidRDefault="0016547F"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16547F" w:rsidRPr="000E40E5" w:rsidRDefault="0016547F"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16547F" w:rsidRPr="000E40E5" w:rsidRDefault="0016547F"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16547F" w:rsidRPr="00AE0A24" w:rsidRDefault="0016547F"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16547F" w:rsidRPr="00AE0A24" w:rsidRDefault="0016547F"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16547F" w:rsidRPr="00AE0A24" w:rsidRDefault="0016547F"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16547F" w:rsidRPr="00AE0A24" w:rsidRDefault="0016547F"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78" type="#_x0000_t202" style="position:absolute;left:0;text-align:left;margin-left:100pt;margin-top:6.05pt;width:281.25pt;height:113.2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" fillcolor="white [3201]" strokecolor="#bfbfbf [2412]" strokeweight=".5pt">
                <v:textbox>
                  <w:txbxContent>
                    <w:p w14:paraId="25B3FAC4" w14:textId="77777777" w:rsidR="0016547F" w:rsidRPr="00AE0A24" w:rsidRDefault="0016547F" w:rsidP="001C076F">
                      <w:pPr>
                        <w:spacing w:line="240" w:lineRule="exact"/>
                        <w:rPr>
                          <w:sz w:val="16"/>
                          <w:szCs w:val="16"/>
                        </w:rPr>
                      </w:pPr>
                      <w:r w:rsidRPr="00AE0A24">
                        <w:rPr>
                          <w:rFonts w:hint="eastAsia"/>
                          <w:sz w:val="16"/>
                          <w:szCs w:val="16"/>
                        </w:rPr>
                        <w:t>パスワード変更依頼</w:t>
                      </w:r>
                    </w:p>
                    <w:p w14:paraId="04A7F0AC" w14:textId="77777777" w:rsidR="0016547F" w:rsidRPr="000E40E5" w:rsidRDefault="0016547F"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16547F" w:rsidRPr="000E40E5" w:rsidRDefault="0016547F"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16547F" w:rsidRPr="000E40E5" w:rsidRDefault="0016547F"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16547F" w:rsidRPr="00AE0A24" w:rsidRDefault="0016547F"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16547F" w:rsidRPr="00AE0A24" w:rsidRDefault="0016547F"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16547F" w:rsidRPr="00AE0A24" w:rsidRDefault="0016547F"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16547F" w:rsidRPr="00AE0A24" w:rsidRDefault="0016547F"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3728" behindDoc="0" locked="0" layoutInCell="1" allowOverlap="1" wp14:anchorId="47904CBE" wp14:editId="0FA2D7B5">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16547F" w:rsidRPr="005F6E72" w:rsidRDefault="0016547F"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16547F" w:rsidRPr="005F6E72" w:rsidRDefault="0016547F"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16547F" w:rsidRPr="005F6E72" w:rsidRDefault="0016547F"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16547F" w:rsidRPr="005F6E72" w:rsidRDefault="0016547F"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16547F" w:rsidRPr="005F6E72" w:rsidRDefault="0016547F"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16547F" w:rsidRPr="005F6E72" w:rsidRDefault="0016547F"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16547F" w:rsidRPr="005F6E72" w:rsidRDefault="0016547F"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16547F" w:rsidRPr="005F6E72" w:rsidRDefault="0016547F"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16547F" w:rsidRPr="005F6E72" w:rsidRDefault="0016547F"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16547F" w:rsidRPr="005F6E72" w:rsidRDefault="0016547F"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16547F" w:rsidRPr="005F6E72" w:rsidRDefault="0016547F"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16547F" w:rsidRPr="005F6E72" w:rsidRDefault="0016547F"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16547F" w:rsidRPr="005F6E72" w:rsidRDefault="0016547F"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16547F" w:rsidRPr="005F6E72" w:rsidRDefault="0016547F"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16547F" w:rsidRPr="005F6E72" w:rsidRDefault="0016547F"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16547F" w:rsidRPr="005F6E72" w:rsidRDefault="0016547F"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16547F" w:rsidRPr="005F6E72" w:rsidRDefault="0016547F"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79" style="position:absolute;margin-left:9.35pt;margin-top:11.15pt;width:445.45pt;height:287.25pt;z-index:251593728;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">
                <v:shape id="カギ線コネクタ 337" o:spid="_x0000_s1180"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81"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16547F" w:rsidRPr="005F6E72" w:rsidRDefault="0016547F"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82"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16547F" w:rsidRPr="005F6E72" w:rsidRDefault="0016547F"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16547F" w:rsidRPr="005F6E72" w:rsidRDefault="0016547F"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 id="Picture 21" o:spid="_x0000_s1183"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63" o:title=""/>
                  <v:path arrowok="t"/>
                </v:shape>
                <v:shape id="直線矢印コネクタ 332" o:spid="_x0000_s1184"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85"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16547F" w:rsidRPr="005F6E72" w:rsidRDefault="0016547F"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86"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16547F" w:rsidRPr="005F6E72" w:rsidRDefault="0016547F"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16547F" w:rsidRPr="005F6E72" w:rsidRDefault="0016547F"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87"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16547F" w:rsidRPr="005F6E72" w:rsidRDefault="0016547F"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16547F" w:rsidRPr="005F6E72" w:rsidRDefault="0016547F"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88"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89"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90"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16547F" w:rsidRPr="005F6E72" w:rsidRDefault="0016547F"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16547F" w:rsidRPr="005F6E72" w:rsidRDefault="0016547F"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91"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16547F" w:rsidRPr="005F6E72" w:rsidRDefault="0016547F"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16547F" w:rsidRPr="005F6E72" w:rsidRDefault="0016547F"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92"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16547F" w:rsidRPr="005F6E72" w:rsidRDefault="0016547F"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93"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16547F" w:rsidRPr="005F6E72" w:rsidRDefault="0016547F"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94"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16547F" w:rsidRPr="005F6E72" w:rsidRDefault="0016547F"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95"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16547F" w:rsidRPr="005F6E72" w:rsidRDefault="0016547F"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96"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16547F" w:rsidRPr="005F6E72" w:rsidRDefault="0016547F"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97"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98"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199"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7888" behindDoc="0" locked="0" layoutInCell="1" allowOverlap="1" wp14:anchorId="0ACC830B" wp14:editId="7539E6C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16547F" w:rsidRPr="005F6E72" w:rsidRDefault="0016547F"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16547F" w:rsidRPr="005F6E72" w:rsidRDefault="0016547F"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200" type="#_x0000_t22" style="position:absolute;left:0;text-align:left;margin-left:13.1pt;margin-top:.95pt;width:145.5pt;height:55.1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" fillcolor="white [3201]" strokecolor="black [3200]" strokeweight=".25pt">
                <v:textbox inset="0,0,0,0">
                  <w:txbxContent>
                    <w:p w14:paraId="02359121" w14:textId="77777777" w:rsidR="0016547F" w:rsidRPr="005F6E72" w:rsidRDefault="0016547F"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16547F" w:rsidRPr="005F6E72" w:rsidRDefault="0016547F"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3744668A" w:rsidR="000C3952" w:rsidRPr="00CB055E" w:rsidRDefault="00775C9D">
      <w:pPr>
        <w:pStyle w:val="af2"/>
      </w:pPr>
      <w:r w:rsidRPr="00CB055E">
        <w:rPr>
          <w:rFonts w:hint="eastAsia"/>
        </w:rPr>
        <w:t>図</w:t>
      </w:r>
      <w:r w:rsidRPr="00CB055E">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22A08">
        <w:rPr>
          <w:noProof/>
        </w:rPr>
        <w:t>1.2</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22A08">
        <w:rPr>
          <w:noProof/>
        </w:rPr>
        <w:t>2</w:t>
      </w:r>
      <w:r w:rsidR="006B128F">
        <w:fldChar w:fldCharType="end"/>
      </w:r>
      <w:r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1CFFA6BF"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B22A08">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B22A08" w:rsidRPr="00B22A08">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B22A08">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B22A08" w:rsidRPr="00B22A08">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400EB0">
      <w:pPr>
        <w:pStyle w:val="83"/>
        <w:numPr>
          <w:ilvl w:val="0"/>
          <w:numId w:val="84"/>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57712C65" w14:textId="77777777" w:rsidR="003F1065"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2BC10412" w14:textId="77777777" w:rsidR="003F1065"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EC6945">
      <w:pPr>
        <w:pStyle w:val="40"/>
        <w:ind w:left="550" w:right="210"/>
      </w:pPr>
      <w:bookmarkStart w:id="262" w:name="_Toc62216854"/>
      <w:bookmarkStart w:id="263" w:name="_Toc435436181"/>
      <w:r w:rsidRPr="00FC5D82">
        <w:rPr>
          <w:rFonts w:hint="eastAsia"/>
        </w:rPr>
        <w:t>ロール紐付確認＋クリーニング</w:t>
      </w:r>
      <w:bookmarkEnd w:id="262"/>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4E8206B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263"/>
    </w:p>
    <w:p w14:paraId="30E48EB9" w14:textId="77777777" w:rsidR="0088519F" w:rsidRPr="00CB055E" w:rsidRDefault="0088519F" w:rsidP="006875F7">
      <w:pPr>
        <w:pStyle w:val="43"/>
      </w:pPr>
    </w:p>
    <w:p w14:paraId="4B440ED2" w14:textId="77777777" w:rsidR="00C33D0E" w:rsidRPr="00FC5D82" w:rsidRDefault="00C33D0E" w:rsidP="00EC6945">
      <w:pPr>
        <w:pStyle w:val="40"/>
        <w:ind w:left="550" w:right="210"/>
      </w:pPr>
      <w:bookmarkStart w:id="264" w:name="_Toc62216855"/>
      <w:r w:rsidRPr="00FC5D82">
        <w:rPr>
          <w:rFonts w:hint="eastAsia"/>
        </w:rPr>
        <w:t>投入オペレーション確認＋クリーニング</w:t>
      </w:r>
      <w:bookmarkEnd w:id="264"/>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EC6945">
      <w:pPr>
        <w:pStyle w:val="40"/>
        <w:ind w:left="550" w:right="210"/>
      </w:pPr>
      <w:bookmarkStart w:id="265" w:name="_Toc62216856"/>
      <w:r w:rsidRPr="00FC5D82">
        <w:rPr>
          <w:rFonts w:hint="eastAsia"/>
        </w:rPr>
        <w:t>ファイル</w:t>
      </w:r>
      <w:r w:rsidR="00C33D0E" w:rsidRPr="00FC5D82">
        <w:rPr>
          <w:rFonts w:hint="eastAsia"/>
        </w:rPr>
        <w:t>確認＋クリーニング</w:t>
      </w:r>
      <w:bookmarkEnd w:id="265"/>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EC6945">
      <w:pPr>
        <w:pStyle w:val="40"/>
        <w:ind w:left="550" w:right="210"/>
      </w:pPr>
      <w:bookmarkStart w:id="266" w:name="_Toc62216857"/>
      <w:r w:rsidRPr="00FC5D82">
        <w:rPr>
          <w:rFonts w:hint="eastAsia"/>
        </w:rPr>
        <w:t>ActiveDirectory</w:t>
      </w:r>
      <w:r w:rsidRPr="00FC5D82">
        <w:rPr>
          <w:rFonts w:hint="eastAsia"/>
        </w:rPr>
        <w:t>情報ミラーリング</w:t>
      </w:r>
      <w:bookmarkEnd w:id="266"/>
    </w:p>
    <w:p w14:paraId="500A3E32" w14:textId="77777777"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28B55E06" w:rsidR="0034586C" w:rsidRPr="00CB055E" w:rsidRDefault="0034586C" w:rsidP="00400EB0">
      <w:pPr>
        <w:pStyle w:val="43"/>
        <w:numPr>
          <w:ilvl w:val="0"/>
          <w:numId w:val="85"/>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B22A08">
        <w:rPr>
          <w:u w:val="single"/>
        </w:rPr>
        <w:t xml:space="preserve"> </w:t>
      </w:r>
      <w:r w:rsidR="00B22A08" w:rsidRPr="00B22A08">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B22A08" w:rsidRPr="00B22A08">
        <w:rPr>
          <w:rFonts w:ascii="Arial" w:hAnsi="Arial" w:hint="eastAsia"/>
          <w:u w:val="single"/>
        </w:rPr>
        <w:t>ActiveDirectory</w:t>
      </w:r>
      <w:r w:rsidR="00B22A08" w:rsidRPr="00B22A08">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267" w:name="_Toc435436186"/>
    </w:p>
    <w:p w14:paraId="034FF933" w14:textId="77777777" w:rsidR="00A128A8" w:rsidRPr="00D25D02" w:rsidRDefault="00A128A8">
      <w:pPr>
        <w:pStyle w:val="20"/>
      </w:pPr>
      <w:bookmarkStart w:id="268" w:name="_Ref514424576"/>
      <w:bookmarkStart w:id="269" w:name="_Ref514424592"/>
      <w:bookmarkStart w:id="270" w:name="_Ref514433495"/>
      <w:bookmarkStart w:id="271" w:name="_Ref514433501"/>
      <w:bookmarkStart w:id="272" w:name="_Toc62216858"/>
      <w:r w:rsidRPr="00D25D02">
        <w:rPr>
          <w:rFonts w:hint="eastAsia"/>
        </w:rPr>
        <w:lastRenderedPageBreak/>
        <w:t>ActiveDirectory</w:t>
      </w:r>
      <w:r w:rsidRPr="00D25D02">
        <w:rPr>
          <w:rFonts w:hint="eastAsia"/>
        </w:rPr>
        <w:t>連携機能の利用</w:t>
      </w:r>
      <w:bookmarkEnd w:id="268"/>
      <w:bookmarkEnd w:id="269"/>
      <w:bookmarkEnd w:id="270"/>
      <w:bookmarkEnd w:id="271"/>
      <w:bookmarkEnd w:id="272"/>
    </w:p>
    <w:p w14:paraId="2E17CFA1" w14:textId="77777777"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400EB0">
      <w:pPr>
        <w:pStyle w:val="27"/>
        <w:numPr>
          <w:ilvl w:val="0"/>
          <w:numId w:val="61"/>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400EB0">
      <w:pPr>
        <w:pStyle w:val="27"/>
        <w:numPr>
          <w:ilvl w:val="0"/>
          <w:numId w:val="61"/>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14:paraId="725F7EC6" w14:textId="77777777" w:rsidR="00B61D23" w:rsidRDefault="00B61D23">
      <w:pPr>
        <w:widowControl/>
        <w:jc w:val="left"/>
      </w:pPr>
    </w:p>
    <w:p w14:paraId="0E1EB979" w14:textId="05C6FC71" w:rsidR="00B61D23" w:rsidRDefault="00B61D23">
      <w:pPr>
        <w:widowControl/>
        <w:jc w:val="left"/>
      </w:pPr>
    </w:p>
    <w:p w14:paraId="65B60C33" w14:textId="5B412AA8" w:rsidR="00B61D23" w:rsidRDefault="00B61D23" w:rsidP="0064618D">
      <w:pPr>
        <w:pStyle w:val="30"/>
        <w:rPr>
          <w:rFonts w:cs="Arial"/>
        </w:rPr>
      </w:pPr>
      <w:bookmarkStart w:id="273" w:name="_Toc62216859"/>
      <w:r>
        <w:rPr>
          <w:rFonts w:hint="eastAsia"/>
        </w:rPr>
        <w:lastRenderedPageBreak/>
        <w:t>利用の開始</w:t>
      </w:r>
      <w:bookmarkEnd w:id="273"/>
    </w:p>
    <w:p w14:paraId="308DBB52" w14:textId="77777777" w:rsidR="00AD7FD4" w:rsidRPr="00CB055E" w:rsidRDefault="00AD7FD4" w:rsidP="0064618D">
      <w:bookmarkStart w:id="274"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274"/>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400EB0">
      <w:pPr>
        <w:pStyle w:val="a9"/>
        <w:numPr>
          <w:ilvl w:val="0"/>
          <w:numId w:val="56"/>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400EB0">
      <w:pPr>
        <w:pStyle w:val="a9"/>
        <w:numPr>
          <w:ilvl w:val="0"/>
          <w:numId w:val="56"/>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275" w:name="_Toc36133841"/>
      <w:r w:rsidRPr="00CB055E">
        <w:rPr>
          <w:rFonts w:hint="eastAsia"/>
        </w:rPr>
        <w:t>【</w:t>
      </w:r>
      <w:r w:rsidRPr="008A2B0D">
        <w:rPr>
          <w:rFonts w:hint="eastAsia"/>
        </w:rPr>
        <w:t>AD</w:t>
      </w:r>
      <w:r w:rsidRPr="00CB055E">
        <w:rPr>
          <w:rFonts w:hint="eastAsia"/>
        </w:rPr>
        <w:t>連携機能の有効化】</w:t>
      </w:r>
      <w:bookmarkEnd w:id="275"/>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400EB0">
      <w:pPr>
        <w:pStyle w:val="5"/>
        <w:numPr>
          <w:ilvl w:val="0"/>
          <w:numId w:val="44"/>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400EB0">
      <w:pPr>
        <w:pStyle w:val="71"/>
        <w:numPr>
          <w:ilvl w:val="0"/>
          <w:numId w:val="58"/>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276" w:name="_Toc36133842"/>
      <w:r w:rsidRPr="00CB055E">
        <w:rPr>
          <w:rFonts w:hint="eastAsia"/>
        </w:rPr>
        <w:t>【外部認証設定ファイルの準備】</w:t>
      </w:r>
      <w:bookmarkEnd w:id="276"/>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400EB0">
      <w:pPr>
        <w:pStyle w:val="5"/>
        <w:numPr>
          <w:ilvl w:val="0"/>
          <w:numId w:val="13"/>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400EB0">
      <w:pPr>
        <w:pStyle w:val="71"/>
        <w:numPr>
          <w:ilvl w:val="0"/>
          <w:numId w:val="54"/>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400EB0">
      <w:pPr>
        <w:pStyle w:val="5"/>
        <w:numPr>
          <w:ilvl w:val="0"/>
          <w:numId w:val="45"/>
        </w:numPr>
      </w:pPr>
      <w:r w:rsidRPr="00FB61EA">
        <w:rPr>
          <w:rFonts w:hint="eastAsia"/>
        </w:rPr>
        <w:t>接続先</w:t>
      </w:r>
      <w:r w:rsidRPr="00FB61EA">
        <w:rPr>
          <w:rFonts w:hint="eastAsia"/>
        </w:rPr>
        <w:t>DomainController</w:t>
      </w:r>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400EB0">
      <w:pPr>
        <w:pStyle w:val="83"/>
        <w:numPr>
          <w:ilvl w:val="0"/>
          <w:numId w:val="59"/>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400EB0">
      <w:pPr>
        <w:pStyle w:val="83"/>
        <w:numPr>
          <w:ilvl w:val="0"/>
          <w:numId w:val="59"/>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41104A24"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B22A08" w:rsidRPr="00B22A08">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B22A08" w:rsidRPr="00B22A08">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14:paraId="6F811F42" w14:textId="77777777" w:rsidR="003A1EEA" w:rsidRDefault="00DF57AD" w:rsidP="00400EB0">
      <w:pPr>
        <w:pStyle w:val="83"/>
        <w:numPr>
          <w:ilvl w:val="0"/>
          <w:numId w:val="60"/>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400EB0">
      <w:pPr>
        <w:pStyle w:val="83"/>
        <w:numPr>
          <w:ilvl w:val="0"/>
          <w:numId w:val="60"/>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400EB0">
      <w:pPr>
        <w:pStyle w:val="83"/>
        <w:numPr>
          <w:ilvl w:val="0"/>
          <w:numId w:val="60"/>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pPr>
        <w:pStyle w:val="30"/>
      </w:pPr>
      <w:bookmarkStart w:id="277" w:name="_Ref515034051"/>
      <w:bookmarkStart w:id="278" w:name="_Toc62216860"/>
      <w:r w:rsidRPr="00AE59A9">
        <w:rPr>
          <w:rFonts w:hint="eastAsia"/>
        </w:rPr>
        <w:lastRenderedPageBreak/>
        <w:t>機能概要</w:t>
      </w:r>
      <w:bookmarkEnd w:id="277"/>
      <w:bookmarkEnd w:id="278"/>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154B8D">
      <w:pPr>
        <w:pStyle w:val="40"/>
        <w:ind w:left="550" w:right="210"/>
      </w:pPr>
      <w:bookmarkStart w:id="279" w:name="_Toc515470676"/>
      <w:bookmarkStart w:id="280" w:name="_Toc62216861"/>
      <w:r w:rsidRPr="00FC5D82">
        <w:rPr>
          <w:rFonts w:hint="eastAsia"/>
        </w:rPr>
        <w:t>AD</w:t>
      </w:r>
      <w:r w:rsidRPr="00FC5D82">
        <w:rPr>
          <w:rFonts w:hint="eastAsia"/>
        </w:rPr>
        <w:t>情報ミラーリング機能</w:t>
      </w:r>
      <w:bookmarkEnd w:id="279"/>
      <w:bookmarkEnd w:id="280"/>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0969D344"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B22A08">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B22A08" w:rsidRPr="00B22A08">
        <w:rPr>
          <w:rFonts w:hint="eastAsia"/>
          <w:u w:val="single"/>
        </w:rPr>
        <w:t>AD</w:t>
      </w:r>
      <w:r w:rsidR="00B22A08" w:rsidRPr="00B22A08">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154B8D">
      <w:pPr>
        <w:pStyle w:val="40"/>
        <w:ind w:left="550" w:right="210"/>
      </w:pPr>
      <w:bookmarkStart w:id="281" w:name="_Toc515470677"/>
      <w:bookmarkStart w:id="282" w:name="_Toc62216862"/>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281"/>
      <w:bookmarkEnd w:id="282"/>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75AA4CF5" w14:textId="21410789" w:rsidR="004627EE" w:rsidRPr="00410DEA" w:rsidRDefault="00410DEA">
      <w:pPr>
        <w:pStyle w:val="43"/>
        <w:rPr>
          <w:rFonts w:ascii="Arial" w:hAnsi="Arial" w:cs="Arial"/>
        </w:rPr>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B22A08">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B22A08" w:rsidRPr="00B22A08">
        <w:rPr>
          <w:rFonts w:hint="eastAsia"/>
          <w:u w:val="single"/>
        </w:rPr>
        <w:t>AD</w:t>
      </w:r>
      <w:r w:rsidR="00B22A08" w:rsidRPr="00B22A08">
        <w:rPr>
          <w:rFonts w:hint="eastAsia"/>
          <w:u w:val="single"/>
        </w:rPr>
        <w:t>認証（</w:t>
      </w:r>
      <w:r w:rsidR="00B22A08" w:rsidRPr="00B22A08">
        <w:rPr>
          <w:rFonts w:hint="eastAsia"/>
          <w:u w:val="single"/>
        </w:rPr>
        <w:t>Kerberos</w:t>
      </w:r>
      <w:r w:rsidR="00B22A08" w:rsidRPr="00B22A08">
        <w:rPr>
          <w:rFonts w:hint="eastAsia"/>
          <w:u w:val="single"/>
        </w:rPr>
        <w:t>認証）機能</w:t>
      </w:r>
      <w:r w:rsidR="004F2DA3" w:rsidRPr="002C616E">
        <w:rPr>
          <w:u w:val="single"/>
        </w:rPr>
        <w:fldChar w:fldCharType="end"/>
      </w:r>
      <w:r>
        <w:rPr>
          <w:rFonts w:hint="eastAsia"/>
        </w:rPr>
        <w:t>」で詳述します。</w:t>
      </w:r>
      <w:bookmarkStart w:id="283" w:name="_Ref515470180"/>
      <w:bookmarkStart w:id="284" w:name="_Ref515470188"/>
      <w:bookmarkStart w:id="285" w:name="_Ref515036045"/>
      <w:bookmarkStart w:id="286" w:name="_Ref515036054"/>
    </w:p>
    <w:p w14:paraId="21573AA2" w14:textId="77777777" w:rsidR="003B3739" w:rsidRPr="00AE59A9" w:rsidRDefault="003B3739">
      <w:pPr>
        <w:pStyle w:val="30"/>
      </w:pPr>
      <w:bookmarkStart w:id="287" w:name="_Ref35941887"/>
      <w:bookmarkStart w:id="288" w:name="_Ref35941901"/>
      <w:bookmarkStart w:id="289" w:name="_Ref35942817"/>
      <w:bookmarkStart w:id="290" w:name="_Toc62216863"/>
      <w:r w:rsidRPr="00AE59A9">
        <w:rPr>
          <w:rFonts w:hint="eastAsia"/>
        </w:rPr>
        <w:t>AD</w:t>
      </w:r>
      <w:r w:rsidRPr="00AE59A9">
        <w:rPr>
          <w:rFonts w:hint="eastAsia"/>
        </w:rPr>
        <w:t>情報ミラーリング機能</w:t>
      </w:r>
      <w:bookmarkEnd w:id="283"/>
      <w:bookmarkEnd w:id="284"/>
      <w:bookmarkEnd w:id="287"/>
      <w:bookmarkEnd w:id="288"/>
      <w:bookmarkEnd w:id="289"/>
      <w:bookmarkEnd w:id="290"/>
    </w:p>
    <w:bookmarkEnd w:id="285"/>
    <w:bookmarkEnd w:id="286"/>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291" w:name="_Toc36133847"/>
      <w:r w:rsidRPr="00CB055E">
        <w:rPr>
          <w:rFonts w:hint="eastAsia"/>
        </w:rPr>
        <w:t>【登録</w:t>
      </w:r>
      <w:r w:rsidR="00AB231F" w:rsidRPr="00CB055E">
        <w:rPr>
          <w:rFonts w:hint="eastAsia"/>
        </w:rPr>
        <w:t>および更新</w:t>
      </w:r>
      <w:r w:rsidRPr="00CB055E">
        <w:rPr>
          <w:rFonts w:hint="eastAsia"/>
        </w:rPr>
        <w:t>】</w:t>
      </w:r>
      <w:bookmarkEnd w:id="291"/>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52B9093B" w:rsidR="00E44352" w:rsidRPr="00FB61EA" w:rsidRDefault="00E44352" w:rsidP="00400EB0">
      <w:pPr>
        <w:pStyle w:val="5"/>
        <w:numPr>
          <w:ilvl w:val="0"/>
          <w:numId w:val="46"/>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B22A08">
        <w:rPr>
          <w:u w:val="single"/>
        </w:rPr>
        <w:t>1.1.4(14)</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B22A08" w:rsidRPr="00B22A08">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400EB0">
      <w:pPr>
        <w:pStyle w:val="71"/>
        <w:numPr>
          <w:ilvl w:val="0"/>
          <w:numId w:val="47"/>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400EB0">
      <w:pPr>
        <w:pStyle w:val="71"/>
        <w:numPr>
          <w:ilvl w:val="0"/>
          <w:numId w:val="47"/>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400EB0">
      <w:pPr>
        <w:pStyle w:val="71"/>
        <w:numPr>
          <w:ilvl w:val="0"/>
          <w:numId w:val="47"/>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20A629E9"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B22A08">
        <w:rPr>
          <w:u w:val="single"/>
        </w:rPr>
        <w:t>1.1.4(13)</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B22A08">
        <w:rPr>
          <w:u w:val="single"/>
        </w:rPr>
        <w:t>(13)</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B22A08" w:rsidRPr="00B22A08">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400EB0">
      <w:pPr>
        <w:pStyle w:val="71"/>
        <w:numPr>
          <w:ilvl w:val="0"/>
          <w:numId w:val="48"/>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438B70EF"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B22A08">
        <w:rPr>
          <w:u w:val="single"/>
        </w:rPr>
        <w:t>1.1.4(16)</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B22A08" w:rsidRPr="00B22A08">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400EB0">
      <w:pPr>
        <w:pStyle w:val="71"/>
        <w:numPr>
          <w:ilvl w:val="0"/>
          <w:numId w:val="49"/>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400EB0">
      <w:pPr>
        <w:pStyle w:val="71"/>
        <w:numPr>
          <w:ilvl w:val="0"/>
          <w:numId w:val="49"/>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49331703"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B22A08">
        <w:rPr>
          <w:b/>
          <w:color w:val="FF0000"/>
          <w:u w:val="single"/>
        </w:rPr>
        <w:t>1.1.4(15)</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B22A08" w:rsidRPr="00B22A08">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3E9A1FF0"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B22A08" w:rsidRPr="00B22A08">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B22A08" w:rsidRPr="00B22A08">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292" w:name="_Toc36133848"/>
      <w:r w:rsidRPr="00CB055E">
        <w:rPr>
          <w:rFonts w:hint="eastAsia"/>
        </w:rPr>
        <w:t>【</w:t>
      </w:r>
      <w:r w:rsidR="004E56E6" w:rsidRPr="00CB055E">
        <w:rPr>
          <w:rFonts w:hint="eastAsia"/>
        </w:rPr>
        <w:t>廃止</w:t>
      </w:r>
      <w:r w:rsidRPr="00CB055E">
        <w:rPr>
          <w:rFonts w:hint="eastAsia"/>
        </w:rPr>
        <w:t>】</w:t>
      </w:r>
      <w:bookmarkEnd w:id="292"/>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400EB0">
      <w:pPr>
        <w:pStyle w:val="a9"/>
        <w:numPr>
          <w:ilvl w:val="1"/>
          <w:numId w:val="50"/>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400EB0">
      <w:pPr>
        <w:pStyle w:val="a9"/>
        <w:numPr>
          <w:ilvl w:val="1"/>
          <w:numId w:val="50"/>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400EB0">
      <w:pPr>
        <w:pStyle w:val="a9"/>
        <w:numPr>
          <w:ilvl w:val="1"/>
          <w:numId w:val="50"/>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14:paraId="17FB5D77" w14:textId="77777777" w:rsidR="00B36273" w:rsidRDefault="00F93214" w:rsidP="00400EB0">
      <w:pPr>
        <w:pStyle w:val="a9"/>
        <w:numPr>
          <w:ilvl w:val="1"/>
          <w:numId w:val="50"/>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293" w:name="_Toc36133849"/>
      <w:r>
        <w:rPr>
          <w:rFonts w:hint="eastAsia"/>
        </w:rPr>
        <w:t>【復活】</w:t>
      </w:r>
      <w:bookmarkEnd w:id="293"/>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400EB0">
      <w:pPr>
        <w:pStyle w:val="a9"/>
        <w:numPr>
          <w:ilvl w:val="0"/>
          <w:numId w:val="51"/>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400EB0">
      <w:pPr>
        <w:pStyle w:val="a9"/>
        <w:numPr>
          <w:ilvl w:val="0"/>
          <w:numId w:val="51"/>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400EB0">
      <w:pPr>
        <w:pStyle w:val="a9"/>
        <w:numPr>
          <w:ilvl w:val="0"/>
          <w:numId w:val="51"/>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14:paraId="09BF9200" w14:textId="77777777" w:rsidR="00FE0CE8" w:rsidRPr="00740915" w:rsidRDefault="00FE0CE8" w:rsidP="00400EB0">
      <w:pPr>
        <w:pStyle w:val="a9"/>
        <w:numPr>
          <w:ilvl w:val="0"/>
          <w:numId w:val="51"/>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04E34662" w:rsidR="00D55349" w:rsidRPr="00CB055E" w:rsidRDefault="00185F84" w:rsidP="006B128F">
      <w:pPr>
        <w:pStyle w:val="af2"/>
      </w:pPr>
      <w:r w:rsidRPr="00CB055E">
        <w:rPr>
          <w:rFonts w:hint="eastAsia"/>
        </w:rPr>
        <w:t>表</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B22A08">
        <w:rPr>
          <w:noProof/>
        </w:rPr>
        <w:t>1.3</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表</w:instrText>
      </w:r>
      <w:r w:rsidRPr="00CB055E">
        <w:rPr>
          <w:rFonts w:hint="eastAsia"/>
        </w:rPr>
        <w:instrText xml:space="preserve"> \* ARABIC \s 2</w:instrText>
      </w:r>
      <w:r w:rsidRPr="00CB055E">
        <w:instrText xml:space="preserve"> </w:instrText>
      </w:r>
      <w:r w:rsidRPr="00CB055E">
        <w:fldChar w:fldCharType="separate"/>
      </w:r>
      <w:r w:rsidR="00B22A08">
        <w:rPr>
          <w:noProof/>
        </w:rPr>
        <w:t>1</w:t>
      </w:r>
      <w:r w:rsidRPr="00CB055E">
        <w:fldChar w:fldCharType="end"/>
      </w:r>
      <w:r w:rsidR="001A54A4" w:rsidRPr="00CB055E">
        <w:rPr>
          <w:rFonts w:hint="eastAsia"/>
        </w:rPr>
        <w:t xml:space="preserve"> </w:t>
      </w:r>
      <w:r w:rsidRPr="00CB055E">
        <w:rPr>
          <w:rFonts w:hint="eastAsia"/>
        </w:rPr>
        <w:t>ケース別</w:t>
      </w:r>
      <w:r w:rsidRPr="00CB055E">
        <w:rPr>
          <w:rFonts w:hint="eastAsia"/>
        </w:rPr>
        <w:t xml:space="preserve"> </w:t>
      </w:r>
      <w:r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pPr>
        <w:pStyle w:val="30"/>
      </w:pPr>
      <w:bookmarkStart w:id="294" w:name="_Ref514683746"/>
      <w:bookmarkStart w:id="295" w:name="_Ref514683756"/>
      <w:bookmarkStart w:id="296" w:name="_Ref515036127"/>
      <w:bookmarkStart w:id="297" w:name="_Ref515036131"/>
      <w:bookmarkStart w:id="298" w:name="_Ref515470232"/>
      <w:bookmarkStart w:id="299" w:name="_Toc62216864"/>
      <w:r w:rsidRPr="00AE59A9">
        <w:rPr>
          <w:rFonts w:hint="eastAsia"/>
        </w:rPr>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294"/>
      <w:bookmarkEnd w:id="295"/>
      <w:bookmarkEnd w:id="296"/>
      <w:bookmarkEnd w:id="297"/>
      <w:r w:rsidR="00EA5CF8" w:rsidRPr="00AE59A9">
        <w:rPr>
          <w:rFonts w:hint="eastAsia"/>
        </w:rPr>
        <w:t>機能</w:t>
      </w:r>
      <w:bookmarkEnd w:id="298"/>
      <w:bookmarkEnd w:id="299"/>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A35C04">
      <w:pPr>
        <w:pStyle w:val="34"/>
        <w:numPr>
          <w:ilvl w:val="0"/>
          <w:numId w:val="86"/>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A35C04">
      <w:pPr>
        <w:pStyle w:val="34"/>
        <w:numPr>
          <w:ilvl w:val="0"/>
          <w:numId w:val="86"/>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A35C04">
      <w:pPr>
        <w:pStyle w:val="34"/>
        <w:numPr>
          <w:ilvl w:val="0"/>
          <w:numId w:val="86"/>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A35C04">
      <w:pPr>
        <w:pStyle w:val="34"/>
        <w:numPr>
          <w:ilvl w:val="0"/>
          <w:numId w:val="86"/>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A35C04">
      <w:pPr>
        <w:pStyle w:val="34"/>
        <w:numPr>
          <w:ilvl w:val="0"/>
          <w:numId w:val="86"/>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1A5811A5" w:rsidR="007E22EB" w:rsidRPr="00B84816" w:rsidRDefault="00A91D24" w:rsidP="00A35C04">
      <w:pPr>
        <w:pStyle w:val="34"/>
        <w:numPr>
          <w:ilvl w:val="0"/>
          <w:numId w:val="86"/>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B22A08">
        <w:rPr>
          <w:u w:val="single"/>
        </w:rPr>
        <w:t>1.1.4(14)</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B22A08" w:rsidRPr="00B22A08">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7302E152" w:rsidR="00324A54" w:rsidRPr="00B84816" w:rsidRDefault="00930FD3" w:rsidP="00A35C04">
      <w:pPr>
        <w:pStyle w:val="34"/>
        <w:numPr>
          <w:ilvl w:val="0"/>
          <w:numId w:val="86"/>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B22A08">
        <w:rPr>
          <w:u w:val="single"/>
        </w:rPr>
        <w:t>1.1.4(16)</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B22A08" w:rsidRPr="00B22A08">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4B213AD8"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B22A08">
        <w:rPr>
          <w:u w:val="single"/>
        </w:rPr>
        <w:t>1.1.4(15)</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B22A08" w:rsidRPr="00B22A08">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pPr>
        <w:pStyle w:val="30"/>
      </w:pPr>
      <w:bookmarkStart w:id="300" w:name="_Ref514440729"/>
      <w:bookmarkStart w:id="301" w:name="_Toc62216865"/>
      <w:r w:rsidRPr="00AE59A9">
        <w:rPr>
          <w:rFonts w:hint="eastAsia"/>
        </w:rPr>
        <w:t>本機能の例外</w:t>
      </w:r>
      <w:r w:rsidR="00DF1F1A" w:rsidRPr="00AE59A9">
        <w:rPr>
          <w:rFonts w:hint="eastAsia"/>
        </w:rPr>
        <w:t>について</w:t>
      </w:r>
      <w:bookmarkEnd w:id="300"/>
      <w:bookmarkEnd w:id="301"/>
    </w:p>
    <w:p w14:paraId="7CC6F1E4" w14:textId="77777777" w:rsidR="00B22A08" w:rsidRPr="00B22A08" w:rsidRDefault="00410DEA" w:rsidP="00B22A08">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2DAA832A" w:rsidR="00410DEA" w:rsidRPr="00B84816" w:rsidRDefault="00B22A08"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B22A08">
        <w:rPr>
          <w:rFonts w:hint="eastAsia"/>
          <w:u w:val="single"/>
        </w:rPr>
        <w:t>AD</w:t>
      </w:r>
      <w:r w:rsidRPr="00B22A08">
        <w:rPr>
          <w:rFonts w:hint="eastAsia"/>
          <w:u w:val="single"/>
        </w:rPr>
        <w:t>認証（</w:t>
      </w:r>
      <w:r w:rsidRPr="00B22A08">
        <w:rPr>
          <w:rFonts w:hint="eastAsia"/>
          <w:u w:val="single"/>
        </w:rPr>
        <w:t>Kerberos</w:t>
      </w:r>
      <w:r w:rsidRPr="00B22A08">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EC6945">
      <w:pPr>
        <w:pStyle w:val="40"/>
        <w:ind w:left="550" w:right="210"/>
      </w:pPr>
      <w:bookmarkStart w:id="302" w:name="_Toc515470684"/>
      <w:bookmarkStart w:id="303" w:name="_Toc62216866"/>
      <w:r w:rsidRPr="00FC5D82">
        <w:rPr>
          <w:rFonts w:hint="eastAsia"/>
        </w:rPr>
        <w:t>連携対象外レコード</w:t>
      </w:r>
      <w:bookmarkEnd w:id="302"/>
      <w:bookmarkEnd w:id="303"/>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77777777" w:rsidR="00410DEA" w:rsidRDefault="00410DEA" w:rsidP="006875F7">
      <w:pPr>
        <w:pStyle w:val="43"/>
      </w:pPr>
      <w:r>
        <w:rPr>
          <w:rFonts w:hint="eastAsia"/>
        </w:rPr>
        <w:t>但し、例外として①～⑤の場合には</w:t>
      </w:r>
      <w:r w:rsidRPr="008A2B0D">
        <w:rPr>
          <w:rFonts w:ascii="Arial" w:hAnsi="Arial" w:hint="eastAsia"/>
        </w:rPr>
        <w:t>AD</w:t>
      </w:r>
      <w:r>
        <w:rPr>
          <w:rFonts w:hint="eastAsia"/>
        </w:rPr>
        <w:t>連携機能の連携対象外扱いとし、廃止されません。</w:t>
      </w:r>
    </w:p>
    <w:p w14:paraId="1BA0F2F1" w14:textId="77777777" w:rsidR="00410DEA" w:rsidRPr="001F7D98" w:rsidRDefault="00410DEA" w:rsidP="006875F7">
      <w:pPr>
        <w:pStyle w:val="43"/>
      </w:pPr>
    </w:p>
    <w:p w14:paraId="0894D2DC" w14:textId="77777777" w:rsidR="00410DEA" w:rsidRDefault="00410DEA" w:rsidP="00400EB0">
      <w:pPr>
        <w:pStyle w:val="5"/>
        <w:numPr>
          <w:ilvl w:val="0"/>
          <w:numId w:val="52"/>
        </w:numPr>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424AFA">
      <w:pPr>
        <w:pStyle w:val="5"/>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424AFA">
      <w:pPr>
        <w:pStyle w:val="5"/>
      </w:pPr>
      <w:r>
        <w:rPr>
          <w:rFonts w:hint="eastAsia"/>
        </w:rPr>
        <w:t>特別ユーザーに指定されている「ユーザー管理」レコード</w:t>
      </w:r>
    </w:p>
    <w:p w14:paraId="46C2FB37" w14:textId="77777777" w:rsidR="00410DEA" w:rsidRDefault="00410DEA" w:rsidP="00424AFA">
      <w:pPr>
        <w:pStyle w:val="5"/>
      </w:pPr>
      <w:r>
        <w:rPr>
          <w:rFonts w:hint="eastAsia"/>
        </w:rPr>
        <w:t>特別ロールに指定されている「ロール管理」レコード</w:t>
      </w:r>
    </w:p>
    <w:p w14:paraId="412C57C1" w14:textId="14B49392" w:rsidR="00410DEA" w:rsidRDefault="00410DEA" w:rsidP="00424AFA">
      <w:pPr>
        <w:pStyle w:val="5"/>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891822">
      <w:pPr>
        <w:pStyle w:val="5"/>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r>
        <w:rPr>
          <w:rFonts w:asciiTheme="minorHAnsi" w:eastAsiaTheme="minorEastAsia" w:hAnsiTheme="minorHAnsi" w:cstheme="minorBidi" w:hint="eastAsia"/>
        </w:rPr>
        <w:t>s</w:t>
      </w:r>
      <w:r>
        <w:rPr>
          <w:rFonts w:asciiTheme="minorHAnsi" w:eastAsiaTheme="minorEastAsia" w:hAnsiTheme="minorHAnsi" w:cstheme="minorBidi"/>
        </w:rPr>
        <w:t>so)</w:t>
      </w:r>
      <w:r>
        <w:rPr>
          <w:rFonts w:asciiTheme="minorHAnsi" w:eastAsiaTheme="minorEastAsia" w:hAnsiTheme="minorHAnsi" w:cstheme="minorBidi" w:hint="eastAsia"/>
        </w:rPr>
        <w:t>レコード</w:t>
      </w:r>
    </w:p>
    <w:p w14:paraId="607E9334" w14:textId="77777777" w:rsidR="00891822" w:rsidRPr="00181048" w:rsidRDefault="00891822" w:rsidP="00891822">
      <w:pPr>
        <w:pStyle w:val="5"/>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Pr>
          <w:rFonts w:asciiTheme="minorHAnsi" w:eastAsiaTheme="minorEastAsia" w:hAnsiTheme="minorHAnsi" w:cstheme="minorBidi" w:hint="eastAsia"/>
        </w:rPr>
        <w:t>レコード</w:t>
      </w:r>
    </w:p>
    <w:p w14:paraId="5D2F5ABB" w14:textId="77777777" w:rsidR="00410DEA"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EC6945">
      <w:pPr>
        <w:pStyle w:val="40"/>
        <w:ind w:left="550" w:right="210"/>
      </w:pPr>
      <w:bookmarkStart w:id="304" w:name="_Toc515470685"/>
      <w:bookmarkStart w:id="305" w:name="_Toc62216867"/>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304"/>
      <w:bookmarkEnd w:id="305"/>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t>ITA</w:t>
      </w:r>
      <w:r w:rsidRPr="002C616E">
        <w:rPr>
          <w:rFonts w:hint="eastAsia"/>
          <w:b/>
          <w:color w:val="FF0000"/>
        </w:rPr>
        <w:t>内部認証となります。</w:t>
      </w:r>
    </w:p>
    <w:p w14:paraId="33936973" w14:textId="77777777" w:rsidR="00790B55" w:rsidRPr="00CB055E" w:rsidRDefault="00790B55" w:rsidP="0080570A">
      <w:pPr>
        <w:pStyle w:val="1"/>
      </w:pPr>
      <w:bookmarkStart w:id="306" w:name="_Toc62216868"/>
      <w:r w:rsidRPr="00CB055E">
        <w:rPr>
          <w:rFonts w:hint="eastAsia"/>
        </w:rPr>
        <w:t>運用操作</w:t>
      </w:r>
      <w:bookmarkEnd w:id="306"/>
    </w:p>
    <w:p w14:paraId="39413E4A" w14:textId="77777777" w:rsidR="00790B55" w:rsidRPr="008472E0" w:rsidRDefault="00790B55" w:rsidP="008472E0"/>
    <w:bookmarkEnd w:id="267"/>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79E7C7FC" w:rsidR="003C439D" w:rsidRPr="00CB055E" w:rsidRDefault="004A0462" w:rsidP="00400EB0">
      <w:pPr>
        <w:pStyle w:val="19"/>
        <w:numPr>
          <w:ilvl w:val="0"/>
          <w:numId w:val="53"/>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B22A08">
        <w:t xml:space="preserve"> 2.1</w:t>
      </w:r>
      <w:r>
        <w:fldChar w:fldCharType="end"/>
      </w:r>
      <w:r>
        <w:rPr>
          <w:rFonts w:hint="eastAsia"/>
        </w:rPr>
        <w:t>インストールの開始</w:t>
      </w:r>
    </w:p>
    <w:p w14:paraId="16C20FB2" w14:textId="2537EF32" w:rsidR="004A0462" w:rsidRPr="00CB055E" w:rsidRDefault="004A0462" w:rsidP="004A0462">
      <w:pPr>
        <w:pStyle w:val="19"/>
        <w:numPr>
          <w:ilvl w:val="0"/>
          <w:numId w:val="53"/>
        </w:numPr>
        <w:ind w:firstLine="289"/>
      </w:pPr>
      <w:r>
        <w:fldChar w:fldCharType="begin"/>
      </w:r>
      <w:r>
        <w:instrText xml:space="preserve"> REF _Ref35943496 \r \h </w:instrText>
      </w:r>
      <w:r>
        <w:fldChar w:fldCharType="separate"/>
      </w:r>
      <w:r w:rsidR="00B22A08">
        <w:t xml:space="preserve"> 2.2</w:t>
      </w:r>
      <w:r>
        <w:fldChar w:fldCharType="end"/>
      </w:r>
      <w:r w:rsidR="007E5D85">
        <w:fldChar w:fldCharType="begin"/>
      </w:r>
      <w:r w:rsidR="007E5D85">
        <w:instrText xml:space="preserve"> REF _Ref35943544 \h </w:instrText>
      </w:r>
      <w:r w:rsidR="007E5D85">
        <w:fldChar w:fldCharType="separate"/>
      </w:r>
      <w:r w:rsidR="00B22A08" w:rsidRPr="00D25D02">
        <w:rPr>
          <w:rFonts w:hint="eastAsia"/>
        </w:rPr>
        <w:t>オペレーション作業履歴の定期削除</w:t>
      </w:r>
      <w:r w:rsidR="007E5D85">
        <w:fldChar w:fldCharType="end"/>
      </w:r>
    </w:p>
    <w:p w14:paraId="2DE0E93F" w14:textId="7CC1B9A2" w:rsidR="00EA0922" w:rsidRPr="00CB055E" w:rsidRDefault="004A0462" w:rsidP="00400EB0">
      <w:pPr>
        <w:pStyle w:val="19"/>
        <w:numPr>
          <w:ilvl w:val="0"/>
          <w:numId w:val="53"/>
        </w:numPr>
        <w:ind w:firstLine="289"/>
      </w:pPr>
      <w:r>
        <w:fldChar w:fldCharType="begin"/>
      </w:r>
      <w:r>
        <w:instrText xml:space="preserve"> REF _Ref35943504 \r \h </w:instrText>
      </w:r>
      <w:r>
        <w:fldChar w:fldCharType="separate"/>
      </w:r>
      <w:r w:rsidR="00B22A08">
        <w:t xml:space="preserve"> 2.3</w:t>
      </w:r>
      <w:r>
        <w:fldChar w:fldCharType="end"/>
      </w:r>
      <w:r w:rsidR="007E5D85">
        <w:fldChar w:fldCharType="begin"/>
      </w:r>
      <w:r w:rsidR="007E5D85">
        <w:instrText xml:space="preserve"> REF _Ref35943583 \h </w:instrText>
      </w:r>
      <w:r w:rsidR="007E5D85">
        <w:fldChar w:fldCharType="separate"/>
      </w:r>
      <w:r w:rsidR="00B22A08" w:rsidRPr="00D25D02">
        <w:rPr>
          <w:rFonts w:hint="eastAsia"/>
        </w:rPr>
        <w:t>ログレベルの変更</w:t>
      </w:r>
      <w:r w:rsidR="007E5D85">
        <w:fldChar w:fldCharType="end"/>
      </w:r>
    </w:p>
    <w:p w14:paraId="2860D79A" w14:textId="2C87AF79" w:rsidR="00EA0922" w:rsidRPr="00CB055E" w:rsidRDefault="004A0462" w:rsidP="00400EB0">
      <w:pPr>
        <w:pStyle w:val="19"/>
        <w:numPr>
          <w:ilvl w:val="0"/>
          <w:numId w:val="53"/>
        </w:numPr>
        <w:ind w:firstLine="289"/>
      </w:pPr>
      <w:r>
        <w:fldChar w:fldCharType="begin"/>
      </w:r>
      <w:r>
        <w:instrText xml:space="preserve"> REF _Ref36135934 \r \h </w:instrText>
      </w:r>
      <w:r>
        <w:fldChar w:fldCharType="separate"/>
      </w:r>
      <w:r w:rsidR="00B22A08">
        <w:rPr>
          <w:rFonts w:hint="eastAsia"/>
          <w:b/>
          <w:bCs/>
        </w:rPr>
        <w:t>エラー</w:t>
      </w:r>
      <w:r w:rsidR="00B22A08">
        <w:rPr>
          <w:rFonts w:hint="eastAsia"/>
          <w:b/>
          <w:bCs/>
        </w:rPr>
        <w:t xml:space="preserve">! </w:t>
      </w:r>
      <w:r w:rsidR="00B22A08">
        <w:rPr>
          <w:rFonts w:hint="eastAsia"/>
          <w:b/>
          <w:bCs/>
        </w:rPr>
        <w:t>参照元が見つかりません。</w:t>
      </w:r>
      <w:r>
        <w:fldChar w:fldCharType="end"/>
      </w:r>
      <w:r w:rsidR="007E5D85">
        <w:fldChar w:fldCharType="begin"/>
      </w:r>
      <w:r w:rsidR="007E5D85">
        <w:instrText xml:space="preserve"> </w:instrText>
      </w:r>
      <w:r w:rsidR="007E5D85">
        <w:rPr>
          <w:rFonts w:hint="eastAsia"/>
        </w:rPr>
        <w:instrText>REF _Ref35943596 \h</w:instrText>
      </w:r>
      <w:r w:rsidR="007E5D85">
        <w:instrText xml:space="preserve"> </w:instrText>
      </w:r>
      <w:r w:rsidR="007E5D85">
        <w:fldChar w:fldCharType="separate"/>
      </w:r>
      <w:r w:rsidR="00B22A08">
        <w:rPr>
          <w:rFonts w:hint="eastAsia"/>
          <w:b/>
          <w:bCs/>
        </w:rPr>
        <w:t>エラー</w:t>
      </w:r>
      <w:r w:rsidR="00B22A08">
        <w:rPr>
          <w:rFonts w:hint="eastAsia"/>
          <w:b/>
          <w:bCs/>
        </w:rPr>
        <w:t xml:space="preserve">! </w:t>
      </w:r>
      <w:r w:rsidR="00B22A08">
        <w:rPr>
          <w:rFonts w:hint="eastAsia"/>
          <w:b/>
          <w:bCs/>
        </w:rPr>
        <w:t>参照元が見つかりません。</w:t>
      </w:r>
      <w:r w:rsidR="007E5D85">
        <w:fldChar w:fldCharType="end"/>
      </w:r>
    </w:p>
    <w:p w14:paraId="263BEDE3" w14:textId="77777777" w:rsidR="007E5D85" w:rsidRPr="00734948" w:rsidRDefault="007E5D85" w:rsidP="00734948">
      <w:bookmarkStart w:id="307" w:name="_Toc493603700"/>
      <w:bookmarkStart w:id="308" w:name="_Toc493603733"/>
      <w:bookmarkStart w:id="309" w:name="_Toc493702158"/>
      <w:bookmarkStart w:id="310" w:name="_Toc493702191"/>
      <w:bookmarkStart w:id="311" w:name="_Toc494042554"/>
      <w:bookmarkStart w:id="312" w:name="_Toc494200932"/>
      <w:bookmarkStart w:id="313" w:name="_Toc494272242"/>
      <w:bookmarkStart w:id="314" w:name="_Toc494274604"/>
      <w:bookmarkStart w:id="315" w:name="_Toc501717144"/>
      <w:bookmarkStart w:id="316" w:name="_Toc508872185"/>
      <w:bookmarkStart w:id="317" w:name="_Toc508873728"/>
      <w:bookmarkStart w:id="318" w:name="_Toc508878348"/>
      <w:bookmarkStart w:id="319" w:name="_Toc434005217"/>
      <w:bookmarkStart w:id="320" w:name="_Toc434262741"/>
      <w:bookmarkStart w:id="321" w:name="_Toc434329784"/>
      <w:bookmarkStart w:id="322" w:name="_Toc435436090"/>
      <w:bookmarkStart w:id="323" w:name="_Toc435436193"/>
      <w:bookmarkStart w:id="324" w:name="_Toc435436274"/>
      <w:bookmarkStart w:id="325" w:name="_Toc435436392"/>
      <w:bookmarkStart w:id="326" w:name="_Toc435436731"/>
      <w:bookmarkStart w:id="327" w:name="_Toc435804838"/>
      <w:bookmarkStart w:id="328" w:name="_Toc435804940"/>
      <w:bookmarkStart w:id="329" w:name="_Toc436063503"/>
      <w:bookmarkStart w:id="330" w:name="_Toc436063594"/>
      <w:bookmarkStart w:id="331" w:name="_Toc436064630"/>
      <w:bookmarkStart w:id="332" w:name="_Toc436065403"/>
      <w:bookmarkStart w:id="333" w:name="_Toc436161854"/>
      <w:bookmarkStart w:id="334" w:name="_Toc436318179"/>
      <w:bookmarkStart w:id="335" w:name="_Toc436322762"/>
      <w:bookmarkStart w:id="336" w:name="_Toc436931149"/>
      <w:bookmarkStart w:id="337" w:name="_Toc436931240"/>
      <w:bookmarkStart w:id="338" w:name="_Toc437014712"/>
      <w:bookmarkStart w:id="339" w:name="_Toc437109070"/>
      <w:bookmarkStart w:id="340" w:name="_Toc437109159"/>
      <w:bookmarkStart w:id="341" w:name="_Toc437259414"/>
      <w:bookmarkStart w:id="342" w:name="_Toc437259716"/>
      <w:bookmarkStart w:id="343" w:name="_Toc437354621"/>
      <w:bookmarkStart w:id="344" w:name="_Toc437354712"/>
      <w:bookmarkStart w:id="345" w:name="_Toc437421659"/>
      <w:bookmarkStart w:id="346" w:name="_Toc437864318"/>
      <w:bookmarkStart w:id="347" w:name="_Toc437868578"/>
      <w:bookmarkStart w:id="348" w:name="_Toc35968797"/>
      <w:bookmarkStart w:id="349" w:name="_Toc35968161"/>
      <w:bookmarkStart w:id="350" w:name="_Toc35968661"/>
      <w:bookmarkStart w:id="351" w:name="_Toc35968729"/>
      <w:bookmarkStart w:id="352" w:name="_Toc35968798"/>
      <w:bookmarkStart w:id="353" w:name="_Toc435436195"/>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14:paraId="6421E71E" w14:textId="77777777" w:rsidR="004A0462" w:rsidRPr="004A0462" w:rsidRDefault="004A0462" w:rsidP="004A0462">
      <w:pPr>
        <w:pStyle w:val="a9"/>
        <w:keepNext/>
        <w:keepLines/>
        <w:numPr>
          <w:ilvl w:val="0"/>
          <w:numId w:val="15"/>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54" w:name="_Toc36133855"/>
      <w:bookmarkStart w:id="355" w:name="_Toc36625948"/>
      <w:bookmarkStart w:id="356" w:name="_Toc36626024"/>
      <w:bookmarkStart w:id="357" w:name="_Toc36626099"/>
      <w:bookmarkStart w:id="358" w:name="_Toc36626169"/>
      <w:bookmarkStart w:id="359" w:name="_Toc36633572"/>
      <w:bookmarkStart w:id="360" w:name="_Toc36633792"/>
      <w:bookmarkStart w:id="361" w:name="_Toc36724490"/>
      <w:bookmarkStart w:id="362" w:name="_Toc36802451"/>
      <w:bookmarkStart w:id="363" w:name="_Toc49167171"/>
      <w:bookmarkStart w:id="364" w:name="_Toc49186168"/>
      <w:bookmarkStart w:id="365" w:name="_Toc55209520"/>
      <w:bookmarkStart w:id="366" w:name="_Toc56699230"/>
      <w:bookmarkStart w:id="367" w:name="_Toc56699545"/>
      <w:bookmarkStart w:id="368" w:name="_Toc56700053"/>
      <w:bookmarkStart w:id="369" w:name="_Toc56700150"/>
      <w:bookmarkStart w:id="370" w:name="_Toc56776777"/>
      <w:bookmarkStart w:id="371" w:name="_Toc58513918"/>
      <w:bookmarkStart w:id="372" w:name="_Toc62216869"/>
      <w:bookmarkStart w:id="373" w:name="_Ref35943477"/>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03AC58F2" w14:textId="77777777" w:rsidR="00113852" w:rsidRPr="00D25D02" w:rsidRDefault="00113852">
      <w:pPr>
        <w:pStyle w:val="20"/>
      </w:pPr>
      <w:bookmarkStart w:id="374" w:name="_Ref36135895"/>
      <w:bookmarkStart w:id="375" w:name="_Toc62216870"/>
      <w:r w:rsidRPr="00D25D02">
        <w:rPr>
          <w:rFonts w:hint="eastAsia"/>
        </w:rPr>
        <w:t>インストールの開始</w:t>
      </w:r>
      <w:bookmarkEnd w:id="373"/>
      <w:bookmarkEnd w:id="374"/>
      <w:bookmarkEnd w:id="375"/>
    </w:p>
    <w:p w14:paraId="05DCF6BD" w14:textId="77777777" w:rsidR="003E7440" w:rsidRPr="0053006B" w:rsidRDefault="00113852" w:rsidP="0053006B">
      <w:pPr>
        <w:pStyle w:val="27"/>
      </w:pPr>
      <w:r w:rsidRPr="0053006B">
        <w:rPr>
          <w:rFonts w:hint="eastAsia"/>
        </w:rPr>
        <w:t>インストール時の事後作業</w:t>
      </w:r>
      <w:bookmarkEnd w:id="353"/>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pPr>
        <w:pStyle w:val="20"/>
      </w:pPr>
      <w:bookmarkStart w:id="376" w:name="_Ref35943496"/>
      <w:bookmarkStart w:id="377" w:name="_Ref35943544"/>
      <w:bookmarkStart w:id="378" w:name="_Toc62216871"/>
      <w:bookmarkStart w:id="379" w:name="_Toc435436197"/>
      <w:r w:rsidRPr="00D25D02">
        <w:rPr>
          <w:rFonts w:hint="eastAsia"/>
        </w:rPr>
        <w:t>オペレーション作業履歴の定期削除</w:t>
      </w:r>
      <w:bookmarkEnd w:id="376"/>
      <w:bookmarkEnd w:id="377"/>
      <w:bookmarkEnd w:id="378"/>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400EB0">
      <w:pPr>
        <w:pStyle w:val="27"/>
        <w:numPr>
          <w:ilvl w:val="0"/>
          <w:numId w:val="62"/>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400EB0">
      <w:pPr>
        <w:pStyle w:val="27"/>
        <w:numPr>
          <w:ilvl w:val="0"/>
          <w:numId w:val="62"/>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2272" behindDoc="0" locked="0" layoutInCell="1" allowOverlap="1" wp14:anchorId="44BE24AA" wp14:editId="49588BE9">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16547F" w:rsidRPr="00035BF5" w:rsidRDefault="0016547F"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16547F" w:rsidRPr="00035BF5" w:rsidRDefault="0016547F"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16547F" w:rsidRPr="00035BF5" w:rsidRDefault="0016547F"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16547F" w:rsidRDefault="0016547F"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16547F" w:rsidRPr="00035BF5" w:rsidRDefault="0016547F"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16547F" w:rsidRPr="001F0F67" w:rsidRDefault="0016547F"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201" type="#_x0000_t202" style="position:absolute;left:0;text-align:left;margin-left:33.35pt;margin-top:4.25pt;width:430.5pt;height:8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YEJwmc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16547F" w:rsidRPr="00035BF5" w:rsidRDefault="0016547F"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16547F" w:rsidRPr="00035BF5" w:rsidRDefault="0016547F"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16547F" w:rsidRPr="00035BF5" w:rsidRDefault="0016547F"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16547F" w:rsidRDefault="0016547F"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16547F" w:rsidRPr="00035BF5" w:rsidRDefault="0016547F"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16547F" w:rsidRPr="001F0F67" w:rsidRDefault="0016547F"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5D5FF457" wp14:editId="64FC351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16547F" w:rsidRPr="00AC19A3" w:rsidRDefault="0016547F"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16547F" w:rsidRPr="00AC19A3" w:rsidRDefault="0016547F"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16547F" w:rsidRPr="00AC19A3" w:rsidRDefault="0016547F" w:rsidP="00AC19A3">
                            <w:pPr>
                              <w:spacing w:line="240" w:lineRule="exact"/>
                              <w:rPr>
                                <w:color w:val="FFFFFF" w:themeColor="background1"/>
                                <w:sz w:val="18"/>
                                <w:szCs w:val="18"/>
                              </w:rPr>
                            </w:pPr>
                          </w:p>
                          <w:p w14:paraId="0B20D73C" w14:textId="77777777" w:rsidR="0016547F" w:rsidRPr="00AC19A3" w:rsidRDefault="0016547F"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16547F" w:rsidRDefault="0016547F"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16547F" w:rsidRPr="00AC19A3" w:rsidRDefault="0016547F" w:rsidP="00AC19A3">
                            <w:pPr>
                              <w:spacing w:line="240" w:lineRule="exact"/>
                              <w:rPr>
                                <w:color w:val="FFFFFF" w:themeColor="background1"/>
                                <w:sz w:val="18"/>
                                <w:szCs w:val="18"/>
                              </w:rPr>
                            </w:pPr>
                          </w:p>
                          <w:p w14:paraId="3264AD00" w14:textId="77777777" w:rsidR="0016547F" w:rsidRPr="00035BF5" w:rsidRDefault="0016547F"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16547F" w:rsidRDefault="0016547F"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16547F" w:rsidRPr="00AC19A3" w:rsidRDefault="0016547F" w:rsidP="00AC19A3">
                            <w:pPr>
                              <w:spacing w:line="240" w:lineRule="exact"/>
                              <w:rPr>
                                <w:color w:val="FFFFFF" w:themeColor="background1"/>
                                <w:sz w:val="18"/>
                                <w:szCs w:val="18"/>
                              </w:rPr>
                            </w:pPr>
                          </w:p>
                          <w:p w14:paraId="33627180" w14:textId="77777777" w:rsidR="0016547F" w:rsidRPr="00AC19A3" w:rsidRDefault="0016547F"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16547F" w:rsidRPr="001F0F67" w:rsidRDefault="0016547F"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202" type="#_x0000_t202" style="position:absolute;left:0;text-align:left;margin-left:33.35pt;margin-top:4.4pt;width:430.5pt;height:160.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" fillcolor="#17365d [2415]" strokecolor="#17365d [2415]" strokeweight=".5pt">
                <v:textbox>
                  <w:txbxContent>
                    <w:p w14:paraId="718E51E0" w14:textId="77777777" w:rsidR="0016547F" w:rsidRPr="00AC19A3" w:rsidRDefault="0016547F"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16547F" w:rsidRPr="00AC19A3" w:rsidRDefault="0016547F"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16547F" w:rsidRPr="00AC19A3" w:rsidRDefault="0016547F" w:rsidP="00AC19A3">
                      <w:pPr>
                        <w:spacing w:line="240" w:lineRule="exact"/>
                        <w:rPr>
                          <w:color w:val="FFFFFF" w:themeColor="background1"/>
                          <w:sz w:val="18"/>
                          <w:szCs w:val="18"/>
                        </w:rPr>
                      </w:pPr>
                    </w:p>
                    <w:p w14:paraId="0B20D73C" w14:textId="77777777" w:rsidR="0016547F" w:rsidRPr="00AC19A3" w:rsidRDefault="0016547F"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16547F" w:rsidRDefault="0016547F"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16547F" w:rsidRPr="00AC19A3" w:rsidRDefault="0016547F" w:rsidP="00AC19A3">
                      <w:pPr>
                        <w:spacing w:line="240" w:lineRule="exact"/>
                        <w:rPr>
                          <w:color w:val="FFFFFF" w:themeColor="background1"/>
                          <w:sz w:val="18"/>
                          <w:szCs w:val="18"/>
                        </w:rPr>
                      </w:pPr>
                    </w:p>
                    <w:p w14:paraId="3264AD00" w14:textId="77777777" w:rsidR="0016547F" w:rsidRPr="00035BF5" w:rsidRDefault="0016547F"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16547F" w:rsidRDefault="0016547F"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16547F" w:rsidRPr="00AC19A3" w:rsidRDefault="0016547F" w:rsidP="00AC19A3">
                      <w:pPr>
                        <w:spacing w:line="240" w:lineRule="exact"/>
                        <w:rPr>
                          <w:color w:val="FFFFFF" w:themeColor="background1"/>
                          <w:sz w:val="18"/>
                          <w:szCs w:val="18"/>
                        </w:rPr>
                      </w:pPr>
                    </w:p>
                    <w:p w14:paraId="33627180" w14:textId="77777777" w:rsidR="0016547F" w:rsidRPr="00AC19A3" w:rsidRDefault="0016547F"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16547F" w:rsidRPr="001F0F67" w:rsidRDefault="0016547F"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7823D0">
      <w:pPr>
        <w:pStyle w:val="20"/>
      </w:pPr>
      <w:bookmarkStart w:id="380" w:name="_Ref35943504"/>
      <w:bookmarkStart w:id="381" w:name="_Ref35943583"/>
      <w:bookmarkStart w:id="382" w:name="_Toc62216872"/>
      <w:bookmarkEnd w:id="379"/>
      <w:r w:rsidRPr="00D25D02">
        <w:rPr>
          <w:rFonts w:hint="eastAsia"/>
        </w:rPr>
        <w:t>ログレベルの変更</w:t>
      </w:r>
      <w:bookmarkEnd w:id="380"/>
      <w:bookmarkEnd w:id="381"/>
      <w:bookmarkEnd w:id="382"/>
    </w:p>
    <w:p w14:paraId="672B8A2D" w14:textId="77777777" w:rsidR="00462D3F" w:rsidRPr="0053006B" w:rsidRDefault="00FF0E0D">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pPr>
        <w:ind w:leftChars="337" w:left="708"/>
        <w:rPr>
          <w:szCs w:val="21"/>
        </w:rPr>
      </w:pPr>
    </w:p>
    <w:p w14:paraId="76520F6A" w14:textId="77777777" w:rsidR="001F0F67" w:rsidRPr="0053006B" w:rsidRDefault="001F0F67">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/ky_mail</w:t>
      </w:r>
    </w:p>
    <w:p w14:paraId="6C342788"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14:paraId="27DD83FE" w14:textId="77777777" w:rsidR="00DA07CA" w:rsidRPr="0053006B" w:rsidRDefault="00DA07CA">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pPr>
        <w:ind w:firstLineChars="500" w:firstLine="1050"/>
      </w:pPr>
    </w:p>
    <w:p w14:paraId="6CA6D37A" w14:textId="77777777" w:rsidR="004F1BC7" w:rsidRPr="00FB61EA" w:rsidRDefault="008B6056">
      <w:pPr>
        <w:ind w:leftChars="270" w:left="567"/>
      </w:pPr>
      <w:bookmarkStart w:id="383"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383"/>
    </w:p>
    <w:p w14:paraId="570BDE5D"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pPr>
        <w:pStyle w:val="a9"/>
      </w:pPr>
      <w:r w:rsidRPr="00CB055E">
        <w:rPr>
          <w:rFonts w:hint="eastAsia"/>
          <w:noProof/>
        </w:rPr>
        <mc:AlternateContent>
          <mc:Choice Requires="wps">
            <w:drawing>
              <wp:anchor distT="0" distB="0" distL="114300" distR="114300" simplePos="0" relativeHeight="251643904" behindDoc="0" locked="0" layoutInCell="1" allowOverlap="1" wp14:anchorId="00CE59C7" wp14:editId="3A8DD68D">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16547F" w:rsidRPr="0064038B" w:rsidRDefault="0016547F"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16547F" w:rsidRPr="0064038B" w:rsidRDefault="0016547F"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16547F" w:rsidRPr="0064038B" w:rsidRDefault="0016547F"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16547F" w:rsidRPr="001F0F67" w:rsidRDefault="0016547F"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16547F" w:rsidRPr="001F0F67" w:rsidRDefault="0016547F"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203" type="#_x0000_t202" style="position:absolute;left:0;text-align:left;margin-left:45.7pt;margin-top:5.5pt;width:316.5pt;height:7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DB+EG3&#10;vQIAABQGAAAOAAAAAAAAAAAAAAAAAC4CAABkcnMvZTJvRG9jLnhtbFBLAQItABQABgAIAAAAIQDS&#10;xm8r3AAAAAkBAAAPAAAAAAAAAAAAAAAAABcFAABkcnMvZG93bnJldi54bWxQSwUGAAAAAAQABADz&#10;AAAAIAYAAAAA&#10;" fillcolor="#17365d [2415]" strokecolor="#17365d [2415]" strokeweight=".5pt">
                <v:textbox>
                  <w:txbxContent>
                    <w:p w14:paraId="5A505E30" w14:textId="77777777" w:rsidR="0016547F" w:rsidRPr="0064038B" w:rsidRDefault="0016547F"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16547F" w:rsidRPr="0064038B" w:rsidRDefault="0016547F"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16547F" w:rsidRPr="0064038B" w:rsidRDefault="0016547F"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16547F" w:rsidRPr="001F0F67" w:rsidRDefault="0016547F"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16547F" w:rsidRPr="001F0F67" w:rsidRDefault="0016547F"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pPr>
        <w:pStyle w:val="a9"/>
      </w:pPr>
    </w:p>
    <w:p w14:paraId="7944AEB6" w14:textId="77777777" w:rsidR="001F0F67" w:rsidRPr="00CB055E" w:rsidRDefault="001F0F67">
      <w:pPr>
        <w:pStyle w:val="a9"/>
      </w:pPr>
    </w:p>
    <w:p w14:paraId="5AEF7DBE" w14:textId="77777777" w:rsidR="001F0F67" w:rsidRPr="00CB055E" w:rsidRDefault="001F0F67">
      <w:pPr>
        <w:pStyle w:val="a9"/>
      </w:pPr>
    </w:p>
    <w:p w14:paraId="30B7C528" w14:textId="77777777" w:rsidR="001F0F67" w:rsidRPr="00CB055E" w:rsidRDefault="001F0F67">
      <w:pPr>
        <w:pStyle w:val="a9"/>
      </w:pPr>
    </w:p>
    <w:p w14:paraId="15134EEC" w14:textId="77777777" w:rsidR="001F0F67" w:rsidRPr="00CB055E" w:rsidRDefault="001F0F67">
      <w:pPr>
        <w:pStyle w:val="a9"/>
      </w:pPr>
    </w:p>
    <w:p w14:paraId="20C780D6" w14:textId="77777777" w:rsidR="007475DA" w:rsidRPr="00CB055E" w:rsidRDefault="007475DA">
      <w:pPr>
        <w:pStyle w:val="a9"/>
      </w:pPr>
    </w:p>
    <w:p w14:paraId="20A66810" w14:textId="77777777" w:rsidR="007475DA" w:rsidRPr="00CB055E" w:rsidRDefault="007475DA">
      <w:pPr>
        <w:pStyle w:val="a9"/>
      </w:pPr>
    </w:p>
    <w:p w14:paraId="2AF2EAE1" w14:textId="77777777" w:rsidR="004F1BC7" w:rsidRPr="00FB61EA" w:rsidRDefault="008B6056">
      <w:pPr>
        <w:ind w:leftChars="270" w:left="567"/>
      </w:pPr>
      <w:bookmarkStart w:id="384"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384"/>
    </w:p>
    <w:p w14:paraId="44299500"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pPr>
        <w:pStyle w:val="a9"/>
      </w:pPr>
      <w:r w:rsidRPr="00CB055E">
        <w:rPr>
          <w:rFonts w:hint="eastAsia"/>
          <w:noProof/>
        </w:rPr>
        <mc:AlternateContent>
          <mc:Choice Requires="wps">
            <w:drawing>
              <wp:anchor distT="0" distB="0" distL="114300" distR="114300" simplePos="0" relativeHeight="251644928" behindDoc="0" locked="0" layoutInCell="1" allowOverlap="1" wp14:anchorId="28E2D6F3" wp14:editId="6E6CAA39">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16547F" w:rsidRPr="0064038B" w:rsidRDefault="0016547F"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16547F" w:rsidRPr="0064038B" w:rsidRDefault="0016547F"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16547F" w:rsidRPr="0064038B" w:rsidRDefault="0016547F"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16547F" w:rsidRPr="0064038B" w:rsidRDefault="0016547F"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16547F" w:rsidRPr="001F0F67" w:rsidRDefault="0016547F"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204" type="#_x0000_t202" style="position:absolute;left:0;text-align:left;margin-left:45.15pt;margin-top:5.7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" fillcolor="#17365d [2415]" strokecolor="#17365d [2415]" strokeweight=".5pt">
                <v:textbox>
                  <w:txbxContent>
                    <w:p w14:paraId="16FFE014" w14:textId="77777777" w:rsidR="0016547F" w:rsidRPr="0064038B" w:rsidRDefault="0016547F"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16547F" w:rsidRPr="0064038B" w:rsidRDefault="0016547F"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16547F" w:rsidRPr="0064038B" w:rsidRDefault="0016547F"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16547F" w:rsidRPr="0064038B" w:rsidRDefault="0016547F"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16547F" w:rsidRPr="001F0F67" w:rsidRDefault="0016547F"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pPr>
        <w:pStyle w:val="a9"/>
      </w:pPr>
    </w:p>
    <w:p w14:paraId="77EEB157" w14:textId="77777777" w:rsidR="0064038B" w:rsidRPr="00CB055E" w:rsidRDefault="0064038B">
      <w:pPr>
        <w:pStyle w:val="a9"/>
      </w:pPr>
    </w:p>
    <w:p w14:paraId="1B16528A" w14:textId="77777777" w:rsidR="0064038B" w:rsidRPr="00CB055E" w:rsidRDefault="0064038B">
      <w:pPr>
        <w:pStyle w:val="a9"/>
      </w:pPr>
    </w:p>
    <w:p w14:paraId="42693C65" w14:textId="77777777" w:rsidR="0064038B" w:rsidRPr="00CB055E" w:rsidRDefault="0064038B">
      <w:pPr>
        <w:pStyle w:val="a9"/>
      </w:pPr>
    </w:p>
    <w:p w14:paraId="5A3EB460" w14:textId="77777777" w:rsidR="004F1BC7" w:rsidRPr="00CB055E" w:rsidRDefault="004F1BC7">
      <w:pPr>
        <w:pStyle w:val="a9"/>
      </w:pPr>
    </w:p>
    <w:p w14:paraId="70A72310" w14:textId="77777777" w:rsidR="0005121D" w:rsidRPr="00CB055E" w:rsidRDefault="0005121D" w:rsidP="0064618D"/>
    <w:p w14:paraId="56F91FB6" w14:textId="6586D57F" w:rsidR="007235F1" w:rsidRPr="0053006B" w:rsidRDefault="0005121D" w:rsidP="008D3352">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64038B" w:rsidRPr="00ED7686">
        <w:rPr>
          <w:u w:val="single"/>
        </w:rPr>
        <w:fldChar w:fldCharType="begin"/>
      </w:r>
      <w:r w:rsidR="0064038B" w:rsidRPr="00ED7686">
        <w:rPr>
          <w:u w:val="single"/>
        </w:rPr>
        <w:instrText xml:space="preserve"> </w:instrText>
      </w:r>
      <w:r w:rsidR="0064038B" w:rsidRPr="00ED7686">
        <w:rPr>
          <w:rFonts w:hint="eastAsia"/>
          <w:u w:val="single"/>
        </w:rPr>
        <w:instrText>REF _Ref449347418 \r \h</w:instrText>
      </w:r>
      <w:r w:rsidR="0064038B" w:rsidRPr="00ED7686">
        <w:rPr>
          <w:u w:val="single"/>
        </w:rPr>
        <w:instrText xml:space="preserve">  \* MERGEFORMAT </w:instrText>
      </w:r>
      <w:r w:rsidR="0064038B" w:rsidRPr="00ED7686">
        <w:rPr>
          <w:u w:val="single"/>
        </w:rPr>
      </w:r>
      <w:r w:rsidR="0064038B" w:rsidRPr="00ED7686">
        <w:rPr>
          <w:u w:val="single"/>
        </w:rPr>
        <w:fldChar w:fldCharType="separate"/>
      </w:r>
      <w:r w:rsidR="00B22A08">
        <w:rPr>
          <w:rFonts w:hint="eastAsia"/>
          <w:b/>
          <w:bCs/>
          <w:u w:val="single"/>
        </w:rPr>
        <w:t>エラー</w:t>
      </w:r>
      <w:r w:rsidR="00B22A08">
        <w:rPr>
          <w:rFonts w:hint="eastAsia"/>
          <w:b/>
          <w:bCs/>
          <w:u w:val="single"/>
        </w:rPr>
        <w:t xml:space="preserve">! </w:t>
      </w:r>
      <w:r w:rsidR="00B22A08">
        <w:rPr>
          <w:rFonts w:hint="eastAsia"/>
          <w:b/>
          <w:bCs/>
          <w:u w:val="single"/>
        </w:rPr>
        <w:t>参照元が見つかりません。</w:t>
      </w:r>
      <w:r w:rsidR="0064038B" w:rsidRPr="00ED7686">
        <w:rPr>
          <w:u w:val="single"/>
        </w:rPr>
        <w:fldChar w:fldCharType="end"/>
      </w:r>
      <w:r w:rsidR="0064038B" w:rsidRPr="00ED7686">
        <w:rPr>
          <w:u w:val="single"/>
        </w:rPr>
        <w:fldChar w:fldCharType="begin"/>
      </w:r>
      <w:r w:rsidR="0064038B" w:rsidRPr="00ED7686">
        <w:rPr>
          <w:u w:val="single"/>
        </w:rPr>
        <w:instrText xml:space="preserve"> REF _Ref449347425 \h  \* MERGEFORMAT </w:instrText>
      </w:r>
      <w:r w:rsidR="0064038B" w:rsidRPr="00ED7686">
        <w:rPr>
          <w:u w:val="single"/>
        </w:rPr>
      </w:r>
      <w:r w:rsidR="0064038B" w:rsidRPr="00ED7686">
        <w:rPr>
          <w:u w:val="single"/>
        </w:rPr>
        <w:fldChar w:fldCharType="separate"/>
      </w:r>
      <w:r w:rsidR="00B22A08">
        <w:rPr>
          <w:rFonts w:hint="eastAsia"/>
          <w:b/>
          <w:bCs/>
          <w:u w:val="single"/>
        </w:rPr>
        <w:t>エラー</w:t>
      </w:r>
      <w:r w:rsidR="00B22A08">
        <w:rPr>
          <w:rFonts w:hint="eastAsia"/>
          <w:b/>
          <w:bCs/>
          <w:u w:val="single"/>
        </w:rPr>
        <w:t xml:space="preserve">! </w:t>
      </w:r>
      <w:r w:rsidR="00B22A08">
        <w:rPr>
          <w:rFonts w:hint="eastAsia"/>
          <w:b/>
          <w:bCs/>
          <w:u w:val="single"/>
        </w:rPr>
        <w:t>参照元が見つかりません。</w:t>
      </w:r>
      <w:r w:rsidR="0064038B" w:rsidRPr="00ED7686">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E0898C" w14:textId="6CEB17F9" w:rsidR="00FF0D36" w:rsidRPr="00CB055E" w:rsidRDefault="00FF0D36">
      <w:pPr>
        <w:ind w:left="420"/>
      </w:pPr>
    </w:p>
    <w:p w14:paraId="564E1644" w14:textId="0011B299" w:rsidR="008D3352" w:rsidRDefault="008D3352"/>
    <w:p w14:paraId="41FD576C" w14:textId="40AC3A56" w:rsidR="008D3352" w:rsidRDefault="008D3352" w:rsidP="00BD7DD1"/>
    <w:p w14:paraId="2A46C38B" w14:textId="6F5D2FC9" w:rsidR="008D3352" w:rsidRDefault="008D3352" w:rsidP="00BD7DD1"/>
    <w:p w14:paraId="64FF2C60" w14:textId="6AC485DC" w:rsidR="008D3352" w:rsidRDefault="008D3352" w:rsidP="00BD7DD1"/>
    <w:p w14:paraId="105026CF" w14:textId="038FB56B" w:rsidR="008D3352" w:rsidRDefault="008D3352" w:rsidP="00BD7DD1"/>
    <w:p w14:paraId="3B2F76E7" w14:textId="5C7AB22A" w:rsidR="008D3352" w:rsidRDefault="008D3352" w:rsidP="00BD7DD1"/>
    <w:p w14:paraId="6A11E5CC" w14:textId="03FB4099" w:rsidR="008D3352" w:rsidRDefault="008D3352" w:rsidP="00BD7DD1"/>
    <w:p w14:paraId="58E9EA33" w14:textId="71BE2B20" w:rsidR="008D3352" w:rsidRDefault="008D3352" w:rsidP="00BD7DD1"/>
    <w:p w14:paraId="2789510E" w14:textId="30D2F221" w:rsidR="008D3352" w:rsidRDefault="008D3352" w:rsidP="00BD7DD1"/>
    <w:p w14:paraId="279FA8F1" w14:textId="316F6E7D" w:rsidR="008D3352" w:rsidRDefault="008D3352" w:rsidP="00BD7DD1"/>
    <w:p w14:paraId="1AEE8C27" w14:textId="505643EC" w:rsidR="008D3352" w:rsidRDefault="008D3352" w:rsidP="00BD7DD1"/>
    <w:p w14:paraId="18788942" w14:textId="77777777" w:rsidR="008D3352" w:rsidRDefault="008D3352" w:rsidP="00BD7DD1"/>
    <w:p w14:paraId="78C4E71F" w14:textId="77777777" w:rsidR="008D3352" w:rsidRPr="00D25D02" w:rsidRDefault="008D3352" w:rsidP="008D3352">
      <w:pPr>
        <w:pStyle w:val="20"/>
      </w:pPr>
      <w:r>
        <w:tab/>
      </w:r>
      <w:bookmarkStart w:id="385" w:name="_Toc62216873"/>
      <w:r w:rsidRPr="00D25D02">
        <w:rPr>
          <w:rFonts w:hint="eastAsia"/>
        </w:rPr>
        <w:t>メンテナンス</w:t>
      </w:r>
      <w:bookmarkEnd w:id="385"/>
    </w:p>
    <w:p w14:paraId="34E383BA" w14:textId="77777777" w:rsidR="008D3352" w:rsidRPr="00AE59A9" w:rsidRDefault="008D3352" w:rsidP="008D3352">
      <w:pPr>
        <w:pStyle w:val="30"/>
        <w:pageBreakBefore w:val="0"/>
        <w:ind w:left="851"/>
      </w:pPr>
      <w:bookmarkStart w:id="386" w:name="_Toc62216874"/>
      <w:r w:rsidRPr="00AE59A9">
        <w:t>ITA</w:t>
      </w:r>
      <w:r w:rsidRPr="00AE59A9">
        <w:rPr>
          <w:rFonts w:hint="eastAsia"/>
        </w:rPr>
        <w:t>システム</w:t>
      </w:r>
      <w:r w:rsidRPr="00AE59A9">
        <w:rPr>
          <w:rFonts w:hint="eastAsia"/>
        </w:rPr>
        <w:t xml:space="preserve"> </w:t>
      </w:r>
      <w:r w:rsidRPr="00AE59A9">
        <w:rPr>
          <w:rFonts w:hint="eastAsia"/>
        </w:rPr>
        <w:t>独立型プロセスの起動</w:t>
      </w:r>
      <w:r w:rsidRPr="00AE59A9">
        <w:rPr>
          <w:rFonts w:hint="eastAsia"/>
        </w:rPr>
        <w:t>/</w:t>
      </w:r>
      <w:r w:rsidRPr="00AE59A9">
        <w:rPr>
          <w:rFonts w:hint="eastAsia"/>
        </w:rPr>
        <w:t>停止</w:t>
      </w:r>
      <w:r w:rsidRPr="00AE59A9">
        <w:rPr>
          <w:rFonts w:hint="eastAsia"/>
        </w:rPr>
        <w:t>/</w:t>
      </w:r>
      <w:r w:rsidRPr="00AE59A9">
        <w:rPr>
          <w:rFonts w:hint="eastAsia"/>
        </w:rPr>
        <w:t>再起動</w:t>
      </w:r>
      <w:bookmarkEnd w:id="386"/>
    </w:p>
    <w:p w14:paraId="17414CF7" w14:textId="77777777" w:rsidR="008D3352" w:rsidRPr="00B84816" w:rsidRDefault="008D3352" w:rsidP="008D3352">
      <w:pPr>
        <w:pStyle w:val="34"/>
      </w:pPr>
      <w:r w:rsidRPr="00B84816">
        <w:rPr>
          <w:rFonts w:hint="eastAsia"/>
        </w:rPr>
        <w:t>メール送信機能を例示します。</w:t>
      </w:r>
    </w:p>
    <w:p w14:paraId="3F3263C4" w14:textId="77777777" w:rsidR="008D3352" w:rsidRPr="00B84816" w:rsidRDefault="008D3352" w:rsidP="008D3352">
      <w:pPr>
        <w:pStyle w:val="34"/>
      </w:pPr>
      <w:r w:rsidRPr="00B84816">
        <w:rPr>
          <w:rFonts w:hint="eastAsia"/>
        </w:rPr>
        <w:t>ロール紐付確認</w:t>
      </w:r>
      <w:r>
        <w:rPr>
          <w:rFonts w:hint="eastAsia"/>
        </w:rPr>
        <w:t xml:space="preserve"> </w:t>
      </w:r>
      <w:r w:rsidRPr="00B84816">
        <w:rPr>
          <w:rFonts w:hint="eastAsia"/>
        </w:rPr>
        <w:t>＋</w:t>
      </w:r>
      <w:r>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14:paraId="0B2A2D59" w14:textId="77777777" w:rsidR="008D3352" w:rsidRPr="00B84816" w:rsidRDefault="008D3352" w:rsidP="008D3352">
      <w:pPr>
        <w:pStyle w:val="34"/>
      </w:pPr>
    </w:p>
    <w:p w14:paraId="6C1A6C52" w14:textId="77777777" w:rsidR="008D3352" w:rsidRPr="00FB61EA" w:rsidRDefault="008D3352" w:rsidP="008D3352">
      <w:pPr>
        <w:pStyle w:val="40"/>
      </w:pPr>
      <w:bookmarkStart w:id="387" w:name="_Toc62216875"/>
      <w:r w:rsidRPr="00FB61EA">
        <w:rPr>
          <w:rFonts w:hint="eastAsia"/>
        </w:rPr>
        <w:t>プロセス起動</w:t>
      </w:r>
      <w:bookmarkEnd w:id="387"/>
    </w:p>
    <w:p w14:paraId="4CBA8072" w14:textId="77777777" w:rsidR="008D3352" w:rsidRPr="00CB055E" w:rsidRDefault="008D3352" w:rsidP="008D3352">
      <w:pPr>
        <w:pStyle w:val="a9"/>
      </w:pPr>
      <w:r w:rsidRPr="00CB055E">
        <w:rPr>
          <w:noProof/>
        </w:rPr>
        <mc:AlternateContent>
          <mc:Choice Requires="wps">
            <w:drawing>
              <wp:anchor distT="0" distB="0" distL="114300" distR="114300" simplePos="0" relativeHeight="252096512" behindDoc="0" locked="0" layoutInCell="1" allowOverlap="1" wp14:anchorId="299E183F" wp14:editId="59CB4617">
                <wp:simplePos x="0" y="0"/>
                <wp:positionH relativeFrom="column">
                  <wp:posOffset>598111</wp:posOffset>
                </wp:positionH>
                <wp:positionV relativeFrom="paragraph">
                  <wp:posOffset>71120</wp:posOffset>
                </wp:positionV>
                <wp:extent cx="4463415" cy="287655"/>
                <wp:effectExtent l="0" t="0" r="13335" b="17145"/>
                <wp:wrapNone/>
                <wp:docPr id="382" name="テキスト ボックス 38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6AFC146" w14:textId="77777777" w:rsidR="0016547F" w:rsidRPr="000C5CC8" w:rsidRDefault="0016547F"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83F" id="テキスト ボックス 382" o:spid="_x0000_s1205" type="#_x0000_t202" style="position:absolute;left:0;text-align:left;margin-left:47.1pt;margin-top:5.6pt;width:351.45pt;height:22.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" fillcolor="#17365d [2415]" strokecolor="#17365d [2415]" strokeweight=".5pt">
                <v:textbox>
                  <w:txbxContent>
                    <w:p w14:paraId="06AFC146" w14:textId="77777777" w:rsidR="0016547F" w:rsidRPr="000C5CC8" w:rsidRDefault="0016547F"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29DE7C98" w14:textId="77777777" w:rsidR="008D3352" w:rsidRPr="00CB055E" w:rsidRDefault="008D3352" w:rsidP="008D3352">
      <w:pPr>
        <w:pStyle w:val="a9"/>
      </w:pPr>
    </w:p>
    <w:p w14:paraId="575E8B44" w14:textId="77777777" w:rsidR="008D3352" w:rsidRPr="00CB055E" w:rsidRDefault="008D3352" w:rsidP="008D3352">
      <w:pPr>
        <w:pStyle w:val="a9"/>
      </w:pPr>
    </w:p>
    <w:p w14:paraId="61118472" w14:textId="77777777" w:rsidR="008D3352" w:rsidRPr="00FB61EA" w:rsidRDefault="008D3352" w:rsidP="008D3352">
      <w:pPr>
        <w:pStyle w:val="40"/>
      </w:pPr>
      <w:bookmarkStart w:id="388" w:name="_Toc62216876"/>
      <w:r w:rsidRPr="00FB61EA">
        <w:rPr>
          <w:rFonts w:hint="eastAsia"/>
        </w:rPr>
        <w:t>プロセス停止</w:t>
      </w:r>
      <w:bookmarkEnd w:id="388"/>
    </w:p>
    <w:p w14:paraId="7812F3F6" w14:textId="77777777" w:rsidR="008D3352" w:rsidRPr="00CB055E" w:rsidRDefault="008D3352" w:rsidP="008D3352">
      <w:pPr>
        <w:pStyle w:val="a9"/>
      </w:pPr>
      <w:r w:rsidRPr="00CB055E">
        <w:rPr>
          <w:noProof/>
        </w:rPr>
        <mc:AlternateContent>
          <mc:Choice Requires="wps">
            <w:drawing>
              <wp:anchor distT="0" distB="0" distL="114300" distR="114300" simplePos="0" relativeHeight="252097536" behindDoc="0" locked="0" layoutInCell="1" allowOverlap="1" wp14:anchorId="0B928837" wp14:editId="664CC415">
                <wp:simplePos x="0" y="0"/>
                <wp:positionH relativeFrom="column">
                  <wp:posOffset>598111</wp:posOffset>
                </wp:positionH>
                <wp:positionV relativeFrom="paragraph">
                  <wp:posOffset>58582</wp:posOffset>
                </wp:positionV>
                <wp:extent cx="4463415" cy="287655"/>
                <wp:effectExtent l="0" t="0" r="13335" b="17145"/>
                <wp:wrapNone/>
                <wp:docPr id="421" name="テキスト ボックス 4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9642BE" w14:textId="77777777" w:rsidR="0016547F" w:rsidRPr="00156741" w:rsidRDefault="0016547F"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8837" id="テキスト ボックス 421" o:spid="_x0000_s1206" type="#_x0000_t202" style="position:absolute;left:0;text-align:left;margin-left:47.1pt;margin-top:4.6pt;width:351.45pt;height:22.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" fillcolor="#17365d [2415]" strokecolor="#17365d [2415]" strokeweight=".5pt">
                <v:textbox>
                  <w:txbxContent>
                    <w:p w14:paraId="1F9642BE" w14:textId="77777777" w:rsidR="0016547F" w:rsidRPr="00156741" w:rsidRDefault="0016547F"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260973" w14:textId="77777777" w:rsidR="008D3352" w:rsidRPr="00CB055E" w:rsidRDefault="008D3352" w:rsidP="008D3352">
      <w:pPr>
        <w:pStyle w:val="a9"/>
      </w:pPr>
    </w:p>
    <w:p w14:paraId="70453599" w14:textId="77777777" w:rsidR="008D3352" w:rsidRPr="00CB055E" w:rsidRDefault="008D3352" w:rsidP="008D3352">
      <w:pPr>
        <w:pStyle w:val="a9"/>
      </w:pPr>
    </w:p>
    <w:p w14:paraId="769835CB" w14:textId="77777777" w:rsidR="008D3352" w:rsidRDefault="008D3352" w:rsidP="0064618D">
      <w:pPr>
        <w:pStyle w:val="40"/>
      </w:pPr>
      <w:bookmarkStart w:id="389" w:name="_Toc62216877"/>
      <w:r w:rsidRPr="00FB61EA">
        <w:rPr>
          <w:rFonts w:hint="eastAsia"/>
        </w:rPr>
        <w:t>プロセス再起動</w:t>
      </w:r>
      <w:bookmarkEnd w:id="389"/>
    </w:p>
    <w:bookmarkStart w:id="390" w:name="_Toc62216878"/>
    <w:p w14:paraId="1EDBEDD1" w14:textId="3A1945D1" w:rsidR="008D3352" w:rsidRDefault="008D3352" w:rsidP="0064618D">
      <w:pPr>
        <w:pStyle w:val="40"/>
        <w:numPr>
          <w:ilvl w:val="0"/>
          <w:numId w:val="0"/>
        </w:numPr>
        <w:ind w:left="765"/>
      </w:pPr>
      <w:r w:rsidRPr="00CB055E">
        <w:rPr>
          <w:noProof/>
        </w:rPr>
        <mc:AlternateContent>
          <mc:Choice Requires="wps">
            <w:drawing>
              <wp:anchor distT="0" distB="0" distL="114300" distR="114300" simplePos="0" relativeHeight="252098560" behindDoc="0" locked="0" layoutInCell="1" allowOverlap="1" wp14:anchorId="4A3F6BD0" wp14:editId="2A0B50C4">
                <wp:simplePos x="0" y="0"/>
                <wp:positionH relativeFrom="column">
                  <wp:posOffset>598111</wp:posOffset>
                </wp:positionH>
                <wp:positionV relativeFrom="paragraph">
                  <wp:posOffset>86995</wp:posOffset>
                </wp:positionV>
                <wp:extent cx="4463415" cy="287655"/>
                <wp:effectExtent l="0" t="0" r="13335" b="17145"/>
                <wp:wrapNone/>
                <wp:docPr id="455" name="テキスト ボックス 45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785E53" w14:textId="143D260F" w:rsidR="0016547F" w:rsidRDefault="0016547F"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16547F" w:rsidRDefault="0016547F" w:rsidP="008D3352">
                            <w:pPr>
                              <w:rPr>
                                <w:rFonts w:ascii="Wingdings 3" w:hAnsi="Wingdings 3"/>
                                <w:color w:val="FFFFFF" w:themeColor="background1"/>
                              </w:rPr>
                            </w:pPr>
                          </w:p>
                          <w:p w14:paraId="30541D32" w14:textId="03D10B47" w:rsidR="0016547F" w:rsidRDefault="0016547F" w:rsidP="008D3352">
                            <w:pPr>
                              <w:rPr>
                                <w:rFonts w:ascii="Wingdings 3" w:hAnsi="Wingdings 3"/>
                                <w:color w:val="FFFFFF" w:themeColor="background1"/>
                              </w:rPr>
                            </w:pPr>
                          </w:p>
                          <w:p w14:paraId="05AA4EC8" w14:textId="5E910310" w:rsidR="0016547F" w:rsidRDefault="0016547F" w:rsidP="008D3352">
                            <w:pPr>
                              <w:rPr>
                                <w:rFonts w:ascii="Wingdings 3" w:hAnsi="Wingdings 3"/>
                                <w:color w:val="FFFFFF" w:themeColor="background1"/>
                              </w:rPr>
                            </w:pPr>
                          </w:p>
                          <w:p w14:paraId="7C2F54DA" w14:textId="30A45662" w:rsidR="0016547F" w:rsidRPr="00156741" w:rsidRDefault="0016547F" w:rsidP="008D3352">
                            <w:pPr>
                              <w:rPr>
                                <w:color w:val="FFFFFF" w:themeColor="background1"/>
                              </w:rPr>
                            </w:pPr>
                            <w:r>
                              <w:rPr>
                                <w:rFonts w:ascii="Wingdings 3" w:hAnsi="Wingdings 3"/>
                                <w:color w:val="FFFFFF" w:themeColor="background1"/>
                              </w:rPr>
                              <w:t>あああ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6BD0" id="テキスト ボックス 455" o:spid="_x0000_s1207" type="#_x0000_t202" style="position:absolute;left:0;text-align:left;margin-left:47.1pt;margin-top:6.85pt;width:351.45pt;height:2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" fillcolor="#17365d [2415]" strokecolor="#17365d [2415]" strokeweight=".5pt">
                <v:textbox>
                  <w:txbxContent>
                    <w:p w14:paraId="13785E53" w14:textId="143D260F" w:rsidR="0016547F" w:rsidRDefault="0016547F"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16547F" w:rsidRDefault="0016547F" w:rsidP="008D3352">
                      <w:pPr>
                        <w:rPr>
                          <w:rFonts w:ascii="Wingdings 3" w:hAnsi="Wingdings 3"/>
                          <w:color w:val="FFFFFF" w:themeColor="background1"/>
                        </w:rPr>
                      </w:pPr>
                    </w:p>
                    <w:p w14:paraId="30541D32" w14:textId="03D10B47" w:rsidR="0016547F" w:rsidRDefault="0016547F" w:rsidP="008D3352">
                      <w:pPr>
                        <w:rPr>
                          <w:rFonts w:ascii="Wingdings 3" w:hAnsi="Wingdings 3"/>
                          <w:color w:val="FFFFFF" w:themeColor="background1"/>
                        </w:rPr>
                      </w:pPr>
                    </w:p>
                    <w:p w14:paraId="05AA4EC8" w14:textId="5E910310" w:rsidR="0016547F" w:rsidRDefault="0016547F" w:rsidP="008D3352">
                      <w:pPr>
                        <w:rPr>
                          <w:rFonts w:ascii="Wingdings 3" w:hAnsi="Wingdings 3"/>
                          <w:color w:val="FFFFFF" w:themeColor="background1"/>
                        </w:rPr>
                      </w:pPr>
                    </w:p>
                    <w:p w14:paraId="7C2F54DA" w14:textId="30A45662" w:rsidR="0016547F" w:rsidRPr="00156741" w:rsidRDefault="0016547F" w:rsidP="008D3352">
                      <w:pPr>
                        <w:rPr>
                          <w:color w:val="FFFFFF" w:themeColor="background1"/>
                        </w:rPr>
                      </w:pPr>
                      <w:r>
                        <w:rPr>
                          <w:rFonts w:ascii="Wingdings 3" w:hAnsi="Wingdings 3"/>
                          <w:color w:val="FFFFFF" w:themeColor="background1"/>
                        </w:rPr>
                        <w:t>あああ</w:t>
                      </w:r>
                    </w:p>
                  </w:txbxContent>
                </v:textbox>
              </v:shape>
            </w:pict>
          </mc:Fallback>
        </mc:AlternateContent>
      </w:r>
      <w:bookmarkEnd w:id="390"/>
    </w:p>
    <w:p w14:paraId="638AFECB" w14:textId="73E65276" w:rsidR="008D3352" w:rsidRDefault="008D3352" w:rsidP="0064618D"/>
    <w:p w14:paraId="0A6CF871" w14:textId="77777777" w:rsidR="00161ACC" w:rsidRPr="00CB055E" w:rsidRDefault="000266AF">
      <w:pPr>
        <w:pStyle w:val="1"/>
      </w:pPr>
      <w:bookmarkStart w:id="391" w:name="_Toc56776786"/>
      <w:bookmarkStart w:id="392" w:name="_Toc436064636"/>
      <w:bookmarkStart w:id="393" w:name="_Toc436065409"/>
      <w:bookmarkStart w:id="394" w:name="_Toc436161860"/>
      <w:bookmarkStart w:id="395" w:name="_Toc436318185"/>
      <w:bookmarkStart w:id="396" w:name="_Toc436322768"/>
      <w:bookmarkStart w:id="397" w:name="_Toc436931155"/>
      <w:bookmarkStart w:id="398" w:name="_Toc436931246"/>
      <w:bookmarkStart w:id="399" w:name="_Toc437014718"/>
      <w:bookmarkStart w:id="400" w:name="_Toc437109076"/>
      <w:bookmarkStart w:id="401" w:name="_Toc437109165"/>
      <w:bookmarkStart w:id="402" w:name="_Toc437259420"/>
      <w:bookmarkStart w:id="403" w:name="_Toc437259722"/>
      <w:bookmarkStart w:id="404" w:name="_Toc437354627"/>
      <w:bookmarkStart w:id="405" w:name="_Toc437354718"/>
      <w:bookmarkStart w:id="406" w:name="_Toc437421665"/>
      <w:bookmarkStart w:id="407" w:name="_Toc437864324"/>
      <w:bookmarkStart w:id="408" w:name="_Toc437868584"/>
      <w:bookmarkStart w:id="409" w:name="_Toc56776787"/>
      <w:bookmarkStart w:id="410" w:name="_Toc56776788"/>
      <w:bookmarkStart w:id="411" w:name="_Toc56776789"/>
      <w:bookmarkStart w:id="412" w:name="_Toc56776790"/>
      <w:bookmarkStart w:id="413" w:name="_Toc56776791"/>
      <w:bookmarkStart w:id="414" w:name="_Toc56776792"/>
      <w:bookmarkStart w:id="415" w:name="_Toc56776793"/>
      <w:bookmarkStart w:id="416" w:name="_Toc56776794"/>
      <w:bookmarkStart w:id="417" w:name="_Toc56776795"/>
      <w:bookmarkStart w:id="418" w:name="_Toc56776796"/>
      <w:bookmarkStart w:id="419" w:name="_Toc56776797"/>
      <w:bookmarkStart w:id="420" w:name="_Toc56776798"/>
      <w:bookmarkStart w:id="421" w:name="_Toc56776799"/>
      <w:bookmarkStart w:id="422" w:name="_Toc56776800"/>
      <w:bookmarkStart w:id="423" w:name="_Toc56776801"/>
      <w:bookmarkStart w:id="424" w:name="_Toc56776802"/>
      <w:bookmarkStart w:id="425" w:name="_Toc56776803"/>
      <w:bookmarkStart w:id="426" w:name="_Toc56776804"/>
      <w:bookmarkStart w:id="427" w:name="_Toc56776805"/>
      <w:bookmarkStart w:id="428" w:name="_Toc56776806"/>
      <w:bookmarkStart w:id="429" w:name="_Toc56776807"/>
      <w:bookmarkStart w:id="430" w:name="_Toc56776808"/>
      <w:bookmarkStart w:id="431" w:name="_Toc62216879"/>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r w:rsidRPr="008A2B0D">
        <w:t>Appendix</w:t>
      </w:r>
      <w:bookmarkEnd w:id="431"/>
    </w:p>
    <w:p w14:paraId="1183BDFA" w14:textId="77777777" w:rsidR="00E967E6" w:rsidRPr="00ED7686" w:rsidRDefault="00E967E6" w:rsidP="00ED7686">
      <w:bookmarkStart w:id="432" w:name="_Toc434005227"/>
      <w:bookmarkStart w:id="433" w:name="_Toc434262750"/>
      <w:bookmarkStart w:id="434" w:name="_Toc434329793"/>
      <w:bookmarkStart w:id="435" w:name="_Toc435436099"/>
      <w:bookmarkStart w:id="436" w:name="_Toc435436202"/>
      <w:bookmarkStart w:id="437" w:name="_Toc435436283"/>
      <w:bookmarkStart w:id="438" w:name="_Toc435436401"/>
      <w:bookmarkStart w:id="439" w:name="_Toc435436740"/>
      <w:bookmarkStart w:id="440" w:name="_Toc435804847"/>
      <w:bookmarkStart w:id="441" w:name="_Toc435804949"/>
      <w:bookmarkStart w:id="442" w:name="_Toc436063512"/>
      <w:bookmarkStart w:id="443" w:name="_Toc436063603"/>
      <w:bookmarkStart w:id="444" w:name="_Toc436064642"/>
      <w:bookmarkStart w:id="445" w:name="_Toc436065415"/>
      <w:bookmarkStart w:id="446" w:name="_Toc436161866"/>
      <w:bookmarkStart w:id="447" w:name="_Toc436318191"/>
      <w:bookmarkStart w:id="448" w:name="_Toc436322774"/>
      <w:bookmarkStart w:id="449" w:name="_Toc436931161"/>
      <w:bookmarkStart w:id="450" w:name="_Toc436931252"/>
      <w:bookmarkStart w:id="451" w:name="_Toc437014724"/>
      <w:bookmarkStart w:id="452" w:name="_Toc437109082"/>
      <w:bookmarkStart w:id="453" w:name="_Toc437109171"/>
      <w:bookmarkStart w:id="454" w:name="_Toc437259426"/>
      <w:bookmarkStart w:id="455" w:name="_Toc437259728"/>
      <w:bookmarkStart w:id="456" w:name="_Toc437354631"/>
      <w:bookmarkStart w:id="457" w:name="_Toc437354722"/>
      <w:bookmarkStart w:id="458" w:name="_Toc437421669"/>
      <w:bookmarkStart w:id="459" w:name="_Toc437864328"/>
      <w:bookmarkStart w:id="460" w:name="_Toc437868588"/>
      <w:bookmarkStart w:id="461" w:name="_Toc493702165"/>
      <w:bookmarkStart w:id="462" w:name="_Toc493702198"/>
      <w:bookmarkStart w:id="463" w:name="_Toc494042561"/>
      <w:bookmarkStart w:id="464" w:name="_Toc494200939"/>
      <w:bookmarkStart w:id="465" w:name="_Toc494272249"/>
      <w:bookmarkStart w:id="466" w:name="_Toc494274611"/>
      <w:bookmarkStart w:id="467" w:name="_Toc501717151"/>
      <w:bookmarkStart w:id="468" w:name="_Toc508872192"/>
      <w:bookmarkStart w:id="469" w:name="_Toc508873735"/>
      <w:bookmarkStart w:id="470" w:name="_Toc508878355"/>
      <w:bookmarkStart w:id="471" w:name="_Toc35968808"/>
      <w:bookmarkStart w:id="472" w:name="_Toc35968174"/>
      <w:bookmarkStart w:id="473" w:name="_Toc35968672"/>
      <w:bookmarkStart w:id="474" w:name="_Toc35968740"/>
      <w:bookmarkStart w:id="475" w:name="_Toc35968809"/>
      <w:bookmarkStart w:id="476" w:name="_Toc435436208"/>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p>
    <w:p w14:paraId="061BD8C5" w14:textId="77777777" w:rsidR="00ED7686" w:rsidRPr="00ED7686" w:rsidRDefault="00ED7686" w:rsidP="00400EB0">
      <w:pPr>
        <w:pStyle w:val="a9"/>
        <w:keepNext/>
        <w:keepLines/>
        <w:numPr>
          <w:ilvl w:val="0"/>
          <w:numId w:val="15"/>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477" w:name="_Toc36133867"/>
      <w:bookmarkStart w:id="478" w:name="_Toc36625960"/>
      <w:bookmarkStart w:id="479" w:name="_Toc36626036"/>
      <w:bookmarkStart w:id="480" w:name="_Toc36626111"/>
      <w:bookmarkStart w:id="481" w:name="_Toc36626181"/>
      <w:bookmarkStart w:id="482" w:name="_Toc36633584"/>
      <w:bookmarkStart w:id="483" w:name="_Toc36633802"/>
      <w:bookmarkStart w:id="484" w:name="_Toc36724500"/>
      <w:bookmarkStart w:id="485" w:name="_Toc36802461"/>
      <w:bookmarkStart w:id="486" w:name="_Toc49167181"/>
      <w:bookmarkStart w:id="487" w:name="_Toc49186178"/>
      <w:bookmarkStart w:id="488" w:name="_Toc55209530"/>
      <w:bookmarkStart w:id="489" w:name="_Toc56699240"/>
      <w:bookmarkStart w:id="490" w:name="_Toc56699555"/>
      <w:bookmarkStart w:id="491" w:name="_Toc56700063"/>
      <w:bookmarkStart w:id="492" w:name="_Toc56700160"/>
      <w:bookmarkStart w:id="493" w:name="_Toc56776810"/>
      <w:bookmarkStart w:id="494" w:name="_Toc58513929"/>
      <w:bookmarkStart w:id="495" w:name="_Toc62216880"/>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p>
    <w:p w14:paraId="7557B2D6" w14:textId="77777777" w:rsidR="00296C47" w:rsidRPr="00D25D02" w:rsidRDefault="00527A25">
      <w:pPr>
        <w:pStyle w:val="20"/>
      </w:pPr>
      <w:bookmarkStart w:id="496" w:name="_Toc62216881"/>
      <w:r w:rsidRPr="00D25D02">
        <w:rPr>
          <w:rFonts w:hint="eastAsia"/>
        </w:rPr>
        <w:t>トラブルシューティング</w:t>
      </w:r>
      <w:bookmarkEnd w:id="476"/>
      <w:bookmarkEnd w:id="496"/>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3940FDC0" w:rsidR="00F629BE" w:rsidRDefault="00F629BE">
      <w:pPr>
        <w:widowControl/>
        <w:jc w:val="left"/>
      </w:pPr>
    </w:p>
    <w:sectPr w:rsidR="00F629BE" w:rsidSect="00F67B91">
      <w:headerReference w:type="default" r:id="rId64"/>
      <w:footerReference w:type="default" r:id="rId65"/>
      <w:headerReference w:type="first" r:id="rId66"/>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726F31" w14:textId="77777777" w:rsidR="009C0239" w:rsidRDefault="009C0239" w:rsidP="00DC6829">
      <w:r>
        <w:separator/>
      </w:r>
    </w:p>
  </w:endnote>
  <w:endnote w:type="continuationSeparator" w:id="0">
    <w:p w14:paraId="0C14CA32" w14:textId="77777777" w:rsidR="009C0239" w:rsidRDefault="009C0239"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ＭＳ Ｐゴシック">
    <w:altName w:val="MS"/>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8B7220" w14:textId="77777777" w:rsidR="0016547F" w:rsidRDefault="0016547F" w:rsidP="0073639E">
    <w:pPr>
      <w:pStyle w:val="a7"/>
    </w:pPr>
  </w:p>
  <w:sdt>
    <w:sdtPr>
      <w:id w:val="226419884"/>
      <w:docPartObj>
        <w:docPartGallery w:val="Page Numbers (Bottom of Page)"/>
        <w:docPartUnique/>
      </w:docPartObj>
    </w:sdtPr>
    <w:sdtEndPr/>
    <w:sdtContent>
      <w:p w14:paraId="5BA5EB33" w14:textId="68836F3C" w:rsidR="0016547F" w:rsidRDefault="0016547F"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7B00E8" w:rsidRPr="007B00E8">
          <w:rPr>
            <w:rFonts w:ascii="Arial" w:hAnsi="Arial"/>
            <w:noProof/>
            <w:lang w:val="ja-JP"/>
          </w:rPr>
          <w:t>53</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7B00E8" w:rsidRPr="007B00E8">
          <w:rPr>
            <w:rFonts w:ascii="Arial" w:hAnsi="Arial"/>
            <w:noProof/>
          </w:rPr>
          <w:t>53</w:t>
        </w:r>
        <w:r>
          <w:rPr>
            <w:noProof/>
          </w:rPr>
          <w:fldChar w:fldCharType="end"/>
        </w:r>
      </w:p>
    </w:sdtContent>
  </w:sdt>
  <w:p w14:paraId="073CD880" w14:textId="77777777" w:rsidR="0016547F" w:rsidRDefault="0016547F">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558117" w14:textId="77777777" w:rsidR="009C0239" w:rsidRDefault="009C0239" w:rsidP="00DC6829">
      <w:r>
        <w:separator/>
      </w:r>
    </w:p>
  </w:footnote>
  <w:footnote w:type="continuationSeparator" w:id="0">
    <w:p w14:paraId="03D1E75F" w14:textId="77777777" w:rsidR="009C0239" w:rsidRDefault="009C0239" w:rsidP="00DC6829">
      <w:r>
        <w:continuationSeparator/>
      </w:r>
    </w:p>
  </w:footnote>
  <w:footnote w:id="1">
    <w:p w14:paraId="3C7DB39D" w14:textId="77777777" w:rsidR="0016547F" w:rsidRPr="00DF1A27" w:rsidRDefault="0016547F"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16547F" w:rsidRPr="007456A0" w:rsidRDefault="0016547F">
      <w:pPr>
        <w:pStyle w:val="aff5"/>
      </w:pPr>
    </w:p>
  </w:footnote>
  <w:footnote w:id="2">
    <w:p w14:paraId="3527BD70" w14:textId="77777777" w:rsidR="0016547F" w:rsidRPr="004B5D6F" w:rsidRDefault="0016547F">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16547F" w:rsidRPr="007B35B6" w:rsidRDefault="0016547F">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16547F" w:rsidRPr="00F16FAB" w:rsidRDefault="0016547F">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16547F" w:rsidRPr="002F4A6D" w:rsidRDefault="0016547F">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16547F" w:rsidRPr="002A6313" w:rsidRDefault="0016547F">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16547F" w:rsidRPr="00F6561B" w:rsidRDefault="0016547F">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16547F" w:rsidRDefault="0016547F"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16547F" w:rsidRDefault="0016547F"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88E4C" w14:textId="77777777" w:rsidR="0016547F" w:rsidRPr="00B41FE2" w:rsidRDefault="0016547F"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DDEC8" w14:textId="77777777" w:rsidR="0016547F" w:rsidRDefault="0016547F">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4.05pt;height:55.55pt;visibility:visible;mso-wrap-style:square" o:bullet="t">
        <v:imagedata r:id="rId1" o:title=""/>
      </v:shape>
    </w:pict>
  </w:numPicBullet>
  <w:abstractNum w:abstractNumId="0" w15:restartNumberingAfterBreak="0">
    <w:nsid w:val="00FD2AF8"/>
    <w:multiLevelType w:val="hybridMultilevel"/>
    <w:tmpl w:val="58008064"/>
    <w:lvl w:ilvl="0" w:tplc="F2786A8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31D1993"/>
    <w:multiLevelType w:val="hybridMultilevel"/>
    <w:tmpl w:val="8162137E"/>
    <w:lvl w:ilvl="0" w:tplc="8D42ABC4">
      <w:numFmt w:val="bullet"/>
      <w:lvlText w:val="・"/>
      <w:lvlJc w:val="left"/>
      <w:pPr>
        <w:ind w:left="2111" w:hanging="420"/>
      </w:pPr>
      <w:rPr>
        <w:rFonts w:ascii="ＭＳ Ｐゴシック" w:eastAsia="ＭＳ Ｐゴシック" w:hAnsi="ＭＳ Ｐゴシック" w:cstheme="minorBidi" w:hint="eastAsia"/>
      </w:rPr>
    </w:lvl>
    <w:lvl w:ilvl="1" w:tplc="0409000B" w:tentative="1">
      <w:start w:val="1"/>
      <w:numFmt w:val="bullet"/>
      <w:lvlText w:val=""/>
      <w:lvlJc w:val="left"/>
      <w:pPr>
        <w:ind w:left="2531" w:hanging="420"/>
      </w:pPr>
      <w:rPr>
        <w:rFonts w:ascii="Wingdings" w:hAnsi="Wingdings" w:hint="default"/>
      </w:rPr>
    </w:lvl>
    <w:lvl w:ilvl="2" w:tplc="0409000D" w:tentative="1">
      <w:start w:val="1"/>
      <w:numFmt w:val="bullet"/>
      <w:lvlText w:val=""/>
      <w:lvlJc w:val="left"/>
      <w:pPr>
        <w:ind w:left="2951" w:hanging="420"/>
      </w:pPr>
      <w:rPr>
        <w:rFonts w:ascii="Wingdings" w:hAnsi="Wingdings" w:hint="default"/>
      </w:rPr>
    </w:lvl>
    <w:lvl w:ilvl="3" w:tplc="04090001" w:tentative="1">
      <w:start w:val="1"/>
      <w:numFmt w:val="bullet"/>
      <w:lvlText w:val=""/>
      <w:lvlJc w:val="left"/>
      <w:pPr>
        <w:ind w:left="3371" w:hanging="420"/>
      </w:pPr>
      <w:rPr>
        <w:rFonts w:ascii="Wingdings" w:hAnsi="Wingdings" w:hint="default"/>
      </w:rPr>
    </w:lvl>
    <w:lvl w:ilvl="4" w:tplc="0409000B" w:tentative="1">
      <w:start w:val="1"/>
      <w:numFmt w:val="bullet"/>
      <w:lvlText w:val=""/>
      <w:lvlJc w:val="left"/>
      <w:pPr>
        <w:ind w:left="3791" w:hanging="420"/>
      </w:pPr>
      <w:rPr>
        <w:rFonts w:ascii="Wingdings" w:hAnsi="Wingdings" w:hint="default"/>
      </w:rPr>
    </w:lvl>
    <w:lvl w:ilvl="5" w:tplc="0409000D" w:tentative="1">
      <w:start w:val="1"/>
      <w:numFmt w:val="bullet"/>
      <w:lvlText w:val=""/>
      <w:lvlJc w:val="left"/>
      <w:pPr>
        <w:ind w:left="4211" w:hanging="420"/>
      </w:pPr>
      <w:rPr>
        <w:rFonts w:ascii="Wingdings" w:hAnsi="Wingdings" w:hint="default"/>
      </w:rPr>
    </w:lvl>
    <w:lvl w:ilvl="6" w:tplc="04090001" w:tentative="1">
      <w:start w:val="1"/>
      <w:numFmt w:val="bullet"/>
      <w:lvlText w:val=""/>
      <w:lvlJc w:val="left"/>
      <w:pPr>
        <w:ind w:left="4631" w:hanging="420"/>
      </w:pPr>
      <w:rPr>
        <w:rFonts w:ascii="Wingdings" w:hAnsi="Wingdings" w:hint="default"/>
      </w:rPr>
    </w:lvl>
    <w:lvl w:ilvl="7" w:tplc="0409000B" w:tentative="1">
      <w:start w:val="1"/>
      <w:numFmt w:val="bullet"/>
      <w:lvlText w:val=""/>
      <w:lvlJc w:val="left"/>
      <w:pPr>
        <w:ind w:left="5051" w:hanging="420"/>
      </w:pPr>
      <w:rPr>
        <w:rFonts w:ascii="Wingdings" w:hAnsi="Wingdings" w:hint="default"/>
      </w:rPr>
    </w:lvl>
    <w:lvl w:ilvl="8" w:tplc="0409000D" w:tentative="1">
      <w:start w:val="1"/>
      <w:numFmt w:val="bullet"/>
      <w:lvlText w:val=""/>
      <w:lvlJc w:val="left"/>
      <w:pPr>
        <w:ind w:left="5471" w:hanging="420"/>
      </w:pPr>
      <w:rPr>
        <w:rFonts w:ascii="Wingdings" w:hAnsi="Wingdings" w:hint="default"/>
      </w:rPr>
    </w:lvl>
  </w:abstractNum>
  <w:abstractNum w:abstractNumId="2"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05E43430"/>
    <w:multiLevelType w:val="hybridMultilevel"/>
    <w:tmpl w:val="8D92C0A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 w15:restartNumberingAfterBreak="0">
    <w:nsid w:val="077428F1"/>
    <w:multiLevelType w:val="hybridMultilevel"/>
    <w:tmpl w:val="40E6253A"/>
    <w:lvl w:ilvl="0" w:tplc="ADFE85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0C5B29C2"/>
    <w:multiLevelType w:val="hybridMultilevel"/>
    <w:tmpl w:val="0F52438A"/>
    <w:lvl w:ilvl="0" w:tplc="D0F26F08">
      <w:start w:val="1"/>
      <w:numFmt w:val="decimal"/>
      <w:pStyle w:val="1"/>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E2BCD128">
      <w:start w:val="1"/>
      <w:numFmt w:val="decimalEnclosedCircle"/>
      <w:lvlText w:val="%4"/>
      <w:lvlJc w:val="left"/>
      <w:pPr>
        <w:ind w:left="1762" w:hanging="360"/>
      </w:pPr>
      <w:rPr>
        <w:rFonts w:hint="default"/>
      </w:rPr>
    </w:lvl>
    <w:lvl w:ilvl="4" w:tplc="397E29D4">
      <w:start w:val="1"/>
      <w:numFmt w:val="decimal"/>
      <w:lvlText w:val="%5."/>
      <w:lvlJc w:val="left"/>
      <w:pPr>
        <w:ind w:left="2182"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8"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9"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10"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11"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12"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3"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4"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5"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6"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7"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8" w15:restartNumberingAfterBreak="0">
    <w:nsid w:val="1E4458D3"/>
    <w:multiLevelType w:val="hybridMultilevel"/>
    <w:tmpl w:val="280482E8"/>
    <w:lvl w:ilvl="0" w:tplc="F9CE0294">
      <w:start w:val="1"/>
      <w:numFmt w:val="decimal"/>
      <w:lvlText w:val="%1."/>
      <w:lvlJc w:val="left"/>
      <w:pPr>
        <w:ind w:left="2115" w:hanging="360"/>
      </w:pPr>
      <w:rPr>
        <w:rFonts w:hint="default"/>
      </w:rPr>
    </w:lvl>
    <w:lvl w:ilvl="1" w:tplc="04090017" w:tentative="1">
      <w:start w:val="1"/>
      <w:numFmt w:val="aiueoFullWidth"/>
      <w:lvlText w:val="(%2)"/>
      <w:lvlJc w:val="left"/>
      <w:pPr>
        <w:ind w:left="2595" w:hanging="420"/>
      </w:pPr>
    </w:lvl>
    <w:lvl w:ilvl="2" w:tplc="04090011" w:tentative="1">
      <w:start w:val="1"/>
      <w:numFmt w:val="decimalEnclosedCircle"/>
      <w:lvlText w:val="%3"/>
      <w:lvlJc w:val="left"/>
      <w:pPr>
        <w:ind w:left="3015" w:hanging="420"/>
      </w:pPr>
    </w:lvl>
    <w:lvl w:ilvl="3" w:tplc="0409000F" w:tentative="1">
      <w:start w:val="1"/>
      <w:numFmt w:val="decimal"/>
      <w:lvlText w:val="%4."/>
      <w:lvlJc w:val="left"/>
      <w:pPr>
        <w:ind w:left="3435" w:hanging="420"/>
      </w:pPr>
    </w:lvl>
    <w:lvl w:ilvl="4" w:tplc="04090017" w:tentative="1">
      <w:start w:val="1"/>
      <w:numFmt w:val="aiueoFullWidth"/>
      <w:lvlText w:val="(%5)"/>
      <w:lvlJc w:val="left"/>
      <w:pPr>
        <w:ind w:left="3855" w:hanging="420"/>
      </w:pPr>
    </w:lvl>
    <w:lvl w:ilvl="5" w:tplc="04090011" w:tentative="1">
      <w:start w:val="1"/>
      <w:numFmt w:val="decimalEnclosedCircle"/>
      <w:lvlText w:val="%6"/>
      <w:lvlJc w:val="left"/>
      <w:pPr>
        <w:ind w:left="4275" w:hanging="420"/>
      </w:pPr>
    </w:lvl>
    <w:lvl w:ilvl="6" w:tplc="0409000F" w:tentative="1">
      <w:start w:val="1"/>
      <w:numFmt w:val="decimal"/>
      <w:lvlText w:val="%7."/>
      <w:lvlJc w:val="left"/>
      <w:pPr>
        <w:ind w:left="4695" w:hanging="420"/>
      </w:pPr>
    </w:lvl>
    <w:lvl w:ilvl="7" w:tplc="04090017" w:tentative="1">
      <w:start w:val="1"/>
      <w:numFmt w:val="aiueoFullWidth"/>
      <w:lvlText w:val="(%8)"/>
      <w:lvlJc w:val="left"/>
      <w:pPr>
        <w:ind w:left="5115" w:hanging="420"/>
      </w:pPr>
    </w:lvl>
    <w:lvl w:ilvl="8" w:tplc="04090011" w:tentative="1">
      <w:start w:val="1"/>
      <w:numFmt w:val="decimalEnclosedCircle"/>
      <w:lvlText w:val="%9"/>
      <w:lvlJc w:val="left"/>
      <w:pPr>
        <w:ind w:left="5535" w:hanging="420"/>
      </w:pPr>
    </w:lvl>
  </w:abstractNum>
  <w:abstractNum w:abstractNumId="19"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20"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21"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2"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3"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5"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6"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7"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8"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37B271C0"/>
    <w:multiLevelType w:val="hybridMultilevel"/>
    <w:tmpl w:val="4432B8D6"/>
    <w:lvl w:ilvl="0" w:tplc="8D42ABC4">
      <w:numFmt w:val="bullet"/>
      <w:lvlText w:val="・"/>
      <w:lvlJc w:val="left"/>
      <w:pPr>
        <w:ind w:left="1271"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91" w:hanging="420"/>
      </w:pPr>
      <w:rPr>
        <w:rFonts w:ascii="Wingdings" w:hAnsi="Wingdings" w:hint="default"/>
      </w:rPr>
    </w:lvl>
    <w:lvl w:ilvl="2" w:tplc="0409000D"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B" w:tentative="1">
      <w:start w:val="1"/>
      <w:numFmt w:val="bullet"/>
      <w:lvlText w:val=""/>
      <w:lvlJc w:val="left"/>
      <w:pPr>
        <w:ind w:left="2951" w:hanging="420"/>
      </w:pPr>
      <w:rPr>
        <w:rFonts w:ascii="Wingdings" w:hAnsi="Wingdings" w:hint="default"/>
      </w:rPr>
    </w:lvl>
    <w:lvl w:ilvl="5" w:tplc="0409000D"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B" w:tentative="1">
      <w:start w:val="1"/>
      <w:numFmt w:val="bullet"/>
      <w:lvlText w:val=""/>
      <w:lvlJc w:val="left"/>
      <w:pPr>
        <w:ind w:left="4211" w:hanging="420"/>
      </w:pPr>
      <w:rPr>
        <w:rFonts w:ascii="Wingdings" w:hAnsi="Wingdings" w:hint="default"/>
      </w:rPr>
    </w:lvl>
    <w:lvl w:ilvl="8" w:tplc="0409000D" w:tentative="1">
      <w:start w:val="1"/>
      <w:numFmt w:val="bullet"/>
      <w:lvlText w:val=""/>
      <w:lvlJc w:val="left"/>
      <w:pPr>
        <w:ind w:left="4631" w:hanging="420"/>
      </w:pPr>
      <w:rPr>
        <w:rFonts w:ascii="Wingdings" w:hAnsi="Wingdings" w:hint="default"/>
      </w:rPr>
    </w:lvl>
  </w:abstractNum>
  <w:abstractNum w:abstractNumId="30"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1"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3"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34"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3C054C0C"/>
    <w:multiLevelType w:val="hybridMultilevel"/>
    <w:tmpl w:val="D69801B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6"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7" w15:restartNumberingAfterBreak="0">
    <w:nsid w:val="41482816"/>
    <w:multiLevelType w:val="hybridMultilevel"/>
    <w:tmpl w:val="15E8A82E"/>
    <w:lvl w:ilvl="0" w:tplc="915288AE">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418960AC"/>
    <w:multiLevelType w:val="hybridMultilevel"/>
    <w:tmpl w:val="5B6CA4EC"/>
    <w:lvl w:ilvl="0" w:tplc="10D2C9BA">
      <w:start w:val="1"/>
      <w:numFmt w:val="decimalEnclosedCircle"/>
      <w:lvlText w:val="%1"/>
      <w:lvlJc w:val="left"/>
      <w:pPr>
        <w:ind w:left="1040" w:hanging="360"/>
      </w:pPr>
      <w:rPr>
        <w:rFonts w:hint="default"/>
      </w:rPr>
    </w:lvl>
    <w:lvl w:ilvl="1" w:tplc="04090017" w:tentative="1">
      <w:start w:val="1"/>
      <w:numFmt w:val="aiueoFullWidth"/>
      <w:lvlText w:val="(%2)"/>
      <w:lvlJc w:val="left"/>
      <w:pPr>
        <w:ind w:left="1520" w:hanging="420"/>
      </w:pPr>
    </w:lvl>
    <w:lvl w:ilvl="2" w:tplc="04090011" w:tentative="1">
      <w:start w:val="1"/>
      <w:numFmt w:val="decimalEnclosedCircle"/>
      <w:lvlText w:val="%3"/>
      <w:lvlJc w:val="left"/>
      <w:pPr>
        <w:ind w:left="1940" w:hanging="420"/>
      </w:pPr>
    </w:lvl>
    <w:lvl w:ilvl="3" w:tplc="0409000F" w:tentative="1">
      <w:start w:val="1"/>
      <w:numFmt w:val="decimal"/>
      <w:lvlText w:val="%4."/>
      <w:lvlJc w:val="left"/>
      <w:pPr>
        <w:ind w:left="2360" w:hanging="420"/>
      </w:pPr>
    </w:lvl>
    <w:lvl w:ilvl="4" w:tplc="04090017" w:tentative="1">
      <w:start w:val="1"/>
      <w:numFmt w:val="aiueoFullWidth"/>
      <w:lvlText w:val="(%5)"/>
      <w:lvlJc w:val="left"/>
      <w:pPr>
        <w:ind w:left="2780" w:hanging="420"/>
      </w:pPr>
    </w:lvl>
    <w:lvl w:ilvl="5" w:tplc="04090011" w:tentative="1">
      <w:start w:val="1"/>
      <w:numFmt w:val="decimalEnclosedCircle"/>
      <w:lvlText w:val="%6"/>
      <w:lvlJc w:val="left"/>
      <w:pPr>
        <w:ind w:left="3200" w:hanging="420"/>
      </w:pPr>
    </w:lvl>
    <w:lvl w:ilvl="6" w:tplc="0409000F" w:tentative="1">
      <w:start w:val="1"/>
      <w:numFmt w:val="decimal"/>
      <w:lvlText w:val="%7."/>
      <w:lvlJc w:val="left"/>
      <w:pPr>
        <w:ind w:left="3620" w:hanging="420"/>
      </w:pPr>
    </w:lvl>
    <w:lvl w:ilvl="7" w:tplc="04090017" w:tentative="1">
      <w:start w:val="1"/>
      <w:numFmt w:val="aiueoFullWidth"/>
      <w:lvlText w:val="(%8)"/>
      <w:lvlJc w:val="left"/>
      <w:pPr>
        <w:ind w:left="4040" w:hanging="420"/>
      </w:pPr>
    </w:lvl>
    <w:lvl w:ilvl="8" w:tplc="04090011" w:tentative="1">
      <w:start w:val="1"/>
      <w:numFmt w:val="decimalEnclosedCircle"/>
      <w:lvlText w:val="%9"/>
      <w:lvlJc w:val="left"/>
      <w:pPr>
        <w:ind w:left="4460" w:hanging="420"/>
      </w:pPr>
    </w:lvl>
  </w:abstractNum>
  <w:abstractNum w:abstractNumId="39"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0" w15:restartNumberingAfterBreak="0">
    <w:nsid w:val="43FF4150"/>
    <w:multiLevelType w:val="hybridMultilevel"/>
    <w:tmpl w:val="2682A3BE"/>
    <w:lvl w:ilvl="0" w:tplc="BE149AEE">
      <w:start w:val="1"/>
      <w:numFmt w:val="decimalEnclosedCircle"/>
      <w:lvlText w:val="%1"/>
      <w:lvlJc w:val="left"/>
      <w:pPr>
        <w:ind w:left="922" w:hanging="360"/>
      </w:pPr>
      <w:rPr>
        <w:rFonts w:hint="default"/>
        <w:color w:val="FF0000"/>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41"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2" w15:restartNumberingAfterBreak="0">
    <w:nsid w:val="45131C85"/>
    <w:multiLevelType w:val="hybridMultilevel"/>
    <w:tmpl w:val="9C889808"/>
    <w:lvl w:ilvl="0" w:tplc="2BB06BC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4" w15:restartNumberingAfterBreak="0">
    <w:nsid w:val="45AB77EF"/>
    <w:multiLevelType w:val="hybridMultilevel"/>
    <w:tmpl w:val="E520AFC6"/>
    <w:lvl w:ilvl="0" w:tplc="2DAC6A9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491B5466"/>
    <w:multiLevelType w:val="multilevel"/>
    <w:tmpl w:val="9DCAF6A6"/>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3827"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243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6"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47"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48"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9"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50"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51"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2"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3"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54" w15:restartNumberingAfterBreak="0">
    <w:nsid w:val="5E9E18F2"/>
    <w:multiLevelType w:val="multilevel"/>
    <w:tmpl w:val="0409001D"/>
    <w:numStyleLink w:val="3"/>
  </w:abstractNum>
  <w:abstractNum w:abstractNumId="55"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6"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7"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58"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9"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0" w15:restartNumberingAfterBreak="0">
    <w:nsid w:val="66AA5807"/>
    <w:multiLevelType w:val="hybridMultilevel"/>
    <w:tmpl w:val="5B6CA4EC"/>
    <w:lvl w:ilvl="0" w:tplc="10D2C9BA">
      <w:start w:val="1"/>
      <w:numFmt w:val="decimalEnclosedCircle"/>
      <w:lvlText w:val="%1"/>
      <w:lvlJc w:val="left"/>
      <w:pPr>
        <w:ind w:left="1040" w:hanging="360"/>
      </w:pPr>
      <w:rPr>
        <w:rFonts w:hint="default"/>
      </w:rPr>
    </w:lvl>
    <w:lvl w:ilvl="1" w:tplc="04090017" w:tentative="1">
      <w:start w:val="1"/>
      <w:numFmt w:val="aiueoFullWidth"/>
      <w:lvlText w:val="(%2)"/>
      <w:lvlJc w:val="left"/>
      <w:pPr>
        <w:ind w:left="1520" w:hanging="420"/>
      </w:pPr>
    </w:lvl>
    <w:lvl w:ilvl="2" w:tplc="04090011" w:tentative="1">
      <w:start w:val="1"/>
      <w:numFmt w:val="decimalEnclosedCircle"/>
      <w:lvlText w:val="%3"/>
      <w:lvlJc w:val="left"/>
      <w:pPr>
        <w:ind w:left="1940" w:hanging="420"/>
      </w:pPr>
    </w:lvl>
    <w:lvl w:ilvl="3" w:tplc="0409000F" w:tentative="1">
      <w:start w:val="1"/>
      <w:numFmt w:val="decimal"/>
      <w:lvlText w:val="%4."/>
      <w:lvlJc w:val="left"/>
      <w:pPr>
        <w:ind w:left="2360" w:hanging="420"/>
      </w:pPr>
    </w:lvl>
    <w:lvl w:ilvl="4" w:tplc="04090017" w:tentative="1">
      <w:start w:val="1"/>
      <w:numFmt w:val="aiueoFullWidth"/>
      <w:lvlText w:val="(%5)"/>
      <w:lvlJc w:val="left"/>
      <w:pPr>
        <w:ind w:left="2780" w:hanging="420"/>
      </w:pPr>
    </w:lvl>
    <w:lvl w:ilvl="5" w:tplc="04090011" w:tentative="1">
      <w:start w:val="1"/>
      <w:numFmt w:val="decimalEnclosedCircle"/>
      <w:lvlText w:val="%6"/>
      <w:lvlJc w:val="left"/>
      <w:pPr>
        <w:ind w:left="3200" w:hanging="420"/>
      </w:pPr>
    </w:lvl>
    <w:lvl w:ilvl="6" w:tplc="0409000F" w:tentative="1">
      <w:start w:val="1"/>
      <w:numFmt w:val="decimal"/>
      <w:lvlText w:val="%7."/>
      <w:lvlJc w:val="left"/>
      <w:pPr>
        <w:ind w:left="3620" w:hanging="420"/>
      </w:pPr>
    </w:lvl>
    <w:lvl w:ilvl="7" w:tplc="04090017" w:tentative="1">
      <w:start w:val="1"/>
      <w:numFmt w:val="aiueoFullWidth"/>
      <w:lvlText w:val="(%8)"/>
      <w:lvlJc w:val="left"/>
      <w:pPr>
        <w:ind w:left="4040" w:hanging="420"/>
      </w:pPr>
    </w:lvl>
    <w:lvl w:ilvl="8" w:tplc="04090011" w:tentative="1">
      <w:start w:val="1"/>
      <w:numFmt w:val="decimalEnclosedCircle"/>
      <w:lvlText w:val="%9"/>
      <w:lvlJc w:val="left"/>
      <w:pPr>
        <w:ind w:left="4460" w:hanging="420"/>
      </w:pPr>
    </w:lvl>
  </w:abstractNum>
  <w:abstractNum w:abstractNumId="61"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62"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3" w15:restartNumberingAfterBreak="0">
    <w:nsid w:val="6D9371B2"/>
    <w:multiLevelType w:val="hybridMultilevel"/>
    <w:tmpl w:val="C0FAECEA"/>
    <w:lvl w:ilvl="0" w:tplc="6EB829FA">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64" w15:restartNumberingAfterBreak="0">
    <w:nsid w:val="6E4F19F6"/>
    <w:multiLevelType w:val="hybridMultilevel"/>
    <w:tmpl w:val="2F60D89E"/>
    <w:lvl w:ilvl="0" w:tplc="F6884ABA">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65"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66"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7"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68" w15:restartNumberingAfterBreak="0">
    <w:nsid w:val="744D770C"/>
    <w:multiLevelType w:val="hybridMultilevel"/>
    <w:tmpl w:val="44B8980E"/>
    <w:lvl w:ilvl="0" w:tplc="13AC0814">
      <w:start w:val="1"/>
      <w:numFmt w:val="decimalEnclosedCircle"/>
      <w:lvlText w:val="%1"/>
      <w:lvlJc w:val="left"/>
      <w:pPr>
        <w:ind w:left="922" w:hanging="360"/>
      </w:pPr>
      <w:rPr>
        <w:rFonts w:hint="default"/>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69"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0"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71"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72"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73"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4" w15:restartNumberingAfterBreak="0">
    <w:nsid w:val="7BC76580"/>
    <w:multiLevelType w:val="hybridMultilevel"/>
    <w:tmpl w:val="780CF898"/>
    <w:lvl w:ilvl="0" w:tplc="04090011">
      <w:start w:val="1"/>
      <w:numFmt w:val="decimalEnclosedCircle"/>
      <w:lvlText w:val="%1"/>
      <w:lvlJc w:val="left"/>
      <w:pPr>
        <w:ind w:left="1262" w:hanging="420"/>
      </w:pPr>
    </w:lvl>
    <w:lvl w:ilvl="1" w:tplc="04090017" w:tentative="1">
      <w:start w:val="1"/>
      <w:numFmt w:val="aiueoFullWidth"/>
      <w:lvlText w:val="(%2)"/>
      <w:lvlJc w:val="left"/>
      <w:pPr>
        <w:ind w:left="1682" w:hanging="420"/>
      </w:pPr>
    </w:lvl>
    <w:lvl w:ilvl="2" w:tplc="04090011" w:tentative="1">
      <w:start w:val="1"/>
      <w:numFmt w:val="decimalEnclosedCircle"/>
      <w:lvlText w:val="%3"/>
      <w:lvlJc w:val="left"/>
      <w:pPr>
        <w:ind w:left="2102" w:hanging="420"/>
      </w:pPr>
    </w:lvl>
    <w:lvl w:ilvl="3" w:tplc="0409000F" w:tentative="1">
      <w:start w:val="1"/>
      <w:numFmt w:val="decimal"/>
      <w:lvlText w:val="%4."/>
      <w:lvlJc w:val="left"/>
      <w:pPr>
        <w:ind w:left="2522" w:hanging="420"/>
      </w:pPr>
    </w:lvl>
    <w:lvl w:ilvl="4" w:tplc="04090017" w:tentative="1">
      <w:start w:val="1"/>
      <w:numFmt w:val="aiueoFullWidth"/>
      <w:lvlText w:val="(%5)"/>
      <w:lvlJc w:val="left"/>
      <w:pPr>
        <w:ind w:left="2942" w:hanging="420"/>
      </w:pPr>
    </w:lvl>
    <w:lvl w:ilvl="5" w:tplc="04090011" w:tentative="1">
      <w:start w:val="1"/>
      <w:numFmt w:val="decimalEnclosedCircle"/>
      <w:lvlText w:val="%6"/>
      <w:lvlJc w:val="left"/>
      <w:pPr>
        <w:ind w:left="3362" w:hanging="420"/>
      </w:pPr>
    </w:lvl>
    <w:lvl w:ilvl="6" w:tplc="0409000F" w:tentative="1">
      <w:start w:val="1"/>
      <w:numFmt w:val="decimal"/>
      <w:lvlText w:val="%7."/>
      <w:lvlJc w:val="left"/>
      <w:pPr>
        <w:ind w:left="3782" w:hanging="420"/>
      </w:pPr>
    </w:lvl>
    <w:lvl w:ilvl="7" w:tplc="04090017" w:tentative="1">
      <w:start w:val="1"/>
      <w:numFmt w:val="aiueoFullWidth"/>
      <w:lvlText w:val="(%8)"/>
      <w:lvlJc w:val="left"/>
      <w:pPr>
        <w:ind w:left="4202" w:hanging="420"/>
      </w:pPr>
    </w:lvl>
    <w:lvl w:ilvl="8" w:tplc="04090011" w:tentative="1">
      <w:start w:val="1"/>
      <w:numFmt w:val="decimalEnclosedCircle"/>
      <w:lvlText w:val="%9"/>
      <w:lvlJc w:val="left"/>
      <w:pPr>
        <w:ind w:left="4622" w:hanging="420"/>
      </w:pPr>
    </w:lvl>
  </w:abstractNum>
  <w:abstractNum w:abstractNumId="75"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76" w15:restartNumberingAfterBreak="0">
    <w:nsid w:val="7CB915F8"/>
    <w:multiLevelType w:val="hybridMultilevel"/>
    <w:tmpl w:val="1E5275C2"/>
    <w:lvl w:ilvl="0" w:tplc="B344E2EA">
      <w:start w:val="152"/>
      <w:numFmt w:val="bullet"/>
      <w:lvlText w:val="·"/>
      <w:lvlJc w:val="left"/>
      <w:pPr>
        <w:ind w:left="1691" w:hanging="420"/>
      </w:pPr>
      <w:rPr>
        <w:rFonts w:ascii="Calibri" w:hAnsi="Calibri" w:hint="default"/>
      </w:rPr>
    </w:lvl>
    <w:lvl w:ilvl="1" w:tplc="0409000B" w:tentative="1">
      <w:start w:val="1"/>
      <w:numFmt w:val="bullet"/>
      <w:lvlText w:val=""/>
      <w:lvlJc w:val="left"/>
      <w:pPr>
        <w:ind w:left="2111" w:hanging="420"/>
      </w:pPr>
      <w:rPr>
        <w:rFonts w:ascii="Wingdings" w:hAnsi="Wingdings" w:hint="default"/>
      </w:rPr>
    </w:lvl>
    <w:lvl w:ilvl="2" w:tplc="0409000D" w:tentative="1">
      <w:start w:val="1"/>
      <w:numFmt w:val="bullet"/>
      <w:lvlText w:val=""/>
      <w:lvlJc w:val="left"/>
      <w:pPr>
        <w:ind w:left="2531" w:hanging="420"/>
      </w:pPr>
      <w:rPr>
        <w:rFonts w:ascii="Wingdings" w:hAnsi="Wingdings" w:hint="default"/>
      </w:rPr>
    </w:lvl>
    <w:lvl w:ilvl="3" w:tplc="04090001" w:tentative="1">
      <w:start w:val="1"/>
      <w:numFmt w:val="bullet"/>
      <w:lvlText w:val=""/>
      <w:lvlJc w:val="left"/>
      <w:pPr>
        <w:ind w:left="2951" w:hanging="420"/>
      </w:pPr>
      <w:rPr>
        <w:rFonts w:ascii="Wingdings" w:hAnsi="Wingdings" w:hint="default"/>
      </w:rPr>
    </w:lvl>
    <w:lvl w:ilvl="4" w:tplc="0409000B" w:tentative="1">
      <w:start w:val="1"/>
      <w:numFmt w:val="bullet"/>
      <w:lvlText w:val=""/>
      <w:lvlJc w:val="left"/>
      <w:pPr>
        <w:ind w:left="3371" w:hanging="420"/>
      </w:pPr>
      <w:rPr>
        <w:rFonts w:ascii="Wingdings" w:hAnsi="Wingdings" w:hint="default"/>
      </w:rPr>
    </w:lvl>
    <w:lvl w:ilvl="5" w:tplc="0409000D" w:tentative="1">
      <w:start w:val="1"/>
      <w:numFmt w:val="bullet"/>
      <w:lvlText w:val=""/>
      <w:lvlJc w:val="left"/>
      <w:pPr>
        <w:ind w:left="3791" w:hanging="420"/>
      </w:pPr>
      <w:rPr>
        <w:rFonts w:ascii="Wingdings" w:hAnsi="Wingdings" w:hint="default"/>
      </w:rPr>
    </w:lvl>
    <w:lvl w:ilvl="6" w:tplc="04090001" w:tentative="1">
      <w:start w:val="1"/>
      <w:numFmt w:val="bullet"/>
      <w:lvlText w:val=""/>
      <w:lvlJc w:val="left"/>
      <w:pPr>
        <w:ind w:left="4211" w:hanging="420"/>
      </w:pPr>
      <w:rPr>
        <w:rFonts w:ascii="Wingdings" w:hAnsi="Wingdings" w:hint="default"/>
      </w:rPr>
    </w:lvl>
    <w:lvl w:ilvl="7" w:tplc="0409000B" w:tentative="1">
      <w:start w:val="1"/>
      <w:numFmt w:val="bullet"/>
      <w:lvlText w:val=""/>
      <w:lvlJc w:val="left"/>
      <w:pPr>
        <w:ind w:left="4631" w:hanging="420"/>
      </w:pPr>
      <w:rPr>
        <w:rFonts w:ascii="Wingdings" w:hAnsi="Wingdings" w:hint="default"/>
      </w:rPr>
    </w:lvl>
    <w:lvl w:ilvl="8" w:tplc="0409000D" w:tentative="1">
      <w:start w:val="1"/>
      <w:numFmt w:val="bullet"/>
      <w:lvlText w:val=""/>
      <w:lvlJc w:val="left"/>
      <w:pPr>
        <w:ind w:left="5051" w:hanging="420"/>
      </w:pPr>
      <w:rPr>
        <w:rFonts w:ascii="Wingdings" w:hAnsi="Wingdings" w:hint="default"/>
      </w:rPr>
    </w:lvl>
  </w:abstractNum>
  <w:num w:numId="1">
    <w:abstractNumId w:val="69"/>
  </w:num>
  <w:num w:numId="2">
    <w:abstractNumId w:val="23"/>
  </w:num>
  <w:num w:numId="3">
    <w:abstractNumId w:val="28"/>
  </w:num>
  <w:num w:numId="4">
    <w:abstractNumId w:val="54"/>
  </w:num>
  <w:num w:numId="5">
    <w:abstractNumId w:val="13"/>
  </w:num>
  <w:num w:numId="6">
    <w:abstractNumId w:val="2"/>
  </w:num>
  <w:num w:numId="7">
    <w:abstractNumId w:val="55"/>
  </w:num>
  <w:num w:numId="8">
    <w:abstractNumId w:val="68"/>
  </w:num>
  <w:num w:numId="9">
    <w:abstractNumId w:val="49"/>
    <w:lvlOverride w:ilvl="0">
      <w:startOverride w:val="1"/>
    </w:lvlOverride>
  </w:num>
  <w:num w:numId="10">
    <w:abstractNumId w:val="49"/>
    <w:lvlOverride w:ilvl="0">
      <w:startOverride w:val="1"/>
    </w:lvlOverride>
  </w:num>
  <w:num w:numId="11">
    <w:abstractNumId w:val="6"/>
  </w:num>
  <w:num w:numId="12">
    <w:abstractNumId w:val="53"/>
  </w:num>
  <w:num w:numId="13">
    <w:abstractNumId w:val="49"/>
    <w:lvlOverride w:ilvl="0">
      <w:startOverride w:val="1"/>
    </w:lvlOverride>
  </w:num>
  <w:num w:numId="14">
    <w:abstractNumId w:val="51"/>
  </w:num>
  <w:num w:numId="15">
    <w:abstractNumId w:val="45"/>
  </w:num>
  <w:num w:numId="1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1"/>
  </w:num>
  <w:num w:numId="18">
    <w:abstractNumId w:val="20"/>
  </w:num>
  <w:num w:numId="19">
    <w:abstractNumId w:val="47"/>
  </w:num>
  <w:num w:numId="20">
    <w:abstractNumId w:val="7"/>
  </w:num>
  <w:num w:numId="21">
    <w:abstractNumId w:val="49"/>
    <w:lvlOverride w:ilvl="0">
      <w:startOverride w:val="1"/>
    </w:lvlOverride>
  </w:num>
  <w:num w:numId="22">
    <w:abstractNumId w:val="71"/>
  </w:num>
  <w:num w:numId="23">
    <w:abstractNumId w:val="48"/>
  </w:num>
  <w:num w:numId="24">
    <w:abstractNumId w:val="50"/>
  </w:num>
  <w:num w:numId="25">
    <w:abstractNumId w:val="50"/>
    <w:lvlOverride w:ilvl="0">
      <w:startOverride w:val="1"/>
    </w:lvlOverride>
  </w:num>
  <w:num w:numId="26">
    <w:abstractNumId w:val="27"/>
  </w:num>
  <w:num w:numId="27">
    <w:abstractNumId w:val="24"/>
  </w:num>
  <w:num w:numId="28">
    <w:abstractNumId w:val="63"/>
    <w:lvlOverride w:ilvl="0">
      <w:startOverride w:val="2"/>
    </w:lvlOverride>
  </w:num>
  <w:num w:numId="29">
    <w:abstractNumId w:val="14"/>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 w:numId="33">
    <w:abstractNumId w:val="14"/>
    <w:lvlOverride w:ilvl="0">
      <w:startOverride w:val="1"/>
    </w:lvlOverride>
  </w:num>
  <w:num w:numId="34">
    <w:abstractNumId w:val="14"/>
    <w:lvlOverride w:ilvl="0">
      <w:startOverride w:val="1"/>
    </w:lvlOverride>
  </w:num>
  <w:num w:numId="35">
    <w:abstractNumId w:val="50"/>
    <w:lvlOverride w:ilvl="0">
      <w:startOverride w:val="1"/>
    </w:lvlOverride>
  </w:num>
  <w:num w:numId="36">
    <w:abstractNumId w:val="50"/>
    <w:lvlOverride w:ilvl="0">
      <w:startOverride w:val="1"/>
    </w:lvlOverride>
  </w:num>
  <w:num w:numId="37">
    <w:abstractNumId w:val="50"/>
    <w:lvlOverride w:ilvl="0">
      <w:startOverride w:val="1"/>
    </w:lvlOverride>
  </w:num>
  <w:num w:numId="38">
    <w:abstractNumId w:val="50"/>
    <w:lvlOverride w:ilvl="0">
      <w:startOverride w:val="1"/>
    </w:lvlOverride>
  </w:num>
  <w:num w:numId="39">
    <w:abstractNumId w:val="14"/>
    <w:lvlOverride w:ilvl="0">
      <w:startOverride w:val="1"/>
    </w:lvlOverride>
  </w:num>
  <w:num w:numId="40">
    <w:abstractNumId w:val="14"/>
    <w:lvlOverride w:ilvl="0">
      <w:startOverride w:val="2"/>
    </w:lvlOverride>
  </w:num>
  <w:num w:numId="41">
    <w:abstractNumId w:val="40"/>
  </w:num>
  <w:num w:numId="42">
    <w:abstractNumId w:val="62"/>
  </w:num>
  <w:num w:numId="43">
    <w:abstractNumId w:val="14"/>
    <w:lvlOverride w:ilvl="0">
      <w:startOverride w:val="2"/>
    </w:lvlOverride>
  </w:num>
  <w:num w:numId="44">
    <w:abstractNumId w:val="14"/>
    <w:lvlOverride w:ilvl="0">
      <w:startOverride w:val="1"/>
    </w:lvlOverride>
  </w:num>
  <w:num w:numId="45">
    <w:abstractNumId w:val="14"/>
    <w:lvlOverride w:ilvl="0">
      <w:startOverride w:val="2"/>
    </w:lvlOverride>
  </w:num>
  <w:num w:numId="46">
    <w:abstractNumId w:val="14"/>
    <w:lvlOverride w:ilvl="0">
      <w:startOverride w:val="1"/>
    </w:lvlOverride>
  </w:num>
  <w:num w:numId="47">
    <w:abstractNumId w:val="67"/>
  </w:num>
  <w:num w:numId="48">
    <w:abstractNumId w:val="65"/>
  </w:num>
  <w:num w:numId="49">
    <w:abstractNumId w:val="26"/>
  </w:num>
  <w:num w:numId="50">
    <w:abstractNumId w:val="34"/>
  </w:num>
  <w:num w:numId="51">
    <w:abstractNumId w:val="73"/>
  </w:num>
  <w:num w:numId="52">
    <w:abstractNumId w:val="14"/>
    <w:lvlOverride w:ilvl="0">
      <w:startOverride w:val="1"/>
    </w:lvlOverride>
  </w:num>
  <w:num w:numId="53">
    <w:abstractNumId w:val="5"/>
  </w:num>
  <w:num w:numId="54">
    <w:abstractNumId w:val="21"/>
  </w:num>
  <w:num w:numId="55">
    <w:abstractNumId w:val="14"/>
    <w:lvlOverride w:ilvl="0">
      <w:startOverride w:val="1"/>
    </w:lvlOverride>
  </w:num>
  <w:num w:numId="56">
    <w:abstractNumId w:val="8"/>
  </w:num>
  <w:num w:numId="57">
    <w:abstractNumId w:val="75"/>
  </w:num>
  <w:num w:numId="58">
    <w:abstractNumId w:val="56"/>
  </w:num>
  <w:num w:numId="59">
    <w:abstractNumId w:val="22"/>
  </w:num>
  <w:num w:numId="60">
    <w:abstractNumId w:val="33"/>
  </w:num>
  <w:num w:numId="61">
    <w:abstractNumId w:val="70"/>
  </w:num>
  <w:num w:numId="62">
    <w:abstractNumId w:val="66"/>
  </w:num>
  <w:num w:numId="63">
    <w:abstractNumId w:val="16"/>
  </w:num>
  <w:num w:numId="64">
    <w:abstractNumId w:val="58"/>
  </w:num>
  <w:num w:numId="65">
    <w:abstractNumId w:val="15"/>
  </w:num>
  <w:num w:numId="66">
    <w:abstractNumId w:val="19"/>
  </w:num>
  <w:num w:numId="67">
    <w:abstractNumId w:val="17"/>
  </w:num>
  <w:num w:numId="68">
    <w:abstractNumId w:val="39"/>
  </w:num>
  <w:num w:numId="69">
    <w:abstractNumId w:val="57"/>
  </w:num>
  <w:num w:numId="70">
    <w:abstractNumId w:val="32"/>
  </w:num>
  <w:num w:numId="71">
    <w:abstractNumId w:val="72"/>
  </w:num>
  <w:num w:numId="72">
    <w:abstractNumId w:val="35"/>
  </w:num>
  <w:num w:numId="73">
    <w:abstractNumId w:val="3"/>
  </w:num>
  <w:num w:numId="74">
    <w:abstractNumId w:val="52"/>
  </w:num>
  <w:num w:numId="75">
    <w:abstractNumId w:val="59"/>
  </w:num>
  <w:num w:numId="76">
    <w:abstractNumId w:val="9"/>
  </w:num>
  <w:num w:numId="77">
    <w:abstractNumId w:val="50"/>
    <w:lvlOverride w:ilvl="0">
      <w:startOverride w:val="1"/>
    </w:lvlOverride>
  </w:num>
  <w:num w:numId="78">
    <w:abstractNumId w:val="10"/>
  </w:num>
  <w:num w:numId="79">
    <w:abstractNumId w:val="43"/>
  </w:num>
  <w:num w:numId="80">
    <w:abstractNumId w:val="30"/>
  </w:num>
  <w:num w:numId="81">
    <w:abstractNumId w:val="41"/>
  </w:num>
  <w:num w:numId="82">
    <w:abstractNumId w:val="12"/>
  </w:num>
  <w:num w:numId="83">
    <w:abstractNumId w:val="11"/>
  </w:num>
  <w:num w:numId="84">
    <w:abstractNumId w:val="61"/>
  </w:num>
  <w:num w:numId="85">
    <w:abstractNumId w:val="25"/>
  </w:num>
  <w:num w:numId="86">
    <w:abstractNumId w:val="36"/>
  </w:num>
  <w:num w:numId="87">
    <w:abstractNumId w:val="64"/>
  </w:num>
  <w:num w:numId="88">
    <w:abstractNumId w:val="46"/>
  </w:num>
  <w:num w:numId="89">
    <w:abstractNumId w:val="74"/>
  </w:num>
  <w:num w:numId="9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38"/>
  </w:num>
  <w:num w:numId="93">
    <w:abstractNumId w:val="37"/>
  </w:num>
  <w:num w:numId="94">
    <w:abstractNumId w:val="44"/>
  </w:num>
  <w:num w:numId="95">
    <w:abstractNumId w:val="4"/>
  </w:num>
  <w:num w:numId="96">
    <w:abstractNumId w:val="0"/>
  </w:num>
  <w:num w:numId="97">
    <w:abstractNumId w:val="18"/>
  </w:num>
  <w:num w:numId="98">
    <w:abstractNumId w:val="60"/>
  </w:num>
  <w:num w:numId="99">
    <w:abstractNumId w:val="7"/>
  </w:num>
  <w:num w:numId="100">
    <w:abstractNumId w:val="42"/>
  </w:num>
  <w:num w:numId="101">
    <w:abstractNumId w:val="76"/>
  </w:num>
  <w:num w:numId="102">
    <w:abstractNumId w:val="1"/>
  </w:num>
  <w:num w:numId="103">
    <w:abstractNumId w:val="29"/>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removePersonalInformation/>
  <w:removeDateAndTime/>
  <w:bordersDoNotSurroundHeader/>
  <w:bordersDoNotSurroundFooter/>
  <w:trackRevisions/>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4DC"/>
    <w:rsid w:val="0003097A"/>
    <w:rsid w:val="000311E2"/>
    <w:rsid w:val="000312AC"/>
    <w:rsid w:val="000315A4"/>
    <w:rsid w:val="000319D8"/>
    <w:rsid w:val="00032C32"/>
    <w:rsid w:val="00032E71"/>
    <w:rsid w:val="00033165"/>
    <w:rsid w:val="00033C4F"/>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B1"/>
    <w:rsid w:val="00077C4E"/>
    <w:rsid w:val="00080257"/>
    <w:rsid w:val="00080386"/>
    <w:rsid w:val="00081AA0"/>
    <w:rsid w:val="00081CB7"/>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6F2"/>
    <w:rsid w:val="00093DC9"/>
    <w:rsid w:val="000941D8"/>
    <w:rsid w:val="00096D2E"/>
    <w:rsid w:val="00097186"/>
    <w:rsid w:val="0009779D"/>
    <w:rsid w:val="00097E3D"/>
    <w:rsid w:val="00097EE6"/>
    <w:rsid w:val="000A0332"/>
    <w:rsid w:val="000A0371"/>
    <w:rsid w:val="000A0DCD"/>
    <w:rsid w:val="000A0ECC"/>
    <w:rsid w:val="000A125C"/>
    <w:rsid w:val="000A20BE"/>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229"/>
    <w:rsid w:val="000D32F1"/>
    <w:rsid w:val="000D407D"/>
    <w:rsid w:val="000D4856"/>
    <w:rsid w:val="000D4A6A"/>
    <w:rsid w:val="000D591E"/>
    <w:rsid w:val="000D5A30"/>
    <w:rsid w:val="000D63C5"/>
    <w:rsid w:val="000D657D"/>
    <w:rsid w:val="000D73DD"/>
    <w:rsid w:val="000D74D3"/>
    <w:rsid w:val="000D7820"/>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C3D"/>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AED"/>
    <w:rsid w:val="00122FCE"/>
    <w:rsid w:val="00123346"/>
    <w:rsid w:val="001235BF"/>
    <w:rsid w:val="00123A0D"/>
    <w:rsid w:val="00123EA0"/>
    <w:rsid w:val="00123F53"/>
    <w:rsid w:val="0012400C"/>
    <w:rsid w:val="00124391"/>
    <w:rsid w:val="00124C05"/>
    <w:rsid w:val="00125528"/>
    <w:rsid w:val="001258F2"/>
    <w:rsid w:val="0012608E"/>
    <w:rsid w:val="001265DB"/>
    <w:rsid w:val="001273E5"/>
    <w:rsid w:val="0012753D"/>
    <w:rsid w:val="0013133E"/>
    <w:rsid w:val="00131AF0"/>
    <w:rsid w:val="0013249B"/>
    <w:rsid w:val="00133252"/>
    <w:rsid w:val="001343D9"/>
    <w:rsid w:val="00135BB7"/>
    <w:rsid w:val="00136593"/>
    <w:rsid w:val="00142B7F"/>
    <w:rsid w:val="00143015"/>
    <w:rsid w:val="001441BB"/>
    <w:rsid w:val="00144798"/>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47F"/>
    <w:rsid w:val="00165713"/>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0D9B"/>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1344"/>
    <w:rsid w:val="001C2320"/>
    <w:rsid w:val="001C2427"/>
    <w:rsid w:val="001C2BFB"/>
    <w:rsid w:val="001C3879"/>
    <w:rsid w:val="001C4BFF"/>
    <w:rsid w:val="001C58C9"/>
    <w:rsid w:val="001C62A9"/>
    <w:rsid w:val="001C6448"/>
    <w:rsid w:val="001D0C41"/>
    <w:rsid w:val="001D10DB"/>
    <w:rsid w:val="001D1263"/>
    <w:rsid w:val="001D2CDD"/>
    <w:rsid w:val="001D2CF3"/>
    <w:rsid w:val="001D2DE2"/>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CF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61BF"/>
    <w:rsid w:val="002562B1"/>
    <w:rsid w:val="00256D72"/>
    <w:rsid w:val="00260951"/>
    <w:rsid w:val="00260F82"/>
    <w:rsid w:val="002616AC"/>
    <w:rsid w:val="002621AC"/>
    <w:rsid w:val="0026372B"/>
    <w:rsid w:val="00265B19"/>
    <w:rsid w:val="002665E1"/>
    <w:rsid w:val="00266784"/>
    <w:rsid w:val="00270D30"/>
    <w:rsid w:val="00271516"/>
    <w:rsid w:val="00273144"/>
    <w:rsid w:val="00273FCE"/>
    <w:rsid w:val="00274CBD"/>
    <w:rsid w:val="002751B7"/>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675B"/>
    <w:rsid w:val="0028695E"/>
    <w:rsid w:val="00287169"/>
    <w:rsid w:val="00287461"/>
    <w:rsid w:val="00287491"/>
    <w:rsid w:val="00287ECB"/>
    <w:rsid w:val="00290299"/>
    <w:rsid w:val="0029044D"/>
    <w:rsid w:val="0029045E"/>
    <w:rsid w:val="00290561"/>
    <w:rsid w:val="00290C36"/>
    <w:rsid w:val="002911D9"/>
    <w:rsid w:val="002914CE"/>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40E8"/>
    <w:rsid w:val="002A533F"/>
    <w:rsid w:val="002A5363"/>
    <w:rsid w:val="002A540A"/>
    <w:rsid w:val="002A545C"/>
    <w:rsid w:val="002A55E9"/>
    <w:rsid w:val="002A5D0A"/>
    <w:rsid w:val="002A5FB7"/>
    <w:rsid w:val="002A6313"/>
    <w:rsid w:val="002A780E"/>
    <w:rsid w:val="002A7CC7"/>
    <w:rsid w:val="002B0124"/>
    <w:rsid w:val="002B0138"/>
    <w:rsid w:val="002B062B"/>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56EB"/>
    <w:rsid w:val="002D5F51"/>
    <w:rsid w:val="002D623A"/>
    <w:rsid w:val="002D7178"/>
    <w:rsid w:val="002D766E"/>
    <w:rsid w:val="002D7B52"/>
    <w:rsid w:val="002E0240"/>
    <w:rsid w:val="002E10CA"/>
    <w:rsid w:val="002E23D1"/>
    <w:rsid w:val="002E2669"/>
    <w:rsid w:val="002E3276"/>
    <w:rsid w:val="002E37A0"/>
    <w:rsid w:val="002E46D2"/>
    <w:rsid w:val="002E4717"/>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6CD"/>
    <w:rsid w:val="002F2BC2"/>
    <w:rsid w:val="002F3AE3"/>
    <w:rsid w:val="002F3AEE"/>
    <w:rsid w:val="002F405E"/>
    <w:rsid w:val="002F4981"/>
    <w:rsid w:val="002F4A6D"/>
    <w:rsid w:val="002F5744"/>
    <w:rsid w:val="002F5DC4"/>
    <w:rsid w:val="002F63D4"/>
    <w:rsid w:val="002F705D"/>
    <w:rsid w:val="002F72BC"/>
    <w:rsid w:val="002F7659"/>
    <w:rsid w:val="002F7E0C"/>
    <w:rsid w:val="00300427"/>
    <w:rsid w:val="00300660"/>
    <w:rsid w:val="00301706"/>
    <w:rsid w:val="003039EB"/>
    <w:rsid w:val="00303EF4"/>
    <w:rsid w:val="00304340"/>
    <w:rsid w:val="0030535C"/>
    <w:rsid w:val="003055C5"/>
    <w:rsid w:val="0030652A"/>
    <w:rsid w:val="00306D27"/>
    <w:rsid w:val="0030757D"/>
    <w:rsid w:val="0030759D"/>
    <w:rsid w:val="00310478"/>
    <w:rsid w:val="00310522"/>
    <w:rsid w:val="0031066F"/>
    <w:rsid w:val="003107B1"/>
    <w:rsid w:val="00311509"/>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094F"/>
    <w:rsid w:val="0032187C"/>
    <w:rsid w:val="00321C94"/>
    <w:rsid w:val="00322062"/>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C9"/>
    <w:rsid w:val="00352DF7"/>
    <w:rsid w:val="00352E32"/>
    <w:rsid w:val="00352E4F"/>
    <w:rsid w:val="003530C0"/>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8BC"/>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9ED"/>
    <w:rsid w:val="00387FDC"/>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6F48"/>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9D3"/>
    <w:rsid w:val="003B7D03"/>
    <w:rsid w:val="003C06DA"/>
    <w:rsid w:val="003C0D50"/>
    <w:rsid w:val="003C257E"/>
    <w:rsid w:val="003C39EB"/>
    <w:rsid w:val="003C3B0D"/>
    <w:rsid w:val="003C439D"/>
    <w:rsid w:val="003C47F9"/>
    <w:rsid w:val="003C4C1B"/>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7F1"/>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EE7"/>
    <w:rsid w:val="004203AC"/>
    <w:rsid w:val="00420799"/>
    <w:rsid w:val="004209DC"/>
    <w:rsid w:val="00420E27"/>
    <w:rsid w:val="004226D3"/>
    <w:rsid w:val="00422EBF"/>
    <w:rsid w:val="00422F25"/>
    <w:rsid w:val="00423269"/>
    <w:rsid w:val="0042326E"/>
    <w:rsid w:val="004243BB"/>
    <w:rsid w:val="00424461"/>
    <w:rsid w:val="004248A6"/>
    <w:rsid w:val="00424AFA"/>
    <w:rsid w:val="00425DDB"/>
    <w:rsid w:val="004260E4"/>
    <w:rsid w:val="00426BD5"/>
    <w:rsid w:val="00426CD9"/>
    <w:rsid w:val="004270AD"/>
    <w:rsid w:val="0042715F"/>
    <w:rsid w:val="004273E4"/>
    <w:rsid w:val="004305FC"/>
    <w:rsid w:val="00431016"/>
    <w:rsid w:val="00432A5C"/>
    <w:rsid w:val="00432A7C"/>
    <w:rsid w:val="00432DF5"/>
    <w:rsid w:val="004343FB"/>
    <w:rsid w:val="004347DE"/>
    <w:rsid w:val="00434E9B"/>
    <w:rsid w:val="00436550"/>
    <w:rsid w:val="00437721"/>
    <w:rsid w:val="004407C7"/>
    <w:rsid w:val="0044088C"/>
    <w:rsid w:val="00441E24"/>
    <w:rsid w:val="00442149"/>
    <w:rsid w:val="004422BA"/>
    <w:rsid w:val="004429E3"/>
    <w:rsid w:val="00442B4D"/>
    <w:rsid w:val="00442D50"/>
    <w:rsid w:val="004434FD"/>
    <w:rsid w:val="00443DD3"/>
    <w:rsid w:val="0044428F"/>
    <w:rsid w:val="00444465"/>
    <w:rsid w:val="00444E63"/>
    <w:rsid w:val="00446040"/>
    <w:rsid w:val="00446216"/>
    <w:rsid w:val="00446A6E"/>
    <w:rsid w:val="00446B43"/>
    <w:rsid w:val="00450074"/>
    <w:rsid w:val="0045152A"/>
    <w:rsid w:val="004515A7"/>
    <w:rsid w:val="004523D7"/>
    <w:rsid w:val="004529C5"/>
    <w:rsid w:val="00452B3F"/>
    <w:rsid w:val="00453999"/>
    <w:rsid w:val="00453D65"/>
    <w:rsid w:val="00453F27"/>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8EE"/>
    <w:rsid w:val="00463DB7"/>
    <w:rsid w:val="00463F04"/>
    <w:rsid w:val="00464A22"/>
    <w:rsid w:val="0046595F"/>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5209"/>
    <w:rsid w:val="00486805"/>
    <w:rsid w:val="00486CEA"/>
    <w:rsid w:val="0048774A"/>
    <w:rsid w:val="004878B1"/>
    <w:rsid w:val="00487E3F"/>
    <w:rsid w:val="00491555"/>
    <w:rsid w:val="00492A3D"/>
    <w:rsid w:val="00493035"/>
    <w:rsid w:val="00493136"/>
    <w:rsid w:val="00493499"/>
    <w:rsid w:val="00495815"/>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1D6"/>
    <w:rsid w:val="004A7748"/>
    <w:rsid w:val="004A7E57"/>
    <w:rsid w:val="004B02C4"/>
    <w:rsid w:val="004B2F06"/>
    <w:rsid w:val="004B307B"/>
    <w:rsid w:val="004B320D"/>
    <w:rsid w:val="004B3887"/>
    <w:rsid w:val="004B42E4"/>
    <w:rsid w:val="004B5D6F"/>
    <w:rsid w:val="004B617B"/>
    <w:rsid w:val="004B6F05"/>
    <w:rsid w:val="004B714C"/>
    <w:rsid w:val="004B738B"/>
    <w:rsid w:val="004B73DF"/>
    <w:rsid w:val="004B77AD"/>
    <w:rsid w:val="004B7825"/>
    <w:rsid w:val="004B7945"/>
    <w:rsid w:val="004B7A18"/>
    <w:rsid w:val="004C0294"/>
    <w:rsid w:val="004C1266"/>
    <w:rsid w:val="004C2077"/>
    <w:rsid w:val="004C33E9"/>
    <w:rsid w:val="004C491A"/>
    <w:rsid w:val="004C559C"/>
    <w:rsid w:val="004C5E5D"/>
    <w:rsid w:val="004C696E"/>
    <w:rsid w:val="004D044E"/>
    <w:rsid w:val="004D0E0C"/>
    <w:rsid w:val="004D1345"/>
    <w:rsid w:val="004D1F63"/>
    <w:rsid w:val="004D20FB"/>
    <w:rsid w:val="004D2AE5"/>
    <w:rsid w:val="004D3514"/>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0F"/>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0C"/>
    <w:rsid w:val="00546CC9"/>
    <w:rsid w:val="00546D0B"/>
    <w:rsid w:val="00550362"/>
    <w:rsid w:val="0055237B"/>
    <w:rsid w:val="00552B96"/>
    <w:rsid w:val="00553348"/>
    <w:rsid w:val="005533A4"/>
    <w:rsid w:val="005539C5"/>
    <w:rsid w:val="0055459A"/>
    <w:rsid w:val="00554BF8"/>
    <w:rsid w:val="00555C32"/>
    <w:rsid w:val="00555EDF"/>
    <w:rsid w:val="005560C4"/>
    <w:rsid w:val="005561BB"/>
    <w:rsid w:val="005577FC"/>
    <w:rsid w:val="00560438"/>
    <w:rsid w:val="00560C17"/>
    <w:rsid w:val="00560E10"/>
    <w:rsid w:val="005614BB"/>
    <w:rsid w:val="00561662"/>
    <w:rsid w:val="00561ABD"/>
    <w:rsid w:val="00563BAF"/>
    <w:rsid w:val="00564225"/>
    <w:rsid w:val="005651F4"/>
    <w:rsid w:val="00565559"/>
    <w:rsid w:val="005660FB"/>
    <w:rsid w:val="00566BA9"/>
    <w:rsid w:val="005671D1"/>
    <w:rsid w:val="005675E0"/>
    <w:rsid w:val="00567CEB"/>
    <w:rsid w:val="005719D4"/>
    <w:rsid w:val="00571FBA"/>
    <w:rsid w:val="00572C5D"/>
    <w:rsid w:val="0057366B"/>
    <w:rsid w:val="00573DC5"/>
    <w:rsid w:val="00573E37"/>
    <w:rsid w:val="0057479D"/>
    <w:rsid w:val="00575A94"/>
    <w:rsid w:val="00575EA3"/>
    <w:rsid w:val="00577293"/>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640"/>
    <w:rsid w:val="005B46FC"/>
    <w:rsid w:val="005B4C42"/>
    <w:rsid w:val="005B52D3"/>
    <w:rsid w:val="005B62BA"/>
    <w:rsid w:val="005B6AC8"/>
    <w:rsid w:val="005B6FAA"/>
    <w:rsid w:val="005B7195"/>
    <w:rsid w:val="005B7357"/>
    <w:rsid w:val="005B786B"/>
    <w:rsid w:val="005C067A"/>
    <w:rsid w:val="005C2A21"/>
    <w:rsid w:val="005C2C64"/>
    <w:rsid w:val="005C31A9"/>
    <w:rsid w:val="005C3AEA"/>
    <w:rsid w:val="005C3D4E"/>
    <w:rsid w:val="005C4F81"/>
    <w:rsid w:val="005C53C2"/>
    <w:rsid w:val="005C55D0"/>
    <w:rsid w:val="005C5A96"/>
    <w:rsid w:val="005C5F55"/>
    <w:rsid w:val="005C662E"/>
    <w:rsid w:val="005C6EEB"/>
    <w:rsid w:val="005C7607"/>
    <w:rsid w:val="005C78C4"/>
    <w:rsid w:val="005C7A57"/>
    <w:rsid w:val="005C7ED8"/>
    <w:rsid w:val="005D05FB"/>
    <w:rsid w:val="005D1823"/>
    <w:rsid w:val="005D19B5"/>
    <w:rsid w:val="005D2F01"/>
    <w:rsid w:val="005D333C"/>
    <w:rsid w:val="005D3956"/>
    <w:rsid w:val="005D44CF"/>
    <w:rsid w:val="005D4C58"/>
    <w:rsid w:val="005D5D1D"/>
    <w:rsid w:val="005D6760"/>
    <w:rsid w:val="005D75CC"/>
    <w:rsid w:val="005E0E00"/>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1D8"/>
    <w:rsid w:val="00613530"/>
    <w:rsid w:val="006139B6"/>
    <w:rsid w:val="00614C1A"/>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93C"/>
    <w:rsid w:val="006261CA"/>
    <w:rsid w:val="00626BB6"/>
    <w:rsid w:val="0062745B"/>
    <w:rsid w:val="00630862"/>
    <w:rsid w:val="0063112E"/>
    <w:rsid w:val="00631569"/>
    <w:rsid w:val="00631855"/>
    <w:rsid w:val="00631941"/>
    <w:rsid w:val="00631D1A"/>
    <w:rsid w:val="0063272E"/>
    <w:rsid w:val="006327C7"/>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18D"/>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6D2D"/>
    <w:rsid w:val="00657182"/>
    <w:rsid w:val="00660471"/>
    <w:rsid w:val="006620D2"/>
    <w:rsid w:val="006624AF"/>
    <w:rsid w:val="00662933"/>
    <w:rsid w:val="00662ED7"/>
    <w:rsid w:val="00662F79"/>
    <w:rsid w:val="0066340C"/>
    <w:rsid w:val="00663AFA"/>
    <w:rsid w:val="00663B87"/>
    <w:rsid w:val="006641BA"/>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0962"/>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28F"/>
    <w:rsid w:val="006B1546"/>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8B6"/>
    <w:rsid w:val="006B7FD1"/>
    <w:rsid w:val="006C04ED"/>
    <w:rsid w:val="006C0A0B"/>
    <w:rsid w:val="006C0D2D"/>
    <w:rsid w:val="006C1573"/>
    <w:rsid w:val="006C1A94"/>
    <w:rsid w:val="006C2284"/>
    <w:rsid w:val="006C2917"/>
    <w:rsid w:val="006C294C"/>
    <w:rsid w:val="006C3179"/>
    <w:rsid w:val="006C3AD6"/>
    <w:rsid w:val="006C413F"/>
    <w:rsid w:val="006C4A75"/>
    <w:rsid w:val="006C4D93"/>
    <w:rsid w:val="006C52FF"/>
    <w:rsid w:val="006C5631"/>
    <w:rsid w:val="006C5E08"/>
    <w:rsid w:val="006C67D4"/>
    <w:rsid w:val="006C7E4C"/>
    <w:rsid w:val="006D07CE"/>
    <w:rsid w:val="006D10E6"/>
    <w:rsid w:val="006D1C12"/>
    <w:rsid w:val="006D1F03"/>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167"/>
    <w:rsid w:val="006E6251"/>
    <w:rsid w:val="006E6C93"/>
    <w:rsid w:val="006E6D0F"/>
    <w:rsid w:val="006E7C25"/>
    <w:rsid w:val="006E7D51"/>
    <w:rsid w:val="006F0117"/>
    <w:rsid w:val="006F0699"/>
    <w:rsid w:val="006F0A4F"/>
    <w:rsid w:val="006F1836"/>
    <w:rsid w:val="006F2002"/>
    <w:rsid w:val="006F259A"/>
    <w:rsid w:val="006F26D0"/>
    <w:rsid w:val="006F2916"/>
    <w:rsid w:val="006F3345"/>
    <w:rsid w:val="006F354E"/>
    <w:rsid w:val="006F35C0"/>
    <w:rsid w:val="006F3B21"/>
    <w:rsid w:val="006F4D12"/>
    <w:rsid w:val="006F4DE0"/>
    <w:rsid w:val="006F57F1"/>
    <w:rsid w:val="006F5E78"/>
    <w:rsid w:val="006F650A"/>
    <w:rsid w:val="006F730B"/>
    <w:rsid w:val="006F7608"/>
    <w:rsid w:val="006F7663"/>
    <w:rsid w:val="006F7DCC"/>
    <w:rsid w:val="00700EFA"/>
    <w:rsid w:val="00700F4C"/>
    <w:rsid w:val="00702547"/>
    <w:rsid w:val="00702DB8"/>
    <w:rsid w:val="00703AAA"/>
    <w:rsid w:val="00703F8C"/>
    <w:rsid w:val="00704028"/>
    <w:rsid w:val="0070410B"/>
    <w:rsid w:val="007043A2"/>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6614"/>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639E"/>
    <w:rsid w:val="007367B0"/>
    <w:rsid w:val="00736982"/>
    <w:rsid w:val="00736D1B"/>
    <w:rsid w:val="00737707"/>
    <w:rsid w:val="0073775D"/>
    <w:rsid w:val="00740358"/>
    <w:rsid w:val="007406AC"/>
    <w:rsid w:val="00740915"/>
    <w:rsid w:val="00740A46"/>
    <w:rsid w:val="00740CE6"/>
    <w:rsid w:val="00740DFF"/>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CD7"/>
    <w:rsid w:val="00753076"/>
    <w:rsid w:val="00753126"/>
    <w:rsid w:val="00753A3E"/>
    <w:rsid w:val="00753B2A"/>
    <w:rsid w:val="007547BB"/>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1E28"/>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3D0"/>
    <w:rsid w:val="00782763"/>
    <w:rsid w:val="00782C3E"/>
    <w:rsid w:val="007855EE"/>
    <w:rsid w:val="007857AE"/>
    <w:rsid w:val="0078598B"/>
    <w:rsid w:val="00785C30"/>
    <w:rsid w:val="007862B6"/>
    <w:rsid w:val="007862CE"/>
    <w:rsid w:val="00786D33"/>
    <w:rsid w:val="00786E64"/>
    <w:rsid w:val="0078717A"/>
    <w:rsid w:val="007874F3"/>
    <w:rsid w:val="007878A8"/>
    <w:rsid w:val="007907A3"/>
    <w:rsid w:val="00790B55"/>
    <w:rsid w:val="00790B5B"/>
    <w:rsid w:val="00790BCC"/>
    <w:rsid w:val="00791609"/>
    <w:rsid w:val="00791C15"/>
    <w:rsid w:val="0079304A"/>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1297"/>
    <w:rsid w:val="007A137C"/>
    <w:rsid w:val="007A1F86"/>
    <w:rsid w:val="007A213C"/>
    <w:rsid w:val="007A43E1"/>
    <w:rsid w:val="007A474B"/>
    <w:rsid w:val="007A485E"/>
    <w:rsid w:val="007A4C07"/>
    <w:rsid w:val="007A51B0"/>
    <w:rsid w:val="007A5610"/>
    <w:rsid w:val="007A57D1"/>
    <w:rsid w:val="007A5BA3"/>
    <w:rsid w:val="007A625D"/>
    <w:rsid w:val="007A787F"/>
    <w:rsid w:val="007B00E8"/>
    <w:rsid w:val="007B00F3"/>
    <w:rsid w:val="007B1EA5"/>
    <w:rsid w:val="007B258E"/>
    <w:rsid w:val="007B2715"/>
    <w:rsid w:val="007B29A4"/>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96D"/>
    <w:rsid w:val="00801E37"/>
    <w:rsid w:val="008026CC"/>
    <w:rsid w:val="008028BD"/>
    <w:rsid w:val="00802AD0"/>
    <w:rsid w:val="00802C8D"/>
    <w:rsid w:val="00803866"/>
    <w:rsid w:val="00804A0C"/>
    <w:rsid w:val="00804DDB"/>
    <w:rsid w:val="00805498"/>
    <w:rsid w:val="0080570A"/>
    <w:rsid w:val="00805FAB"/>
    <w:rsid w:val="0080650B"/>
    <w:rsid w:val="00806CBA"/>
    <w:rsid w:val="00806E39"/>
    <w:rsid w:val="00807411"/>
    <w:rsid w:val="0080777B"/>
    <w:rsid w:val="0081001D"/>
    <w:rsid w:val="00811AEA"/>
    <w:rsid w:val="008120D2"/>
    <w:rsid w:val="008123F0"/>
    <w:rsid w:val="00812710"/>
    <w:rsid w:val="00813232"/>
    <w:rsid w:val="00813267"/>
    <w:rsid w:val="00813745"/>
    <w:rsid w:val="0081538C"/>
    <w:rsid w:val="008166F2"/>
    <w:rsid w:val="00816AD5"/>
    <w:rsid w:val="008174E9"/>
    <w:rsid w:val="00817DD6"/>
    <w:rsid w:val="00817E70"/>
    <w:rsid w:val="00820133"/>
    <w:rsid w:val="008202B6"/>
    <w:rsid w:val="00820EC9"/>
    <w:rsid w:val="00820F25"/>
    <w:rsid w:val="00820F80"/>
    <w:rsid w:val="00820FD5"/>
    <w:rsid w:val="00821D2D"/>
    <w:rsid w:val="008220E7"/>
    <w:rsid w:val="0082279E"/>
    <w:rsid w:val="008228D1"/>
    <w:rsid w:val="00822DF3"/>
    <w:rsid w:val="00822F43"/>
    <w:rsid w:val="00823545"/>
    <w:rsid w:val="008237E6"/>
    <w:rsid w:val="00823BFB"/>
    <w:rsid w:val="0082531B"/>
    <w:rsid w:val="00825615"/>
    <w:rsid w:val="008258B0"/>
    <w:rsid w:val="00825B55"/>
    <w:rsid w:val="0082619F"/>
    <w:rsid w:val="008266D3"/>
    <w:rsid w:val="00826ACF"/>
    <w:rsid w:val="00827CAC"/>
    <w:rsid w:val="00827D48"/>
    <w:rsid w:val="00830813"/>
    <w:rsid w:val="00830942"/>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F83"/>
    <w:rsid w:val="008533FD"/>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D"/>
    <w:rsid w:val="00867039"/>
    <w:rsid w:val="0086738C"/>
    <w:rsid w:val="0086755C"/>
    <w:rsid w:val="00870D68"/>
    <w:rsid w:val="00871A77"/>
    <w:rsid w:val="0087276A"/>
    <w:rsid w:val="00872981"/>
    <w:rsid w:val="008729F9"/>
    <w:rsid w:val="008747E4"/>
    <w:rsid w:val="008751B9"/>
    <w:rsid w:val="00875570"/>
    <w:rsid w:val="00875F82"/>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3064"/>
    <w:rsid w:val="008B314D"/>
    <w:rsid w:val="008B346C"/>
    <w:rsid w:val="008B3DF1"/>
    <w:rsid w:val="008B5A12"/>
    <w:rsid w:val="008B6056"/>
    <w:rsid w:val="008B6C4F"/>
    <w:rsid w:val="008B6E80"/>
    <w:rsid w:val="008B79D1"/>
    <w:rsid w:val="008B7D91"/>
    <w:rsid w:val="008C0452"/>
    <w:rsid w:val="008C08C4"/>
    <w:rsid w:val="008C0D9D"/>
    <w:rsid w:val="008C17A3"/>
    <w:rsid w:val="008C2345"/>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352"/>
    <w:rsid w:val="008D3F22"/>
    <w:rsid w:val="008D593F"/>
    <w:rsid w:val="008D687A"/>
    <w:rsid w:val="008D6BF8"/>
    <w:rsid w:val="008D6CDE"/>
    <w:rsid w:val="008D7248"/>
    <w:rsid w:val="008D7B79"/>
    <w:rsid w:val="008D7D7C"/>
    <w:rsid w:val="008E01C2"/>
    <w:rsid w:val="008E1204"/>
    <w:rsid w:val="008E1B7D"/>
    <w:rsid w:val="008E2369"/>
    <w:rsid w:val="008E30B7"/>
    <w:rsid w:val="008E3DD8"/>
    <w:rsid w:val="008E438D"/>
    <w:rsid w:val="008E44B1"/>
    <w:rsid w:val="008E5303"/>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6042"/>
    <w:rsid w:val="008F60B4"/>
    <w:rsid w:val="008F65FC"/>
    <w:rsid w:val="008F6AFA"/>
    <w:rsid w:val="008F6F95"/>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24"/>
    <w:rsid w:val="009076B4"/>
    <w:rsid w:val="00907B40"/>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5515"/>
    <w:rsid w:val="009274F6"/>
    <w:rsid w:val="00930BD1"/>
    <w:rsid w:val="00930FD3"/>
    <w:rsid w:val="00931277"/>
    <w:rsid w:val="00931546"/>
    <w:rsid w:val="009315E3"/>
    <w:rsid w:val="00931952"/>
    <w:rsid w:val="00932125"/>
    <w:rsid w:val="0093220A"/>
    <w:rsid w:val="009327E4"/>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2A9"/>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27B7"/>
    <w:rsid w:val="00973C1B"/>
    <w:rsid w:val="00973FED"/>
    <w:rsid w:val="00975857"/>
    <w:rsid w:val="0097622F"/>
    <w:rsid w:val="00976277"/>
    <w:rsid w:val="00976CB2"/>
    <w:rsid w:val="00977238"/>
    <w:rsid w:val="00977387"/>
    <w:rsid w:val="009774C3"/>
    <w:rsid w:val="00977FF3"/>
    <w:rsid w:val="0098056F"/>
    <w:rsid w:val="00981046"/>
    <w:rsid w:val="009819C3"/>
    <w:rsid w:val="00981B58"/>
    <w:rsid w:val="00982281"/>
    <w:rsid w:val="00982827"/>
    <w:rsid w:val="009833CD"/>
    <w:rsid w:val="00983EF6"/>
    <w:rsid w:val="00984E3B"/>
    <w:rsid w:val="009855A5"/>
    <w:rsid w:val="00985F7F"/>
    <w:rsid w:val="00985FA6"/>
    <w:rsid w:val="009863B4"/>
    <w:rsid w:val="0098700B"/>
    <w:rsid w:val="0099114F"/>
    <w:rsid w:val="0099119A"/>
    <w:rsid w:val="009919AB"/>
    <w:rsid w:val="00991FAE"/>
    <w:rsid w:val="00991FFC"/>
    <w:rsid w:val="0099240D"/>
    <w:rsid w:val="0099286D"/>
    <w:rsid w:val="009928F4"/>
    <w:rsid w:val="00992D54"/>
    <w:rsid w:val="00993E99"/>
    <w:rsid w:val="00993F78"/>
    <w:rsid w:val="009940AE"/>
    <w:rsid w:val="009948D6"/>
    <w:rsid w:val="00995276"/>
    <w:rsid w:val="0099595A"/>
    <w:rsid w:val="009960EC"/>
    <w:rsid w:val="0099628E"/>
    <w:rsid w:val="00996ABE"/>
    <w:rsid w:val="00997366"/>
    <w:rsid w:val="00997371"/>
    <w:rsid w:val="009979F2"/>
    <w:rsid w:val="00997A4F"/>
    <w:rsid w:val="009A0130"/>
    <w:rsid w:val="009A062A"/>
    <w:rsid w:val="009A07C3"/>
    <w:rsid w:val="009A083A"/>
    <w:rsid w:val="009A180B"/>
    <w:rsid w:val="009A21D5"/>
    <w:rsid w:val="009A26F5"/>
    <w:rsid w:val="009A399A"/>
    <w:rsid w:val="009A3CF2"/>
    <w:rsid w:val="009A5F84"/>
    <w:rsid w:val="009A6105"/>
    <w:rsid w:val="009A6837"/>
    <w:rsid w:val="009A7107"/>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39"/>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32E"/>
    <w:rsid w:val="009D0C7C"/>
    <w:rsid w:val="009D0DC2"/>
    <w:rsid w:val="009D198E"/>
    <w:rsid w:val="009D21F8"/>
    <w:rsid w:val="009D265B"/>
    <w:rsid w:val="009D367C"/>
    <w:rsid w:val="009D450D"/>
    <w:rsid w:val="009D473B"/>
    <w:rsid w:val="009D594A"/>
    <w:rsid w:val="009D643B"/>
    <w:rsid w:val="009D694B"/>
    <w:rsid w:val="009D6BF0"/>
    <w:rsid w:val="009D7488"/>
    <w:rsid w:val="009D751B"/>
    <w:rsid w:val="009E0CED"/>
    <w:rsid w:val="009E1412"/>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6A7A"/>
    <w:rsid w:val="009E747C"/>
    <w:rsid w:val="009F0FD0"/>
    <w:rsid w:val="009F1442"/>
    <w:rsid w:val="009F1491"/>
    <w:rsid w:val="009F22D9"/>
    <w:rsid w:val="009F26E2"/>
    <w:rsid w:val="009F2E6C"/>
    <w:rsid w:val="009F3521"/>
    <w:rsid w:val="009F3855"/>
    <w:rsid w:val="009F4249"/>
    <w:rsid w:val="009F4CB3"/>
    <w:rsid w:val="009F4FFF"/>
    <w:rsid w:val="009F7CEC"/>
    <w:rsid w:val="00A001F2"/>
    <w:rsid w:val="00A00364"/>
    <w:rsid w:val="00A007F0"/>
    <w:rsid w:val="00A0122F"/>
    <w:rsid w:val="00A0186B"/>
    <w:rsid w:val="00A01BC7"/>
    <w:rsid w:val="00A0252D"/>
    <w:rsid w:val="00A033C7"/>
    <w:rsid w:val="00A03C5D"/>
    <w:rsid w:val="00A03DF2"/>
    <w:rsid w:val="00A03E57"/>
    <w:rsid w:val="00A04E42"/>
    <w:rsid w:val="00A05DB2"/>
    <w:rsid w:val="00A066CF"/>
    <w:rsid w:val="00A072E9"/>
    <w:rsid w:val="00A077CF"/>
    <w:rsid w:val="00A0783D"/>
    <w:rsid w:val="00A079D8"/>
    <w:rsid w:val="00A10131"/>
    <w:rsid w:val="00A11037"/>
    <w:rsid w:val="00A11B8A"/>
    <w:rsid w:val="00A128A8"/>
    <w:rsid w:val="00A13A42"/>
    <w:rsid w:val="00A140A1"/>
    <w:rsid w:val="00A14A18"/>
    <w:rsid w:val="00A151B5"/>
    <w:rsid w:val="00A15226"/>
    <w:rsid w:val="00A1522C"/>
    <w:rsid w:val="00A1529C"/>
    <w:rsid w:val="00A159F9"/>
    <w:rsid w:val="00A164F1"/>
    <w:rsid w:val="00A16DD6"/>
    <w:rsid w:val="00A206FF"/>
    <w:rsid w:val="00A20BD7"/>
    <w:rsid w:val="00A212EC"/>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151F"/>
    <w:rsid w:val="00A42B58"/>
    <w:rsid w:val="00A42E09"/>
    <w:rsid w:val="00A42EBF"/>
    <w:rsid w:val="00A43335"/>
    <w:rsid w:val="00A436C0"/>
    <w:rsid w:val="00A43A63"/>
    <w:rsid w:val="00A444BB"/>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2BBF"/>
    <w:rsid w:val="00A640DE"/>
    <w:rsid w:val="00A65CFF"/>
    <w:rsid w:val="00A67188"/>
    <w:rsid w:val="00A67460"/>
    <w:rsid w:val="00A6767E"/>
    <w:rsid w:val="00A70B86"/>
    <w:rsid w:val="00A70F36"/>
    <w:rsid w:val="00A7144A"/>
    <w:rsid w:val="00A714A2"/>
    <w:rsid w:val="00A722C4"/>
    <w:rsid w:val="00A73786"/>
    <w:rsid w:val="00A743F2"/>
    <w:rsid w:val="00A746F2"/>
    <w:rsid w:val="00A75319"/>
    <w:rsid w:val="00A755EC"/>
    <w:rsid w:val="00A75B82"/>
    <w:rsid w:val="00A75BE2"/>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BEA"/>
    <w:rsid w:val="00A87E5C"/>
    <w:rsid w:val="00A9067E"/>
    <w:rsid w:val="00A909B7"/>
    <w:rsid w:val="00A90B6A"/>
    <w:rsid w:val="00A90EC6"/>
    <w:rsid w:val="00A91B1D"/>
    <w:rsid w:val="00A91D24"/>
    <w:rsid w:val="00A9254C"/>
    <w:rsid w:val="00A93182"/>
    <w:rsid w:val="00A93E5B"/>
    <w:rsid w:val="00A93F96"/>
    <w:rsid w:val="00A94E79"/>
    <w:rsid w:val="00A95203"/>
    <w:rsid w:val="00A9575C"/>
    <w:rsid w:val="00A962A8"/>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C6DF8"/>
    <w:rsid w:val="00AD004B"/>
    <w:rsid w:val="00AD08E0"/>
    <w:rsid w:val="00AD0CEA"/>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2A08"/>
    <w:rsid w:val="00B23689"/>
    <w:rsid w:val="00B23E06"/>
    <w:rsid w:val="00B241DA"/>
    <w:rsid w:val="00B244F4"/>
    <w:rsid w:val="00B25D04"/>
    <w:rsid w:val="00B278CC"/>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69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23"/>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0DE6"/>
    <w:rsid w:val="00B719AB"/>
    <w:rsid w:val="00B71A36"/>
    <w:rsid w:val="00B71E68"/>
    <w:rsid w:val="00B71F29"/>
    <w:rsid w:val="00B72EC9"/>
    <w:rsid w:val="00B74160"/>
    <w:rsid w:val="00B748EF"/>
    <w:rsid w:val="00B7548C"/>
    <w:rsid w:val="00B75788"/>
    <w:rsid w:val="00B76730"/>
    <w:rsid w:val="00B76837"/>
    <w:rsid w:val="00B769F2"/>
    <w:rsid w:val="00B8089F"/>
    <w:rsid w:val="00B80C8C"/>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583D"/>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20B"/>
    <w:rsid w:val="00BC3535"/>
    <w:rsid w:val="00BC4088"/>
    <w:rsid w:val="00BC40A7"/>
    <w:rsid w:val="00BC4342"/>
    <w:rsid w:val="00BC434D"/>
    <w:rsid w:val="00BC4EF9"/>
    <w:rsid w:val="00BC5AA2"/>
    <w:rsid w:val="00BC6899"/>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AAF"/>
    <w:rsid w:val="00BD4E53"/>
    <w:rsid w:val="00BD6066"/>
    <w:rsid w:val="00BD6B92"/>
    <w:rsid w:val="00BD6F3B"/>
    <w:rsid w:val="00BD72F3"/>
    <w:rsid w:val="00BD76BB"/>
    <w:rsid w:val="00BD76CD"/>
    <w:rsid w:val="00BD7D47"/>
    <w:rsid w:val="00BD7DD1"/>
    <w:rsid w:val="00BE14A8"/>
    <w:rsid w:val="00BE15DA"/>
    <w:rsid w:val="00BE2207"/>
    <w:rsid w:val="00BE24DD"/>
    <w:rsid w:val="00BE2CDA"/>
    <w:rsid w:val="00BE4834"/>
    <w:rsid w:val="00BE5749"/>
    <w:rsid w:val="00BE6C2C"/>
    <w:rsid w:val="00BE723A"/>
    <w:rsid w:val="00BE729C"/>
    <w:rsid w:val="00BE7693"/>
    <w:rsid w:val="00BE7709"/>
    <w:rsid w:val="00BE771F"/>
    <w:rsid w:val="00BE77BE"/>
    <w:rsid w:val="00BF0487"/>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AC0"/>
    <w:rsid w:val="00C07E8B"/>
    <w:rsid w:val="00C10447"/>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0B22"/>
    <w:rsid w:val="00C2113B"/>
    <w:rsid w:val="00C22BA8"/>
    <w:rsid w:val="00C23457"/>
    <w:rsid w:val="00C23733"/>
    <w:rsid w:val="00C23F71"/>
    <w:rsid w:val="00C274E2"/>
    <w:rsid w:val="00C27608"/>
    <w:rsid w:val="00C30732"/>
    <w:rsid w:val="00C3108F"/>
    <w:rsid w:val="00C311C3"/>
    <w:rsid w:val="00C3133C"/>
    <w:rsid w:val="00C3150A"/>
    <w:rsid w:val="00C32C1F"/>
    <w:rsid w:val="00C330A5"/>
    <w:rsid w:val="00C33261"/>
    <w:rsid w:val="00C33ACC"/>
    <w:rsid w:val="00C33D0E"/>
    <w:rsid w:val="00C34218"/>
    <w:rsid w:val="00C34234"/>
    <w:rsid w:val="00C34689"/>
    <w:rsid w:val="00C347CC"/>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51F"/>
    <w:rsid w:val="00C62AA2"/>
    <w:rsid w:val="00C62E05"/>
    <w:rsid w:val="00C62E49"/>
    <w:rsid w:val="00C634B7"/>
    <w:rsid w:val="00C6400E"/>
    <w:rsid w:val="00C64DB7"/>
    <w:rsid w:val="00C65412"/>
    <w:rsid w:val="00C6601A"/>
    <w:rsid w:val="00C66397"/>
    <w:rsid w:val="00C66701"/>
    <w:rsid w:val="00C677CA"/>
    <w:rsid w:val="00C705CB"/>
    <w:rsid w:val="00C706D1"/>
    <w:rsid w:val="00C70813"/>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607E"/>
    <w:rsid w:val="00C869AA"/>
    <w:rsid w:val="00C86DD6"/>
    <w:rsid w:val="00C872E7"/>
    <w:rsid w:val="00C8749C"/>
    <w:rsid w:val="00C875CB"/>
    <w:rsid w:val="00C8760A"/>
    <w:rsid w:val="00C87E09"/>
    <w:rsid w:val="00C90100"/>
    <w:rsid w:val="00C903AD"/>
    <w:rsid w:val="00C90EB3"/>
    <w:rsid w:val="00C90EE3"/>
    <w:rsid w:val="00C91241"/>
    <w:rsid w:val="00C91B44"/>
    <w:rsid w:val="00C9297F"/>
    <w:rsid w:val="00C92BC1"/>
    <w:rsid w:val="00C93091"/>
    <w:rsid w:val="00C969C4"/>
    <w:rsid w:val="00C96E20"/>
    <w:rsid w:val="00C97154"/>
    <w:rsid w:val="00CA12DD"/>
    <w:rsid w:val="00CA2225"/>
    <w:rsid w:val="00CA2727"/>
    <w:rsid w:val="00CA2F15"/>
    <w:rsid w:val="00CA372B"/>
    <w:rsid w:val="00CA3C1F"/>
    <w:rsid w:val="00CA6104"/>
    <w:rsid w:val="00CA6601"/>
    <w:rsid w:val="00CA7069"/>
    <w:rsid w:val="00CA7960"/>
    <w:rsid w:val="00CB055E"/>
    <w:rsid w:val="00CB0C10"/>
    <w:rsid w:val="00CB0F38"/>
    <w:rsid w:val="00CB1473"/>
    <w:rsid w:val="00CB168A"/>
    <w:rsid w:val="00CB1B61"/>
    <w:rsid w:val="00CB28D3"/>
    <w:rsid w:val="00CB39DC"/>
    <w:rsid w:val="00CB425E"/>
    <w:rsid w:val="00CB48E9"/>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7465"/>
    <w:rsid w:val="00CF13E0"/>
    <w:rsid w:val="00CF1994"/>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4D9"/>
    <w:rsid w:val="00D1066B"/>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CC5"/>
    <w:rsid w:val="00D2117C"/>
    <w:rsid w:val="00D224EA"/>
    <w:rsid w:val="00D227EF"/>
    <w:rsid w:val="00D22B40"/>
    <w:rsid w:val="00D23BFD"/>
    <w:rsid w:val="00D25275"/>
    <w:rsid w:val="00D25D02"/>
    <w:rsid w:val="00D26AC0"/>
    <w:rsid w:val="00D3009A"/>
    <w:rsid w:val="00D301DA"/>
    <w:rsid w:val="00D31D93"/>
    <w:rsid w:val="00D3238F"/>
    <w:rsid w:val="00D32AE4"/>
    <w:rsid w:val="00D33332"/>
    <w:rsid w:val="00D33BE3"/>
    <w:rsid w:val="00D340D6"/>
    <w:rsid w:val="00D35AFE"/>
    <w:rsid w:val="00D35C47"/>
    <w:rsid w:val="00D3644D"/>
    <w:rsid w:val="00D37BBE"/>
    <w:rsid w:val="00D41582"/>
    <w:rsid w:val="00D42305"/>
    <w:rsid w:val="00D42ACE"/>
    <w:rsid w:val="00D43DB4"/>
    <w:rsid w:val="00D443F9"/>
    <w:rsid w:val="00D4495C"/>
    <w:rsid w:val="00D46399"/>
    <w:rsid w:val="00D463B5"/>
    <w:rsid w:val="00D467AF"/>
    <w:rsid w:val="00D467B3"/>
    <w:rsid w:val="00D46F14"/>
    <w:rsid w:val="00D4708A"/>
    <w:rsid w:val="00D4749C"/>
    <w:rsid w:val="00D47759"/>
    <w:rsid w:val="00D47A6F"/>
    <w:rsid w:val="00D47C0B"/>
    <w:rsid w:val="00D515BD"/>
    <w:rsid w:val="00D519B6"/>
    <w:rsid w:val="00D51A3D"/>
    <w:rsid w:val="00D5259B"/>
    <w:rsid w:val="00D532D6"/>
    <w:rsid w:val="00D53B59"/>
    <w:rsid w:val="00D544B9"/>
    <w:rsid w:val="00D5458A"/>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B03"/>
    <w:rsid w:val="00D63E67"/>
    <w:rsid w:val="00D65826"/>
    <w:rsid w:val="00D66031"/>
    <w:rsid w:val="00D660AF"/>
    <w:rsid w:val="00D66397"/>
    <w:rsid w:val="00D66E2F"/>
    <w:rsid w:val="00D67294"/>
    <w:rsid w:val="00D6742E"/>
    <w:rsid w:val="00D67B71"/>
    <w:rsid w:val="00D67E7F"/>
    <w:rsid w:val="00D70BA5"/>
    <w:rsid w:val="00D70E56"/>
    <w:rsid w:val="00D714B0"/>
    <w:rsid w:val="00D72447"/>
    <w:rsid w:val="00D7353D"/>
    <w:rsid w:val="00D73C91"/>
    <w:rsid w:val="00D74069"/>
    <w:rsid w:val="00D74B2C"/>
    <w:rsid w:val="00D74BA6"/>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E"/>
    <w:rsid w:val="00D80F39"/>
    <w:rsid w:val="00D81B2D"/>
    <w:rsid w:val="00D82249"/>
    <w:rsid w:val="00D82606"/>
    <w:rsid w:val="00D8262D"/>
    <w:rsid w:val="00D82FD4"/>
    <w:rsid w:val="00D843D8"/>
    <w:rsid w:val="00D849EE"/>
    <w:rsid w:val="00D84EF0"/>
    <w:rsid w:val="00D85468"/>
    <w:rsid w:val="00D86034"/>
    <w:rsid w:val="00D86CEF"/>
    <w:rsid w:val="00D86E46"/>
    <w:rsid w:val="00D871AC"/>
    <w:rsid w:val="00D874C4"/>
    <w:rsid w:val="00D87862"/>
    <w:rsid w:val="00D90956"/>
    <w:rsid w:val="00D90C9C"/>
    <w:rsid w:val="00D91648"/>
    <w:rsid w:val="00D92084"/>
    <w:rsid w:val="00D92D29"/>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59"/>
    <w:rsid w:val="00DA63C4"/>
    <w:rsid w:val="00DA6AB7"/>
    <w:rsid w:val="00DA73AF"/>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409A"/>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D010A"/>
    <w:rsid w:val="00DD23B2"/>
    <w:rsid w:val="00DD245E"/>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675"/>
    <w:rsid w:val="00E049BF"/>
    <w:rsid w:val="00E04DD5"/>
    <w:rsid w:val="00E050D7"/>
    <w:rsid w:val="00E053C3"/>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476F"/>
    <w:rsid w:val="00E15718"/>
    <w:rsid w:val="00E15FAC"/>
    <w:rsid w:val="00E1627E"/>
    <w:rsid w:val="00E163B5"/>
    <w:rsid w:val="00E17233"/>
    <w:rsid w:val="00E1787E"/>
    <w:rsid w:val="00E178A3"/>
    <w:rsid w:val="00E203E6"/>
    <w:rsid w:val="00E20B41"/>
    <w:rsid w:val="00E20DDF"/>
    <w:rsid w:val="00E22F65"/>
    <w:rsid w:val="00E2389E"/>
    <w:rsid w:val="00E23B92"/>
    <w:rsid w:val="00E23C1A"/>
    <w:rsid w:val="00E240F9"/>
    <w:rsid w:val="00E24A7D"/>
    <w:rsid w:val="00E24C4B"/>
    <w:rsid w:val="00E25C4B"/>
    <w:rsid w:val="00E26059"/>
    <w:rsid w:val="00E27452"/>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808"/>
    <w:rsid w:val="00E55387"/>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8ED"/>
    <w:rsid w:val="00E76FDF"/>
    <w:rsid w:val="00E81206"/>
    <w:rsid w:val="00E817E0"/>
    <w:rsid w:val="00E81B14"/>
    <w:rsid w:val="00E8331B"/>
    <w:rsid w:val="00E83854"/>
    <w:rsid w:val="00E84608"/>
    <w:rsid w:val="00E855CA"/>
    <w:rsid w:val="00E85738"/>
    <w:rsid w:val="00E857DE"/>
    <w:rsid w:val="00E859EC"/>
    <w:rsid w:val="00E85B11"/>
    <w:rsid w:val="00E862A5"/>
    <w:rsid w:val="00E87168"/>
    <w:rsid w:val="00E871BB"/>
    <w:rsid w:val="00E87679"/>
    <w:rsid w:val="00E87ADD"/>
    <w:rsid w:val="00E902BE"/>
    <w:rsid w:val="00E9129B"/>
    <w:rsid w:val="00E92573"/>
    <w:rsid w:val="00E92AB4"/>
    <w:rsid w:val="00E93134"/>
    <w:rsid w:val="00E93E6A"/>
    <w:rsid w:val="00E94449"/>
    <w:rsid w:val="00E94458"/>
    <w:rsid w:val="00E94CB2"/>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67B"/>
    <w:rsid w:val="00EA5853"/>
    <w:rsid w:val="00EA5CF8"/>
    <w:rsid w:val="00EA7C26"/>
    <w:rsid w:val="00EA7F06"/>
    <w:rsid w:val="00EB029A"/>
    <w:rsid w:val="00EB2EFE"/>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2FC5"/>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439E"/>
    <w:rsid w:val="00F145DD"/>
    <w:rsid w:val="00F15034"/>
    <w:rsid w:val="00F15FA6"/>
    <w:rsid w:val="00F15FAC"/>
    <w:rsid w:val="00F1646B"/>
    <w:rsid w:val="00F16650"/>
    <w:rsid w:val="00F16FAB"/>
    <w:rsid w:val="00F177CA"/>
    <w:rsid w:val="00F20343"/>
    <w:rsid w:val="00F2117F"/>
    <w:rsid w:val="00F21AD6"/>
    <w:rsid w:val="00F220AC"/>
    <w:rsid w:val="00F23A78"/>
    <w:rsid w:val="00F2433F"/>
    <w:rsid w:val="00F24573"/>
    <w:rsid w:val="00F24B90"/>
    <w:rsid w:val="00F2596D"/>
    <w:rsid w:val="00F26D11"/>
    <w:rsid w:val="00F26EDD"/>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854"/>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658"/>
    <w:rsid w:val="00FB48BE"/>
    <w:rsid w:val="00FB5277"/>
    <w:rsid w:val="00FB5B82"/>
    <w:rsid w:val="00FB61EA"/>
    <w:rsid w:val="00FB6BF1"/>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D1B"/>
    <w:rsid w:val="00FD116C"/>
    <w:rsid w:val="00FD1272"/>
    <w:rsid w:val="00FD19A7"/>
    <w:rsid w:val="00FD244A"/>
    <w:rsid w:val="00FD26EA"/>
    <w:rsid w:val="00FD2721"/>
    <w:rsid w:val="00FD2D9A"/>
    <w:rsid w:val="00FD3013"/>
    <w:rsid w:val="00FD3A3E"/>
    <w:rsid w:val="00FD4236"/>
    <w:rsid w:val="00FD4A65"/>
    <w:rsid w:val="00FD5FD4"/>
    <w:rsid w:val="00FD6856"/>
    <w:rsid w:val="00FD718C"/>
    <w:rsid w:val="00FD7EA1"/>
    <w:rsid w:val="00FE0083"/>
    <w:rsid w:val="00FE0CE8"/>
    <w:rsid w:val="00FE0EEA"/>
    <w:rsid w:val="00FE1291"/>
    <w:rsid w:val="00FE1DA1"/>
    <w:rsid w:val="00FE1E8D"/>
    <w:rsid w:val="00FE249E"/>
    <w:rsid w:val="00FE26C7"/>
    <w:rsid w:val="00FE2901"/>
    <w:rsid w:val="00FE2B7F"/>
    <w:rsid w:val="00FE3BE7"/>
    <w:rsid w:val="00FE3CB1"/>
    <w:rsid w:val="00FE3EF3"/>
    <w:rsid w:val="00FE4ADA"/>
    <w:rsid w:val="00FE4DF1"/>
    <w:rsid w:val="00FE56EB"/>
    <w:rsid w:val="00FE5F18"/>
    <w:rsid w:val="00FE6A8F"/>
    <w:rsid w:val="00FE7887"/>
    <w:rsid w:val="00FE79C0"/>
    <w:rsid w:val="00FE7A9A"/>
    <w:rsid w:val="00FF0D36"/>
    <w:rsid w:val="00FF0E0D"/>
    <w:rsid w:val="00FF10EA"/>
    <w:rsid w:val="00FF1CE9"/>
    <w:rsid w:val="00FF1DDC"/>
    <w:rsid w:val="00FF1E08"/>
    <w:rsid w:val="00FF3069"/>
    <w:rsid w:val="00FF3AE5"/>
    <w:rsid w:val="00FF4524"/>
    <w:rsid w:val="00FF4A3E"/>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00370"/>
    <w:pPr>
      <w:widowControl w:val="0"/>
      <w:jc w:val="both"/>
    </w:pPr>
  </w:style>
  <w:style w:type="paragraph" w:styleId="1">
    <w:name w:val="heading 1"/>
    <w:basedOn w:val="a1"/>
    <w:next w:val="20"/>
    <w:link w:val="15"/>
    <w:autoRedefine/>
    <w:uiPriority w:val="9"/>
    <w:qFormat/>
    <w:rsid w:val="0080570A"/>
    <w:pPr>
      <w:keepNext/>
      <w:pageBreakBefore/>
      <w:numPr>
        <w:numId w:val="2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B61D23"/>
    <w:pPr>
      <w:keepNext/>
      <w:keepLines/>
      <w:numPr>
        <w:ilvl w:val="1"/>
        <w:numId w:val="15"/>
      </w:numPr>
      <w:pBdr>
        <w:left w:val="single" w:sz="48" w:space="0" w:color="E36C0A" w:themeColor="accent6" w:themeShade="BF"/>
      </w:pBdr>
      <w:shd w:val="clear" w:color="002B62" w:fill="002B62"/>
      <w:spacing w:beforeLines="100" w:before="286" w:afterLines="100" w:after="286"/>
      <w:ind w:left="681"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BD7DD1"/>
    <w:pPr>
      <w:pageBreakBefore/>
      <w:numPr>
        <w:ilvl w:val="2"/>
        <w:numId w:val="15"/>
      </w:numPr>
      <w:tabs>
        <w:tab w:val="left" w:pos="1276"/>
      </w:tabs>
      <w:spacing w:beforeLines="50" w:before="143" w:afterLines="50" w:after="143"/>
      <w:ind w:left="567"/>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EC6945"/>
    <w:pPr>
      <w:numPr>
        <w:ilvl w:val="3"/>
        <w:numId w:val="15"/>
      </w:numPr>
      <w:ind w:left="765" w:hanging="340"/>
      <w:jc w:val="left"/>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9"/>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B61D23"/>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autoRedefine/>
    <w:uiPriority w:val="35"/>
    <w:unhideWhenUsed/>
    <w:qFormat/>
    <w:rsid w:val="006B128F"/>
    <w:pPr>
      <w:spacing w:line="360" w:lineRule="auto"/>
      <w:jc w:val="center"/>
    </w:pPr>
    <w:rPr>
      <w:b/>
      <w:bCs/>
      <w:szCs w:val="21"/>
    </w:rPr>
  </w:style>
  <w:style w:type="character" w:customStyle="1" w:styleId="31">
    <w:name w:val="見出し 3 (文字)"/>
    <w:basedOn w:val="a2"/>
    <w:link w:val="30"/>
    <w:uiPriority w:val="9"/>
    <w:rsid w:val="00BD7DD1"/>
    <w:rPr>
      <w:rFonts w:ascii="Arial" w:eastAsiaTheme="majorEastAsia" w:hAnsi="Arial" w:cstheme="majorHAnsi"/>
      <w:b/>
      <w:sz w:val="22"/>
      <w:szCs w:val="21"/>
    </w:rPr>
  </w:style>
  <w:style w:type="character" w:customStyle="1" w:styleId="41">
    <w:name w:val="見出し 4 (文字)"/>
    <w:basedOn w:val="a2"/>
    <w:link w:val="40"/>
    <w:uiPriority w:val="9"/>
    <w:rsid w:val="00EC6945"/>
    <w:rPr>
      <w:rFonts w:ascii="Arial" w:hAnsi="Arial"/>
      <w:bCs/>
    </w:rPr>
  </w:style>
  <w:style w:type="paragraph" w:styleId="af3">
    <w:name w:val="TOC Heading"/>
    <w:basedOn w:val="1"/>
    <w:next w:val="a1"/>
    <w:uiPriority w:val="39"/>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1"/>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2"/>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4"/>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7"/>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7"/>
      </w:numPr>
      <w:ind w:left="709" w:hanging="425"/>
    </w:pPr>
    <w:rPr>
      <w:rFonts w:cstheme="minorHAnsi"/>
      <w:b/>
      <w:sz w:val="24"/>
    </w:rPr>
  </w:style>
  <w:style w:type="paragraph" w:customStyle="1" w:styleId="13">
    <w:name w:val="スタイル13"/>
    <w:basedOn w:val="a9"/>
    <w:rsid w:val="00624AE3"/>
    <w:pPr>
      <w:widowControl/>
      <w:numPr>
        <w:ilvl w:val="2"/>
        <w:numId w:val="17"/>
      </w:numPr>
      <w:ind w:left="0"/>
    </w:pPr>
    <w:rPr>
      <w:rFonts w:cstheme="minorHAnsi"/>
    </w:rPr>
  </w:style>
  <w:style w:type="paragraph" w:customStyle="1" w:styleId="14">
    <w:name w:val="スタイル14"/>
    <w:basedOn w:val="a9"/>
    <w:rsid w:val="00624AE3"/>
    <w:pPr>
      <w:widowControl/>
      <w:numPr>
        <w:ilvl w:val="3"/>
        <w:numId w:val="17"/>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4"/>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 w:type="character" w:styleId="affe">
    <w:name w:val="FollowedHyperlink"/>
    <w:basedOn w:val="a2"/>
    <w:uiPriority w:val="99"/>
    <w:semiHidden/>
    <w:unhideWhenUsed/>
    <w:rsid w:val="005E0E00"/>
    <w:rPr>
      <w:color w:val="800080" w:themeColor="followedHyperlink"/>
      <w:u w:val="single"/>
    </w:rPr>
  </w:style>
  <w:style w:type="paragraph" w:styleId="afff">
    <w:name w:val="table of figures"/>
    <w:basedOn w:val="a1"/>
    <w:next w:val="a1"/>
    <w:uiPriority w:val="99"/>
    <w:semiHidden/>
    <w:unhideWhenUsed/>
    <w:rsid w:val="00AC6DF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9039637">
      <w:bodyDiv w:val="1"/>
      <w:marLeft w:val="0"/>
      <w:marRight w:val="0"/>
      <w:marTop w:val="0"/>
      <w:marBottom w:val="0"/>
      <w:divBdr>
        <w:top w:val="none" w:sz="0" w:space="0" w:color="auto"/>
        <w:left w:val="none" w:sz="0" w:space="0" w:color="auto"/>
        <w:bottom w:val="none" w:sz="0" w:space="0" w:color="auto"/>
        <w:right w:val="none" w:sz="0" w:space="0" w:color="auto"/>
      </w:divBdr>
      <w:divsChild>
        <w:div w:id="1999383582">
          <w:marLeft w:val="0"/>
          <w:marRight w:val="0"/>
          <w:marTop w:val="0"/>
          <w:marBottom w:val="0"/>
          <w:divBdr>
            <w:top w:val="none" w:sz="0" w:space="0" w:color="auto"/>
            <w:left w:val="none" w:sz="0" w:space="0" w:color="auto"/>
            <w:bottom w:val="none" w:sz="0" w:space="0" w:color="auto"/>
            <w:right w:val="none" w:sz="0" w:space="0" w:color="auto"/>
          </w:divBdr>
        </w:div>
      </w:divsChild>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1043754150">
          <w:marLeft w:val="547"/>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8221986">
          <w:marLeft w:val="2606"/>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1627852334">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350376154">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wmf"/><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wmf"/></Relationships>
</file>

<file path=word/_rels/footer1.xml.rels><?xml version="1.0" encoding="UTF-8" standalone="yes"?>
<Relationships xmlns="http://schemas.openxmlformats.org/package/2006/relationships"><Relationship Id="rId1"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_rels/header2.xml.rels><?xml version="1.0" encoding="UTF-8" standalone="yes"?>
<Relationships xmlns="http://schemas.openxmlformats.org/package/2006/relationships"><Relationship Id="rId1" Type="http://schemas.openxmlformats.org/officeDocument/2006/relationships/image" Target="media/image58.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28575" cmpd="sng">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44F04-A92C-4712-AF11-EF3DA43CBF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5874</Words>
  <Characters>33487</Characters>
  <Application>Microsoft Office Word</Application>
  <DocSecurity>0</DocSecurity>
  <Lines>279</Lines>
  <Paragraphs>78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39283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2021-04-01T01:37:00Z</dcterms:created>
  <dcterms:modified xsi:type="dcterms:W3CDTF">2021-04-01T01:37:00Z</dcterms:modified>
</cp:coreProperties>
</file>